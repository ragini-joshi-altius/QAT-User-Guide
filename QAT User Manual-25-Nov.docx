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8A440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860B1A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08D6B0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 </w:t>
      </w:r>
    </w:p>
    <w:p w14:paraId="1C50C1D1" w14:textId="77777777" w:rsidR="005037B3" w:rsidRDefault="005037B3" w:rsidP="005037B3">
      <w:pPr>
        <w:pBdr>
          <w:top w:val="nil"/>
          <w:left w:val="nil"/>
          <w:bottom w:val="single" w:sz="8" w:space="2" w:color="000001"/>
          <w:right w:val="nil"/>
          <w:between w:val="nil"/>
        </w:pBdr>
        <w:rPr>
          <w:rFonts w:ascii="Gill Sans" w:eastAsia="Gill Sans" w:hAnsi="Gill Sans" w:cs="Gill Sans"/>
          <w:color w:val="000000"/>
        </w:rPr>
      </w:pPr>
    </w:p>
    <w:p w14:paraId="61283E93" w14:textId="77777777" w:rsidR="005037B3" w:rsidRDefault="005037B3" w:rsidP="005037B3">
      <w:pPr>
        <w:pBdr>
          <w:top w:val="nil"/>
          <w:left w:val="nil"/>
          <w:bottom w:val="single" w:sz="8" w:space="2" w:color="000001"/>
          <w:right w:val="nil"/>
          <w:between w:val="nil"/>
        </w:pBdr>
        <w:jc w:val="center"/>
        <w:rPr>
          <w:rFonts w:ascii="Gill Sans" w:eastAsia="Gill Sans" w:hAnsi="Gill Sans" w:cs="Gill Sans"/>
          <w:color w:val="000000"/>
          <w:sz w:val="64"/>
          <w:szCs w:val="64"/>
        </w:rPr>
      </w:pPr>
      <w:r>
        <w:rPr>
          <w:rFonts w:ascii="Gill Sans" w:eastAsia="Gill Sans" w:hAnsi="Gill Sans" w:cs="Gill Sans"/>
          <w:color w:val="000000"/>
          <w:sz w:val="64"/>
          <w:szCs w:val="64"/>
        </w:rPr>
        <w:t>Quantification Analytics Tool</w:t>
      </w:r>
    </w:p>
    <w:p w14:paraId="5FF56A7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50221A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DD12BD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C8C2887" w14:textId="77777777" w:rsidR="005037B3" w:rsidRDefault="005037B3" w:rsidP="005037B3">
      <w:pPr>
        <w:pBdr>
          <w:top w:val="nil"/>
          <w:left w:val="nil"/>
          <w:bottom w:val="single" w:sz="8" w:space="2" w:color="000001"/>
          <w:right w:val="nil"/>
          <w:between w:val="nil"/>
        </w:pBdr>
        <w:rPr>
          <w:rFonts w:ascii="Gill Sans" w:eastAsia="Gill Sans" w:hAnsi="Gill Sans" w:cs="Gill Sans"/>
          <w:color w:val="000000"/>
        </w:rPr>
      </w:pPr>
    </w:p>
    <w:p w14:paraId="27FBB72F" w14:textId="77777777" w:rsidR="005037B3" w:rsidRDefault="005037B3" w:rsidP="005037B3">
      <w:pPr>
        <w:pBdr>
          <w:top w:val="nil"/>
          <w:left w:val="nil"/>
          <w:bottom w:val="nil"/>
          <w:right w:val="nil"/>
          <w:between w:val="nil"/>
        </w:pBdr>
        <w:rPr>
          <w:rFonts w:ascii="Gill Sans" w:eastAsia="Gill Sans" w:hAnsi="Gill Sans" w:cs="Gill Sans"/>
          <w:b/>
        </w:rPr>
      </w:pPr>
    </w:p>
    <w:p w14:paraId="7EAF4E87"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Client name: </w:t>
      </w:r>
      <w:r>
        <w:rPr>
          <w:rFonts w:ascii="Gill Sans" w:eastAsia="Gill Sans" w:hAnsi="Gill Sans" w:cs="Gill Sans"/>
          <w:color w:val="000000"/>
        </w:rPr>
        <w:t xml:space="preserve">Chemonics Inc </w:t>
      </w:r>
    </w:p>
    <w:p w14:paraId="266483AF"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Scope of work: </w:t>
      </w:r>
    </w:p>
    <w:p w14:paraId="791CA71D" w14:textId="77777777" w:rsidR="005037B3" w:rsidRDefault="005037B3" w:rsidP="005037B3">
      <w:pPr>
        <w:pBdr>
          <w:top w:val="nil"/>
          <w:left w:val="nil"/>
          <w:bottom w:val="single" w:sz="8" w:space="2" w:color="000001"/>
          <w:right w:val="nil"/>
          <w:between w:val="nil"/>
        </w:pBdr>
        <w:rPr>
          <w:rFonts w:ascii="Gill Sans" w:eastAsia="Gill Sans" w:hAnsi="Gill Sans" w:cs="Gill Sans"/>
          <w:color w:val="000000"/>
        </w:rPr>
      </w:pPr>
      <w:r>
        <w:rPr>
          <w:rFonts w:ascii="Gill Sans" w:eastAsia="Gill Sans" w:hAnsi="Gill Sans" w:cs="Gill Sans"/>
          <w:b/>
          <w:color w:val="000000"/>
        </w:rPr>
        <w:t>Period of engagement:</w:t>
      </w:r>
      <w:r>
        <w:rPr>
          <w:rFonts w:ascii="Gill Sans" w:eastAsia="Gill Sans" w:hAnsi="Gill Sans" w:cs="Gill Sans"/>
          <w:color w:val="000000"/>
        </w:rPr>
        <w:t xml:space="preserve"> Ongoing</w:t>
      </w:r>
    </w:p>
    <w:p w14:paraId="5B43FBD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A22690F" w14:textId="77777777" w:rsidR="005037B3" w:rsidRDefault="005037B3" w:rsidP="005037B3">
      <w:pPr>
        <w:pBdr>
          <w:top w:val="nil"/>
          <w:left w:val="nil"/>
          <w:bottom w:val="nil"/>
          <w:right w:val="nil"/>
          <w:between w:val="nil"/>
        </w:pBdr>
        <w:rPr>
          <w:rFonts w:ascii="Gill Sans" w:eastAsia="Gill Sans" w:hAnsi="Gill Sans" w:cs="Gill Sans"/>
          <w:color w:val="000000"/>
        </w:rPr>
      </w:pPr>
      <w:r>
        <w:rPr>
          <w:noProof/>
          <w:lang w:eastAsia="en-US" w:bidi="ar-SA"/>
        </w:rPr>
        <w:drawing>
          <wp:anchor distT="0" distB="0" distL="0" distR="0" simplePos="0" relativeHeight="251654144" behindDoc="0" locked="0" layoutInCell="1" hidden="0" allowOverlap="1" wp14:anchorId="32C9699B" wp14:editId="29085B6D">
            <wp:simplePos x="0" y="0"/>
            <wp:positionH relativeFrom="column">
              <wp:posOffset>2012315</wp:posOffset>
            </wp:positionH>
            <wp:positionV relativeFrom="paragraph">
              <wp:posOffset>167640</wp:posOffset>
            </wp:positionV>
            <wp:extent cx="1775460" cy="709930"/>
            <wp:effectExtent l="0" t="0" r="0" b="0"/>
            <wp:wrapSquare wrapText="bothSides" distT="0" distB="0" distL="0" distR="0"/>
            <wp:docPr id="1010"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9"/>
                    <a:srcRect/>
                    <a:stretch>
                      <a:fillRect/>
                    </a:stretch>
                  </pic:blipFill>
                  <pic:spPr>
                    <a:xfrm>
                      <a:off x="0" y="0"/>
                      <a:ext cx="1775460" cy="709930"/>
                    </a:xfrm>
                    <a:prstGeom prst="rect">
                      <a:avLst/>
                    </a:prstGeom>
                    <a:ln/>
                  </pic:spPr>
                </pic:pic>
              </a:graphicData>
            </a:graphic>
          </wp:anchor>
        </w:drawing>
      </w:r>
      <w:r>
        <w:rPr>
          <w:noProof/>
          <w:lang w:eastAsia="en-US" w:bidi="ar-SA"/>
        </w:rPr>
        <w:drawing>
          <wp:anchor distT="0" distB="0" distL="0" distR="0" simplePos="0" relativeHeight="251655168" behindDoc="0" locked="0" layoutInCell="1" hidden="0" allowOverlap="1" wp14:anchorId="38DA3A7D" wp14:editId="40A82AF5">
            <wp:simplePos x="0" y="0"/>
            <wp:positionH relativeFrom="column">
              <wp:posOffset>-27933</wp:posOffset>
            </wp:positionH>
            <wp:positionV relativeFrom="paragraph">
              <wp:posOffset>187960</wp:posOffset>
            </wp:positionV>
            <wp:extent cx="1811655" cy="724535"/>
            <wp:effectExtent l="0" t="0" r="0" b="0"/>
            <wp:wrapSquare wrapText="bothSides" distT="0" distB="0" distL="0" distR="0"/>
            <wp:docPr id="89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
                    <a:srcRect/>
                    <a:stretch>
                      <a:fillRect/>
                    </a:stretch>
                  </pic:blipFill>
                  <pic:spPr>
                    <a:xfrm>
                      <a:off x="0" y="0"/>
                      <a:ext cx="1811655" cy="724535"/>
                    </a:xfrm>
                    <a:prstGeom prst="rect">
                      <a:avLst/>
                    </a:prstGeom>
                    <a:ln/>
                  </pic:spPr>
                </pic:pic>
              </a:graphicData>
            </a:graphic>
          </wp:anchor>
        </w:drawing>
      </w:r>
      <w:r>
        <w:rPr>
          <w:noProof/>
          <w:lang w:eastAsia="en-US" w:bidi="ar-SA"/>
        </w:rPr>
        <w:drawing>
          <wp:anchor distT="0" distB="0" distL="0" distR="0" simplePos="0" relativeHeight="251656192" behindDoc="0" locked="0" layoutInCell="1" hidden="0" allowOverlap="1" wp14:anchorId="2D3B83E3" wp14:editId="0E84C1FD">
            <wp:simplePos x="0" y="0"/>
            <wp:positionH relativeFrom="column">
              <wp:posOffset>4071620</wp:posOffset>
            </wp:positionH>
            <wp:positionV relativeFrom="paragraph">
              <wp:posOffset>154305</wp:posOffset>
            </wp:positionV>
            <wp:extent cx="1807210" cy="722630"/>
            <wp:effectExtent l="0" t="0" r="0" b="0"/>
            <wp:wrapSquare wrapText="bothSides" distT="0" distB="0" distL="0" distR="0"/>
            <wp:docPr id="977"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1"/>
                    <a:srcRect/>
                    <a:stretch>
                      <a:fillRect/>
                    </a:stretch>
                  </pic:blipFill>
                  <pic:spPr>
                    <a:xfrm>
                      <a:off x="0" y="0"/>
                      <a:ext cx="1807210" cy="722630"/>
                    </a:xfrm>
                    <a:prstGeom prst="rect">
                      <a:avLst/>
                    </a:prstGeom>
                    <a:ln/>
                  </pic:spPr>
                </pic:pic>
              </a:graphicData>
            </a:graphic>
          </wp:anchor>
        </w:drawing>
      </w:r>
    </w:p>
    <w:p w14:paraId="7525567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473E4C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1CB1B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  </w:t>
      </w:r>
    </w:p>
    <w:p w14:paraId="30DB546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942153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733B27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55386BC" w14:textId="77777777" w:rsidR="005037B3" w:rsidRDefault="005037B3" w:rsidP="005037B3">
      <w:pPr>
        <w:pBdr>
          <w:top w:val="nil"/>
          <w:left w:val="nil"/>
          <w:bottom w:val="single" w:sz="8" w:space="2" w:color="000001"/>
          <w:right w:val="nil"/>
          <w:between w:val="nil"/>
        </w:pBdr>
        <w:rPr>
          <w:rFonts w:ascii="Gill Sans" w:eastAsia="Gill Sans" w:hAnsi="Gill Sans" w:cs="Gill Sans"/>
          <w:color w:val="000000"/>
        </w:rPr>
      </w:pPr>
    </w:p>
    <w:p w14:paraId="7064908B" w14:textId="77777777" w:rsidR="005037B3" w:rsidRDefault="00A71183" w:rsidP="005037B3">
      <w:pPr>
        <w:pBdr>
          <w:top w:val="nil"/>
          <w:left w:val="nil"/>
          <w:bottom w:val="single" w:sz="8" w:space="2" w:color="000001"/>
          <w:right w:val="nil"/>
          <w:between w:val="nil"/>
        </w:pBdr>
        <w:rPr>
          <w:rFonts w:ascii="Gill Sans" w:eastAsia="Gill Sans" w:hAnsi="Gill Sans" w:cs="Gill Sans"/>
          <w:b/>
          <w:color w:val="000000"/>
        </w:rPr>
      </w:pPr>
      <w:sdt>
        <w:sdtPr>
          <w:tag w:val="goog_rdk_0"/>
          <w:id w:val="2129431511"/>
        </w:sdtPr>
        <w:sdtContent/>
      </w:sdt>
      <w:r w:rsidR="005037B3">
        <w:rPr>
          <w:rFonts w:ascii="Gill Sans" w:eastAsia="Gill Sans" w:hAnsi="Gill Sans" w:cs="Gill Sans"/>
          <w:b/>
          <w:color w:val="000000"/>
        </w:rPr>
        <w:t>Document details:</w:t>
      </w:r>
    </w:p>
    <w:p w14:paraId="5D0A11D1"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44"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2282"/>
        <w:gridCol w:w="2379"/>
        <w:gridCol w:w="2825"/>
        <w:gridCol w:w="2158"/>
      </w:tblGrid>
      <w:tr w:rsidR="003C25AA" w14:paraId="19545DAB"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65A595D" w14:textId="1FBE10E0"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Author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32327D7" w14:textId="0A5D7B7F"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Ragini Joshi</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6BC41E3" w14:textId="174E7E76"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Initiation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F38990C"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733A702E"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49A29B5" w14:textId="39EEE2C9"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First reviewer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93EF49F" w14:textId="53B56011"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Afaque Mohammed</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F3B58DF" w14:textId="78BBC883"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First reviewed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2CD2612"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43393ADC"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3EE8747" w14:textId="30D99E28"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 xml:space="preserve">First </w:t>
            </w:r>
            <w:r w:rsidR="00686DB2" w:rsidRPr="00784154">
              <w:rPr>
                <w:rFonts w:ascii="Gill Sans;sans-serif" w:hAnsi="Gill Sans;sans-serif"/>
                <w:b/>
                <w:color w:val="000000"/>
              </w:rPr>
              <w:t>reviser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0C87E4C" w14:textId="49005716"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Ragini Joshi</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6A1D25E" w14:textId="4E0AB3F1"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First revision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9105929"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7415C52F"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593CFE9" w14:textId="7A1FF3DE"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Second reviewer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29BC3C9" w14:textId="1EE1A3E9"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Sameer Gharpurey</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CB2BAF3" w14:textId="7DC4FE44"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Second reviewed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FBB00AC"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74708BAE"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23AA246" w14:textId="70C8B65C"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 xml:space="preserve">Second </w:t>
            </w:r>
            <w:r w:rsidR="00686DB2" w:rsidRPr="00784154">
              <w:rPr>
                <w:rFonts w:ascii="Gill Sans;sans-serif" w:hAnsi="Gill Sans;sans-serif"/>
                <w:b/>
                <w:color w:val="000000"/>
              </w:rPr>
              <w:t>reviser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E701732" w14:textId="0488384B"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Ragini Joshi</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D36A2BF" w14:textId="679320B7"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Second revision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40E521A"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3A6166BE"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CAB830E" w14:textId="470B8963"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Third reviewer (Client)</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ACF78D7" w14:textId="15677D7E"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FASP Team</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45BB843" w14:textId="1D7437B8"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Third reviewed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DB88209"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30C530C0"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45AF47D6" w14:textId="13201AED"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 xml:space="preserve">Third </w:t>
            </w:r>
            <w:r w:rsidR="00686DB2" w:rsidRPr="00784154">
              <w:rPr>
                <w:rFonts w:ascii="Gill Sans;sans-serif" w:hAnsi="Gill Sans;sans-serif"/>
                <w:b/>
                <w:color w:val="000000"/>
              </w:rPr>
              <w:t>reviser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063BB26" w14:textId="3F35909E"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t>FASP Team</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D0F9BEA" w14:textId="04F9D1FF"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Third revision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ADD2445"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r w:rsidR="003C25AA" w14:paraId="0CD2D1F5" w14:textId="77777777" w:rsidTr="005037B3">
        <w:trPr>
          <w:trHeight w:val="356"/>
        </w:trPr>
        <w:tc>
          <w:tcPr>
            <w:tcW w:w="2282"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7EC0CBF" w14:textId="5228A06C"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Author</w:t>
            </w:r>
          </w:p>
        </w:tc>
        <w:tc>
          <w:tcPr>
            <w:tcW w:w="2379"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5B1AA71" w14:textId="240E8E8B" w:rsidR="003C25AA" w:rsidRDefault="003C25AA" w:rsidP="003C25AA">
            <w:pPr>
              <w:pBdr>
                <w:top w:val="nil"/>
                <w:left w:val="nil"/>
                <w:bottom w:val="nil"/>
                <w:right w:val="nil"/>
                <w:between w:val="nil"/>
              </w:pBdr>
              <w:jc w:val="center"/>
              <w:rPr>
                <w:rFonts w:ascii="Gill Sans" w:eastAsia="Gill Sans" w:hAnsi="Gill Sans" w:cs="Gill Sans"/>
                <w:color w:val="000000"/>
              </w:rPr>
            </w:pPr>
            <w:r w:rsidRPr="00784154">
              <w:rPr>
                <w:rFonts w:ascii="Gill Sans;sans-serif" w:hAnsi="Gill Sans;sans-serif"/>
                <w:color w:val="000000"/>
              </w:rPr>
              <w:t>Ragini Joshi</w:t>
            </w:r>
          </w:p>
        </w:tc>
        <w:tc>
          <w:tcPr>
            <w:tcW w:w="2825"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BE48D97" w14:textId="71712255" w:rsidR="003C25AA" w:rsidRDefault="003C25AA" w:rsidP="003C25AA">
            <w:pPr>
              <w:pBdr>
                <w:top w:val="nil"/>
                <w:left w:val="nil"/>
                <w:bottom w:val="nil"/>
                <w:right w:val="nil"/>
                <w:between w:val="nil"/>
              </w:pBdr>
              <w:rPr>
                <w:rFonts w:ascii="Gill Sans" w:eastAsia="Gill Sans" w:hAnsi="Gill Sans" w:cs="Gill Sans"/>
                <w:b/>
                <w:color w:val="000000"/>
              </w:rPr>
            </w:pPr>
            <w:r w:rsidRPr="00784154">
              <w:rPr>
                <w:rFonts w:ascii="Gill Sans;sans-serif" w:hAnsi="Gill Sans;sans-serif"/>
                <w:b/>
                <w:color w:val="000000"/>
              </w:rPr>
              <w:t>Initiation date</w:t>
            </w:r>
          </w:p>
        </w:tc>
        <w:tc>
          <w:tcPr>
            <w:tcW w:w="21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A1899D9" w14:textId="77777777" w:rsidR="003C25AA" w:rsidRDefault="003C25AA" w:rsidP="003C25AA">
            <w:pPr>
              <w:pBdr>
                <w:top w:val="nil"/>
                <w:left w:val="nil"/>
                <w:bottom w:val="nil"/>
                <w:right w:val="nil"/>
                <w:between w:val="nil"/>
              </w:pBdr>
              <w:rPr>
                <w:rFonts w:ascii="Gill Sans" w:eastAsia="Gill Sans" w:hAnsi="Gill Sans" w:cs="Gill Sans"/>
                <w:color w:val="000000"/>
              </w:rPr>
            </w:pPr>
          </w:p>
        </w:tc>
      </w:tr>
    </w:tbl>
    <w:p w14:paraId="0ECD595B" w14:textId="77777777" w:rsidR="005037B3" w:rsidRDefault="005037B3" w:rsidP="005037B3">
      <w:pPr>
        <w:pStyle w:val="Heading2"/>
        <w:ind w:left="0" w:firstLine="0"/>
        <w:rPr>
          <w:rFonts w:ascii="Gill Sans" w:eastAsia="Gill Sans" w:hAnsi="Gill Sans" w:cs="Gill Sans"/>
          <w:highlight w:val="yellow"/>
        </w:rPr>
      </w:pPr>
    </w:p>
    <w:p w14:paraId="76E9B81F" w14:textId="5947EF63" w:rsidR="005037B3" w:rsidRDefault="005037B3" w:rsidP="005037B3">
      <w:pPr>
        <w:pBdr>
          <w:top w:val="nil"/>
          <w:left w:val="nil"/>
          <w:bottom w:val="nil"/>
          <w:right w:val="nil"/>
          <w:between w:val="nil"/>
        </w:pBdr>
        <w:rPr>
          <w:rFonts w:ascii="Gill Sans" w:eastAsia="Gill Sans" w:hAnsi="Gill Sans" w:cs="Gill Sans"/>
          <w:color w:val="000000"/>
          <w:highlight w:val="yellow"/>
        </w:rPr>
      </w:pPr>
    </w:p>
    <w:p w14:paraId="37B78B7F" w14:textId="3F2379A2" w:rsidR="00775BA5" w:rsidRDefault="00775BA5" w:rsidP="005037B3">
      <w:pPr>
        <w:pBdr>
          <w:top w:val="nil"/>
          <w:left w:val="nil"/>
          <w:bottom w:val="nil"/>
          <w:right w:val="nil"/>
          <w:between w:val="nil"/>
        </w:pBdr>
        <w:rPr>
          <w:rFonts w:ascii="Gill Sans" w:eastAsia="Gill Sans" w:hAnsi="Gill Sans" w:cs="Gill Sans"/>
          <w:color w:val="000000"/>
          <w:highlight w:val="yellow"/>
        </w:rPr>
      </w:pPr>
    </w:p>
    <w:p w14:paraId="4EFE1B89" w14:textId="2BE28F31" w:rsidR="00775BA5" w:rsidRDefault="00775BA5" w:rsidP="005037B3">
      <w:pPr>
        <w:pBdr>
          <w:top w:val="nil"/>
          <w:left w:val="nil"/>
          <w:bottom w:val="nil"/>
          <w:right w:val="nil"/>
          <w:between w:val="nil"/>
        </w:pBdr>
        <w:rPr>
          <w:rFonts w:ascii="Gill Sans" w:eastAsia="Gill Sans" w:hAnsi="Gill Sans" w:cs="Gill Sans"/>
          <w:color w:val="000000"/>
          <w:highlight w:val="yellow"/>
        </w:rPr>
      </w:pPr>
    </w:p>
    <w:p w14:paraId="2D9C2085" w14:textId="4F33A4A2" w:rsidR="00775BA5" w:rsidRDefault="00775BA5" w:rsidP="005037B3">
      <w:pPr>
        <w:pBdr>
          <w:top w:val="nil"/>
          <w:left w:val="nil"/>
          <w:bottom w:val="nil"/>
          <w:right w:val="nil"/>
          <w:between w:val="nil"/>
        </w:pBdr>
        <w:rPr>
          <w:rFonts w:ascii="Gill Sans" w:eastAsia="Gill Sans" w:hAnsi="Gill Sans" w:cs="Gill Sans"/>
          <w:color w:val="000000"/>
          <w:highlight w:val="yellow"/>
        </w:rPr>
      </w:pPr>
    </w:p>
    <w:p w14:paraId="0B3FCA80" w14:textId="243BFAEA" w:rsidR="00775BA5" w:rsidRDefault="00775BA5" w:rsidP="005037B3">
      <w:pPr>
        <w:pBdr>
          <w:top w:val="nil"/>
          <w:left w:val="nil"/>
          <w:bottom w:val="nil"/>
          <w:right w:val="nil"/>
          <w:between w:val="nil"/>
        </w:pBdr>
        <w:rPr>
          <w:rFonts w:ascii="Gill Sans" w:eastAsia="Gill Sans" w:hAnsi="Gill Sans" w:cs="Gill Sans"/>
          <w:color w:val="000000"/>
          <w:highlight w:val="yellow"/>
        </w:rPr>
      </w:pPr>
    </w:p>
    <w:p w14:paraId="5BAC94E2" w14:textId="190648EA" w:rsidR="005037B3" w:rsidRPr="009B659B" w:rsidRDefault="005037B3" w:rsidP="009B659B">
      <w:pPr>
        <w:keepNext/>
        <w:pBdr>
          <w:top w:val="nil"/>
          <w:left w:val="nil"/>
          <w:bottom w:val="nil"/>
          <w:right w:val="nil"/>
          <w:between w:val="nil"/>
        </w:pBdr>
        <w:spacing w:before="240" w:after="120"/>
        <w:rPr>
          <w:rFonts w:ascii="Gill Sans" w:eastAsia="Gill Sans" w:hAnsi="Gill Sans" w:cs="Gill Sans"/>
          <w:b/>
          <w:color w:val="000000"/>
          <w:sz w:val="32"/>
          <w:szCs w:val="32"/>
        </w:rPr>
      </w:pPr>
      <w:r>
        <w:rPr>
          <w:rFonts w:ascii="Gill Sans" w:eastAsia="Gill Sans" w:hAnsi="Gill Sans" w:cs="Gill Sans"/>
          <w:b/>
          <w:color w:val="000000"/>
          <w:sz w:val="32"/>
          <w:szCs w:val="32"/>
        </w:rPr>
        <w:lastRenderedPageBreak/>
        <w:t xml:space="preserve">Table of Contents </w:t>
      </w:r>
    </w:p>
    <w:bookmarkStart w:id="0" w:name="_Toc57478122" w:displacedByCustomXml="next"/>
    <w:sdt>
      <w:sdtPr>
        <w:rPr>
          <w:rFonts w:ascii="Liberation Serif" w:eastAsia="Liberation Serif" w:hAnsi="Liberation Serif" w:cs="Liberation Serif"/>
          <w:color w:val="00000A"/>
          <w:sz w:val="24"/>
          <w:szCs w:val="24"/>
        </w:rPr>
        <w:id w:val="509263690"/>
        <w:docPartObj>
          <w:docPartGallery w:val="Table of Contents"/>
          <w:docPartUnique/>
        </w:docPartObj>
      </w:sdtPr>
      <w:sdtEndPr>
        <w:rPr>
          <w:b/>
          <w:bCs/>
          <w:noProof/>
        </w:rPr>
      </w:sdtEndPr>
      <w:sdtContent>
        <w:p w14:paraId="63BA647F" w14:textId="596EEAAB" w:rsidR="00AA73A9" w:rsidRDefault="00AA73A9">
          <w:pPr>
            <w:pStyle w:val="TOCHeading"/>
          </w:pPr>
          <w:r>
            <w:t>Contents</w:t>
          </w:r>
          <w:bookmarkEnd w:id="0"/>
        </w:p>
        <w:p w14:paraId="20DFA83F" w14:textId="7A291E9F" w:rsidR="00927D32" w:rsidRPr="00775BA5" w:rsidRDefault="00AA73A9">
          <w:pPr>
            <w:pStyle w:val="TOC1"/>
            <w:rPr>
              <w:rFonts w:ascii="Gill Sans" w:eastAsiaTheme="minorEastAsia" w:hAnsi="Gill Sans" w:cstheme="minorBidi"/>
              <w:noProof/>
              <w:sz w:val="22"/>
              <w:szCs w:val="22"/>
            </w:rPr>
          </w:pPr>
          <w:r>
            <w:fldChar w:fldCharType="begin"/>
          </w:r>
          <w:r>
            <w:instrText xml:space="preserve"> TOC \o "1-3" \h \z \u </w:instrText>
          </w:r>
          <w:r>
            <w:fldChar w:fldCharType="separate"/>
          </w:r>
          <w:hyperlink w:anchor="_Toc57478122" w:history="1">
            <w:r w:rsidR="00927D32" w:rsidRPr="00775BA5">
              <w:rPr>
                <w:rStyle w:val="Hyperlink"/>
                <w:rFonts w:ascii="Gill Sans" w:hAnsi="Gill Sans"/>
                <w:noProof/>
                <w:sz w:val="22"/>
                <w:szCs w:val="22"/>
                <w:lang w:bidi="hi-IN"/>
              </w:rPr>
              <w:t>Contents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w:t>
            </w:r>
            <w:r w:rsidR="00927D32" w:rsidRPr="00775BA5">
              <w:rPr>
                <w:rFonts w:ascii="Gill Sans" w:hAnsi="Gill Sans"/>
                <w:noProof/>
                <w:webHidden/>
                <w:sz w:val="22"/>
                <w:szCs w:val="22"/>
              </w:rPr>
              <w:fldChar w:fldCharType="end"/>
            </w:r>
          </w:hyperlink>
        </w:p>
        <w:p w14:paraId="3F4629D1" w14:textId="3CAA88C7" w:rsidR="00927D32" w:rsidRPr="00775BA5" w:rsidRDefault="00A71183">
          <w:pPr>
            <w:pStyle w:val="TOC2"/>
            <w:rPr>
              <w:rFonts w:ascii="Gill Sans" w:eastAsiaTheme="minorEastAsia" w:hAnsi="Gill Sans" w:cstheme="minorBidi"/>
              <w:noProof/>
              <w:sz w:val="22"/>
              <w:szCs w:val="22"/>
            </w:rPr>
          </w:pPr>
          <w:hyperlink w:anchor="_Toc57478123" w:history="1">
            <w:r w:rsidR="00927D32" w:rsidRPr="00775BA5">
              <w:rPr>
                <w:rStyle w:val="Hyperlink"/>
                <w:rFonts w:ascii="Gill Sans" w:hAnsi="Gill Sans"/>
                <w:noProof/>
                <w:sz w:val="22"/>
                <w:szCs w:val="22"/>
                <w:lang w:bidi="hi-IN"/>
              </w:rPr>
              <w:t>Acronyms &amp; Definitions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0</w:t>
            </w:r>
            <w:r w:rsidR="00927D32" w:rsidRPr="00775BA5">
              <w:rPr>
                <w:rFonts w:ascii="Gill Sans" w:hAnsi="Gill Sans"/>
                <w:noProof/>
                <w:webHidden/>
                <w:sz w:val="22"/>
                <w:szCs w:val="22"/>
              </w:rPr>
              <w:fldChar w:fldCharType="end"/>
            </w:r>
          </w:hyperlink>
        </w:p>
        <w:p w14:paraId="01BF01DC" w14:textId="3A6E4B10" w:rsidR="00927D32" w:rsidRPr="00775BA5" w:rsidRDefault="00A71183">
          <w:pPr>
            <w:pStyle w:val="TOC2"/>
            <w:rPr>
              <w:rFonts w:ascii="Gill Sans" w:eastAsiaTheme="minorEastAsia" w:hAnsi="Gill Sans" w:cstheme="minorBidi"/>
              <w:noProof/>
              <w:sz w:val="22"/>
              <w:szCs w:val="22"/>
            </w:rPr>
          </w:pPr>
          <w:hyperlink w:anchor="_Toc57478124" w:history="1">
            <w:r w:rsidR="00927D32" w:rsidRPr="00775BA5">
              <w:rPr>
                <w:rStyle w:val="Hyperlink"/>
                <w:rFonts w:ascii="Gill Sans" w:hAnsi="Gill Sans"/>
                <w:noProof/>
                <w:sz w:val="22"/>
                <w:szCs w:val="22"/>
                <w:lang w:bidi="hi-IN"/>
              </w:rPr>
              <w:t>1.</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Overview</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w:t>
            </w:r>
            <w:r w:rsidR="00927D32" w:rsidRPr="00775BA5">
              <w:rPr>
                <w:rFonts w:ascii="Gill Sans" w:hAnsi="Gill Sans"/>
                <w:noProof/>
                <w:webHidden/>
                <w:sz w:val="22"/>
                <w:szCs w:val="22"/>
              </w:rPr>
              <w:fldChar w:fldCharType="end"/>
            </w:r>
          </w:hyperlink>
        </w:p>
        <w:p w14:paraId="17B6FA9D" w14:textId="32239594" w:rsidR="00927D32" w:rsidRPr="00775BA5" w:rsidRDefault="00A71183">
          <w:pPr>
            <w:pStyle w:val="TOC2"/>
            <w:rPr>
              <w:rFonts w:ascii="Gill Sans" w:eastAsiaTheme="minorEastAsia" w:hAnsi="Gill Sans" w:cstheme="minorBidi"/>
              <w:noProof/>
              <w:sz w:val="22"/>
              <w:szCs w:val="22"/>
            </w:rPr>
          </w:pPr>
          <w:hyperlink w:anchor="_Toc57478125" w:history="1">
            <w:r w:rsidR="00927D32" w:rsidRPr="00775BA5">
              <w:rPr>
                <w:rStyle w:val="Hyperlink"/>
                <w:rFonts w:ascii="Gill Sans" w:hAnsi="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General Introduction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w:t>
            </w:r>
            <w:r w:rsidR="00927D32" w:rsidRPr="00775BA5">
              <w:rPr>
                <w:rFonts w:ascii="Gill Sans" w:hAnsi="Gill Sans"/>
                <w:noProof/>
                <w:webHidden/>
                <w:sz w:val="22"/>
                <w:szCs w:val="22"/>
              </w:rPr>
              <w:fldChar w:fldCharType="end"/>
            </w:r>
          </w:hyperlink>
        </w:p>
        <w:p w14:paraId="61B91A86" w14:textId="138C1695" w:rsidR="00927D32" w:rsidRPr="00775BA5" w:rsidRDefault="00A71183">
          <w:pPr>
            <w:pStyle w:val="TOC2"/>
            <w:rPr>
              <w:rFonts w:ascii="Gill Sans" w:eastAsiaTheme="minorEastAsia" w:hAnsi="Gill Sans" w:cstheme="minorBidi"/>
              <w:noProof/>
              <w:sz w:val="22"/>
              <w:szCs w:val="22"/>
            </w:rPr>
          </w:pPr>
          <w:hyperlink w:anchor="_Toc57478126" w:history="1">
            <w:r w:rsidR="00927D32" w:rsidRPr="00775BA5">
              <w:rPr>
                <w:rStyle w:val="Hyperlink"/>
                <w:rFonts w:ascii="Gill Sans" w:hAnsi="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Background</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w:t>
            </w:r>
            <w:r w:rsidR="00927D32" w:rsidRPr="00775BA5">
              <w:rPr>
                <w:rFonts w:ascii="Gill Sans" w:hAnsi="Gill Sans"/>
                <w:noProof/>
                <w:webHidden/>
                <w:sz w:val="22"/>
                <w:szCs w:val="22"/>
              </w:rPr>
              <w:fldChar w:fldCharType="end"/>
            </w:r>
          </w:hyperlink>
        </w:p>
        <w:p w14:paraId="153B6E15" w14:textId="0F9D1675" w:rsidR="00927D32" w:rsidRPr="00775BA5" w:rsidRDefault="00A71183">
          <w:pPr>
            <w:pStyle w:val="TOC1"/>
            <w:tabs>
              <w:tab w:val="left" w:pos="480"/>
            </w:tabs>
            <w:rPr>
              <w:rFonts w:ascii="Gill Sans" w:eastAsiaTheme="minorEastAsia" w:hAnsi="Gill Sans" w:cstheme="minorBidi"/>
              <w:noProof/>
              <w:sz w:val="22"/>
              <w:szCs w:val="22"/>
            </w:rPr>
          </w:pPr>
          <w:hyperlink w:anchor="_Toc57478127" w:history="1">
            <w:r w:rsidR="00927D32" w:rsidRPr="00775BA5">
              <w:rPr>
                <w:rStyle w:val="Hyperlink"/>
                <w:rFonts w:ascii="Gill Sans" w:eastAsia="Gill Sans" w:hAnsi="Gill Sans" w:cs="Gill Sans"/>
                <w:noProof/>
                <w:sz w:val="22"/>
                <w:szCs w:val="22"/>
                <w:lang w:bidi="hi-IN"/>
              </w:rPr>
              <w:t>2.</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Introduction to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2</w:t>
            </w:r>
            <w:r w:rsidR="00927D32" w:rsidRPr="00775BA5">
              <w:rPr>
                <w:rFonts w:ascii="Gill Sans" w:hAnsi="Gill Sans"/>
                <w:noProof/>
                <w:webHidden/>
                <w:sz w:val="22"/>
                <w:szCs w:val="22"/>
              </w:rPr>
              <w:fldChar w:fldCharType="end"/>
            </w:r>
          </w:hyperlink>
        </w:p>
        <w:p w14:paraId="23FAE895" w14:textId="47CDEB25" w:rsidR="00927D32" w:rsidRPr="00775BA5" w:rsidRDefault="00A71183">
          <w:pPr>
            <w:pStyle w:val="TOC2"/>
            <w:rPr>
              <w:rFonts w:ascii="Gill Sans" w:eastAsiaTheme="minorEastAsia" w:hAnsi="Gill Sans" w:cstheme="minorBidi"/>
              <w:noProof/>
              <w:sz w:val="22"/>
              <w:szCs w:val="22"/>
            </w:rPr>
          </w:pPr>
          <w:hyperlink w:anchor="_Toc57478128" w:history="1">
            <w:r w:rsidR="00927D32" w:rsidRPr="00775BA5">
              <w:rPr>
                <w:rStyle w:val="Hyperlink"/>
                <w:rFonts w:ascii="Gill Sans" w:eastAsia="Gill Sans" w:hAnsi="Gill Sans" w:cs="Gill Sans"/>
                <w:noProof/>
                <w:sz w:val="22"/>
                <w:szCs w:val="22"/>
                <w:highlight w:val="white"/>
                <w:lang w:bidi="hi-IN"/>
              </w:rPr>
              <w:t>1.</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Introduction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2</w:t>
            </w:r>
            <w:r w:rsidR="00927D32" w:rsidRPr="00775BA5">
              <w:rPr>
                <w:rFonts w:ascii="Gill Sans" w:hAnsi="Gill Sans"/>
                <w:noProof/>
                <w:webHidden/>
                <w:sz w:val="22"/>
                <w:szCs w:val="22"/>
              </w:rPr>
              <w:fldChar w:fldCharType="end"/>
            </w:r>
          </w:hyperlink>
        </w:p>
        <w:p w14:paraId="6BB96482" w14:textId="43D7BF4D" w:rsidR="00927D32" w:rsidRPr="00775BA5" w:rsidRDefault="00A71183">
          <w:pPr>
            <w:pStyle w:val="TOC2"/>
            <w:rPr>
              <w:rFonts w:ascii="Gill Sans" w:eastAsiaTheme="minorEastAsia" w:hAnsi="Gill Sans" w:cstheme="minorBidi"/>
              <w:noProof/>
              <w:sz w:val="22"/>
              <w:szCs w:val="22"/>
            </w:rPr>
          </w:pPr>
          <w:hyperlink w:anchor="_Toc57478129"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Importance of Supply Planning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_Toc57478129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2</w:t>
            </w:r>
            <w:r w:rsidR="00927D32" w:rsidRPr="00775BA5">
              <w:rPr>
                <w:rFonts w:ascii="Gill Sans" w:hAnsi="Gill Sans"/>
                <w:noProof/>
                <w:webHidden/>
                <w:sz w:val="22"/>
                <w:szCs w:val="22"/>
              </w:rPr>
              <w:fldChar w:fldCharType="end"/>
            </w:r>
          </w:hyperlink>
        </w:p>
        <w:p w14:paraId="4251BAE6" w14:textId="6ACEF400" w:rsidR="00927D32" w:rsidRPr="00775BA5" w:rsidRDefault="00A71183">
          <w:pPr>
            <w:pStyle w:val="TOC2"/>
            <w:rPr>
              <w:rFonts w:ascii="Gill Sans" w:eastAsiaTheme="minorEastAsia" w:hAnsi="Gill Sans" w:cstheme="minorBidi"/>
              <w:noProof/>
              <w:sz w:val="22"/>
              <w:szCs w:val="22"/>
            </w:rPr>
          </w:pPr>
          <w:hyperlink w:anchor="_Toc57478130"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What QAT Supply Planning Can Do for You?</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2</w:t>
            </w:r>
            <w:r w:rsidR="00927D32" w:rsidRPr="00775BA5">
              <w:rPr>
                <w:rFonts w:ascii="Gill Sans" w:hAnsi="Gill Sans"/>
                <w:noProof/>
                <w:webHidden/>
                <w:sz w:val="22"/>
                <w:szCs w:val="22"/>
              </w:rPr>
              <w:fldChar w:fldCharType="end"/>
            </w:r>
          </w:hyperlink>
        </w:p>
        <w:p w14:paraId="547BE424" w14:textId="118A2C52" w:rsidR="00927D32" w:rsidRPr="00775BA5" w:rsidRDefault="00A71183">
          <w:pPr>
            <w:pStyle w:val="TOC2"/>
            <w:rPr>
              <w:rFonts w:ascii="Gill Sans" w:eastAsiaTheme="minorEastAsia" w:hAnsi="Gill Sans" w:cstheme="minorBidi"/>
              <w:noProof/>
              <w:sz w:val="22"/>
              <w:szCs w:val="22"/>
            </w:rPr>
          </w:pPr>
          <w:hyperlink w:anchor="_Toc57478131" w:history="1">
            <w:r w:rsidR="00927D32" w:rsidRPr="00775BA5">
              <w:rPr>
                <w:rStyle w:val="Hyperlink"/>
                <w:rFonts w:ascii="Gill Sans" w:eastAsia="Gill Sans" w:hAnsi="Gill Sans" w:cs="Gill Sans"/>
                <w:noProof/>
                <w:sz w:val="22"/>
                <w:szCs w:val="22"/>
                <w:highlight w:val="white"/>
                <w:lang w:bidi="hi-IN"/>
              </w:rPr>
              <w:t>2.</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Objectives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w:t>
            </w:r>
            <w:r w:rsidR="00927D32" w:rsidRPr="00775BA5">
              <w:rPr>
                <w:rFonts w:ascii="Gill Sans" w:hAnsi="Gill Sans"/>
                <w:noProof/>
                <w:webHidden/>
                <w:sz w:val="22"/>
                <w:szCs w:val="22"/>
              </w:rPr>
              <w:fldChar w:fldCharType="end"/>
            </w:r>
          </w:hyperlink>
        </w:p>
        <w:p w14:paraId="2FEC2A12" w14:textId="04D1024B" w:rsidR="00927D32" w:rsidRPr="00775BA5" w:rsidRDefault="00A71183">
          <w:pPr>
            <w:pStyle w:val="TOC2"/>
            <w:rPr>
              <w:rFonts w:ascii="Gill Sans" w:eastAsiaTheme="minorEastAsia" w:hAnsi="Gill Sans" w:cstheme="minorBidi"/>
              <w:noProof/>
              <w:sz w:val="22"/>
              <w:szCs w:val="22"/>
            </w:rPr>
          </w:pPr>
          <w:hyperlink w:anchor="_Toc57478132" w:history="1">
            <w:r w:rsidR="00927D32" w:rsidRPr="00775BA5">
              <w:rPr>
                <w:rStyle w:val="Hyperlink"/>
                <w:rFonts w:ascii="Gill Sans" w:eastAsia="Gill Sans" w:hAnsi="Gill Sans" w:cs="Gill Sans"/>
                <w:noProof/>
                <w:sz w:val="22"/>
                <w:szCs w:val="22"/>
                <w:highlight w:val="white"/>
                <w:lang w:bidi="hi-IN"/>
              </w:rPr>
              <w:t>3.</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Who Should Use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w:t>
            </w:r>
            <w:r w:rsidR="00927D32" w:rsidRPr="00775BA5">
              <w:rPr>
                <w:rFonts w:ascii="Gill Sans" w:hAnsi="Gill Sans"/>
                <w:noProof/>
                <w:webHidden/>
                <w:sz w:val="22"/>
                <w:szCs w:val="22"/>
              </w:rPr>
              <w:fldChar w:fldCharType="end"/>
            </w:r>
          </w:hyperlink>
        </w:p>
        <w:p w14:paraId="1216CB16" w14:textId="1AD61AFE" w:rsidR="00927D32" w:rsidRPr="00775BA5" w:rsidRDefault="00A71183">
          <w:pPr>
            <w:pStyle w:val="TOC2"/>
            <w:rPr>
              <w:rFonts w:ascii="Gill Sans" w:eastAsiaTheme="minorEastAsia" w:hAnsi="Gill Sans" w:cstheme="minorBidi"/>
              <w:noProof/>
              <w:sz w:val="22"/>
              <w:szCs w:val="22"/>
            </w:rPr>
          </w:pPr>
          <w:hyperlink w:anchor="_Toc57478133" w:history="1">
            <w:r w:rsidR="00927D32" w:rsidRPr="00775BA5">
              <w:rPr>
                <w:rStyle w:val="Hyperlink"/>
                <w:rFonts w:ascii="Gill Sans" w:eastAsia="Gill Sans" w:hAnsi="Gill Sans" w:cs="Gill Sans"/>
                <w:noProof/>
                <w:sz w:val="22"/>
                <w:szCs w:val="22"/>
                <w:lang w:bidi="hi-IN"/>
              </w:rPr>
              <w:t>4.</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Important QAT Concepts and Terms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4</w:t>
            </w:r>
            <w:r w:rsidR="00927D32" w:rsidRPr="00775BA5">
              <w:rPr>
                <w:rFonts w:ascii="Gill Sans" w:hAnsi="Gill Sans"/>
                <w:noProof/>
                <w:webHidden/>
                <w:sz w:val="22"/>
                <w:szCs w:val="22"/>
              </w:rPr>
              <w:fldChar w:fldCharType="end"/>
            </w:r>
          </w:hyperlink>
        </w:p>
        <w:p w14:paraId="0F79B69B" w14:textId="4517DF5D" w:rsidR="00927D32" w:rsidRPr="00775BA5" w:rsidRDefault="00A71183">
          <w:pPr>
            <w:pStyle w:val="TOC1"/>
            <w:tabs>
              <w:tab w:val="left" w:pos="480"/>
            </w:tabs>
            <w:rPr>
              <w:rFonts w:ascii="Gill Sans" w:eastAsiaTheme="minorEastAsia" w:hAnsi="Gill Sans" w:cstheme="minorBidi"/>
              <w:noProof/>
              <w:sz w:val="22"/>
              <w:szCs w:val="22"/>
            </w:rPr>
          </w:pPr>
          <w:hyperlink w:anchor="_Toc57478134" w:history="1">
            <w:r w:rsidR="00927D32" w:rsidRPr="00775BA5">
              <w:rPr>
                <w:rStyle w:val="Hyperlink"/>
                <w:rFonts w:ascii="Gill Sans" w:eastAsia="Gill Sans" w:hAnsi="Gill Sans" w:cs="Gill Sans"/>
                <w:noProof/>
                <w:sz w:val="22"/>
                <w:szCs w:val="22"/>
                <w:lang w:bidi="hi-IN"/>
              </w:rPr>
              <w:t>3.</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Getting Started</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9</w:t>
            </w:r>
            <w:r w:rsidR="00927D32" w:rsidRPr="00775BA5">
              <w:rPr>
                <w:rFonts w:ascii="Gill Sans" w:hAnsi="Gill Sans"/>
                <w:noProof/>
                <w:webHidden/>
                <w:sz w:val="22"/>
                <w:szCs w:val="22"/>
              </w:rPr>
              <w:fldChar w:fldCharType="end"/>
            </w:r>
          </w:hyperlink>
        </w:p>
        <w:p w14:paraId="4B5F00D8" w14:textId="153C83C0" w:rsidR="00927D32" w:rsidRPr="00775BA5" w:rsidRDefault="00A71183">
          <w:pPr>
            <w:pStyle w:val="TOC2"/>
            <w:rPr>
              <w:rFonts w:ascii="Gill Sans" w:eastAsiaTheme="minorEastAsia" w:hAnsi="Gill Sans" w:cstheme="minorBidi"/>
              <w:noProof/>
              <w:sz w:val="22"/>
              <w:szCs w:val="22"/>
            </w:rPr>
          </w:pPr>
          <w:hyperlink w:anchor="_Toc57478135" w:history="1">
            <w:r w:rsidR="00927D32" w:rsidRPr="00775BA5">
              <w:rPr>
                <w:rStyle w:val="Hyperlink"/>
                <w:rFonts w:ascii="Gill Sans" w:eastAsia="Arial" w:hAnsi="Gill Sans" w:cs="Arial"/>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QAT Requirements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9</w:t>
            </w:r>
            <w:r w:rsidR="00927D32" w:rsidRPr="00775BA5">
              <w:rPr>
                <w:rFonts w:ascii="Gill Sans" w:hAnsi="Gill Sans"/>
                <w:noProof/>
                <w:webHidden/>
                <w:sz w:val="22"/>
                <w:szCs w:val="22"/>
              </w:rPr>
              <w:fldChar w:fldCharType="end"/>
            </w:r>
          </w:hyperlink>
        </w:p>
        <w:p w14:paraId="16B04293" w14:textId="3800779B" w:rsidR="00927D32" w:rsidRPr="00775BA5" w:rsidRDefault="00A71183">
          <w:pPr>
            <w:pStyle w:val="TOC2"/>
            <w:rPr>
              <w:rFonts w:ascii="Gill Sans" w:eastAsiaTheme="minorEastAsia" w:hAnsi="Gill Sans" w:cstheme="minorBidi"/>
              <w:noProof/>
              <w:sz w:val="22"/>
              <w:szCs w:val="22"/>
            </w:rPr>
          </w:pPr>
          <w:hyperlink w:anchor="_Toc57478136" w:history="1">
            <w:r w:rsidR="00927D32" w:rsidRPr="00775BA5">
              <w:rPr>
                <w:rStyle w:val="Hyperlink"/>
                <w:rFonts w:ascii="Gill Sans" w:eastAsia="Arial" w:hAnsi="Gill Sans" w:cs="Arial"/>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How to Install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9</w:t>
            </w:r>
            <w:r w:rsidR="00927D32" w:rsidRPr="00775BA5">
              <w:rPr>
                <w:rFonts w:ascii="Gill Sans" w:hAnsi="Gill Sans"/>
                <w:noProof/>
                <w:webHidden/>
                <w:sz w:val="22"/>
                <w:szCs w:val="22"/>
              </w:rPr>
              <w:fldChar w:fldCharType="end"/>
            </w:r>
          </w:hyperlink>
        </w:p>
        <w:p w14:paraId="02F6CEA8" w14:textId="6CB07B07" w:rsidR="00927D32" w:rsidRPr="00775BA5" w:rsidRDefault="00A71183">
          <w:pPr>
            <w:pStyle w:val="TOC2"/>
            <w:rPr>
              <w:rFonts w:ascii="Gill Sans" w:eastAsiaTheme="minorEastAsia" w:hAnsi="Gill Sans" w:cstheme="minorBidi"/>
              <w:noProof/>
              <w:sz w:val="22"/>
              <w:szCs w:val="22"/>
            </w:rPr>
          </w:pPr>
          <w:hyperlink w:anchor="_Toc57478137" w:history="1">
            <w:r w:rsidR="00927D32" w:rsidRPr="00775BA5">
              <w:rPr>
                <w:rStyle w:val="Hyperlink"/>
                <w:rFonts w:ascii="Gill Sans" w:eastAsia="Arial" w:hAnsi="Gill Sans" w:cs="Arial"/>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Logging in to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11</w:t>
            </w:r>
            <w:r w:rsidR="00927D32" w:rsidRPr="00775BA5">
              <w:rPr>
                <w:rFonts w:ascii="Gill Sans" w:hAnsi="Gill Sans"/>
                <w:noProof/>
                <w:webHidden/>
                <w:sz w:val="22"/>
                <w:szCs w:val="22"/>
              </w:rPr>
              <w:fldChar w:fldCharType="end"/>
            </w:r>
          </w:hyperlink>
        </w:p>
        <w:p w14:paraId="5162C0EC" w14:textId="472280C7" w:rsidR="00927D32" w:rsidRPr="00775BA5" w:rsidRDefault="00A71183">
          <w:pPr>
            <w:pStyle w:val="TOC2"/>
            <w:rPr>
              <w:rFonts w:ascii="Gill Sans" w:eastAsiaTheme="minorEastAsia" w:hAnsi="Gill Sans" w:cstheme="minorBidi"/>
              <w:noProof/>
              <w:sz w:val="22"/>
              <w:szCs w:val="22"/>
            </w:rPr>
          </w:pPr>
          <w:hyperlink w:anchor="_Toc57478138" w:history="1">
            <w:r w:rsidR="00927D32" w:rsidRPr="00775BA5">
              <w:rPr>
                <w:rStyle w:val="Hyperlink"/>
                <w:rFonts w:ascii="Gill Sans" w:eastAsia="Arial" w:hAnsi="Gill Sans" w:cs="Arial"/>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User ID &amp; Password</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11</w:t>
            </w:r>
            <w:r w:rsidR="00927D32" w:rsidRPr="00775BA5">
              <w:rPr>
                <w:rFonts w:ascii="Gill Sans" w:hAnsi="Gill Sans"/>
                <w:noProof/>
                <w:webHidden/>
                <w:sz w:val="22"/>
                <w:szCs w:val="22"/>
              </w:rPr>
              <w:fldChar w:fldCharType="end"/>
            </w:r>
          </w:hyperlink>
        </w:p>
        <w:p w14:paraId="548FF8EC" w14:textId="176210AC" w:rsidR="00927D32" w:rsidRPr="00775BA5" w:rsidRDefault="00A71183">
          <w:pPr>
            <w:pStyle w:val="TOC2"/>
            <w:rPr>
              <w:rFonts w:ascii="Gill Sans" w:eastAsiaTheme="minorEastAsia" w:hAnsi="Gill Sans" w:cstheme="minorBidi"/>
              <w:noProof/>
              <w:sz w:val="22"/>
              <w:szCs w:val="22"/>
            </w:rPr>
          </w:pPr>
          <w:hyperlink w:anchor="_Toc57478139" w:history="1">
            <w:r w:rsidR="00927D32" w:rsidRPr="00775BA5">
              <w:rPr>
                <w:rStyle w:val="Hyperlink"/>
                <w:rFonts w:ascii="Gill Sans" w:eastAsia="Arial" w:hAnsi="Gill Sans" w:cs="Arial"/>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Logging out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_Toc57478139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w:t>
            </w:r>
            <w:r w:rsidR="00927D32" w:rsidRPr="00775BA5">
              <w:rPr>
                <w:rFonts w:ascii="Gill Sans" w:hAnsi="Gill Sans"/>
                <w:noProof/>
                <w:webHidden/>
                <w:sz w:val="22"/>
                <w:szCs w:val="22"/>
              </w:rPr>
              <w:fldChar w:fldCharType="end"/>
            </w:r>
          </w:hyperlink>
        </w:p>
        <w:p w14:paraId="324D68C0" w14:textId="1CEBDC22" w:rsidR="00927D32" w:rsidRPr="00775BA5" w:rsidRDefault="00A71183">
          <w:pPr>
            <w:pStyle w:val="TOC2"/>
            <w:rPr>
              <w:rFonts w:ascii="Gill Sans" w:eastAsiaTheme="minorEastAsia" w:hAnsi="Gill Sans" w:cstheme="minorBidi"/>
              <w:noProof/>
              <w:sz w:val="22"/>
              <w:szCs w:val="22"/>
            </w:rPr>
          </w:pPr>
          <w:hyperlink w:anchor="_Toc57478140" w:history="1">
            <w:r w:rsidR="00927D32" w:rsidRPr="00775BA5">
              <w:rPr>
                <w:rStyle w:val="Hyperlink"/>
                <w:rFonts w:ascii="Gill Sans" w:eastAsia="Arial" w:hAnsi="Gill Sans" w:cs="Arial"/>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Working Offline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w:t>
            </w:r>
            <w:r w:rsidR="00927D32" w:rsidRPr="00775BA5">
              <w:rPr>
                <w:rFonts w:ascii="Gill Sans" w:hAnsi="Gill Sans"/>
                <w:noProof/>
                <w:webHidden/>
                <w:sz w:val="22"/>
                <w:szCs w:val="22"/>
              </w:rPr>
              <w:fldChar w:fldCharType="end"/>
            </w:r>
          </w:hyperlink>
        </w:p>
        <w:p w14:paraId="5EB8609F" w14:textId="46ADA30E" w:rsidR="00927D32" w:rsidRPr="00775BA5" w:rsidRDefault="00A71183">
          <w:pPr>
            <w:pStyle w:val="TOC1"/>
            <w:tabs>
              <w:tab w:val="left" w:pos="480"/>
            </w:tabs>
            <w:rPr>
              <w:rFonts w:ascii="Gill Sans" w:eastAsiaTheme="minorEastAsia" w:hAnsi="Gill Sans" w:cstheme="minorBidi"/>
              <w:noProof/>
              <w:sz w:val="22"/>
              <w:szCs w:val="22"/>
            </w:rPr>
          </w:pPr>
          <w:hyperlink w:anchor="_Toc57478141" w:history="1">
            <w:r w:rsidR="00927D32" w:rsidRPr="00775BA5">
              <w:rPr>
                <w:rStyle w:val="Hyperlink"/>
                <w:rFonts w:ascii="Gill Sans" w:eastAsia="Gill Sans" w:hAnsi="Gill Sans" w:cs="Gill Sans"/>
                <w:noProof/>
                <w:sz w:val="22"/>
                <w:szCs w:val="22"/>
                <w:lang w:bidi="hi-IN"/>
              </w:rPr>
              <w:t>4.</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Navigating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w:t>
            </w:r>
            <w:r w:rsidR="00927D32" w:rsidRPr="00775BA5">
              <w:rPr>
                <w:rFonts w:ascii="Gill Sans" w:hAnsi="Gill Sans"/>
                <w:noProof/>
                <w:webHidden/>
                <w:sz w:val="22"/>
                <w:szCs w:val="22"/>
              </w:rPr>
              <w:fldChar w:fldCharType="end"/>
            </w:r>
          </w:hyperlink>
        </w:p>
        <w:p w14:paraId="625F898E" w14:textId="7989D03D" w:rsidR="00927D32" w:rsidRPr="00775BA5" w:rsidRDefault="00A71183">
          <w:pPr>
            <w:pStyle w:val="TOC2"/>
            <w:rPr>
              <w:rFonts w:ascii="Gill Sans" w:eastAsiaTheme="minorEastAsia" w:hAnsi="Gill Sans" w:cstheme="minorBidi"/>
              <w:noProof/>
              <w:sz w:val="22"/>
              <w:szCs w:val="22"/>
            </w:rPr>
          </w:pPr>
          <w:hyperlink w:anchor="_Toc57478142" w:history="1">
            <w:r w:rsidR="00927D32" w:rsidRPr="00775BA5">
              <w:rPr>
                <w:rStyle w:val="Hyperlink"/>
                <w:rFonts w:ascii="Gill Sans" w:eastAsia="Arial" w:hAnsi="Gill Sans" w:cs="Arial"/>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Basic Navigation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w:t>
            </w:r>
            <w:r w:rsidR="00927D32" w:rsidRPr="00775BA5">
              <w:rPr>
                <w:rFonts w:ascii="Gill Sans" w:hAnsi="Gill Sans"/>
                <w:noProof/>
                <w:webHidden/>
                <w:sz w:val="22"/>
                <w:szCs w:val="22"/>
              </w:rPr>
              <w:fldChar w:fldCharType="end"/>
            </w:r>
          </w:hyperlink>
        </w:p>
        <w:p w14:paraId="062CE59B" w14:textId="1464B6C5" w:rsidR="00927D32" w:rsidRPr="00775BA5" w:rsidRDefault="00A71183">
          <w:pPr>
            <w:pStyle w:val="TOC2"/>
            <w:rPr>
              <w:rFonts w:ascii="Gill Sans" w:eastAsiaTheme="minorEastAsia" w:hAnsi="Gill Sans" w:cstheme="minorBidi"/>
              <w:noProof/>
              <w:sz w:val="22"/>
              <w:szCs w:val="22"/>
            </w:rPr>
          </w:pPr>
          <w:hyperlink w:anchor="_Toc57478143" w:history="1">
            <w:r w:rsidR="00927D32" w:rsidRPr="00775BA5">
              <w:rPr>
                <w:rStyle w:val="Hyperlink"/>
                <w:rFonts w:ascii="Gill Sans" w:eastAsia="Arial" w:hAnsi="Gill Sans" w:cs="Arial"/>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Top Ribbon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13</w:t>
            </w:r>
            <w:r w:rsidR="00927D32" w:rsidRPr="00775BA5">
              <w:rPr>
                <w:rFonts w:ascii="Gill Sans" w:hAnsi="Gill Sans"/>
                <w:noProof/>
                <w:webHidden/>
                <w:sz w:val="22"/>
                <w:szCs w:val="22"/>
              </w:rPr>
              <w:fldChar w:fldCharType="end"/>
            </w:r>
          </w:hyperlink>
        </w:p>
        <w:p w14:paraId="037116B2" w14:textId="1E975DE8" w:rsidR="00927D32" w:rsidRPr="00775BA5" w:rsidRDefault="00A71183">
          <w:pPr>
            <w:pStyle w:val="TOC2"/>
            <w:rPr>
              <w:rFonts w:ascii="Gill Sans" w:eastAsiaTheme="minorEastAsia" w:hAnsi="Gill Sans" w:cstheme="minorBidi"/>
              <w:noProof/>
              <w:sz w:val="22"/>
              <w:szCs w:val="22"/>
            </w:rPr>
          </w:pPr>
          <w:hyperlink w:anchor="_Toc57478144" w:history="1">
            <w:r w:rsidR="00927D32" w:rsidRPr="00775BA5">
              <w:rPr>
                <w:rStyle w:val="Hyperlink"/>
                <w:rFonts w:ascii="Gill Sans" w:eastAsia="Arial" w:hAnsi="Gill Sans" w:cs="Arial"/>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Left-hand Menu</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13</w:t>
            </w:r>
            <w:r w:rsidR="00927D32" w:rsidRPr="00775BA5">
              <w:rPr>
                <w:rFonts w:ascii="Gill Sans" w:hAnsi="Gill Sans"/>
                <w:noProof/>
                <w:webHidden/>
                <w:sz w:val="22"/>
                <w:szCs w:val="22"/>
              </w:rPr>
              <w:fldChar w:fldCharType="end"/>
            </w:r>
          </w:hyperlink>
        </w:p>
        <w:p w14:paraId="248064A9" w14:textId="38D3C130" w:rsidR="00927D32" w:rsidRPr="00775BA5" w:rsidRDefault="00A71183">
          <w:pPr>
            <w:pStyle w:val="TOC2"/>
            <w:rPr>
              <w:rFonts w:ascii="Gill Sans" w:eastAsiaTheme="minorEastAsia" w:hAnsi="Gill Sans" w:cstheme="minorBidi"/>
              <w:noProof/>
              <w:sz w:val="22"/>
              <w:szCs w:val="22"/>
            </w:rPr>
          </w:pPr>
          <w:hyperlink w:anchor="_Toc57478145" w:history="1">
            <w:r w:rsidR="00927D32" w:rsidRPr="00775BA5">
              <w:rPr>
                <w:rStyle w:val="Hyperlink"/>
                <w:rFonts w:ascii="Gill Sans" w:eastAsia="Arial" w:hAnsi="Gill Sans" w:cs="Arial"/>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Buttons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14</w:t>
            </w:r>
            <w:r w:rsidR="00927D32" w:rsidRPr="00775BA5">
              <w:rPr>
                <w:rFonts w:ascii="Gill Sans" w:hAnsi="Gill Sans"/>
                <w:noProof/>
                <w:webHidden/>
                <w:sz w:val="22"/>
                <w:szCs w:val="22"/>
              </w:rPr>
              <w:fldChar w:fldCharType="end"/>
            </w:r>
          </w:hyperlink>
        </w:p>
        <w:p w14:paraId="6CA2717F" w14:textId="292C88D5" w:rsidR="00927D32" w:rsidRPr="00775BA5" w:rsidRDefault="00A71183">
          <w:pPr>
            <w:pStyle w:val="TOC2"/>
            <w:rPr>
              <w:rFonts w:ascii="Gill Sans" w:eastAsiaTheme="minorEastAsia" w:hAnsi="Gill Sans" w:cstheme="minorBidi"/>
              <w:noProof/>
              <w:sz w:val="22"/>
              <w:szCs w:val="22"/>
            </w:rPr>
          </w:pPr>
          <w:hyperlink w:anchor="_Toc57478146" w:history="1">
            <w:r w:rsidR="00927D32" w:rsidRPr="00775BA5">
              <w:rPr>
                <w:rStyle w:val="Hyperlink"/>
                <w:rFonts w:ascii="Gill Sans" w:eastAsia="Arial" w:hAnsi="Gill Sans" w:cs="Arial"/>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Keys for Updating Records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14</w:t>
            </w:r>
            <w:r w:rsidR="00927D32" w:rsidRPr="00775BA5">
              <w:rPr>
                <w:rFonts w:ascii="Gill Sans" w:hAnsi="Gill Sans"/>
                <w:noProof/>
                <w:webHidden/>
                <w:sz w:val="22"/>
                <w:szCs w:val="22"/>
              </w:rPr>
              <w:fldChar w:fldCharType="end"/>
            </w:r>
          </w:hyperlink>
        </w:p>
        <w:p w14:paraId="2EE907A1" w14:textId="6AF955FF" w:rsidR="00927D32" w:rsidRPr="00775BA5" w:rsidRDefault="00A71183">
          <w:pPr>
            <w:pStyle w:val="TOC1"/>
            <w:tabs>
              <w:tab w:val="left" w:pos="480"/>
            </w:tabs>
            <w:rPr>
              <w:rFonts w:ascii="Gill Sans" w:eastAsiaTheme="minorEastAsia" w:hAnsi="Gill Sans" w:cstheme="minorBidi"/>
              <w:noProof/>
              <w:sz w:val="22"/>
              <w:szCs w:val="22"/>
            </w:rPr>
          </w:pPr>
          <w:hyperlink w:anchor="_Toc57478147" w:history="1">
            <w:r w:rsidR="00927D32" w:rsidRPr="00775BA5">
              <w:rPr>
                <w:rStyle w:val="Hyperlink"/>
                <w:rFonts w:ascii="Gill Sans" w:eastAsia="Gill Sans" w:hAnsi="Gill Sans" w:cs="Gill Sans"/>
                <w:noProof/>
                <w:sz w:val="22"/>
                <w:szCs w:val="22"/>
                <w:lang w:bidi="hi-IN"/>
              </w:rPr>
              <w:t>5.</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User Roles and Permissions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14</w:t>
            </w:r>
            <w:r w:rsidR="00927D32" w:rsidRPr="00775BA5">
              <w:rPr>
                <w:rFonts w:ascii="Gill Sans" w:hAnsi="Gill Sans"/>
                <w:noProof/>
                <w:webHidden/>
                <w:sz w:val="22"/>
                <w:szCs w:val="22"/>
              </w:rPr>
              <w:fldChar w:fldCharType="end"/>
            </w:r>
          </w:hyperlink>
        </w:p>
        <w:p w14:paraId="3CD673F2" w14:textId="113128DB" w:rsidR="00927D32" w:rsidRPr="00775BA5" w:rsidRDefault="00A71183">
          <w:pPr>
            <w:pStyle w:val="TOC2"/>
            <w:rPr>
              <w:rFonts w:ascii="Gill Sans" w:eastAsiaTheme="minorEastAsia" w:hAnsi="Gill Sans" w:cstheme="minorBidi"/>
              <w:noProof/>
              <w:sz w:val="22"/>
              <w:szCs w:val="22"/>
            </w:rPr>
          </w:pPr>
          <w:hyperlink w:anchor="_Toc57478148"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Setting Up a New User</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20</w:t>
            </w:r>
            <w:r w:rsidR="00927D32" w:rsidRPr="00775BA5">
              <w:rPr>
                <w:rFonts w:ascii="Gill Sans" w:hAnsi="Gill Sans"/>
                <w:noProof/>
                <w:webHidden/>
                <w:sz w:val="22"/>
                <w:szCs w:val="22"/>
              </w:rPr>
              <w:fldChar w:fldCharType="end"/>
            </w:r>
          </w:hyperlink>
        </w:p>
        <w:p w14:paraId="0A2AD732" w14:textId="3B659AD7" w:rsidR="00927D32" w:rsidRPr="00775BA5" w:rsidRDefault="00A71183">
          <w:pPr>
            <w:pStyle w:val="TOC1"/>
            <w:tabs>
              <w:tab w:val="left" w:pos="480"/>
            </w:tabs>
            <w:rPr>
              <w:rFonts w:ascii="Gill Sans" w:eastAsiaTheme="minorEastAsia" w:hAnsi="Gill Sans" w:cstheme="minorBidi"/>
              <w:noProof/>
              <w:sz w:val="22"/>
              <w:szCs w:val="22"/>
            </w:rPr>
          </w:pPr>
          <w:hyperlink w:anchor="_Toc57478149" w:history="1">
            <w:r w:rsidR="00927D32" w:rsidRPr="00775BA5">
              <w:rPr>
                <w:rStyle w:val="Hyperlink"/>
                <w:rFonts w:ascii="Gill Sans" w:eastAsia="Gill Sans" w:hAnsi="Gill Sans" w:cs="Gill Sans"/>
                <w:noProof/>
                <w:sz w:val="22"/>
                <w:szCs w:val="22"/>
                <w:lang w:bidi="hi-IN"/>
              </w:rPr>
              <w:t>6.</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Troubleshooting &amp; How to Report an Error/Bug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_Toc57478149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24</w:t>
            </w:r>
            <w:r w:rsidR="00927D32" w:rsidRPr="00775BA5">
              <w:rPr>
                <w:rFonts w:ascii="Gill Sans" w:hAnsi="Gill Sans"/>
                <w:noProof/>
                <w:webHidden/>
                <w:sz w:val="22"/>
                <w:szCs w:val="22"/>
              </w:rPr>
              <w:fldChar w:fldCharType="end"/>
            </w:r>
          </w:hyperlink>
        </w:p>
        <w:p w14:paraId="288E4932" w14:textId="5EA5E8C3" w:rsidR="00927D32" w:rsidRPr="00775BA5" w:rsidRDefault="00A71183">
          <w:pPr>
            <w:pStyle w:val="TOC1"/>
            <w:tabs>
              <w:tab w:val="left" w:pos="480"/>
            </w:tabs>
            <w:rPr>
              <w:rFonts w:ascii="Gill Sans" w:eastAsiaTheme="minorEastAsia" w:hAnsi="Gill Sans" w:cstheme="minorBidi"/>
              <w:noProof/>
              <w:sz w:val="22"/>
              <w:szCs w:val="22"/>
            </w:rPr>
          </w:pPr>
          <w:hyperlink w:anchor="_Toc57478150" w:history="1">
            <w:r w:rsidR="00927D32" w:rsidRPr="00775BA5">
              <w:rPr>
                <w:rStyle w:val="Hyperlink"/>
                <w:rFonts w:ascii="Gill Sans" w:eastAsia="Gill Sans" w:hAnsi="Gill Sans" w:cs="Gill Sans"/>
                <w:noProof/>
                <w:sz w:val="22"/>
                <w:szCs w:val="22"/>
                <w:lang w:bidi="hi-IN"/>
              </w:rPr>
              <w:t>7.</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Translations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27</w:t>
            </w:r>
            <w:r w:rsidR="00927D32" w:rsidRPr="00775BA5">
              <w:rPr>
                <w:rFonts w:ascii="Gill Sans" w:hAnsi="Gill Sans"/>
                <w:noProof/>
                <w:webHidden/>
                <w:sz w:val="22"/>
                <w:szCs w:val="22"/>
              </w:rPr>
              <w:fldChar w:fldCharType="end"/>
            </w:r>
          </w:hyperlink>
        </w:p>
        <w:p w14:paraId="759AC732" w14:textId="4E4ACFA5" w:rsidR="00927D32" w:rsidRPr="00775BA5" w:rsidRDefault="00A71183">
          <w:pPr>
            <w:pStyle w:val="TOC1"/>
            <w:tabs>
              <w:tab w:val="left" w:pos="480"/>
            </w:tabs>
            <w:rPr>
              <w:rFonts w:ascii="Gill Sans" w:eastAsiaTheme="minorEastAsia" w:hAnsi="Gill Sans" w:cstheme="minorBidi"/>
              <w:noProof/>
              <w:sz w:val="22"/>
              <w:szCs w:val="22"/>
            </w:rPr>
          </w:pPr>
          <w:hyperlink w:anchor="_Toc57478151" w:history="1">
            <w:r w:rsidR="00927D32" w:rsidRPr="00775BA5">
              <w:rPr>
                <w:rStyle w:val="Hyperlink"/>
                <w:rFonts w:ascii="Gill Sans" w:eastAsia="Gill Sans" w:hAnsi="Gill Sans" w:cs="Gill Sans"/>
                <w:noProof/>
                <w:sz w:val="22"/>
                <w:szCs w:val="22"/>
                <w:lang w:bidi="hi-IN"/>
              </w:rPr>
              <w:t>8.</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Application Dashboard</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30</w:t>
            </w:r>
            <w:r w:rsidR="00927D32" w:rsidRPr="00775BA5">
              <w:rPr>
                <w:rFonts w:ascii="Gill Sans" w:hAnsi="Gill Sans"/>
                <w:noProof/>
                <w:webHidden/>
                <w:sz w:val="22"/>
                <w:szCs w:val="22"/>
              </w:rPr>
              <w:fldChar w:fldCharType="end"/>
            </w:r>
          </w:hyperlink>
        </w:p>
        <w:p w14:paraId="4DD8C6AB" w14:textId="1218FB0D" w:rsidR="00927D32" w:rsidRPr="00775BA5" w:rsidRDefault="00A71183">
          <w:pPr>
            <w:pStyle w:val="TOC1"/>
            <w:tabs>
              <w:tab w:val="left" w:pos="480"/>
            </w:tabs>
            <w:rPr>
              <w:rFonts w:ascii="Gill Sans" w:eastAsiaTheme="minorEastAsia" w:hAnsi="Gill Sans" w:cstheme="minorBidi"/>
              <w:noProof/>
              <w:sz w:val="22"/>
              <w:szCs w:val="22"/>
            </w:rPr>
          </w:pPr>
          <w:hyperlink w:anchor="_Toc57478152" w:history="1">
            <w:r w:rsidR="00927D32" w:rsidRPr="00775BA5">
              <w:rPr>
                <w:rStyle w:val="Hyperlink"/>
                <w:rFonts w:ascii="Gill Sans" w:eastAsia="Gill Sans" w:hAnsi="Gill Sans" w:cs="Gill Sans"/>
                <w:noProof/>
                <w:sz w:val="22"/>
                <w:szCs w:val="22"/>
                <w:lang w:bidi="hi-IN"/>
              </w:rPr>
              <w:t>9.</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Three Levels of Hierarchy in QAT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31</w:t>
            </w:r>
            <w:r w:rsidR="00927D32" w:rsidRPr="00775BA5">
              <w:rPr>
                <w:rFonts w:ascii="Gill Sans" w:hAnsi="Gill Sans"/>
                <w:noProof/>
                <w:webHidden/>
                <w:sz w:val="22"/>
                <w:szCs w:val="22"/>
              </w:rPr>
              <w:fldChar w:fldCharType="end"/>
            </w:r>
          </w:hyperlink>
        </w:p>
        <w:p w14:paraId="3712D7C4" w14:textId="4440867A" w:rsidR="00927D32" w:rsidRPr="00775BA5" w:rsidRDefault="00A71183">
          <w:pPr>
            <w:pStyle w:val="TOC1"/>
            <w:tabs>
              <w:tab w:val="left" w:pos="660"/>
            </w:tabs>
            <w:rPr>
              <w:rFonts w:ascii="Gill Sans" w:eastAsiaTheme="minorEastAsia" w:hAnsi="Gill Sans" w:cstheme="minorBidi"/>
              <w:noProof/>
              <w:sz w:val="22"/>
              <w:szCs w:val="22"/>
            </w:rPr>
          </w:pPr>
          <w:hyperlink w:anchor="_Toc57478157" w:history="1">
            <w:r w:rsidR="00927D32" w:rsidRPr="00775BA5">
              <w:rPr>
                <w:rStyle w:val="Hyperlink"/>
                <w:rFonts w:ascii="Gill Sans" w:eastAsia="Gill Sans" w:hAnsi="Gill Sans" w:cs="Gill Sans"/>
                <w:noProof/>
                <w:sz w:val="22"/>
                <w:szCs w:val="22"/>
                <w:lang w:bidi="hi-IN"/>
              </w:rPr>
              <w:t>10.</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Application Masters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31</w:t>
            </w:r>
            <w:r w:rsidR="00927D32" w:rsidRPr="00775BA5">
              <w:rPr>
                <w:rFonts w:ascii="Gill Sans" w:hAnsi="Gill Sans"/>
                <w:noProof/>
                <w:webHidden/>
                <w:sz w:val="22"/>
                <w:szCs w:val="22"/>
              </w:rPr>
              <w:fldChar w:fldCharType="end"/>
            </w:r>
          </w:hyperlink>
        </w:p>
        <w:p w14:paraId="4CBD230A" w14:textId="2E0CFC80" w:rsidR="00927D32" w:rsidRPr="00775BA5" w:rsidRDefault="00A71183">
          <w:pPr>
            <w:pStyle w:val="TOC2"/>
            <w:rPr>
              <w:rFonts w:ascii="Gill Sans" w:eastAsiaTheme="minorEastAsia" w:hAnsi="Gill Sans" w:cstheme="minorBidi"/>
              <w:noProof/>
              <w:sz w:val="22"/>
              <w:szCs w:val="22"/>
            </w:rPr>
          </w:pPr>
          <w:hyperlink w:anchor="_Toc57478159" w:history="1">
            <w:r w:rsidR="00927D32" w:rsidRPr="00775BA5">
              <w:rPr>
                <w:rStyle w:val="Hyperlink"/>
                <w:rFonts w:ascii="Gill Sans" w:hAnsi="Gill Sans"/>
                <w:noProof/>
                <w:sz w:val="22"/>
                <w:szCs w:val="22"/>
                <w:highlight w:val="white"/>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Country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_Toc57478159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32</w:t>
            </w:r>
            <w:r w:rsidR="00927D32" w:rsidRPr="00775BA5">
              <w:rPr>
                <w:rFonts w:ascii="Gill Sans" w:hAnsi="Gill Sans"/>
                <w:noProof/>
                <w:webHidden/>
                <w:sz w:val="22"/>
                <w:szCs w:val="22"/>
              </w:rPr>
              <w:fldChar w:fldCharType="end"/>
            </w:r>
          </w:hyperlink>
        </w:p>
        <w:p w14:paraId="0EF614BF" w14:textId="431396A3" w:rsidR="00927D32" w:rsidRPr="00775BA5" w:rsidRDefault="00A71183">
          <w:pPr>
            <w:pStyle w:val="TOC2"/>
            <w:rPr>
              <w:rFonts w:ascii="Gill Sans" w:eastAsiaTheme="minorEastAsia" w:hAnsi="Gill Sans" w:cstheme="minorBidi"/>
              <w:noProof/>
              <w:sz w:val="22"/>
              <w:szCs w:val="22"/>
            </w:rPr>
          </w:pPr>
          <w:hyperlink w:anchor="_Toc57478160" w:history="1">
            <w:r w:rsidR="00927D32" w:rsidRPr="00775BA5">
              <w:rPr>
                <w:rStyle w:val="Hyperlink"/>
                <w:rFonts w:ascii="Gill Sans" w:hAnsi="Gill Sans"/>
                <w:noProof/>
                <w:sz w:val="22"/>
                <w:szCs w:val="22"/>
                <w:highlight w:val="white"/>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Currency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34</w:t>
            </w:r>
            <w:r w:rsidR="00927D32" w:rsidRPr="00775BA5">
              <w:rPr>
                <w:rFonts w:ascii="Gill Sans" w:hAnsi="Gill Sans"/>
                <w:noProof/>
                <w:webHidden/>
                <w:sz w:val="22"/>
                <w:szCs w:val="22"/>
              </w:rPr>
              <w:fldChar w:fldCharType="end"/>
            </w:r>
          </w:hyperlink>
        </w:p>
        <w:p w14:paraId="11869C43" w14:textId="017325A4" w:rsidR="00927D32" w:rsidRPr="00775BA5" w:rsidRDefault="00A71183">
          <w:pPr>
            <w:pStyle w:val="TOC2"/>
            <w:rPr>
              <w:rFonts w:ascii="Gill Sans" w:eastAsiaTheme="minorEastAsia" w:hAnsi="Gill Sans" w:cstheme="minorBidi"/>
              <w:noProof/>
              <w:sz w:val="22"/>
              <w:szCs w:val="22"/>
            </w:rPr>
          </w:pPr>
          <w:hyperlink w:anchor="_Toc57478161" w:history="1">
            <w:r w:rsidR="00927D32" w:rsidRPr="00775BA5">
              <w:rPr>
                <w:rStyle w:val="Hyperlink"/>
                <w:rFonts w:ascii="Gill Sans" w:hAnsi="Gill Sans"/>
                <w:noProof/>
                <w:sz w:val="22"/>
                <w:szCs w:val="22"/>
                <w:highlight w:val="white"/>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Dimensions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35</w:t>
            </w:r>
            <w:r w:rsidR="00927D32" w:rsidRPr="00775BA5">
              <w:rPr>
                <w:rFonts w:ascii="Gill Sans" w:hAnsi="Gill Sans"/>
                <w:noProof/>
                <w:webHidden/>
                <w:sz w:val="22"/>
                <w:szCs w:val="22"/>
              </w:rPr>
              <w:fldChar w:fldCharType="end"/>
            </w:r>
          </w:hyperlink>
        </w:p>
        <w:p w14:paraId="742564A5" w14:textId="2FCE69F3" w:rsidR="00927D32" w:rsidRPr="00775BA5" w:rsidRDefault="00A71183">
          <w:pPr>
            <w:pStyle w:val="TOC2"/>
            <w:rPr>
              <w:rFonts w:ascii="Gill Sans" w:eastAsiaTheme="minorEastAsia" w:hAnsi="Gill Sans" w:cstheme="minorBidi"/>
              <w:noProof/>
              <w:sz w:val="22"/>
              <w:szCs w:val="22"/>
            </w:rPr>
          </w:pPr>
          <w:hyperlink w:anchor="_Toc57478162" w:history="1">
            <w:r w:rsidR="00927D32" w:rsidRPr="00775BA5">
              <w:rPr>
                <w:rStyle w:val="Hyperlink"/>
                <w:rFonts w:ascii="Gill Sans" w:hAnsi="Gill Sans"/>
                <w:noProof/>
                <w:sz w:val="22"/>
                <w:szCs w:val="22"/>
                <w:highlight w:val="white"/>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Language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37</w:t>
            </w:r>
            <w:r w:rsidR="00927D32" w:rsidRPr="00775BA5">
              <w:rPr>
                <w:rFonts w:ascii="Gill Sans" w:hAnsi="Gill Sans"/>
                <w:noProof/>
                <w:webHidden/>
                <w:sz w:val="22"/>
                <w:szCs w:val="22"/>
              </w:rPr>
              <w:fldChar w:fldCharType="end"/>
            </w:r>
          </w:hyperlink>
        </w:p>
        <w:p w14:paraId="75486496" w14:textId="05E309FC" w:rsidR="00927D32" w:rsidRPr="00775BA5" w:rsidRDefault="00A71183">
          <w:pPr>
            <w:pStyle w:val="TOC2"/>
            <w:rPr>
              <w:rFonts w:ascii="Gill Sans" w:eastAsiaTheme="minorEastAsia" w:hAnsi="Gill Sans" w:cstheme="minorBidi"/>
              <w:noProof/>
              <w:sz w:val="22"/>
              <w:szCs w:val="22"/>
            </w:rPr>
          </w:pPr>
          <w:hyperlink w:anchor="_Toc57478164" w:history="1">
            <w:r w:rsidR="00927D32" w:rsidRPr="00775BA5">
              <w:rPr>
                <w:rStyle w:val="Hyperlink"/>
                <w:rFonts w:ascii="Gill Sans" w:hAnsi="Gill Sans"/>
                <w:noProof/>
                <w:sz w:val="22"/>
                <w:szCs w:val="22"/>
                <w:highlight w:val="white"/>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Realm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38</w:t>
            </w:r>
            <w:r w:rsidR="00927D32" w:rsidRPr="00775BA5">
              <w:rPr>
                <w:rFonts w:ascii="Gill Sans" w:hAnsi="Gill Sans"/>
                <w:noProof/>
                <w:webHidden/>
                <w:sz w:val="22"/>
                <w:szCs w:val="22"/>
              </w:rPr>
              <w:fldChar w:fldCharType="end"/>
            </w:r>
          </w:hyperlink>
        </w:p>
        <w:p w14:paraId="7547D68F" w14:textId="0254A399" w:rsidR="00927D32" w:rsidRPr="00775BA5" w:rsidRDefault="00A71183">
          <w:pPr>
            <w:pStyle w:val="TOC2"/>
            <w:rPr>
              <w:rFonts w:ascii="Gill Sans" w:eastAsiaTheme="minorEastAsia" w:hAnsi="Gill Sans" w:cstheme="minorBidi"/>
              <w:noProof/>
              <w:sz w:val="22"/>
              <w:szCs w:val="22"/>
            </w:rPr>
          </w:pPr>
          <w:hyperlink w:anchor="_Toc57478165" w:history="1">
            <w:r w:rsidR="00927D32" w:rsidRPr="00775BA5">
              <w:rPr>
                <w:rStyle w:val="Hyperlink"/>
                <w:rFonts w:ascii="Gill Sans" w:hAnsi="Gill Sans"/>
                <w:noProof/>
                <w:sz w:val="22"/>
                <w:szCs w:val="22"/>
                <w:highlight w:val="white"/>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Unit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41</w:t>
            </w:r>
            <w:r w:rsidR="00927D32" w:rsidRPr="00775BA5">
              <w:rPr>
                <w:rFonts w:ascii="Gill Sans" w:hAnsi="Gill Sans"/>
                <w:noProof/>
                <w:webHidden/>
                <w:sz w:val="22"/>
                <w:szCs w:val="22"/>
              </w:rPr>
              <w:fldChar w:fldCharType="end"/>
            </w:r>
          </w:hyperlink>
        </w:p>
        <w:p w14:paraId="5FFF26C1" w14:textId="2FA2D87F" w:rsidR="00927D32" w:rsidRPr="00775BA5" w:rsidRDefault="00A71183">
          <w:pPr>
            <w:pStyle w:val="TOC1"/>
            <w:tabs>
              <w:tab w:val="left" w:pos="660"/>
            </w:tabs>
            <w:rPr>
              <w:rFonts w:ascii="Gill Sans" w:eastAsiaTheme="minorEastAsia" w:hAnsi="Gill Sans" w:cstheme="minorBidi"/>
              <w:noProof/>
              <w:sz w:val="22"/>
              <w:szCs w:val="22"/>
            </w:rPr>
          </w:pPr>
          <w:hyperlink w:anchor="_Toc57478166" w:history="1">
            <w:r w:rsidR="00927D32" w:rsidRPr="00775BA5">
              <w:rPr>
                <w:rStyle w:val="Hyperlink"/>
                <w:rFonts w:ascii="Gill Sans" w:eastAsia="Gill Sans" w:hAnsi="Gill Sans" w:cs="Gill Sans"/>
                <w:noProof/>
                <w:sz w:val="22"/>
                <w:szCs w:val="22"/>
                <w:lang w:bidi="hi-IN"/>
              </w:rPr>
              <w:t>11.</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Realm Level Masters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43</w:t>
            </w:r>
            <w:r w:rsidR="00927D32" w:rsidRPr="00775BA5">
              <w:rPr>
                <w:rFonts w:ascii="Gill Sans" w:hAnsi="Gill Sans"/>
                <w:noProof/>
                <w:webHidden/>
                <w:sz w:val="22"/>
                <w:szCs w:val="22"/>
              </w:rPr>
              <w:fldChar w:fldCharType="end"/>
            </w:r>
          </w:hyperlink>
        </w:p>
        <w:p w14:paraId="5A7EAF3A" w14:textId="2BD9A799" w:rsidR="00927D32" w:rsidRPr="00775BA5" w:rsidRDefault="00A71183">
          <w:pPr>
            <w:pStyle w:val="TOC2"/>
            <w:rPr>
              <w:rFonts w:ascii="Gill Sans" w:eastAsiaTheme="minorEastAsia" w:hAnsi="Gill Sans" w:cstheme="minorBidi"/>
              <w:noProof/>
              <w:sz w:val="22"/>
              <w:szCs w:val="22"/>
            </w:rPr>
          </w:pPr>
          <w:hyperlink w:anchor="_Toc57478167" w:history="1">
            <w:r w:rsidR="00927D32" w:rsidRPr="00775BA5">
              <w:rPr>
                <w:rStyle w:val="Hyperlink"/>
                <w:rFonts w:ascii="Gill Sans" w:hAnsi="Gill Sans"/>
                <w:noProof/>
                <w:sz w:val="22"/>
                <w:szCs w:val="22"/>
                <w:highlight w:val="white"/>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Realm Country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44</w:t>
            </w:r>
            <w:r w:rsidR="00927D32" w:rsidRPr="00775BA5">
              <w:rPr>
                <w:rFonts w:ascii="Gill Sans" w:hAnsi="Gill Sans"/>
                <w:noProof/>
                <w:webHidden/>
                <w:sz w:val="22"/>
                <w:szCs w:val="22"/>
              </w:rPr>
              <w:fldChar w:fldCharType="end"/>
            </w:r>
          </w:hyperlink>
        </w:p>
        <w:p w14:paraId="49151A3D" w14:textId="1E617572" w:rsidR="00927D32" w:rsidRPr="00775BA5" w:rsidRDefault="00A71183">
          <w:pPr>
            <w:pStyle w:val="TOC2"/>
            <w:rPr>
              <w:rFonts w:ascii="Gill Sans" w:eastAsiaTheme="minorEastAsia" w:hAnsi="Gill Sans" w:cstheme="minorBidi"/>
              <w:noProof/>
              <w:sz w:val="22"/>
              <w:szCs w:val="22"/>
            </w:rPr>
          </w:pPr>
          <w:hyperlink w:anchor="_Toc57478168" w:history="1">
            <w:r w:rsidR="00927D32" w:rsidRPr="00775BA5">
              <w:rPr>
                <w:rStyle w:val="Hyperlink"/>
                <w:rFonts w:ascii="Gill Sans" w:hAnsi="Gill Sans"/>
                <w:noProof/>
                <w:sz w:val="22"/>
                <w:szCs w:val="22"/>
                <w:highlight w:val="white"/>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Data Source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45</w:t>
            </w:r>
            <w:r w:rsidR="00927D32" w:rsidRPr="00775BA5">
              <w:rPr>
                <w:rFonts w:ascii="Gill Sans" w:hAnsi="Gill Sans"/>
                <w:noProof/>
                <w:webHidden/>
                <w:sz w:val="22"/>
                <w:szCs w:val="22"/>
              </w:rPr>
              <w:fldChar w:fldCharType="end"/>
            </w:r>
          </w:hyperlink>
        </w:p>
        <w:p w14:paraId="499C6BA7" w14:textId="2EBDA876" w:rsidR="00927D32" w:rsidRPr="00775BA5" w:rsidRDefault="00A71183">
          <w:pPr>
            <w:pStyle w:val="TOC2"/>
            <w:rPr>
              <w:rFonts w:ascii="Gill Sans" w:eastAsiaTheme="minorEastAsia" w:hAnsi="Gill Sans" w:cstheme="minorBidi"/>
              <w:noProof/>
              <w:sz w:val="22"/>
              <w:szCs w:val="22"/>
            </w:rPr>
          </w:pPr>
          <w:hyperlink w:anchor="_Toc57478169" w:history="1">
            <w:r w:rsidR="00927D32" w:rsidRPr="00775BA5">
              <w:rPr>
                <w:rStyle w:val="Hyperlink"/>
                <w:rFonts w:ascii="Gill Sans" w:hAnsi="Gill Sans"/>
                <w:noProof/>
                <w:sz w:val="22"/>
                <w:szCs w:val="22"/>
                <w:highlight w:val="white"/>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Data Source Type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_Toc57478169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47</w:t>
            </w:r>
            <w:r w:rsidR="00927D32" w:rsidRPr="00775BA5">
              <w:rPr>
                <w:rFonts w:ascii="Gill Sans" w:hAnsi="Gill Sans"/>
                <w:noProof/>
                <w:webHidden/>
                <w:sz w:val="22"/>
                <w:szCs w:val="22"/>
              </w:rPr>
              <w:fldChar w:fldCharType="end"/>
            </w:r>
          </w:hyperlink>
        </w:p>
        <w:p w14:paraId="10DAC92D" w14:textId="123310A0" w:rsidR="00927D32" w:rsidRPr="00775BA5" w:rsidRDefault="00A71183">
          <w:pPr>
            <w:pStyle w:val="TOC2"/>
            <w:rPr>
              <w:rFonts w:ascii="Gill Sans" w:eastAsiaTheme="minorEastAsia" w:hAnsi="Gill Sans" w:cstheme="minorBidi"/>
              <w:noProof/>
              <w:sz w:val="22"/>
              <w:szCs w:val="22"/>
            </w:rPr>
          </w:pPr>
          <w:hyperlink w:anchor="_Toc57478170" w:history="1">
            <w:r w:rsidR="00927D32" w:rsidRPr="00775BA5">
              <w:rPr>
                <w:rStyle w:val="Hyperlink"/>
                <w:rFonts w:ascii="Gill Sans" w:hAnsi="Gill Sans"/>
                <w:noProof/>
                <w:sz w:val="22"/>
                <w:szCs w:val="22"/>
                <w:highlight w:val="white"/>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Funding Source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49</w:t>
            </w:r>
            <w:r w:rsidR="00927D32" w:rsidRPr="00775BA5">
              <w:rPr>
                <w:rFonts w:ascii="Gill Sans" w:hAnsi="Gill Sans"/>
                <w:noProof/>
                <w:webHidden/>
                <w:sz w:val="22"/>
                <w:szCs w:val="22"/>
              </w:rPr>
              <w:fldChar w:fldCharType="end"/>
            </w:r>
          </w:hyperlink>
        </w:p>
        <w:p w14:paraId="34647F37" w14:textId="00B076AF" w:rsidR="00927D32" w:rsidRPr="00775BA5" w:rsidRDefault="00A71183">
          <w:pPr>
            <w:pStyle w:val="TOC2"/>
            <w:rPr>
              <w:rFonts w:ascii="Gill Sans" w:eastAsiaTheme="minorEastAsia" w:hAnsi="Gill Sans" w:cstheme="minorBidi"/>
              <w:noProof/>
              <w:sz w:val="22"/>
              <w:szCs w:val="22"/>
            </w:rPr>
          </w:pPr>
          <w:hyperlink w:anchor="_Toc57478171" w:history="1">
            <w:r w:rsidR="00927D32" w:rsidRPr="00775BA5">
              <w:rPr>
                <w:rStyle w:val="Hyperlink"/>
                <w:rFonts w:ascii="Gill Sans" w:hAnsi="Gill Sans"/>
                <w:noProof/>
                <w:sz w:val="22"/>
                <w:szCs w:val="22"/>
                <w:highlight w:val="white"/>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Manufacturer</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52</w:t>
            </w:r>
            <w:r w:rsidR="00927D32" w:rsidRPr="00775BA5">
              <w:rPr>
                <w:rFonts w:ascii="Gill Sans" w:hAnsi="Gill Sans"/>
                <w:noProof/>
                <w:webHidden/>
                <w:sz w:val="22"/>
                <w:szCs w:val="22"/>
              </w:rPr>
              <w:fldChar w:fldCharType="end"/>
            </w:r>
          </w:hyperlink>
        </w:p>
        <w:p w14:paraId="0E713FD8" w14:textId="78192E01" w:rsidR="00927D32" w:rsidRPr="00775BA5" w:rsidRDefault="00A71183">
          <w:pPr>
            <w:pStyle w:val="TOC2"/>
            <w:rPr>
              <w:rFonts w:ascii="Gill Sans" w:eastAsiaTheme="minorEastAsia" w:hAnsi="Gill Sans" w:cstheme="minorBidi"/>
              <w:noProof/>
              <w:sz w:val="22"/>
              <w:szCs w:val="22"/>
            </w:rPr>
          </w:pPr>
          <w:hyperlink w:anchor="_Toc57478172" w:history="1">
            <w:r w:rsidR="00927D32" w:rsidRPr="00775BA5">
              <w:rPr>
                <w:rStyle w:val="Hyperlink"/>
                <w:rFonts w:ascii="Gill Sans" w:hAnsi="Gill Sans"/>
                <w:noProof/>
                <w:sz w:val="22"/>
                <w:szCs w:val="22"/>
                <w:highlight w:val="white"/>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Organization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53</w:t>
            </w:r>
            <w:r w:rsidR="00927D32" w:rsidRPr="00775BA5">
              <w:rPr>
                <w:rFonts w:ascii="Gill Sans" w:hAnsi="Gill Sans"/>
                <w:noProof/>
                <w:webHidden/>
                <w:sz w:val="22"/>
                <w:szCs w:val="22"/>
              </w:rPr>
              <w:fldChar w:fldCharType="end"/>
            </w:r>
          </w:hyperlink>
        </w:p>
        <w:p w14:paraId="29AAF34C" w14:textId="527200FB" w:rsidR="00927D32" w:rsidRPr="00775BA5" w:rsidRDefault="00A71183">
          <w:pPr>
            <w:pStyle w:val="TOC2"/>
            <w:rPr>
              <w:rFonts w:ascii="Gill Sans" w:eastAsiaTheme="minorEastAsia" w:hAnsi="Gill Sans" w:cstheme="minorBidi"/>
              <w:noProof/>
              <w:sz w:val="22"/>
              <w:szCs w:val="22"/>
            </w:rPr>
          </w:pPr>
          <w:hyperlink w:anchor="_Toc57478173" w:history="1">
            <w:r w:rsidR="00927D32" w:rsidRPr="00775BA5">
              <w:rPr>
                <w:rStyle w:val="Hyperlink"/>
                <w:rFonts w:ascii="Gill Sans" w:hAnsi="Gill Sans"/>
                <w:noProof/>
                <w:sz w:val="22"/>
                <w:szCs w:val="22"/>
                <w:highlight w:val="white"/>
                <w:lang w:bidi="hi-IN"/>
              </w:rPr>
              <w:t>G.</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Product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55</w:t>
            </w:r>
            <w:r w:rsidR="00927D32" w:rsidRPr="00775BA5">
              <w:rPr>
                <w:rFonts w:ascii="Gill Sans" w:hAnsi="Gill Sans"/>
                <w:noProof/>
                <w:webHidden/>
                <w:sz w:val="22"/>
                <w:szCs w:val="22"/>
              </w:rPr>
              <w:fldChar w:fldCharType="end"/>
            </w:r>
          </w:hyperlink>
        </w:p>
        <w:p w14:paraId="1E447C6F" w14:textId="162B5A75" w:rsidR="00927D32" w:rsidRPr="00775BA5" w:rsidRDefault="00A71183">
          <w:pPr>
            <w:pStyle w:val="TOC2"/>
            <w:rPr>
              <w:rFonts w:ascii="Gill Sans" w:eastAsiaTheme="minorEastAsia" w:hAnsi="Gill Sans" w:cstheme="minorBidi"/>
              <w:noProof/>
              <w:sz w:val="22"/>
              <w:szCs w:val="22"/>
            </w:rPr>
          </w:pPr>
          <w:hyperlink w:anchor="_Toc57478174" w:history="1">
            <w:r w:rsidR="00927D32" w:rsidRPr="00775BA5">
              <w:rPr>
                <w:rStyle w:val="Hyperlink"/>
                <w:rFonts w:ascii="Gill Sans" w:hAnsi="Gill Sans"/>
                <w:noProof/>
                <w:sz w:val="22"/>
                <w:szCs w:val="22"/>
                <w:highlight w:val="white"/>
                <w:lang w:bidi="hi-IN"/>
              </w:rPr>
              <w:t>H.</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lang w:bidi="hi-IN"/>
              </w:rPr>
              <w:t>Technical Area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70</w:t>
            </w:r>
            <w:r w:rsidR="00927D32" w:rsidRPr="00775BA5">
              <w:rPr>
                <w:rFonts w:ascii="Gill Sans" w:hAnsi="Gill Sans"/>
                <w:noProof/>
                <w:webHidden/>
                <w:sz w:val="22"/>
                <w:szCs w:val="22"/>
              </w:rPr>
              <w:fldChar w:fldCharType="end"/>
            </w:r>
          </w:hyperlink>
        </w:p>
        <w:p w14:paraId="44666F49" w14:textId="7A113F6E" w:rsidR="00927D32" w:rsidRPr="00775BA5" w:rsidRDefault="00A71183">
          <w:pPr>
            <w:pStyle w:val="TOC1"/>
            <w:tabs>
              <w:tab w:val="left" w:pos="660"/>
            </w:tabs>
            <w:rPr>
              <w:rFonts w:ascii="Gill Sans" w:eastAsiaTheme="minorEastAsia" w:hAnsi="Gill Sans" w:cstheme="minorBidi"/>
              <w:noProof/>
              <w:sz w:val="22"/>
              <w:szCs w:val="22"/>
            </w:rPr>
          </w:pPr>
          <w:hyperlink w:anchor="_Toc57478175" w:history="1">
            <w:r w:rsidR="00927D32" w:rsidRPr="00775BA5">
              <w:rPr>
                <w:rStyle w:val="Hyperlink"/>
                <w:rFonts w:ascii="Gill Sans" w:eastAsia="Gill Sans" w:hAnsi="Gill Sans" w:cs="Gill Sans"/>
                <w:noProof/>
                <w:sz w:val="22"/>
                <w:szCs w:val="22"/>
                <w:lang w:bidi="hi-IN"/>
              </w:rPr>
              <w:t>12.</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Setup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72</w:t>
            </w:r>
            <w:r w:rsidR="00927D32" w:rsidRPr="00775BA5">
              <w:rPr>
                <w:rFonts w:ascii="Gill Sans" w:hAnsi="Gill Sans"/>
                <w:noProof/>
                <w:webHidden/>
                <w:sz w:val="22"/>
                <w:szCs w:val="22"/>
              </w:rPr>
              <w:fldChar w:fldCharType="end"/>
            </w:r>
          </w:hyperlink>
        </w:p>
        <w:p w14:paraId="28C82FDE" w14:textId="3FBB18FD" w:rsidR="00927D32" w:rsidRPr="00775BA5" w:rsidRDefault="00A71183">
          <w:pPr>
            <w:pStyle w:val="TOC2"/>
            <w:rPr>
              <w:rFonts w:ascii="Gill Sans" w:eastAsiaTheme="minorEastAsia" w:hAnsi="Gill Sans" w:cstheme="minorBidi"/>
              <w:noProof/>
              <w:sz w:val="22"/>
              <w:szCs w:val="22"/>
            </w:rPr>
          </w:pPr>
          <w:hyperlink w:anchor="_Toc57478176" w:history="1">
            <w:r w:rsidR="00927D32" w:rsidRPr="00775BA5">
              <w:rPr>
                <w:rStyle w:val="Hyperlink"/>
                <w:rFonts w:ascii="Gill Sans" w:eastAsia="Arial" w:hAnsi="Gill Sans" w:cs="Arial"/>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Introduction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72</w:t>
            </w:r>
            <w:r w:rsidR="00927D32" w:rsidRPr="00775BA5">
              <w:rPr>
                <w:rFonts w:ascii="Gill Sans" w:hAnsi="Gill Sans"/>
                <w:noProof/>
                <w:webHidden/>
                <w:sz w:val="22"/>
                <w:szCs w:val="22"/>
              </w:rPr>
              <w:fldChar w:fldCharType="end"/>
            </w:r>
          </w:hyperlink>
        </w:p>
        <w:p w14:paraId="22E12427" w14:textId="00B514D4" w:rsidR="00927D32" w:rsidRPr="00775BA5" w:rsidRDefault="00A71183">
          <w:pPr>
            <w:pStyle w:val="TOC2"/>
            <w:rPr>
              <w:rFonts w:ascii="Gill Sans" w:eastAsiaTheme="minorEastAsia" w:hAnsi="Gill Sans" w:cstheme="minorBidi"/>
              <w:noProof/>
              <w:sz w:val="22"/>
              <w:szCs w:val="22"/>
            </w:rPr>
          </w:pPr>
          <w:hyperlink w:anchor="_Toc57478177" w:history="1">
            <w:r w:rsidR="00927D32" w:rsidRPr="00775BA5">
              <w:rPr>
                <w:rStyle w:val="Hyperlink"/>
                <w:rFonts w:ascii="Gill Sans" w:eastAsia="Arial" w:hAnsi="Gill Sans" w:cs="Arial"/>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Lead Times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73</w:t>
            </w:r>
            <w:r w:rsidR="00927D32" w:rsidRPr="00775BA5">
              <w:rPr>
                <w:rFonts w:ascii="Gill Sans" w:hAnsi="Gill Sans"/>
                <w:noProof/>
                <w:webHidden/>
                <w:sz w:val="22"/>
                <w:szCs w:val="22"/>
              </w:rPr>
              <w:fldChar w:fldCharType="end"/>
            </w:r>
          </w:hyperlink>
        </w:p>
        <w:p w14:paraId="3234B11A" w14:textId="08471C25" w:rsidR="00927D32" w:rsidRPr="00775BA5" w:rsidRDefault="00A71183">
          <w:pPr>
            <w:pStyle w:val="TOC2"/>
            <w:rPr>
              <w:rFonts w:ascii="Gill Sans" w:eastAsiaTheme="minorEastAsia" w:hAnsi="Gill Sans" w:cstheme="minorBidi"/>
              <w:noProof/>
              <w:sz w:val="22"/>
              <w:szCs w:val="22"/>
            </w:rPr>
          </w:pPr>
          <w:hyperlink w:anchor="_Toc57478178" w:history="1">
            <w:r w:rsidR="00927D32" w:rsidRPr="00775BA5">
              <w:rPr>
                <w:rStyle w:val="Hyperlink"/>
                <w:rFonts w:ascii="Gill Sans" w:eastAsia="Arial" w:hAnsi="Gill Sans" w:cs="Arial"/>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Set up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74</w:t>
            </w:r>
            <w:r w:rsidR="00927D32" w:rsidRPr="00775BA5">
              <w:rPr>
                <w:rFonts w:ascii="Gill Sans" w:hAnsi="Gill Sans"/>
                <w:noProof/>
                <w:webHidden/>
                <w:sz w:val="22"/>
                <w:szCs w:val="22"/>
              </w:rPr>
              <w:fldChar w:fldCharType="end"/>
            </w:r>
          </w:hyperlink>
        </w:p>
        <w:p w14:paraId="2A7B107B" w14:textId="08E445B7" w:rsidR="00927D32" w:rsidRPr="00775BA5" w:rsidRDefault="00A71183">
          <w:pPr>
            <w:pStyle w:val="TOC1"/>
            <w:tabs>
              <w:tab w:val="left" w:pos="660"/>
            </w:tabs>
            <w:rPr>
              <w:rFonts w:ascii="Gill Sans" w:eastAsiaTheme="minorEastAsia" w:hAnsi="Gill Sans" w:cstheme="minorBidi"/>
              <w:noProof/>
              <w:sz w:val="22"/>
              <w:szCs w:val="22"/>
            </w:rPr>
          </w:pPr>
          <w:hyperlink w:anchor="_Toc57478179" w:history="1">
            <w:r w:rsidR="00927D32" w:rsidRPr="00775BA5">
              <w:rPr>
                <w:rStyle w:val="Hyperlink"/>
                <w:rFonts w:ascii="Gill Sans" w:eastAsia="Gill Sans" w:hAnsi="Gill Sans" w:cs="Gill Sans"/>
                <w:noProof/>
                <w:sz w:val="22"/>
                <w:szCs w:val="22"/>
                <w:lang w:bidi="hi-IN"/>
              </w:rPr>
              <w:t>13.</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Program Management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_Toc57478179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79</w:t>
            </w:r>
            <w:r w:rsidR="00927D32" w:rsidRPr="00775BA5">
              <w:rPr>
                <w:rFonts w:ascii="Gill Sans" w:hAnsi="Gill Sans"/>
                <w:noProof/>
                <w:webHidden/>
                <w:sz w:val="22"/>
                <w:szCs w:val="22"/>
              </w:rPr>
              <w:fldChar w:fldCharType="end"/>
            </w:r>
          </w:hyperlink>
        </w:p>
        <w:p w14:paraId="4E3416F3" w14:textId="0012DAFC" w:rsidR="00927D32" w:rsidRPr="00775BA5" w:rsidRDefault="00A71183">
          <w:pPr>
            <w:pStyle w:val="TOC1"/>
            <w:tabs>
              <w:tab w:val="left" w:pos="480"/>
            </w:tabs>
            <w:rPr>
              <w:rFonts w:ascii="Gill Sans" w:eastAsiaTheme="minorEastAsia" w:hAnsi="Gill Sans" w:cstheme="minorBidi"/>
              <w:noProof/>
              <w:sz w:val="22"/>
              <w:szCs w:val="22"/>
            </w:rPr>
          </w:pPr>
          <w:hyperlink w:anchor="_Toc57478180"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79</w:t>
            </w:r>
            <w:r w:rsidR="00927D32" w:rsidRPr="00775BA5">
              <w:rPr>
                <w:rFonts w:ascii="Gill Sans" w:hAnsi="Gill Sans"/>
                <w:noProof/>
                <w:webHidden/>
                <w:sz w:val="22"/>
                <w:szCs w:val="22"/>
              </w:rPr>
              <w:fldChar w:fldCharType="end"/>
            </w:r>
          </w:hyperlink>
        </w:p>
        <w:p w14:paraId="3F614111" w14:textId="58D113C8" w:rsidR="00927D32" w:rsidRPr="00775BA5" w:rsidRDefault="00A71183">
          <w:pPr>
            <w:pStyle w:val="TOC1"/>
            <w:tabs>
              <w:tab w:val="left" w:pos="480"/>
            </w:tabs>
            <w:rPr>
              <w:rFonts w:ascii="Gill Sans" w:eastAsiaTheme="minorEastAsia" w:hAnsi="Gill Sans" w:cstheme="minorBidi"/>
              <w:noProof/>
              <w:sz w:val="22"/>
              <w:szCs w:val="22"/>
            </w:rPr>
          </w:pPr>
          <w:hyperlink w:anchor="_Toc57478181"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Budget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82</w:t>
            </w:r>
            <w:r w:rsidR="00927D32" w:rsidRPr="00775BA5">
              <w:rPr>
                <w:rFonts w:ascii="Gill Sans" w:hAnsi="Gill Sans"/>
                <w:noProof/>
                <w:webHidden/>
                <w:sz w:val="22"/>
                <w:szCs w:val="22"/>
              </w:rPr>
              <w:fldChar w:fldCharType="end"/>
            </w:r>
          </w:hyperlink>
        </w:p>
        <w:p w14:paraId="110A0C62" w14:textId="51A6D1A3" w:rsidR="00927D32" w:rsidRPr="00775BA5" w:rsidRDefault="00A71183">
          <w:pPr>
            <w:pStyle w:val="TOC1"/>
            <w:tabs>
              <w:tab w:val="left" w:pos="660"/>
            </w:tabs>
            <w:rPr>
              <w:rFonts w:ascii="Gill Sans" w:eastAsiaTheme="minorEastAsia" w:hAnsi="Gill Sans" w:cstheme="minorBidi"/>
              <w:noProof/>
              <w:sz w:val="22"/>
              <w:szCs w:val="22"/>
            </w:rPr>
          </w:pPr>
          <w:hyperlink w:anchor="_Toc57478182" w:history="1">
            <w:r w:rsidR="00927D32" w:rsidRPr="00775BA5">
              <w:rPr>
                <w:rStyle w:val="Hyperlink"/>
                <w:rFonts w:ascii="Gill Sans" w:eastAsia="Gill Sans" w:hAnsi="Gill Sans" w:cs="Gill Sans"/>
                <w:noProof/>
                <w:sz w:val="22"/>
                <w:szCs w:val="22"/>
                <w:lang w:bidi="hi-IN"/>
              </w:rPr>
              <w:t>14.</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PipeLine Program Import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86</w:t>
            </w:r>
            <w:r w:rsidR="00927D32" w:rsidRPr="00775BA5">
              <w:rPr>
                <w:rFonts w:ascii="Gill Sans" w:hAnsi="Gill Sans"/>
                <w:noProof/>
                <w:webHidden/>
                <w:sz w:val="22"/>
                <w:szCs w:val="22"/>
              </w:rPr>
              <w:fldChar w:fldCharType="end"/>
            </w:r>
          </w:hyperlink>
        </w:p>
        <w:p w14:paraId="4989D1F5" w14:textId="2D964382" w:rsidR="00927D32" w:rsidRPr="00775BA5" w:rsidRDefault="00A71183">
          <w:pPr>
            <w:pStyle w:val="TOC1"/>
            <w:tabs>
              <w:tab w:val="left" w:pos="660"/>
            </w:tabs>
            <w:rPr>
              <w:rFonts w:ascii="Gill Sans" w:eastAsiaTheme="minorEastAsia" w:hAnsi="Gill Sans" w:cstheme="minorBidi"/>
              <w:noProof/>
              <w:sz w:val="22"/>
              <w:szCs w:val="22"/>
            </w:rPr>
          </w:pPr>
          <w:hyperlink w:anchor="_Toc57478183" w:history="1">
            <w:r w:rsidR="00927D32" w:rsidRPr="00775BA5">
              <w:rPr>
                <w:rStyle w:val="Hyperlink"/>
                <w:rFonts w:ascii="Gill Sans" w:eastAsia="Gill Sans" w:hAnsi="Gill Sans" w:cs="Gill Sans"/>
                <w:noProof/>
                <w:sz w:val="22"/>
                <w:szCs w:val="22"/>
                <w:lang w:bidi="hi-IN"/>
              </w:rPr>
              <w:t>15.</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Working with Program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94</w:t>
            </w:r>
            <w:r w:rsidR="00927D32" w:rsidRPr="00775BA5">
              <w:rPr>
                <w:rFonts w:ascii="Gill Sans" w:hAnsi="Gill Sans"/>
                <w:noProof/>
                <w:webHidden/>
                <w:sz w:val="22"/>
                <w:szCs w:val="22"/>
              </w:rPr>
              <w:fldChar w:fldCharType="end"/>
            </w:r>
          </w:hyperlink>
        </w:p>
        <w:p w14:paraId="47489359" w14:textId="30E052DC" w:rsidR="00927D32" w:rsidRPr="00775BA5" w:rsidRDefault="00A71183">
          <w:pPr>
            <w:pStyle w:val="TOC2"/>
            <w:rPr>
              <w:rFonts w:ascii="Gill Sans" w:eastAsiaTheme="minorEastAsia" w:hAnsi="Gill Sans" w:cstheme="minorBidi"/>
              <w:noProof/>
              <w:sz w:val="22"/>
              <w:szCs w:val="22"/>
            </w:rPr>
          </w:pPr>
          <w:hyperlink w:anchor="_Toc57478184"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Load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95</w:t>
            </w:r>
            <w:r w:rsidR="00927D32" w:rsidRPr="00775BA5">
              <w:rPr>
                <w:rFonts w:ascii="Gill Sans" w:hAnsi="Gill Sans"/>
                <w:noProof/>
                <w:webHidden/>
                <w:sz w:val="22"/>
                <w:szCs w:val="22"/>
              </w:rPr>
              <w:fldChar w:fldCharType="end"/>
            </w:r>
          </w:hyperlink>
        </w:p>
        <w:p w14:paraId="46499406" w14:textId="1B2E8B82" w:rsidR="00927D32" w:rsidRPr="00775BA5" w:rsidRDefault="00A71183">
          <w:pPr>
            <w:pStyle w:val="TOC2"/>
            <w:rPr>
              <w:rFonts w:ascii="Gill Sans" w:eastAsiaTheme="minorEastAsia" w:hAnsi="Gill Sans" w:cstheme="minorBidi"/>
              <w:noProof/>
              <w:sz w:val="22"/>
              <w:szCs w:val="22"/>
            </w:rPr>
          </w:pPr>
          <w:hyperlink w:anchor="_Toc57478185"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Import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96</w:t>
            </w:r>
            <w:r w:rsidR="00927D32" w:rsidRPr="00775BA5">
              <w:rPr>
                <w:rFonts w:ascii="Gill Sans" w:hAnsi="Gill Sans"/>
                <w:noProof/>
                <w:webHidden/>
                <w:sz w:val="22"/>
                <w:szCs w:val="22"/>
              </w:rPr>
              <w:fldChar w:fldCharType="end"/>
            </w:r>
          </w:hyperlink>
        </w:p>
        <w:p w14:paraId="0FC08A17" w14:textId="675B31E7" w:rsidR="00927D32" w:rsidRPr="00775BA5" w:rsidRDefault="00A71183">
          <w:pPr>
            <w:pStyle w:val="TOC2"/>
            <w:rPr>
              <w:rFonts w:ascii="Gill Sans" w:eastAsiaTheme="minorEastAsia" w:hAnsi="Gill Sans" w:cstheme="minorBidi"/>
              <w:noProof/>
              <w:sz w:val="22"/>
              <w:szCs w:val="22"/>
            </w:rPr>
          </w:pPr>
          <w:hyperlink w:anchor="_Toc57478186" w:history="1">
            <w:r w:rsidR="00927D32" w:rsidRPr="00775BA5">
              <w:rPr>
                <w:rStyle w:val="Hyperlink"/>
                <w:rFonts w:ascii="Gill Sans" w:eastAsia="Gill Sans" w:hAnsi="Gill Sans" w:cs="Gill Sans"/>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Export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97</w:t>
            </w:r>
            <w:r w:rsidR="00927D32" w:rsidRPr="00775BA5">
              <w:rPr>
                <w:rFonts w:ascii="Gill Sans" w:hAnsi="Gill Sans"/>
                <w:noProof/>
                <w:webHidden/>
                <w:sz w:val="22"/>
                <w:szCs w:val="22"/>
              </w:rPr>
              <w:fldChar w:fldCharType="end"/>
            </w:r>
          </w:hyperlink>
        </w:p>
        <w:p w14:paraId="687E5B03" w14:textId="41DA9C7C" w:rsidR="00927D32" w:rsidRPr="00775BA5" w:rsidRDefault="00A71183">
          <w:pPr>
            <w:pStyle w:val="TOC2"/>
            <w:rPr>
              <w:rFonts w:ascii="Gill Sans" w:eastAsiaTheme="minorEastAsia" w:hAnsi="Gill Sans" w:cstheme="minorBidi"/>
              <w:noProof/>
              <w:sz w:val="22"/>
              <w:szCs w:val="22"/>
            </w:rPr>
          </w:pPr>
          <w:hyperlink w:anchor="_Toc57478187" w:history="1">
            <w:r w:rsidR="00927D32" w:rsidRPr="00775BA5">
              <w:rPr>
                <w:rStyle w:val="Hyperlink"/>
                <w:rFonts w:ascii="Gill Sans" w:eastAsia="Gill Sans" w:hAnsi="Gill Sans" w:cs="Gill Sans"/>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Delete Local Program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98</w:t>
            </w:r>
            <w:r w:rsidR="00927D32" w:rsidRPr="00775BA5">
              <w:rPr>
                <w:rFonts w:ascii="Gill Sans" w:hAnsi="Gill Sans"/>
                <w:noProof/>
                <w:webHidden/>
                <w:sz w:val="22"/>
                <w:szCs w:val="22"/>
              </w:rPr>
              <w:fldChar w:fldCharType="end"/>
            </w:r>
          </w:hyperlink>
        </w:p>
        <w:p w14:paraId="527666F1" w14:textId="060E9BD0" w:rsidR="00927D32" w:rsidRPr="00775BA5" w:rsidRDefault="00A71183">
          <w:pPr>
            <w:pStyle w:val="TOC2"/>
            <w:rPr>
              <w:rFonts w:ascii="Gill Sans" w:eastAsiaTheme="minorEastAsia" w:hAnsi="Gill Sans" w:cstheme="minorBidi"/>
              <w:noProof/>
              <w:sz w:val="22"/>
              <w:szCs w:val="22"/>
            </w:rPr>
          </w:pPr>
          <w:hyperlink w:anchor="_Toc57478188" w:history="1">
            <w:r w:rsidR="00927D32" w:rsidRPr="00775BA5">
              <w:rPr>
                <w:rStyle w:val="Hyperlink"/>
                <w:rFonts w:ascii="Gill Sans" w:eastAsia="Gill Sans" w:hAnsi="Gill Sans" w:cs="Gill Sans"/>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Commit version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98</w:t>
            </w:r>
            <w:r w:rsidR="00927D32" w:rsidRPr="00775BA5">
              <w:rPr>
                <w:rFonts w:ascii="Gill Sans" w:hAnsi="Gill Sans"/>
                <w:noProof/>
                <w:webHidden/>
                <w:sz w:val="22"/>
                <w:szCs w:val="22"/>
              </w:rPr>
              <w:fldChar w:fldCharType="end"/>
            </w:r>
          </w:hyperlink>
        </w:p>
        <w:p w14:paraId="23581820" w14:textId="1AC1F3BD" w:rsidR="00927D32" w:rsidRPr="00775BA5" w:rsidRDefault="00A71183">
          <w:pPr>
            <w:pStyle w:val="TOC2"/>
            <w:rPr>
              <w:rFonts w:ascii="Gill Sans" w:eastAsiaTheme="minorEastAsia" w:hAnsi="Gill Sans" w:cstheme="minorBidi"/>
              <w:noProof/>
              <w:sz w:val="22"/>
              <w:szCs w:val="22"/>
            </w:rPr>
          </w:pPr>
          <w:hyperlink w:anchor="_Toc57478189" w:history="1">
            <w:r w:rsidR="00927D32" w:rsidRPr="00775BA5">
              <w:rPr>
                <w:rStyle w:val="Hyperlink"/>
                <w:rFonts w:ascii="Gill Sans" w:eastAsia="Gill Sans" w:hAnsi="Gill Sans" w:cs="Gill Sans"/>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 Version and Review</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_Toc57478189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100</w:t>
            </w:r>
            <w:r w:rsidR="00927D32" w:rsidRPr="00775BA5">
              <w:rPr>
                <w:rFonts w:ascii="Gill Sans" w:hAnsi="Gill Sans"/>
                <w:noProof/>
                <w:webHidden/>
                <w:sz w:val="22"/>
                <w:szCs w:val="22"/>
              </w:rPr>
              <w:fldChar w:fldCharType="end"/>
            </w:r>
          </w:hyperlink>
        </w:p>
        <w:p w14:paraId="05A23EAC" w14:textId="138669BC" w:rsidR="00927D32" w:rsidRPr="00775BA5" w:rsidRDefault="00A71183">
          <w:pPr>
            <w:pStyle w:val="TOC1"/>
            <w:tabs>
              <w:tab w:val="left" w:pos="660"/>
            </w:tabs>
            <w:rPr>
              <w:rFonts w:ascii="Gill Sans" w:eastAsiaTheme="minorEastAsia" w:hAnsi="Gill Sans" w:cstheme="minorBidi"/>
              <w:noProof/>
              <w:sz w:val="22"/>
              <w:szCs w:val="22"/>
            </w:rPr>
          </w:pPr>
          <w:hyperlink w:anchor="_Toc57478190" w:history="1">
            <w:r w:rsidR="00927D32" w:rsidRPr="00775BA5">
              <w:rPr>
                <w:rStyle w:val="Hyperlink"/>
                <w:rFonts w:ascii="Gill Sans" w:eastAsia="Gill Sans" w:hAnsi="Gill Sans" w:cs="Gill Sans"/>
                <w:noProof/>
                <w:sz w:val="22"/>
                <w:szCs w:val="22"/>
                <w:lang w:bidi="hi-IN"/>
              </w:rPr>
              <w:t>16.</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Handling Procurement Agents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101</w:t>
            </w:r>
            <w:r w:rsidR="00927D32" w:rsidRPr="00775BA5">
              <w:rPr>
                <w:rFonts w:ascii="Gill Sans" w:hAnsi="Gill Sans"/>
                <w:noProof/>
                <w:webHidden/>
                <w:sz w:val="22"/>
                <w:szCs w:val="22"/>
              </w:rPr>
              <w:fldChar w:fldCharType="end"/>
            </w:r>
          </w:hyperlink>
        </w:p>
        <w:p w14:paraId="3C4B050E" w14:textId="7B02C370" w:rsidR="00927D32" w:rsidRPr="00775BA5" w:rsidRDefault="00A71183">
          <w:pPr>
            <w:pStyle w:val="TOC1"/>
            <w:tabs>
              <w:tab w:val="left" w:pos="660"/>
            </w:tabs>
            <w:rPr>
              <w:rFonts w:ascii="Gill Sans" w:eastAsiaTheme="minorEastAsia" w:hAnsi="Gill Sans" w:cstheme="minorBidi"/>
              <w:noProof/>
              <w:sz w:val="22"/>
              <w:szCs w:val="22"/>
            </w:rPr>
          </w:pPr>
          <w:hyperlink w:anchor="_Toc57478191" w:history="1">
            <w:r w:rsidR="00927D32" w:rsidRPr="00775BA5">
              <w:rPr>
                <w:rStyle w:val="Hyperlink"/>
                <w:rFonts w:ascii="Gill Sans" w:eastAsia="Gill Sans" w:hAnsi="Gill Sans" w:cs="Gill Sans"/>
                <w:noProof/>
                <w:sz w:val="22"/>
                <w:szCs w:val="22"/>
                <w:lang w:bidi="hi-IN"/>
              </w:rPr>
              <w:t>17.</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Background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107</w:t>
            </w:r>
            <w:r w:rsidR="00927D32" w:rsidRPr="00775BA5">
              <w:rPr>
                <w:rFonts w:ascii="Gill Sans" w:hAnsi="Gill Sans"/>
                <w:noProof/>
                <w:webHidden/>
                <w:sz w:val="22"/>
                <w:szCs w:val="22"/>
              </w:rPr>
              <w:fldChar w:fldCharType="end"/>
            </w:r>
          </w:hyperlink>
        </w:p>
        <w:p w14:paraId="250DC93F" w14:textId="224A762D" w:rsidR="00927D32" w:rsidRPr="00775BA5" w:rsidRDefault="00A71183">
          <w:pPr>
            <w:pStyle w:val="TOC2"/>
            <w:rPr>
              <w:rFonts w:ascii="Gill Sans" w:eastAsiaTheme="minorEastAsia" w:hAnsi="Gill Sans" w:cstheme="minorBidi"/>
              <w:noProof/>
              <w:sz w:val="22"/>
              <w:szCs w:val="22"/>
            </w:rPr>
          </w:pPr>
          <w:hyperlink w:anchor="_Toc57478192" w:history="1">
            <w:r w:rsidR="00927D32" w:rsidRPr="00775BA5">
              <w:rPr>
                <w:rStyle w:val="Hyperlink"/>
                <w:rFonts w:ascii="Gill Sans" w:hAnsi="Gill Sans"/>
                <w:noProof/>
                <w:sz w:val="22"/>
                <w:szCs w:val="22"/>
                <w:highlight w:val="white"/>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noProof/>
                <w:sz w:val="22"/>
                <w:szCs w:val="22"/>
                <w:highlight w:val="white"/>
                <w:lang w:bidi="hi-IN"/>
              </w:rPr>
              <w:t>Products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108</w:t>
            </w:r>
            <w:r w:rsidR="00927D32" w:rsidRPr="00775BA5">
              <w:rPr>
                <w:rFonts w:ascii="Gill Sans" w:hAnsi="Gill Sans"/>
                <w:noProof/>
                <w:webHidden/>
                <w:sz w:val="22"/>
                <w:szCs w:val="22"/>
              </w:rPr>
              <w:fldChar w:fldCharType="end"/>
            </w:r>
          </w:hyperlink>
        </w:p>
        <w:p w14:paraId="1CEE4397" w14:textId="164CDED1" w:rsidR="00927D32" w:rsidRPr="00775BA5" w:rsidRDefault="00A71183">
          <w:pPr>
            <w:pStyle w:val="TOC2"/>
            <w:rPr>
              <w:rFonts w:ascii="Gill Sans" w:eastAsiaTheme="minorEastAsia" w:hAnsi="Gill Sans" w:cstheme="minorBidi"/>
              <w:noProof/>
              <w:sz w:val="22"/>
              <w:szCs w:val="22"/>
            </w:rPr>
          </w:pPr>
          <w:hyperlink w:anchor="_Toc57478193" w:history="1">
            <w:r w:rsidR="00927D32" w:rsidRPr="00775BA5">
              <w:rPr>
                <w:rStyle w:val="Hyperlink"/>
                <w:rFonts w:ascii="Gill Sans" w:eastAsia="Gill Sans" w:hAnsi="Gill Sans" w:cs="Gill Sans"/>
                <w:noProof/>
                <w:sz w:val="22"/>
                <w:szCs w:val="22"/>
                <w:highlight w:val="white"/>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Selecting Products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108</w:t>
            </w:r>
            <w:r w:rsidR="00927D32" w:rsidRPr="00775BA5">
              <w:rPr>
                <w:rFonts w:ascii="Gill Sans" w:hAnsi="Gill Sans"/>
                <w:noProof/>
                <w:webHidden/>
                <w:sz w:val="22"/>
                <w:szCs w:val="22"/>
              </w:rPr>
              <w:fldChar w:fldCharType="end"/>
            </w:r>
          </w:hyperlink>
        </w:p>
        <w:p w14:paraId="7BA3B931" w14:textId="01EC5399" w:rsidR="00927D32" w:rsidRPr="00775BA5" w:rsidRDefault="00A71183">
          <w:pPr>
            <w:pStyle w:val="TOC2"/>
            <w:rPr>
              <w:rFonts w:ascii="Gill Sans" w:eastAsiaTheme="minorEastAsia" w:hAnsi="Gill Sans" w:cstheme="minorBidi"/>
              <w:noProof/>
              <w:sz w:val="22"/>
              <w:szCs w:val="22"/>
            </w:rPr>
          </w:pPr>
          <w:hyperlink w:anchor="_Toc57478194" w:history="1">
            <w:r w:rsidR="00927D32" w:rsidRPr="00775BA5">
              <w:rPr>
                <w:rStyle w:val="Hyperlink"/>
                <w:rFonts w:ascii="Gill Sans" w:eastAsia="Gill Sans" w:hAnsi="Gill Sans" w:cs="Gill Sans"/>
                <w:noProof/>
                <w:sz w:val="22"/>
                <w:szCs w:val="22"/>
                <w:highlight w:val="white"/>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Tickets for Product Creation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108</w:t>
            </w:r>
            <w:r w:rsidR="00927D32" w:rsidRPr="00775BA5">
              <w:rPr>
                <w:rFonts w:ascii="Gill Sans" w:hAnsi="Gill Sans"/>
                <w:noProof/>
                <w:webHidden/>
                <w:sz w:val="22"/>
                <w:szCs w:val="22"/>
              </w:rPr>
              <w:fldChar w:fldCharType="end"/>
            </w:r>
          </w:hyperlink>
        </w:p>
        <w:p w14:paraId="530475A0" w14:textId="5BE92DBE" w:rsidR="00927D32" w:rsidRPr="00775BA5" w:rsidRDefault="00A71183">
          <w:pPr>
            <w:pStyle w:val="TOC2"/>
            <w:rPr>
              <w:rFonts w:ascii="Gill Sans" w:eastAsiaTheme="minorEastAsia" w:hAnsi="Gill Sans" w:cstheme="minorBidi"/>
              <w:noProof/>
              <w:sz w:val="22"/>
              <w:szCs w:val="22"/>
            </w:rPr>
          </w:pPr>
          <w:hyperlink w:anchor="_Toc57478195" w:history="1">
            <w:r w:rsidR="00927D32" w:rsidRPr="00775BA5">
              <w:rPr>
                <w:rStyle w:val="Hyperlink"/>
                <w:rFonts w:ascii="Gill Sans" w:eastAsia="Gill Sans" w:hAnsi="Gill Sans" w:cs="Gill Sans"/>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Consumption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108</w:t>
            </w:r>
            <w:r w:rsidR="00927D32" w:rsidRPr="00775BA5">
              <w:rPr>
                <w:rFonts w:ascii="Gill Sans" w:hAnsi="Gill Sans"/>
                <w:noProof/>
                <w:webHidden/>
                <w:sz w:val="22"/>
                <w:szCs w:val="22"/>
              </w:rPr>
              <w:fldChar w:fldCharType="end"/>
            </w:r>
          </w:hyperlink>
        </w:p>
        <w:p w14:paraId="6D215975" w14:textId="7EDAD1F7" w:rsidR="00927D32" w:rsidRPr="00775BA5" w:rsidRDefault="00A71183">
          <w:pPr>
            <w:pStyle w:val="TOC2"/>
            <w:rPr>
              <w:rFonts w:ascii="Gill Sans" w:eastAsiaTheme="minorEastAsia" w:hAnsi="Gill Sans" w:cstheme="minorBidi"/>
              <w:noProof/>
              <w:sz w:val="22"/>
              <w:szCs w:val="22"/>
            </w:rPr>
          </w:pPr>
          <w:hyperlink w:anchor="_Toc57478196" w:history="1">
            <w:r w:rsidR="00927D32" w:rsidRPr="00775BA5">
              <w:rPr>
                <w:rStyle w:val="Hyperlink"/>
                <w:rFonts w:ascii="Gill Sans" w:eastAsia="Gill Sans" w:hAnsi="Gill Sans" w:cs="Gill Sans"/>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Inventory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108</w:t>
            </w:r>
            <w:r w:rsidR="00927D32" w:rsidRPr="00775BA5">
              <w:rPr>
                <w:rFonts w:ascii="Gill Sans" w:hAnsi="Gill Sans"/>
                <w:noProof/>
                <w:webHidden/>
                <w:sz w:val="22"/>
                <w:szCs w:val="22"/>
              </w:rPr>
              <w:fldChar w:fldCharType="end"/>
            </w:r>
          </w:hyperlink>
        </w:p>
        <w:p w14:paraId="3371D1A5" w14:textId="23FF7748" w:rsidR="00927D32" w:rsidRPr="00775BA5" w:rsidRDefault="00A71183">
          <w:pPr>
            <w:pStyle w:val="TOC2"/>
            <w:rPr>
              <w:rFonts w:ascii="Gill Sans" w:eastAsiaTheme="minorEastAsia" w:hAnsi="Gill Sans" w:cstheme="minorBidi"/>
              <w:noProof/>
              <w:sz w:val="22"/>
              <w:szCs w:val="22"/>
            </w:rPr>
          </w:pPr>
          <w:hyperlink w:anchor="_Toc57478197" w:history="1">
            <w:r w:rsidR="00927D32" w:rsidRPr="00775BA5">
              <w:rPr>
                <w:rStyle w:val="Hyperlink"/>
                <w:rFonts w:ascii="Gill Sans" w:eastAsia="Gill Sans" w:hAnsi="Gill Sans" w:cs="Gill Sans"/>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Region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109</w:t>
            </w:r>
            <w:r w:rsidR="00927D32" w:rsidRPr="00775BA5">
              <w:rPr>
                <w:rFonts w:ascii="Gill Sans" w:hAnsi="Gill Sans"/>
                <w:noProof/>
                <w:webHidden/>
                <w:sz w:val="22"/>
                <w:szCs w:val="22"/>
              </w:rPr>
              <w:fldChar w:fldCharType="end"/>
            </w:r>
          </w:hyperlink>
        </w:p>
        <w:p w14:paraId="63B26854" w14:textId="19E5BE70" w:rsidR="00927D32" w:rsidRPr="00775BA5" w:rsidRDefault="00A71183">
          <w:pPr>
            <w:pStyle w:val="TOC2"/>
            <w:rPr>
              <w:rFonts w:ascii="Gill Sans" w:eastAsiaTheme="minorEastAsia" w:hAnsi="Gill Sans" w:cstheme="minorBidi"/>
              <w:noProof/>
              <w:sz w:val="22"/>
              <w:szCs w:val="22"/>
            </w:rPr>
          </w:pPr>
          <w:hyperlink w:anchor="_Toc57478199" w:history="1">
            <w:r w:rsidR="00927D32" w:rsidRPr="00775BA5">
              <w:rPr>
                <w:rStyle w:val="Hyperlink"/>
                <w:rFonts w:ascii="Gill Sans" w:eastAsia="Gill Sans" w:hAnsi="Gill Sans" w:cs="Gill Sans"/>
                <w:noProof/>
                <w:sz w:val="22"/>
                <w:szCs w:val="22"/>
                <w:lang w:bidi="hi-IN"/>
              </w:rPr>
              <w:t>G.</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Reorder Frequency</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_Toc57478199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109</w:t>
            </w:r>
            <w:r w:rsidR="00927D32" w:rsidRPr="00775BA5">
              <w:rPr>
                <w:rFonts w:ascii="Gill Sans" w:hAnsi="Gill Sans"/>
                <w:noProof/>
                <w:webHidden/>
                <w:sz w:val="22"/>
                <w:szCs w:val="22"/>
              </w:rPr>
              <w:fldChar w:fldCharType="end"/>
            </w:r>
          </w:hyperlink>
        </w:p>
        <w:p w14:paraId="4E595B45" w14:textId="5C2F74C0" w:rsidR="00927D32" w:rsidRPr="00775BA5" w:rsidRDefault="00A71183">
          <w:pPr>
            <w:pStyle w:val="TOC2"/>
            <w:rPr>
              <w:rFonts w:ascii="Gill Sans" w:eastAsiaTheme="minorEastAsia" w:hAnsi="Gill Sans" w:cstheme="minorBidi"/>
              <w:noProof/>
              <w:sz w:val="22"/>
              <w:szCs w:val="22"/>
            </w:rPr>
          </w:pPr>
          <w:hyperlink w:anchor="_Toc57478200" w:history="1">
            <w:r w:rsidR="00927D32" w:rsidRPr="00775BA5">
              <w:rPr>
                <w:rStyle w:val="Hyperlink"/>
                <w:rFonts w:ascii="Gill Sans" w:eastAsia="Gill Sans" w:hAnsi="Gill Sans" w:cs="Gill Sans"/>
                <w:noProof/>
                <w:sz w:val="22"/>
                <w:szCs w:val="22"/>
                <w:lang w:bidi="hi-IN"/>
              </w:rPr>
              <w:t>H.</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Freight Cost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109</w:t>
            </w:r>
            <w:r w:rsidR="00927D32" w:rsidRPr="00775BA5">
              <w:rPr>
                <w:rFonts w:ascii="Gill Sans" w:hAnsi="Gill Sans"/>
                <w:noProof/>
                <w:webHidden/>
                <w:sz w:val="22"/>
                <w:szCs w:val="22"/>
              </w:rPr>
              <w:fldChar w:fldCharType="end"/>
            </w:r>
          </w:hyperlink>
        </w:p>
        <w:p w14:paraId="550F5077" w14:textId="1BF985A3" w:rsidR="00927D32" w:rsidRPr="00775BA5" w:rsidRDefault="00A71183">
          <w:pPr>
            <w:pStyle w:val="TOC2"/>
            <w:rPr>
              <w:rFonts w:ascii="Gill Sans" w:eastAsiaTheme="minorEastAsia" w:hAnsi="Gill Sans" w:cstheme="minorBidi"/>
              <w:noProof/>
              <w:sz w:val="22"/>
              <w:szCs w:val="22"/>
            </w:rPr>
          </w:pPr>
          <w:hyperlink w:anchor="_Toc57478201" w:history="1">
            <w:r w:rsidR="00927D32" w:rsidRPr="00775BA5">
              <w:rPr>
                <w:rStyle w:val="Hyperlink"/>
                <w:rFonts w:ascii="Gill Sans" w:eastAsia="Gill Sans" w:hAnsi="Gill Sans" w:cs="Gill Sans"/>
                <w:noProof/>
                <w:sz w:val="22"/>
                <w:szCs w:val="22"/>
                <w:lang w:bidi="hi-IN"/>
              </w:rPr>
              <w:t>I.</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AMC (Average Monthly Consumption):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109</w:t>
            </w:r>
            <w:r w:rsidR="00927D32" w:rsidRPr="00775BA5">
              <w:rPr>
                <w:rFonts w:ascii="Gill Sans" w:hAnsi="Gill Sans"/>
                <w:noProof/>
                <w:webHidden/>
                <w:sz w:val="22"/>
                <w:szCs w:val="22"/>
              </w:rPr>
              <w:fldChar w:fldCharType="end"/>
            </w:r>
          </w:hyperlink>
        </w:p>
        <w:p w14:paraId="478EBC5F" w14:textId="11FEF8DA" w:rsidR="00927D32" w:rsidRPr="00775BA5" w:rsidRDefault="00A71183">
          <w:pPr>
            <w:pStyle w:val="TOC2"/>
            <w:rPr>
              <w:rFonts w:ascii="Gill Sans" w:eastAsiaTheme="minorEastAsia" w:hAnsi="Gill Sans" w:cstheme="minorBidi"/>
              <w:noProof/>
              <w:sz w:val="22"/>
              <w:szCs w:val="22"/>
            </w:rPr>
          </w:pPr>
          <w:hyperlink w:anchor="_Toc57478202" w:history="1">
            <w:r w:rsidR="00927D32" w:rsidRPr="00775BA5">
              <w:rPr>
                <w:rStyle w:val="Hyperlink"/>
                <w:rFonts w:ascii="Gill Sans" w:eastAsia="Gill Sans" w:hAnsi="Gill Sans" w:cs="Gill Sans"/>
                <w:noProof/>
                <w:sz w:val="22"/>
                <w:szCs w:val="22"/>
                <w:highlight w:val="white"/>
                <w:lang w:bidi="hi-IN"/>
              </w:rPr>
              <w:t>J.</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MoS (Month of Stocks)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110</w:t>
            </w:r>
            <w:r w:rsidR="00927D32" w:rsidRPr="00775BA5">
              <w:rPr>
                <w:rFonts w:ascii="Gill Sans" w:hAnsi="Gill Sans"/>
                <w:noProof/>
                <w:webHidden/>
                <w:sz w:val="22"/>
                <w:szCs w:val="22"/>
              </w:rPr>
              <w:fldChar w:fldCharType="end"/>
            </w:r>
          </w:hyperlink>
        </w:p>
        <w:p w14:paraId="49DD6BDE" w14:textId="66831FE3" w:rsidR="00927D32" w:rsidRPr="00775BA5" w:rsidRDefault="00A71183">
          <w:pPr>
            <w:pStyle w:val="TOC1"/>
            <w:tabs>
              <w:tab w:val="left" w:pos="660"/>
            </w:tabs>
            <w:rPr>
              <w:rFonts w:ascii="Gill Sans" w:eastAsiaTheme="minorEastAsia" w:hAnsi="Gill Sans" w:cstheme="minorBidi"/>
              <w:noProof/>
              <w:sz w:val="22"/>
              <w:szCs w:val="22"/>
            </w:rPr>
          </w:pPr>
          <w:hyperlink w:anchor="_Toc57478203" w:history="1">
            <w:r w:rsidR="00927D32" w:rsidRPr="00775BA5">
              <w:rPr>
                <w:rStyle w:val="Hyperlink"/>
                <w:rFonts w:ascii="Gill Sans" w:eastAsia="Gill Sans" w:hAnsi="Gill Sans" w:cs="Gill Sans"/>
                <w:noProof/>
                <w:sz w:val="22"/>
                <w:szCs w:val="22"/>
                <w:lang w:bidi="hi-IN"/>
              </w:rPr>
              <w:t>18.</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110</w:t>
            </w:r>
            <w:r w:rsidR="00927D32" w:rsidRPr="00775BA5">
              <w:rPr>
                <w:rFonts w:ascii="Gill Sans" w:hAnsi="Gill Sans"/>
                <w:noProof/>
                <w:webHidden/>
                <w:sz w:val="22"/>
                <w:szCs w:val="22"/>
              </w:rPr>
              <w:fldChar w:fldCharType="end"/>
            </w:r>
          </w:hyperlink>
        </w:p>
        <w:p w14:paraId="4E7FF7F1" w14:textId="3BCDECF6" w:rsidR="00927D32" w:rsidRPr="00775BA5" w:rsidRDefault="00A71183">
          <w:pPr>
            <w:pStyle w:val="TOC2"/>
            <w:rPr>
              <w:rFonts w:ascii="Gill Sans" w:eastAsiaTheme="minorEastAsia" w:hAnsi="Gill Sans" w:cstheme="minorBidi"/>
              <w:noProof/>
              <w:sz w:val="22"/>
              <w:szCs w:val="22"/>
            </w:rPr>
          </w:pPr>
          <w:hyperlink w:anchor="_Toc57478204" w:history="1">
            <w:r w:rsidR="00927D32" w:rsidRPr="00775BA5">
              <w:rPr>
                <w:rStyle w:val="Hyperlink"/>
                <w:rFonts w:ascii="Gill Sans" w:eastAsia="Arial" w:hAnsi="Gill Sans" w:cs="Arial"/>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Consumption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110</w:t>
            </w:r>
            <w:r w:rsidR="00927D32" w:rsidRPr="00775BA5">
              <w:rPr>
                <w:rFonts w:ascii="Gill Sans" w:hAnsi="Gill Sans"/>
                <w:noProof/>
                <w:webHidden/>
                <w:sz w:val="22"/>
                <w:szCs w:val="22"/>
              </w:rPr>
              <w:fldChar w:fldCharType="end"/>
            </w:r>
          </w:hyperlink>
        </w:p>
        <w:p w14:paraId="1E57BFA8" w14:textId="22BBAABF" w:rsidR="00927D32" w:rsidRPr="00775BA5" w:rsidRDefault="00A71183">
          <w:pPr>
            <w:pStyle w:val="TOC2"/>
            <w:rPr>
              <w:rFonts w:ascii="Gill Sans" w:eastAsiaTheme="minorEastAsia" w:hAnsi="Gill Sans" w:cstheme="minorBidi"/>
              <w:noProof/>
              <w:sz w:val="22"/>
              <w:szCs w:val="22"/>
            </w:rPr>
          </w:pPr>
          <w:hyperlink w:anchor="_Toc57478205" w:history="1">
            <w:r w:rsidR="00927D32" w:rsidRPr="00775BA5">
              <w:rPr>
                <w:rStyle w:val="Hyperlink"/>
                <w:rFonts w:ascii="Gill Sans" w:eastAsia="Arial" w:hAnsi="Gill Sans" w:cs="Arial"/>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Shipment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115</w:t>
            </w:r>
            <w:r w:rsidR="00927D32" w:rsidRPr="00775BA5">
              <w:rPr>
                <w:rFonts w:ascii="Gill Sans" w:hAnsi="Gill Sans"/>
                <w:noProof/>
                <w:webHidden/>
                <w:sz w:val="22"/>
                <w:szCs w:val="22"/>
              </w:rPr>
              <w:fldChar w:fldCharType="end"/>
            </w:r>
          </w:hyperlink>
        </w:p>
        <w:p w14:paraId="2760411C" w14:textId="3688A0D6" w:rsidR="00927D32" w:rsidRPr="00775BA5" w:rsidRDefault="00A71183">
          <w:pPr>
            <w:pStyle w:val="TOC2"/>
            <w:rPr>
              <w:rFonts w:ascii="Gill Sans" w:eastAsiaTheme="minorEastAsia" w:hAnsi="Gill Sans" w:cstheme="minorBidi"/>
              <w:noProof/>
              <w:sz w:val="22"/>
              <w:szCs w:val="22"/>
            </w:rPr>
          </w:pPr>
          <w:hyperlink w:anchor="_Toc57478206" w:history="1">
            <w:r w:rsidR="00927D32" w:rsidRPr="00775BA5">
              <w:rPr>
                <w:rStyle w:val="Hyperlink"/>
                <w:rFonts w:ascii="Gill Sans" w:eastAsia="Arial" w:hAnsi="Gill Sans" w:cs="Arial"/>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Inventory Data</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118</w:t>
            </w:r>
            <w:r w:rsidR="00927D32" w:rsidRPr="00775BA5">
              <w:rPr>
                <w:rFonts w:ascii="Gill Sans" w:hAnsi="Gill Sans"/>
                <w:noProof/>
                <w:webHidden/>
                <w:sz w:val="22"/>
                <w:szCs w:val="22"/>
              </w:rPr>
              <w:fldChar w:fldCharType="end"/>
            </w:r>
          </w:hyperlink>
        </w:p>
        <w:p w14:paraId="32AEA80A" w14:textId="64F88864" w:rsidR="00927D32" w:rsidRPr="00775BA5" w:rsidRDefault="00A71183">
          <w:pPr>
            <w:pStyle w:val="TOC2"/>
            <w:rPr>
              <w:rFonts w:ascii="Gill Sans" w:eastAsiaTheme="minorEastAsia" w:hAnsi="Gill Sans" w:cstheme="minorBidi"/>
              <w:noProof/>
              <w:sz w:val="22"/>
              <w:szCs w:val="22"/>
            </w:rPr>
          </w:pPr>
          <w:hyperlink w:anchor="_Toc57478207" w:history="1">
            <w:r w:rsidR="00927D32" w:rsidRPr="00775BA5">
              <w:rPr>
                <w:rStyle w:val="Hyperlink"/>
                <w:rFonts w:ascii="Gill Sans" w:eastAsia="Arial" w:hAnsi="Gill Sans" w:cs="Arial"/>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ERP Shipment Linking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120</w:t>
            </w:r>
            <w:r w:rsidR="00927D32" w:rsidRPr="00775BA5">
              <w:rPr>
                <w:rFonts w:ascii="Gill Sans" w:hAnsi="Gill Sans"/>
                <w:noProof/>
                <w:webHidden/>
                <w:sz w:val="22"/>
                <w:szCs w:val="22"/>
              </w:rPr>
              <w:fldChar w:fldCharType="end"/>
            </w:r>
          </w:hyperlink>
        </w:p>
        <w:p w14:paraId="71714B71" w14:textId="1B0BDF6B" w:rsidR="00927D32" w:rsidRPr="00775BA5" w:rsidRDefault="00A71183">
          <w:pPr>
            <w:pStyle w:val="TOC2"/>
            <w:rPr>
              <w:rFonts w:ascii="Gill Sans" w:eastAsiaTheme="minorEastAsia" w:hAnsi="Gill Sans" w:cstheme="minorBidi"/>
              <w:noProof/>
              <w:sz w:val="22"/>
              <w:szCs w:val="22"/>
            </w:rPr>
          </w:pPr>
          <w:hyperlink w:anchor="_Toc57478208" w:history="1">
            <w:r w:rsidR="00927D32" w:rsidRPr="00775BA5">
              <w:rPr>
                <w:rStyle w:val="Hyperlink"/>
                <w:rFonts w:ascii="Gill Sans" w:eastAsia="Arial" w:hAnsi="Gill Sans" w:cs="Arial"/>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ERP Shipment Delinking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121</w:t>
            </w:r>
            <w:r w:rsidR="00927D32" w:rsidRPr="00775BA5">
              <w:rPr>
                <w:rFonts w:ascii="Gill Sans" w:hAnsi="Gill Sans"/>
                <w:noProof/>
                <w:webHidden/>
                <w:sz w:val="22"/>
                <w:szCs w:val="22"/>
              </w:rPr>
              <w:fldChar w:fldCharType="end"/>
            </w:r>
          </w:hyperlink>
        </w:p>
        <w:p w14:paraId="226816A7" w14:textId="2DB34567" w:rsidR="00927D32" w:rsidRPr="00775BA5" w:rsidRDefault="00A71183">
          <w:pPr>
            <w:pStyle w:val="TOC2"/>
            <w:rPr>
              <w:rFonts w:ascii="Gill Sans" w:eastAsiaTheme="minorEastAsia" w:hAnsi="Gill Sans" w:cstheme="minorBidi"/>
              <w:noProof/>
              <w:sz w:val="22"/>
              <w:szCs w:val="22"/>
            </w:rPr>
          </w:pPr>
          <w:hyperlink w:anchor="_Toc57478209" w:history="1">
            <w:r w:rsidR="00927D32" w:rsidRPr="00775BA5">
              <w:rPr>
                <w:rStyle w:val="Hyperlink"/>
                <w:rFonts w:ascii="Gill Sans" w:eastAsia="Arial" w:hAnsi="Gill Sans" w:cs="Arial"/>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Quantimed Import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_Toc57478209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122</w:t>
            </w:r>
            <w:r w:rsidR="00927D32" w:rsidRPr="00775BA5">
              <w:rPr>
                <w:rFonts w:ascii="Gill Sans" w:hAnsi="Gill Sans"/>
                <w:noProof/>
                <w:webHidden/>
                <w:sz w:val="22"/>
                <w:szCs w:val="22"/>
              </w:rPr>
              <w:fldChar w:fldCharType="end"/>
            </w:r>
          </w:hyperlink>
        </w:p>
        <w:p w14:paraId="0E39CE07" w14:textId="16FB26A3" w:rsidR="00927D32" w:rsidRPr="00775BA5" w:rsidRDefault="00A71183">
          <w:pPr>
            <w:pStyle w:val="TOC1"/>
            <w:tabs>
              <w:tab w:val="left" w:pos="660"/>
            </w:tabs>
            <w:rPr>
              <w:rFonts w:ascii="Gill Sans" w:eastAsiaTheme="minorEastAsia" w:hAnsi="Gill Sans" w:cstheme="minorBidi"/>
              <w:noProof/>
              <w:sz w:val="22"/>
              <w:szCs w:val="22"/>
            </w:rPr>
          </w:pPr>
          <w:hyperlink w:anchor="_Toc57478210" w:history="1">
            <w:r w:rsidR="00927D32" w:rsidRPr="00775BA5">
              <w:rPr>
                <w:rStyle w:val="Hyperlink"/>
                <w:rFonts w:ascii="Gill Sans" w:eastAsia="Gill Sans" w:hAnsi="Gill Sans" w:cs="Gill Sans"/>
                <w:noProof/>
                <w:sz w:val="22"/>
                <w:szCs w:val="22"/>
                <w:lang w:bidi="hi-IN"/>
              </w:rPr>
              <w:t>19.</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Planning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124</w:t>
            </w:r>
            <w:r w:rsidR="00927D32" w:rsidRPr="00775BA5">
              <w:rPr>
                <w:rFonts w:ascii="Gill Sans" w:hAnsi="Gill Sans"/>
                <w:noProof/>
                <w:webHidden/>
                <w:sz w:val="22"/>
                <w:szCs w:val="22"/>
              </w:rPr>
              <w:fldChar w:fldCharType="end"/>
            </w:r>
          </w:hyperlink>
        </w:p>
        <w:p w14:paraId="5AA18F59" w14:textId="7DCC1B29" w:rsidR="00927D32" w:rsidRPr="00775BA5" w:rsidRDefault="00A71183">
          <w:pPr>
            <w:pStyle w:val="TOC2"/>
            <w:rPr>
              <w:rFonts w:ascii="Gill Sans" w:eastAsiaTheme="minorEastAsia" w:hAnsi="Gill Sans" w:cstheme="minorBidi"/>
              <w:noProof/>
              <w:sz w:val="22"/>
              <w:szCs w:val="22"/>
            </w:rPr>
          </w:pPr>
          <w:hyperlink w:anchor="_Toc57478211" w:history="1">
            <w:r w:rsidR="00927D32" w:rsidRPr="00775BA5">
              <w:rPr>
                <w:rStyle w:val="Hyperlink"/>
                <w:rFonts w:ascii="Gill Sans" w:eastAsia="Gill Sans" w:hAnsi="Gill Sans" w:cs="Gill Sans"/>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Planning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125</w:t>
            </w:r>
            <w:r w:rsidR="00927D32" w:rsidRPr="00775BA5">
              <w:rPr>
                <w:rFonts w:ascii="Gill Sans" w:hAnsi="Gill Sans"/>
                <w:noProof/>
                <w:webHidden/>
                <w:sz w:val="22"/>
                <w:szCs w:val="22"/>
              </w:rPr>
              <w:fldChar w:fldCharType="end"/>
            </w:r>
          </w:hyperlink>
        </w:p>
        <w:p w14:paraId="03053B01" w14:textId="7D92DA23" w:rsidR="00927D32" w:rsidRPr="00775BA5" w:rsidRDefault="00A71183">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2" w:history="1">
            <w:r w:rsidR="00927D32" w:rsidRPr="00775BA5">
              <w:rPr>
                <w:rStyle w:val="Hyperlink"/>
                <w:rFonts w:ascii="Gill Sans" w:eastAsia="Gill Sans" w:hAnsi="Gill Sans" w:cs="Gill Sans"/>
                <w:noProof/>
                <w:sz w:val="22"/>
                <w:szCs w:val="22"/>
                <w:highlight w:val="white"/>
              </w:rPr>
              <w:t>a.</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Opening &amp; Ending Balance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126</w:t>
            </w:r>
            <w:r w:rsidR="00927D32" w:rsidRPr="00775BA5">
              <w:rPr>
                <w:rFonts w:ascii="Gill Sans" w:hAnsi="Gill Sans"/>
                <w:noProof/>
                <w:webHidden/>
                <w:sz w:val="22"/>
                <w:szCs w:val="22"/>
              </w:rPr>
              <w:fldChar w:fldCharType="end"/>
            </w:r>
          </w:hyperlink>
        </w:p>
        <w:p w14:paraId="7AB53787" w14:textId="086C7C2A" w:rsidR="00927D32" w:rsidRPr="00775BA5" w:rsidRDefault="00A71183">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3" w:history="1">
            <w:r w:rsidR="00927D32" w:rsidRPr="00775BA5">
              <w:rPr>
                <w:rStyle w:val="Hyperlink"/>
                <w:rFonts w:ascii="Gill Sans" w:eastAsia="Gill Sans" w:hAnsi="Gill Sans" w:cs="Gill Sans"/>
                <w:noProof/>
                <w:sz w:val="22"/>
                <w:szCs w:val="22"/>
                <w:highlight w:val="white"/>
              </w:rPr>
              <w:t>b.</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Consumption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126</w:t>
            </w:r>
            <w:r w:rsidR="00927D32" w:rsidRPr="00775BA5">
              <w:rPr>
                <w:rFonts w:ascii="Gill Sans" w:hAnsi="Gill Sans"/>
                <w:noProof/>
                <w:webHidden/>
                <w:sz w:val="22"/>
                <w:szCs w:val="22"/>
              </w:rPr>
              <w:fldChar w:fldCharType="end"/>
            </w:r>
          </w:hyperlink>
        </w:p>
        <w:p w14:paraId="15202FA8" w14:textId="4A33AF78" w:rsidR="00927D32" w:rsidRPr="00775BA5" w:rsidRDefault="00A71183">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4" w:history="1">
            <w:r w:rsidR="00927D32" w:rsidRPr="00775BA5">
              <w:rPr>
                <w:rStyle w:val="Hyperlink"/>
                <w:rFonts w:ascii="Gill Sans" w:eastAsia="Gill Sans" w:hAnsi="Gill Sans" w:cs="Gill Sans"/>
                <w:noProof/>
                <w:sz w:val="22"/>
                <w:szCs w:val="22"/>
                <w:highlight w:val="white"/>
              </w:rPr>
              <w:t>c.</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Shipment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128</w:t>
            </w:r>
            <w:r w:rsidR="00927D32" w:rsidRPr="00775BA5">
              <w:rPr>
                <w:rFonts w:ascii="Gill Sans" w:hAnsi="Gill Sans"/>
                <w:noProof/>
                <w:webHidden/>
                <w:sz w:val="22"/>
                <w:szCs w:val="22"/>
              </w:rPr>
              <w:fldChar w:fldCharType="end"/>
            </w:r>
          </w:hyperlink>
        </w:p>
        <w:p w14:paraId="0ED102F2" w14:textId="0CAAE724" w:rsidR="00927D32" w:rsidRPr="00775BA5" w:rsidRDefault="00A71183">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5" w:history="1">
            <w:r w:rsidR="00927D32" w:rsidRPr="00775BA5">
              <w:rPr>
                <w:rStyle w:val="Hyperlink"/>
                <w:rFonts w:ascii="Gill Sans" w:eastAsia="Gill Sans" w:hAnsi="Gill Sans" w:cs="Gill Sans"/>
                <w:noProof/>
                <w:sz w:val="22"/>
                <w:szCs w:val="22"/>
                <w:highlight w:val="white"/>
              </w:rPr>
              <w:t>d.</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Manual Entry Shipments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129</w:t>
            </w:r>
            <w:r w:rsidR="00927D32" w:rsidRPr="00775BA5">
              <w:rPr>
                <w:rFonts w:ascii="Gill Sans" w:hAnsi="Gill Sans"/>
                <w:noProof/>
                <w:webHidden/>
                <w:sz w:val="22"/>
                <w:szCs w:val="22"/>
              </w:rPr>
              <w:fldChar w:fldCharType="end"/>
            </w:r>
          </w:hyperlink>
        </w:p>
        <w:p w14:paraId="036AB943" w14:textId="5D18D67F" w:rsidR="00927D32" w:rsidRPr="00775BA5" w:rsidRDefault="00A71183">
          <w:pPr>
            <w:pStyle w:val="TOC3"/>
            <w:tabs>
              <w:tab w:val="left" w:pos="1100"/>
              <w:tab w:val="right" w:leader="dot" w:pos="9682"/>
            </w:tabs>
            <w:rPr>
              <w:rFonts w:ascii="Gill Sans" w:eastAsiaTheme="minorEastAsia" w:hAnsi="Gill Sans" w:cstheme="minorBidi"/>
              <w:noProof/>
              <w:color w:val="auto"/>
              <w:sz w:val="22"/>
              <w:szCs w:val="22"/>
              <w:lang w:eastAsia="en-US" w:bidi="ar-SA"/>
            </w:rPr>
          </w:pPr>
          <w:hyperlink w:anchor="_Toc57478216" w:history="1">
            <w:r w:rsidR="00927D32" w:rsidRPr="00775BA5">
              <w:rPr>
                <w:rStyle w:val="Hyperlink"/>
                <w:rFonts w:ascii="Gill Sans" w:eastAsia="Gill Sans" w:hAnsi="Gill Sans" w:cs="Gill Sans"/>
                <w:noProof/>
                <w:sz w:val="22"/>
                <w:szCs w:val="22"/>
                <w:highlight w:val="white"/>
              </w:rPr>
              <w:t>e.</w:t>
            </w:r>
            <w:r w:rsidR="00927D32" w:rsidRPr="00775BA5">
              <w:rPr>
                <w:rFonts w:ascii="Gill Sans" w:eastAsiaTheme="minorEastAsia" w:hAnsi="Gill Sans" w:cstheme="minorBidi"/>
                <w:noProof/>
                <w:color w:val="auto"/>
                <w:sz w:val="22"/>
                <w:szCs w:val="22"/>
                <w:lang w:eastAsia="en-US" w:bidi="ar-SA"/>
              </w:rPr>
              <w:tab/>
            </w:r>
            <w:r w:rsidR="00927D32" w:rsidRPr="00775BA5">
              <w:rPr>
                <w:rStyle w:val="Hyperlink"/>
                <w:rFonts w:ascii="Gill Sans" w:eastAsia="Gill Sans" w:hAnsi="Gill Sans" w:cs="Gill Sans"/>
                <w:noProof/>
                <w:sz w:val="22"/>
                <w:szCs w:val="22"/>
                <w:highlight w:val="white"/>
              </w:rPr>
              <w:t>Adjustments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131</w:t>
            </w:r>
            <w:r w:rsidR="00927D32" w:rsidRPr="00775BA5">
              <w:rPr>
                <w:rFonts w:ascii="Gill Sans" w:hAnsi="Gill Sans"/>
                <w:noProof/>
                <w:webHidden/>
                <w:sz w:val="22"/>
                <w:szCs w:val="22"/>
              </w:rPr>
              <w:fldChar w:fldCharType="end"/>
            </w:r>
          </w:hyperlink>
        </w:p>
        <w:p w14:paraId="3051ED6C" w14:textId="05FA165C" w:rsidR="00927D32" w:rsidRPr="00775BA5" w:rsidRDefault="00A71183">
          <w:pPr>
            <w:pStyle w:val="TOC2"/>
            <w:rPr>
              <w:rFonts w:ascii="Gill Sans" w:eastAsiaTheme="minorEastAsia" w:hAnsi="Gill Sans" w:cstheme="minorBidi"/>
              <w:noProof/>
              <w:sz w:val="22"/>
              <w:szCs w:val="22"/>
            </w:rPr>
          </w:pPr>
          <w:hyperlink w:anchor="_Toc57478217"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Scenario Planning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132</w:t>
            </w:r>
            <w:r w:rsidR="00927D32" w:rsidRPr="00775BA5">
              <w:rPr>
                <w:rFonts w:ascii="Gill Sans" w:hAnsi="Gill Sans"/>
                <w:noProof/>
                <w:webHidden/>
                <w:sz w:val="22"/>
                <w:szCs w:val="22"/>
              </w:rPr>
              <w:fldChar w:fldCharType="end"/>
            </w:r>
          </w:hyperlink>
        </w:p>
        <w:p w14:paraId="520E16E9" w14:textId="74ED36F1" w:rsidR="00927D32" w:rsidRPr="00775BA5" w:rsidRDefault="00A71183">
          <w:pPr>
            <w:pStyle w:val="TOC2"/>
            <w:rPr>
              <w:rFonts w:ascii="Gill Sans" w:eastAsiaTheme="minorEastAsia" w:hAnsi="Gill Sans" w:cstheme="minorBidi"/>
              <w:noProof/>
              <w:sz w:val="22"/>
              <w:szCs w:val="22"/>
            </w:rPr>
          </w:pPr>
          <w:hyperlink w:anchor="_Toc57478218" w:history="1">
            <w:r w:rsidR="00927D32" w:rsidRPr="00775BA5">
              <w:rPr>
                <w:rStyle w:val="Hyperlink"/>
                <w:rFonts w:ascii="Gill Sans" w:eastAsia="Gill Sans" w:hAnsi="Gill Sans" w:cs="Gill Sans"/>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Supply Plan Report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133</w:t>
            </w:r>
            <w:r w:rsidR="00927D32" w:rsidRPr="00775BA5">
              <w:rPr>
                <w:rFonts w:ascii="Gill Sans" w:hAnsi="Gill Sans"/>
                <w:noProof/>
                <w:webHidden/>
                <w:sz w:val="22"/>
                <w:szCs w:val="22"/>
              </w:rPr>
              <w:fldChar w:fldCharType="end"/>
            </w:r>
          </w:hyperlink>
        </w:p>
        <w:p w14:paraId="0191B7D9" w14:textId="253990F7" w:rsidR="00927D32" w:rsidRPr="00775BA5" w:rsidRDefault="00A71183">
          <w:pPr>
            <w:pStyle w:val="TOC1"/>
            <w:tabs>
              <w:tab w:val="left" w:pos="660"/>
            </w:tabs>
            <w:rPr>
              <w:rFonts w:ascii="Gill Sans" w:eastAsiaTheme="minorEastAsia" w:hAnsi="Gill Sans" w:cstheme="minorBidi"/>
              <w:noProof/>
              <w:sz w:val="22"/>
              <w:szCs w:val="22"/>
            </w:rPr>
          </w:pPr>
          <w:hyperlink w:anchor="_Toc57478219" w:history="1">
            <w:r w:rsidR="00927D32" w:rsidRPr="00775BA5">
              <w:rPr>
                <w:rStyle w:val="Hyperlink"/>
                <w:rFonts w:ascii="Gill Sans" w:eastAsia="Gill Sans" w:hAnsi="Gill Sans" w:cs="Gill Sans"/>
                <w:noProof/>
                <w:sz w:val="22"/>
                <w:szCs w:val="22"/>
                <w:lang w:bidi="hi-IN"/>
              </w:rPr>
              <w:t>20.</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Reports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_Toc57478219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135</w:t>
            </w:r>
            <w:r w:rsidR="00927D32" w:rsidRPr="00775BA5">
              <w:rPr>
                <w:rFonts w:ascii="Gill Sans" w:hAnsi="Gill Sans"/>
                <w:noProof/>
                <w:webHidden/>
                <w:sz w:val="22"/>
                <w:szCs w:val="22"/>
              </w:rPr>
              <w:fldChar w:fldCharType="end"/>
            </w:r>
          </w:hyperlink>
        </w:p>
        <w:p w14:paraId="4E46B315" w14:textId="0FA48137" w:rsidR="00927D32" w:rsidRPr="00775BA5" w:rsidRDefault="00A71183">
          <w:pPr>
            <w:pStyle w:val="TOC2"/>
            <w:rPr>
              <w:rFonts w:ascii="Gill Sans" w:eastAsiaTheme="minorEastAsia" w:hAnsi="Gill Sans" w:cstheme="minorBidi"/>
              <w:noProof/>
              <w:sz w:val="22"/>
              <w:szCs w:val="22"/>
            </w:rPr>
          </w:pPr>
          <w:hyperlink w:anchor="_Toc57478220" w:history="1">
            <w:r w:rsidR="00927D32" w:rsidRPr="00775BA5">
              <w:rPr>
                <w:rStyle w:val="Hyperlink"/>
                <w:rFonts w:ascii="Gill Sans" w:hAnsi="Gill Sans" w:cs="Liberation Mono"/>
                <w:noProof/>
                <w:sz w:val="22"/>
                <w:szCs w:val="22"/>
                <w:lang w:bidi="hi-IN"/>
              </w:rPr>
              <w:t>A.</w:t>
            </w:r>
            <w:r w:rsidR="00927D32" w:rsidRPr="00775BA5">
              <w:rPr>
                <w:rFonts w:ascii="Gill Sans" w:eastAsiaTheme="minorEastAsia" w:hAnsi="Gill Sans" w:cstheme="minorBidi"/>
                <w:noProof/>
                <w:sz w:val="22"/>
                <w:szCs w:val="22"/>
              </w:rPr>
              <w:tab/>
            </w:r>
            <w:r w:rsidR="00927D32" w:rsidRPr="00775BA5">
              <w:rPr>
                <w:rStyle w:val="Hyperlink"/>
                <w:rFonts w:ascii="Gill Sans" w:hAnsi="Gill Sans" w:cs="Liberation Mono"/>
                <w:noProof/>
                <w:sz w:val="22"/>
                <w:szCs w:val="22"/>
                <w:lang w:bidi="hi-IN"/>
              </w:rPr>
              <w:t xml:space="preserve"> </w:t>
            </w:r>
            <w:r w:rsidR="00927D32" w:rsidRPr="00775BA5">
              <w:rPr>
                <w:rStyle w:val="Hyperlink"/>
                <w:rFonts w:ascii="Gill Sans" w:eastAsia="Gill Sans" w:hAnsi="Gill Sans" w:cs="Liberation Mono"/>
                <w:noProof/>
                <w:sz w:val="22"/>
                <w:szCs w:val="22"/>
                <w:lang w:bidi="hi-IN"/>
              </w:rPr>
              <w:t>Importing Data Through an QAT Excel Template -</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135</w:t>
            </w:r>
            <w:r w:rsidR="00927D32" w:rsidRPr="00775BA5">
              <w:rPr>
                <w:rFonts w:ascii="Gill Sans" w:hAnsi="Gill Sans"/>
                <w:noProof/>
                <w:webHidden/>
                <w:sz w:val="22"/>
                <w:szCs w:val="22"/>
              </w:rPr>
              <w:fldChar w:fldCharType="end"/>
            </w:r>
          </w:hyperlink>
        </w:p>
        <w:p w14:paraId="09510FC4" w14:textId="3F44186B" w:rsidR="00927D32" w:rsidRPr="00775BA5" w:rsidRDefault="00A71183">
          <w:pPr>
            <w:pStyle w:val="TOC2"/>
            <w:rPr>
              <w:rFonts w:ascii="Gill Sans" w:eastAsiaTheme="minorEastAsia" w:hAnsi="Gill Sans" w:cstheme="minorBidi"/>
              <w:noProof/>
              <w:sz w:val="22"/>
              <w:szCs w:val="22"/>
            </w:rPr>
          </w:pPr>
          <w:hyperlink w:anchor="_Toc57478221" w:history="1">
            <w:r w:rsidR="00927D32" w:rsidRPr="00775BA5">
              <w:rPr>
                <w:rStyle w:val="Hyperlink"/>
                <w:rFonts w:ascii="Gill Sans" w:eastAsia="Gill Sans" w:hAnsi="Gill Sans" w:cs="Gill Sans"/>
                <w:noProof/>
                <w:sz w:val="22"/>
                <w:szCs w:val="22"/>
                <w:lang w:bidi="hi-IN"/>
              </w:rPr>
              <w:t>B.</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Important Formulae</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_Toc57478221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138</w:t>
            </w:r>
            <w:r w:rsidR="00927D32" w:rsidRPr="00775BA5">
              <w:rPr>
                <w:rFonts w:ascii="Gill Sans" w:hAnsi="Gill Sans"/>
                <w:noProof/>
                <w:webHidden/>
                <w:sz w:val="22"/>
                <w:szCs w:val="22"/>
              </w:rPr>
              <w:fldChar w:fldCharType="end"/>
            </w:r>
          </w:hyperlink>
        </w:p>
        <w:p w14:paraId="05D676B2" w14:textId="55C28D81" w:rsidR="00927D32" w:rsidRPr="00775BA5" w:rsidRDefault="00A71183">
          <w:pPr>
            <w:pStyle w:val="TOC2"/>
            <w:rPr>
              <w:rFonts w:ascii="Gill Sans" w:eastAsiaTheme="minorEastAsia" w:hAnsi="Gill Sans" w:cstheme="minorBidi"/>
              <w:noProof/>
              <w:sz w:val="22"/>
              <w:szCs w:val="22"/>
            </w:rPr>
          </w:pPr>
          <w:hyperlink w:anchor="_Toc57478222" w:history="1">
            <w:r w:rsidR="00927D32" w:rsidRPr="00775BA5">
              <w:rPr>
                <w:rStyle w:val="Hyperlink"/>
                <w:rFonts w:ascii="Gill Sans" w:eastAsia="Gill Sans" w:hAnsi="Gill Sans" w:cs="Gill Sans"/>
                <w:noProof/>
                <w:sz w:val="22"/>
                <w:szCs w:val="22"/>
                <w:lang w:bidi="hi-IN"/>
              </w:rPr>
              <w:t>C.</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QAT Problem List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_Toc57478222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140</w:t>
            </w:r>
            <w:r w:rsidR="00927D32" w:rsidRPr="00775BA5">
              <w:rPr>
                <w:rFonts w:ascii="Gill Sans" w:hAnsi="Gill Sans"/>
                <w:noProof/>
                <w:webHidden/>
                <w:sz w:val="22"/>
                <w:szCs w:val="22"/>
              </w:rPr>
              <w:fldChar w:fldCharType="end"/>
            </w:r>
          </w:hyperlink>
        </w:p>
        <w:p w14:paraId="0F944FC0" w14:textId="02CB4A46" w:rsidR="00927D32" w:rsidRPr="00775BA5" w:rsidRDefault="00A71183">
          <w:pPr>
            <w:pStyle w:val="TOC2"/>
            <w:rPr>
              <w:rFonts w:ascii="Gill Sans" w:eastAsiaTheme="minorEastAsia" w:hAnsi="Gill Sans" w:cstheme="minorBidi"/>
              <w:noProof/>
              <w:sz w:val="22"/>
              <w:szCs w:val="22"/>
            </w:rPr>
          </w:pPr>
          <w:hyperlink w:anchor="_Toc57478223" w:history="1">
            <w:r w:rsidR="00927D32" w:rsidRPr="00775BA5">
              <w:rPr>
                <w:rStyle w:val="Hyperlink"/>
                <w:rFonts w:ascii="Gill Sans" w:eastAsia="Gill Sans" w:hAnsi="Gill Sans" w:cs="Gill Sans"/>
                <w:noProof/>
                <w:sz w:val="22"/>
                <w:szCs w:val="22"/>
                <w:lang w:bidi="hi-IN"/>
              </w:rPr>
              <w:t>D.</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Program Catalog</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_Toc57478223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158</w:t>
            </w:r>
            <w:r w:rsidR="00927D32" w:rsidRPr="00775BA5">
              <w:rPr>
                <w:rFonts w:ascii="Gill Sans" w:hAnsi="Gill Sans"/>
                <w:noProof/>
                <w:webHidden/>
                <w:sz w:val="22"/>
                <w:szCs w:val="22"/>
              </w:rPr>
              <w:fldChar w:fldCharType="end"/>
            </w:r>
          </w:hyperlink>
        </w:p>
        <w:p w14:paraId="47C43E5C" w14:textId="0F724EB3" w:rsidR="00927D32" w:rsidRPr="00775BA5" w:rsidRDefault="00A71183">
          <w:pPr>
            <w:pStyle w:val="TOC2"/>
            <w:rPr>
              <w:rFonts w:ascii="Gill Sans" w:eastAsiaTheme="minorEastAsia" w:hAnsi="Gill Sans" w:cstheme="minorBidi"/>
              <w:noProof/>
              <w:sz w:val="22"/>
              <w:szCs w:val="22"/>
            </w:rPr>
          </w:pPr>
          <w:hyperlink w:anchor="_Toc57478224" w:history="1">
            <w:r w:rsidR="00927D32" w:rsidRPr="00775BA5">
              <w:rPr>
                <w:rStyle w:val="Hyperlink"/>
                <w:rFonts w:ascii="Gill Sans" w:eastAsia="Gill Sans" w:hAnsi="Gill Sans" w:cs="Gill Sans"/>
                <w:noProof/>
                <w:sz w:val="22"/>
                <w:szCs w:val="22"/>
                <w:lang w:bidi="hi-IN"/>
              </w:rPr>
              <w:t>E.</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Stock Status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_Toc57478224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159</w:t>
            </w:r>
            <w:r w:rsidR="00927D32" w:rsidRPr="00775BA5">
              <w:rPr>
                <w:rFonts w:ascii="Gill Sans" w:hAnsi="Gill Sans"/>
                <w:noProof/>
                <w:webHidden/>
                <w:sz w:val="22"/>
                <w:szCs w:val="22"/>
              </w:rPr>
              <w:fldChar w:fldCharType="end"/>
            </w:r>
          </w:hyperlink>
        </w:p>
        <w:p w14:paraId="4E991F72" w14:textId="5DA9A0B7" w:rsidR="00927D32" w:rsidRPr="00775BA5" w:rsidRDefault="00A71183">
          <w:pPr>
            <w:pStyle w:val="TOC2"/>
            <w:rPr>
              <w:rFonts w:ascii="Gill Sans" w:eastAsiaTheme="minorEastAsia" w:hAnsi="Gill Sans" w:cstheme="minorBidi"/>
              <w:noProof/>
              <w:sz w:val="22"/>
              <w:szCs w:val="22"/>
            </w:rPr>
          </w:pPr>
          <w:hyperlink w:anchor="_Toc57478225" w:history="1">
            <w:r w:rsidR="00927D32" w:rsidRPr="00775BA5">
              <w:rPr>
                <w:rStyle w:val="Hyperlink"/>
                <w:rFonts w:ascii="Gill Sans" w:eastAsia="Gill Sans" w:hAnsi="Gill Sans" w:cs="Gill Sans"/>
                <w:noProof/>
                <w:sz w:val="22"/>
                <w:szCs w:val="22"/>
                <w:lang w:bidi="hi-IN"/>
              </w:rPr>
              <w:t>F.</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lang w:bidi="hi-IN"/>
              </w:rPr>
              <w:t>Consumption Reports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_Toc57478225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164</w:t>
            </w:r>
            <w:r w:rsidR="00927D32" w:rsidRPr="00775BA5">
              <w:rPr>
                <w:rFonts w:ascii="Gill Sans" w:hAnsi="Gill Sans"/>
                <w:noProof/>
                <w:webHidden/>
                <w:sz w:val="22"/>
                <w:szCs w:val="22"/>
              </w:rPr>
              <w:fldChar w:fldCharType="end"/>
            </w:r>
          </w:hyperlink>
        </w:p>
        <w:p w14:paraId="635831F4" w14:textId="7F64C173" w:rsidR="00927D32" w:rsidRPr="00775BA5" w:rsidRDefault="00A71183">
          <w:pPr>
            <w:pStyle w:val="TOC2"/>
            <w:rPr>
              <w:rFonts w:ascii="Gill Sans" w:eastAsiaTheme="minorEastAsia" w:hAnsi="Gill Sans" w:cstheme="minorBidi"/>
              <w:noProof/>
              <w:sz w:val="22"/>
              <w:szCs w:val="22"/>
            </w:rPr>
          </w:pPr>
          <w:hyperlink w:anchor="_Toc57478226" w:history="1">
            <w:r w:rsidR="00927D32" w:rsidRPr="00775BA5">
              <w:rPr>
                <w:rStyle w:val="Hyperlink"/>
                <w:rFonts w:ascii="Gill Sans" w:eastAsia="Gill Sans" w:hAnsi="Gill Sans" w:cs="Gill Sans"/>
                <w:noProof/>
                <w:sz w:val="22"/>
                <w:szCs w:val="22"/>
                <w:lang w:bidi="hi-IN"/>
              </w:rPr>
              <w:t>G.</w:t>
            </w:r>
            <w:r w:rsidR="00927D32" w:rsidRPr="00775BA5">
              <w:rPr>
                <w:rFonts w:ascii="Gill Sans" w:eastAsiaTheme="minorEastAsia" w:hAnsi="Gill Sans" w:cstheme="minorBidi"/>
                <w:noProof/>
                <w:sz w:val="22"/>
                <w:szCs w:val="22"/>
              </w:rPr>
              <w:tab/>
            </w:r>
            <w:r w:rsidR="00927D32" w:rsidRPr="00775BA5">
              <w:rPr>
                <w:rStyle w:val="Hyperlink"/>
                <w:rFonts w:ascii="Gill Sans" w:eastAsia="Gill Sans" w:hAnsi="Gill Sans" w:cs="Gill Sans"/>
                <w:noProof/>
                <w:sz w:val="22"/>
                <w:szCs w:val="22"/>
                <w:highlight w:val="white"/>
                <w:lang w:bidi="hi-IN"/>
              </w:rPr>
              <w:t>Shipment Reports</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_Toc57478226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168</w:t>
            </w:r>
            <w:r w:rsidR="00927D32" w:rsidRPr="00775BA5">
              <w:rPr>
                <w:rFonts w:ascii="Gill Sans" w:hAnsi="Gill Sans"/>
                <w:noProof/>
                <w:webHidden/>
                <w:sz w:val="22"/>
                <w:szCs w:val="22"/>
              </w:rPr>
              <w:fldChar w:fldCharType="end"/>
            </w:r>
          </w:hyperlink>
        </w:p>
        <w:p w14:paraId="498139CD" w14:textId="4F142A55" w:rsidR="00927D32" w:rsidRPr="00775BA5" w:rsidRDefault="00A71183">
          <w:pPr>
            <w:pStyle w:val="TOC1"/>
            <w:rPr>
              <w:rFonts w:ascii="Gill Sans" w:eastAsiaTheme="minorEastAsia" w:hAnsi="Gill Sans" w:cstheme="minorBidi"/>
              <w:noProof/>
              <w:sz w:val="22"/>
              <w:szCs w:val="22"/>
            </w:rPr>
          </w:pPr>
          <w:hyperlink w:anchor="_Toc57478227" w:history="1">
            <w:r w:rsidR="00927D32" w:rsidRPr="00775BA5">
              <w:rPr>
                <w:rStyle w:val="Hyperlink"/>
                <w:rFonts w:ascii="Gill Sans" w:hAnsi="Gill Sans"/>
                <w:noProof/>
                <w:sz w:val="22"/>
                <w:szCs w:val="22"/>
                <w:lang w:bidi="hi-IN"/>
              </w:rPr>
              <w:t xml:space="preserve">  </w:t>
            </w:r>
            <w:r w:rsidR="00927D32" w:rsidRPr="00775BA5">
              <w:rPr>
                <w:rStyle w:val="Hyperlink"/>
                <w:rFonts w:ascii="Gill Sans" w:eastAsia="Gill Sans" w:hAnsi="Gill Sans" w:cs="Gill Sans"/>
                <w:noProof/>
                <w:sz w:val="22"/>
                <w:szCs w:val="22"/>
                <w:lang w:bidi="hi-IN"/>
              </w:rPr>
              <w:t xml:space="preserve">Appendix </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_Toc57478227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179</w:t>
            </w:r>
            <w:r w:rsidR="00927D32" w:rsidRPr="00775BA5">
              <w:rPr>
                <w:rFonts w:ascii="Gill Sans" w:hAnsi="Gill Sans"/>
                <w:noProof/>
                <w:webHidden/>
                <w:sz w:val="22"/>
                <w:szCs w:val="22"/>
              </w:rPr>
              <w:fldChar w:fldCharType="end"/>
            </w:r>
          </w:hyperlink>
        </w:p>
        <w:p w14:paraId="7D935758" w14:textId="2284293E" w:rsidR="00927D32" w:rsidRPr="00775BA5" w:rsidRDefault="00A71183">
          <w:pPr>
            <w:pStyle w:val="TOC2"/>
            <w:rPr>
              <w:rFonts w:ascii="Gill Sans" w:eastAsiaTheme="minorEastAsia" w:hAnsi="Gill Sans" w:cstheme="minorBidi"/>
              <w:noProof/>
              <w:sz w:val="22"/>
              <w:szCs w:val="22"/>
            </w:rPr>
          </w:pPr>
          <w:hyperlink w:anchor="_Toc57478228" w:history="1">
            <w:r w:rsidR="00927D32" w:rsidRPr="00775BA5">
              <w:rPr>
                <w:rStyle w:val="Hyperlink"/>
                <w:rFonts w:ascii="Gill Sans" w:eastAsia="Gill Sans" w:hAnsi="Gill Sans" w:cs="Gill Sans"/>
                <w:noProof/>
                <w:sz w:val="22"/>
                <w:szCs w:val="22"/>
                <w:lang w:bidi="hi-IN"/>
              </w:rPr>
              <w:t>Section 1 - Introduction</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_Toc57478228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179</w:t>
            </w:r>
            <w:r w:rsidR="00927D32" w:rsidRPr="00775BA5">
              <w:rPr>
                <w:rFonts w:ascii="Gill Sans" w:hAnsi="Gill Sans"/>
                <w:noProof/>
                <w:webHidden/>
                <w:sz w:val="22"/>
                <w:szCs w:val="22"/>
              </w:rPr>
              <w:fldChar w:fldCharType="end"/>
            </w:r>
          </w:hyperlink>
        </w:p>
        <w:p w14:paraId="188ABE10" w14:textId="0E6DF3B4" w:rsidR="00927D32" w:rsidRPr="00775BA5" w:rsidRDefault="00A71183">
          <w:pPr>
            <w:pStyle w:val="TOC2"/>
            <w:rPr>
              <w:rFonts w:ascii="Gill Sans" w:eastAsiaTheme="minorEastAsia" w:hAnsi="Gill Sans" w:cstheme="minorBidi"/>
              <w:noProof/>
              <w:sz w:val="22"/>
              <w:szCs w:val="22"/>
            </w:rPr>
          </w:pPr>
          <w:hyperlink w:anchor="_Toc57478229" w:history="1">
            <w:r w:rsidR="00927D32" w:rsidRPr="00775BA5">
              <w:rPr>
                <w:rStyle w:val="Hyperlink"/>
                <w:rFonts w:ascii="Gill Sans" w:eastAsia="Gill Sans" w:hAnsi="Gill Sans" w:cs="Gill Sans"/>
                <w:noProof/>
                <w:sz w:val="22"/>
                <w:szCs w:val="22"/>
                <w:lang w:bidi="hi-IN"/>
              </w:rPr>
              <w:t>Section 2 – User &amp; Program Management</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_Toc57478229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180</w:t>
            </w:r>
            <w:r w:rsidR="00927D32" w:rsidRPr="00775BA5">
              <w:rPr>
                <w:rFonts w:ascii="Gill Sans" w:hAnsi="Gill Sans"/>
                <w:noProof/>
                <w:webHidden/>
                <w:sz w:val="22"/>
                <w:szCs w:val="22"/>
              </w:rPr>
              <w:fldChar w:fldCharType="end"/>
            </w:r>
          </w:hyperlink>
        </w:p>
        <w:p w14:paraId="1DAA1F4A" w14:textId="05598895" w:rsidR="00927D32" w:rsidRPr="00775BA5" w:rsidRDefault="00A71183">
          <w:pPr>
            <w:pStyle w:val="TOC2"/>
            <w:rPr>
              <w:rFonts w:ascii="Gill Sans" w:eastAsiaTheme="minorEastAsia" w:hAnsi="Gill Sans" w:cstheme="minorBidi"/>
              <w:noProof/>
              <w:sz w:val="22"/>
              <w:szCs w:val="22"/>
            </w:rPr>
          </w:pPr>
          <w:hyperlink w:anchor="_Toc57478230" w:history="1">
            <w:r w:rsidR="00927D32" w:rsidRPr="00775BA5">
              <w:rPr>
                <w:rStyle w:val="Hyperlink"/>
                <w:rFonts w:ascii="Gill Sans" w:eastAsia="Gill Sans" w:hAnsi="Gill Sans" w:cs="Gill Sans"/>
                <w:noProof/>
                <w:sz w:val="22"/>
                <w:szCs w:val="22"/>
                <w:lang w:bidi="hi-IN"/>
              </w:rPr>
              <w:t>Section 3 - Background Data for Realm</w:t>
            </w:r>
            <w:r w:rsidR="00927D32" w:rsidRPr="00775BA5">
              <w:rPr>
                <w:rFonts w:ascii="Gill Sans" w:hAnsi="Gill Sans"/>
                <w:noProof/>
                <w:webHidden/>
                <w:sz w:val="22"/>
                <w:szCs w:val="22"/>
              </w:rPr>
              <w:tab/>
            </w:r>
            <w:r w:rsidR="00927D32" w:rsidRPr="00775BA5">
              <w:rPr>
                <w:rFonts w:ascii="Gill Sans" w:hAnsi="Gill Sans"/>
                <w:noProof/>
                <w:webHidden/>
                <w:sz w:val="22"/>
                <w:szCs w:val="22"/>
              </w:rPr>
              <w:fldChar w:fldCharType="begin"/>
            </w:r>
            <w:r w:rsidR="00927D32" w:rsidRPr="00775BA5">
              <w:rPr>
                <w:rFonts w:ascii="Gill Sans" w:hAnsi="Gill Sans"/>
                <w:noProof/>
                <w:webHidden/>
                <w:sz w:val="22"/>
                <w:szCs w:val="22"/>
              </w:rPr>
              <w:instrText xml:space="preserve"> PAGEREF _Toc57478230 \h </w:instrText>
            </w:r>
            <w:r w:rsidR="00927D32" w:rsidRPr="00775BA5">
              <w:rPr>
                <w:rFonts w:ascii="Gill Sans" w:hAnsi="Gill Sans"/>
                <w:noProof/>
                <w:webHidden/>
                <w:sz w:val="22"/>
                <w:szCs w:val="22"/>
              </w:rPr>
            </w:r>
            <w:r w:rsidR="00927D32" w:rsidRPr="00775BA5">
              <w:rPr>
                <w:rFonts w:ascii="Gill Sans" w:hAnsi="Gill Sans"/>
                <w:noProof/>
                <w:webHidden/>
                <w:sz w:val="22"/>
                <w:szCs w:val="22"/>
              </w:rPr>
              <w:fldChar w:fldCharType="separate"/>
            </w:r>
            <w:r w:rsidR="00927D32" w:rsidRPr="00775BA5">
              <w:rPr>
                <w:rFonts w:ascii="Gill Sans" w:hAnsi="Gill Sans"/>
                <w:noProof/>
                <w:webHidden/>
                <w:sz w:val="22"/>
                <w:szCs w:val="22"/>
              </w:rPr>
              <w:t>183</w:t>
            </w:r>
            <w:r w:rsidR="00927D32" w:rsidRPr="00775BA5">
              <w:rPr>
                <w:rFonts w:ascii="Gill Sans" w:hAnsi="Gill Sans"/>
                <w:noProof/>
                <w:webHidden/>
                <w:sz w:val="22"/>
                <w:szCs w:val="22"/>
              </w:rPr>
              <w:fldChar w:fldCharType="end"/>
            </w:r>
          </w:hyperlink>
        </w:p>
        <w:p w14:paraId="00AE4065" w14:textId="228669BA" w:rsidR="00AA73A9" w:rsidRDefault="00AA73A9">
          <w:pPr>
            <w:rPr>
              <w:b/>
              <w:bCs/>
              <w:noProof/>
            </w:rPr>
          </w:pPr>
          <w:r>
            <w:rPr>
              <w:b/>
              <w:bCs/>
              <w:noProof/>
            </w:rPr>
            <w:lastRenderedPageBreak/>
            <w:fldChar w:fldCharType="end"/>
          </w:r>
        </w:p>
      </w:sdtContent>
    </w:sdt>
    <w:p w14:paraId="1992BE0B" w14:textId="28061051" w:rsidR="00775BA5" w:rsidRDefault="00775BA5">
      <w:pPr>
        <w:rPr>
          <w:b/>
          <w:bCs/>
          <w:noProof/>
        </w:rPr>
      </w:pPr>
    </w:p>
    <w:p w14:paraId="0BACB7D7" w14:textId="531D8F45" w:rsidR="00775BA5" w:rsidRDefault="00775BA5">
      <w:pPr>
        <w:rPr>
          <w:b/>
          <w:bCs/>
          <w:noProof/>
        </w:rPr>
      </w:pPr>
    </w:p>
    <w:p w14:paraId="1626F102" w14:textId="77777777" w:rsidR="00775BA5" w:rsidRDefault="00775BA5" w:rsidP="00662AE6">
      <w:pPr>
        <w:pStyle w:val="Heading"/>
        <w:ind w:left="540"/>
        <w:rPr>
          <w:color w:val="C00000"/>
        </w:rPr>
      </w:pPr>
      <w:bookmarkStart w:id="1" w:name="_Toc57478123"/>
    </w:p>
    <w:p w14:paraId="51702880" w14:textId="77777777" w:rsidR="00775BA5" w:rsidRDefault="00775BA5">
      <w:pPr>
        <w:rPr>
          <w:rFonts w:ascii="Liberation Sans" w:eastAsia="Microsoft YaHei" w:hAnsi="Liberation Sans" w:cs="Mangal"/>
          <w:b/>
          <w:color w:val="C00000"/>
          <w:sz w:val="32"/>
          <w:szCs w:val="32"/>
        </w:rPr>
      </w:pPr>
      <w:r>
        <w:rPr>
          <w:color w:val="C00000"/>
        </w:rPr>
        <w:br w:type="page"/>
      </w:r>
    </w:p>
    <w:p w14:paraId="0022ADBF" w14:textId="34477954" w:rsidR="005037B3" w:rsidRPr="009B659B" w:rsidRDefault="00775BA5" w:rsidP="00775BA5">
      <w:pPr>
        <w:pStyle w:val="Heading"/>
        <w:ind w:left="540"/>
        <w:rPr>
          <w:color w:val="C00000"/>
        </w:rPr>
      </w:pPr>
      <w:r w:rsidRPr="009B659B">
        <w:rPr>
          <w:color w:val="C00000"/>
        </w:rPr>
        <w:lastRenderedPageBreak/>
        <w:t>Acron</w:t>
      </w:r>
      <w:r w:rsidR="005037B3" w:rsidRPr="009B659B">
        <w:rPr>
          <w:color w:val="C00000"/>
        </w:rPr>
        <w:t>yms &amp; Definitions</w:t>
      </w:r>
      <w:bookmarkEnd w:id="1"/>
      <w:r w:rsidR="005037B3" w:rsidRPr="009B659B">
        <w:rPr>
          <w:color w:val="C00000"/>
        </w:rPr>
        <w:t xml:space="preserve"> </w:t>
      </w:r>
    </w:p>
    <w:tbl>
      <w:tblPr>
        <w:tblW w:w="8820" w:type="dxa"/>
        <w:tblInd w:w="-113" w:type="dxa"/>
        <w:tblBorders>
          <w:top w:val="single" w:sz="4" w:space="0" w:color="00000A"/>
          <w:left w:val="single" w:sz="4" w:space="0" w:color="00000A"/>
          <w:bottom w:val="single" w:sz="4" w:space="0" w:color="00000A"/>
          <w:right w:val="single" w:sz="4" w:space="0" w:color="000001"/>
          <w:insideH w:val="single" w:sz="4" w:space="0" w:color="00000A"/>
          <w:insideV w:val="single" w:sz="4" w:space="0" w:color="000001"/>
        </w:tblBorders>
        <w:tblLayout w:type="fixed"/>
        <w:tblLook w:val="0000" w:firstRow="0" w:lastRow="0" w:firstColumn="0" w:lastColumn="0" w:noHBand="0" w:noVBand="0"/>
      </w:tblPr>
      <w:tblGrid>
        <w:gridCol w:w="1548"/>
        <w:gridCol w:w="7272"/>
      </w:tblGrid>
      <w:tr w:rsidR="005037B3" w14:paraId="456FE48A"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D701CF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AMC</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11388B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average monthly consumption</w:t>
            </w:r>
          </w:p>
        </w:tc>
      </w:tr>
      <w:tr w:rsidR="005037B3" w14:paraId="0D5F0128"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709F4DB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AMI</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A7609B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average monthly issues</w:t>
            </w:r>
          </w:p>
        </w:tc>
      </w:tr>
      <w:tr w:rsidR="005037B3" w14:paraId="28C74E4D"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10BC08F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ARTMIS</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8AFBBE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Automated Requisition Tracking Management Information System</w:t>
            </w:r>
          </w:p>
        </w:tc>
      </w:tr>
      <w:tr w:rsidR="005037B3" w14:paraId="437C2670"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0113B63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ARU</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C42387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alternate reporting unit</w:t>
            </w:r>
          </w:p>
        </w:tc>
      </w:tr>
      <w:tr w:rsidR="005037B3" w14:paraId="25E94C1D"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0CDB5E8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ATP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6C6DBC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available to promise</w:t>
            </w:r>
          </w:p>
        </w:tc>
      </w:tr>
      <w:tr w:rsidR="005037B3" w14:paraId="4E098C71"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0219B59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CSP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57955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coordinated supply planning</w:t>
            </w:r>
          </w:p>
        </w:tc>
      </w:tr>
      <w:tr w:rsidR="005037B3" w14:paraId="0A46FE49"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5F5DA75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EOQ</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6EA6C3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economic order quantity</w:t>
            </w:r>
          </w:p>
        </w:tc>
      </w:tr>
      <w:tr w:rsidR="005037B3" w14:paraId="384BABFF"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6095EAB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ERP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25B6C0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enterprise resource planning</w:t>
            </w:r>
          </w:p>
        </w:tc>
      </w:tr>
      <w:tr w:rsidR="005037B3" w14:paraId="6C93E108"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A1227A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FASP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5893A7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forecasting and supply planning</w:t>
            </w:r>
          </w:p>
        </w:tc>
      </w:tr>
      <w:tr w:rsidR="005037B3" w14:paraId="207052AF"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002CE3E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FP/RH</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2FA8E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family planning and reproductive health</w:t>
            </w:r>
          </w:p>
        </w:tc>
      </w:tr>
      <w:tr w:rsidR="005037B3" w14:paraId="7205A02E"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1020C97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GAD</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4DE5F9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goods available date</w:t>
            </w:r>
          </w:p>
        </w:tc>
      </w:tr>
      <w:tr w:rsidR="005037B3" w14:paraId="1C3302C5"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5CDF08B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GHSC-PSM</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5EF03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Global Health Supply Chain – Procurement and Supply Management program</w:t>
            </w:r>
          </w:p>
        </w:tc>
      </w:tr>
      <w:tr w:rsidR="005037B3" w14:paraId="36A93089"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6BFDF27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GLN</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4ABFB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Global Location Number</w:t>
            </w:r>
          </w:p>
        </w:tc>
      </w:tr>
      <w:tr w:rsidR="005037B3" w14:paraId="15D29358"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13B7D0F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GTIN</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DD7408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Global Transaction Identification Code</w:t>
            </w:r>
          </w:p>
        </w:tc>
      </w:tr>
      <w:tr w:rsidR="005037B3" w14:paraId="24E73845"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A6B61D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MNCH</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494A0B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maternal, newborn and child health</w:t>
            </w:r>
          </w:p>
        </w:tc>
      </w:tr>
      <w:tr w:rsidR="005037B3" w14:paraId="5579235A"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55667F17"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MOH</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8266EE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ministry of health</w:t>
            </w:r>
          </w:p>
        </w:tc>
      </w:tr>
      <w:tr w:rsidR="005037B3" w14:paraId="232ED70B"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34E1D9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MOQ</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6D136C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minimum order quantity</w:t>
            </w:r>
          </w:p>
        </w:tc>
      </w:tr>
      <w:tr w:rsidR="005037B3" w14:paraId="602906D0"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56FC92A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MOS</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293838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months of stock</w:t>
            </w:r>
          </w:p>
        </w:tc>
      </w:tr>
      <w:tr w:rsidR="005037B3" w14:paraId="26D5F852"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0F74BA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PEPFAR</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1F1E3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President's Emergency Plan For AIDS Relief</w:t>
            </w:r>
          </w:p>
        </w:tc>
      </w:tr>
      <w:tr w:rsidR="005037B3" w14:paraId="2464DD20"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79A4364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PMI</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BC44A5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U.S. President's Malaria Initiative</w:t>
            </w:r>
          </w:p>
        </w:tc>
      </w:tr>
      <w:tr w:rsidR="005037B3" w14:paraId="6D8F26E6"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C83CF3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PPMR-HIV</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7B172D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Procurement Planning &amp; Monitoring Report- HIV/AIDS</w:t>
            </w:r>
          </w:p>
        </w:tc>
      </w:tr>
      <w:tr w:rsidR="005037B3" w14:paraId="73F1010E"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7D4375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PPMR-M</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35D0E0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Procurement Planning &amp; Monitoring Report-Malaria</w:t>
            </w:r>
          </w:p>
        </w:tc>
      </w:tr>
      <w:tr w:rsidR="005037B3" w14:paraId="05E88AE3"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7FC26B5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QAT</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09D198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Quantification Analytics Tool</w:t>
            </w:r>
          </w:p>
        </w:tc>
      </w:tr>
      <w:tr w:rsidR="005037B3" w14:paraId="6328CEBE"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4524E73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RO</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33C68D5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requisition order</w:t>
            </w:r>
          </w:p>
        </w:tc>
      </w:tr>
      <w:tr w:rsidR="005037B3" w14:paraId="5208F78F"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F90393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SKU</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AEF1BC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stock keeping unit</w:t>
            </w:r>
          </w:p>
        </w:tc>
      </w:tr>
      <w:tr w:rsidR="005037B3" w14:paraId="4E1F0F35"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3D0DFC1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STG</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8DFC9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standard treatment guidelines</w:t>
            </w:r>
          </w:p>
        </w:tc>
      </w:tr>
      <w:tr w:rsidR="005037B3" w14:paraId="311F9F57"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1897378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TLP</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38FBC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targeted local procurement</w:t>
            </w:r>
          </w:p>
        </w:tc>
      </w:tr>
      <w:tr w:rsidR="005037B3" w14:paraId="0A697B5A" w14:textId="77777777" w:rsidTr="005037B3">
        <w:trPr>
          <w:trHeight w:val="360"/>
        </w:trPr>
        <w:tc>
          <w:tcPr>
            <w:tcW w:w="1548" w:type="dxa"/>
            <w:tcBorders>
              <w:top w:val="single" w:sz="4" w:space="0" w:color="00000A"/>
              <w:left w:val="single" w:sz="4" w:space="0" w:color="00000A"/>
              <w:bottom w:val="single" w:sz="4" w:space="0" w:color="00000A"/>
              <w:right w:val="single" w:sz="4" w:space="0" w:color="000001"/>
            </w:tcBorders>
            <w:shd w:val="clear" w:color="auto" w:fill="auto"/>
            <w:tcMar>
              <w:left w:w="108" w:type="dxa"/>
            </w:tcMar>
          </w:tcPr>
          <w:p w14:paraId="2530A04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USAID</w:t>
            </w:r>
          </w:p>
        </w:tc>
        <w:tc>
          <w:tcPr>
            <w:tcW w:w="727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5827FB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United States Agency for International Development</w:t>
            </w:r>
          </w:p>
        </w:tc>
      </w:tr>
    </w:tbl>
    <w:p w14:paraId="0BADDB34" w14:textId="77777777" w:rsidR="005037B3" w:rsidRDefault="005037B3" w:rsidP="005037B3">
      <w:pPr>
        <w:pStyle w:val="Heading1"/>
        <w:spacing w:before="0" w:after="0"/>
        <w:ind w:left="0" w:firstLine="0"/>
        <w:rPr>
          <w:rFonts w:ascii="Gill Sans" w:eastAsia="Gill Sans" w:hAnsi="Gill Sans" w:cs="Gill Sans"/>
          <w:color w:val="CC0000"/>
          <w:sz w:val="24"/>
          <w:szCs w:val="24"/>
        </w:rPr>
      </w:pPr>
    </w:p>
    <w:p w14:paraId="27BF1383" w14:textId="77777777" w:rsidR="005037B3" w:rsidRDefault="005037B3" w:rsidP="005037B3">
      <w:pPr>
        <w:rPr>
          <w:rFonts w:ascii="Gill Sans" w:eastAsia="Gill Sans" w:hAnsi="Gill Sans" w:cs="Gill Sans"/>
          <w:b/>
          <w:color w:val="CC0000"/>
        </w:rPr>
      </w:pPr>
      <w:r>
        <w:br w:type="page"/>
      </w:r>
    </w:p>
    <w:p w14:paraId="685C5637" w14:textId="797D81A3" w:rsidR="005037B3" w:rsidRPr="00677CF7" w:rsidRDefault="005037B3" w:rsidP="00316914">
      <w:pPr>
        <w:pStyle w:val="Heading"/>
        <w:numPr>
          <w:ilvl w:val="3"/>
          <w:numId w:val="45"/>
        </w:numPr>
        <w:ind w:left="720"/>
        <w:rPr>
          <w:color w:val="C00000"/>
          <w:sz w:val="36"/>
          <w:szCs w:val="36"/>
        </w:rPr>
      </w:pPr>
      <w:bookmarkStart w:id="2" w:name="_Toc57478124"/>
      <w:r w:rsidRPr="00677CF7">
        <w:rPr>
          <w:color w:val="C00000"/>
          <w:sz w:val="36"/>
          <w:szCs w:val="36"/>
        </w:rPr>
        <w:lastRenderedPageBreak/>
        <w:t>Overview</w:t>
      </w:r>
      <w:bookmarkEnd w:id="2"/>
    </w:p>
    <w:p w14:paraId="39645CB7" w14:textId="74E2A832" w:rsidR="005037B3" w:rsidRPr="00677CF7" w:rsidRDefault="005037B3" w:rsidP="00316914">
      <w:pPr>
        <w:pStyle w:val="Heading"/>
        <w:numPr>
          <w:ilvl w:val="0"/>
          <w:numId w:val="247"/>
        </w:numPr>
        <w:rPr>
          <w:rFonts w:ascii="Gill Sans" w:hAnsi="Gill Sans" w:hint="eastAsia"/>
        </w:rPr>
      </w:pPr>
      <w:bookmarkStart w:id="3" w:name="_Toc57478125"/>
      <w:r w:rsidRPr="00677CF7">
        <w:rPr>
          <w:rFonts w:ascii="Gill Sans" w:hAnsi="Gill Sans"/>
        </w:rPr>
        <w:t>General Introduction</w:t>
      </w:r>
      <w:bookmarkEnd w:id="3"/>
    </w:p>
    <w:p w14:paraId="5A459F10" w14:textId="77777777" w:rsidR="005037B3" w:rsidRDefault="005037B3" w:rsidP="005037B3">
      <w:pPr>
        <w:pBdr>
          <w:top w:val="nil"/>
          <w:left w:val="nil"/>
          <w:bottom w:val="nil"/>
          <w:right w:val="nil"/>
          <w:between w:val="nil"/>
        </w:pBdr>
        <w:ind w:left="360"/>
        <w:rPr>
          <w:rFonts w:ascii="Gill Sans" w:eastAsia="Gill Sans" w:hAnsi="Gill Sans" w:cs="Gill Sans"/>
          <w:color w:val="000000"/>
          <w:sz w:val="8"/>
          <w:szCs w:val="8"/>
        </w:rPr>
      </w:pPr>
    </w:p>
    <w:p w14:paraId="3BF406B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The Global Health Supply Chain – Procurement and Supply Management (GHSC-PSM) program is an official project of the United States Agency for International Development (USAID), implemented by Chemonics International and its consortium members. The purpose of GHSC-PSM is to ensure uninterrupted supplies of health commodities in support of US Government-funded public health initiatives around the world. </w:t>
      </w:r>
    </w:p>
    <w:p w14:paraId="1BB1CB5C"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0ED34318" w14:textId="68D9A116" w:rsidR="005037B3" w:rsidRPr="00677CF7" w:rsidRDefault="005037B3" w:rsidP="00316914">
      <w:pPr>
        <w:pStyle w:val="Heading"/>
        <w:numPr>
          <w:ilvl w:val="0"/>
          <w:numId w:val="247"/>
        </w:numPr>
        <w:rPr>
          <w:rFonts w:ascii="Gill Sans" w:hAnsi="Gill Sans" w:hint="eastAsia"/>
        </w:rPr>
      </w:pPr>
      <w:bookmarkStart w:id="4" w:name="_Toc57382776"/>
      <w:bookmarkStart w:id="5" w:name="_Toc57478126"/>
      <w:r w:rsidRPr="00A71183">
        <w:rPr>
          <w:rFonts w:ascii="Gill Sans" w:hAnsi="Gill Sans"/>
        </w:rPr>
        <w:t>Background</w:t>
      </w:r>
      <w:bookmarkEnd w:id="4"/>
      <w:bookmarkEnd w:id="5"/>
      <w:r w:rsidRPr="00677CF7">
        <w:rPr>
          <w:rFonts w:ascii="Gill Sans" w:hAnsi="Gill Sans"/>
        </w:rPr>
        <w:t xml:space="preserve"> </w:t>
      </w:r>
    </w:p>
    <w:p w14:paraId="59C1ABCF"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8"/>
          <w:szCs w:val="8"/>
        </w:rPr>
      </w:pPr>
    </w:p>
    <w:p w14:paraId="75E917F6"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The forecasting and supply planning (FASP) tool modernization initiative is supported with funding from the U.S. President’s Emergency Plan for AIDS Relief (PEPFAR), the U.S. President’s Malaria Initiative (PMI), USAID’s family planning and reproductive health (FP/RH) program, and USAID’s maternal and child health (MCH) program, which share the cost of the project. </w:t>
      </w:r>
    </w:p>
    <w:p w14:paraId="0A492A90"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p w14:paraId="33F282E5"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Previous USAID-funded projects, including the Supply Chain Management Systems (SCMS) and DELIVER developed and implemented the existing suite of FASP tools used in the global health domain. These tools have performed their specific functions well and achieved their main objectives. The tools, however, were designed separately, are inconsistent in terms of the user interfaces, and require manual manipulation for data exchange.</w:t>
      </w:r>
    </w:p>
    <w:p w14:paraId="799467F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p w14:paraId="4D64D089"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The primary objectives of this initiative are to build the next generation FASP tools on a scalable and modular platform that is operating-system agnostic; a tool that is web-based with significant offline capabilities; designed to allow for seamless data exchange and sharing across key stakeholders and public health systems, as well as have a user-centric interface for overall usability and automates supply chain functions for end-to-end data visibility and evidence-based decision making that extends across global and national supply chains and encourages coordination with all stakeholders.</w:t>
      </w:r>
    </w:p>
    <w:p w14:paraId="2FA0E9F8"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sz w:val="8"/>
          <w:szCs w:val="8"/>
        </w:rPr>
      </w:pPr>
    </w:p>
    <w:p w14:paraId="4B3C8C89"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sdt>
      <w:sdtPr>
        <w:tag w:val="goog_rdk_9"/>
        <w:id w:val="-1963638260"/>
      </w:sdtPr>
      <w:sdtContent>
        <w:p w14:paraId="6CE83B82" w14:textId="77777777" w:rsidR="005037B3" w:rsidRDefault="00A71183" w:rsidP="005037B3">
          <w:pPr>
            <w:rPr>
              <w:ins w:id="6" w:author="GHSC-PSM" w:date="2020-11-14T02:08:00Z"/>
              <w:rFonts w:ascii="Gill Sans" w:eastAsia="Gill Sans" w:hAnsi="Gill Sans" w:cs="Gill Sans"/>
              <w:b/>
              <w:color w:val="CC0000"/>
              <w:sz w:val="36"/>
              <w:szCs w:val="36"/>
            </w:rPr>
          </w:pPr>
          <w:sdt>
            <w:sdtPr>
              <w:tag w:val="goog_rdk_8"/>
              <w:id w:val="-580216892"/>
            </w:sdtPr>
            <w:sdtContent>
              <w:ins w:id="7" w:author="GHSC-PSM" w:date="2020-11-14T02:08:00Z">
                <w:r w:rsidR="005037B3">
                  <w:br w:type="page"/>
                </w:r>
              </w:ins>
            </w:sdtContent>
          </w:sdt>
        </w:p>
      </w:sdtContent>
    </w:sdt>
    <w:p w14:paraId="243FDEF8" w14:textId="18CEA22B"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8" w:name="_heading=h.w739ma8y6y3k" w:colFirst="0" w:colLast="0"/>
      <w:bookmarkStart w:id="9" w:name="_Toc57382777"/>
      <w:bookmarkStart w:id="10" w:name="_Toc57478127"/>
      <w:bookmarkEnd w:id="8"/>
      <w:r>
        <w:rPr>
          <w:rFonts w:ascii="Gill Sans" w:eastAsia="Gill Sans" w:hAnsi="Gill Sans" w:cs="Gill Sans"/>
          <w:color w:val="CC0000"/>
        </w:rPr>
        <w:lastRenderedPageBreak/>
        <w:t>Introduction to QAT</w:t>
      </w:r>
      <w:bookmarkEnd w:id="9"/>
      <w:bookmarkEnd w:id="10"/>
    </w:p>
    <w:p w14:paraId="41598392" w14:textId="77777777" w:rsidR="005037B3" w:rsidRDefault="005037B3" w:rsidP="00316914">
      <w:pPr>
        <w:pStyle w:val="Heading2"/>
        <w:numPr>
          <w:ilvl w:val="0"/>
          <w:numId w:val="126"/>
        </w:numPr>
        <w:pBdr>
          <w:top w:val="nil"/>
          <w:left w:val="nil"/>
          <w:bottom w:val="nil"/>
          <w:right w:val="nil"/>
          <w:between w:val="nil"/>
        </w:pBdr>
        <w:spacing w:line="288" w:lineRule="auto"/>
        <w:jc w:val="both"/>
        <w:rPr>
          <w:rFonts w:ascii="Gill Sans" w:eastAsia="Gill Sans" w:hAnsi="Gill Sans" w:cs="Gill Sans"/>
          <w:highlight w:val="white"/>
        </w:rPr>
      </w:pPr>
      <w:bookmarkStart w:id="11" w:name="_Toc57382778"/>
      <w:bookmarkStart w:id="12" w:name="_Toc57478128"/>
      <w:r>
        <w:rPr>
          <w:rFonts w:ascii="Gill Sans" w:eastAsia="Gill Sans" w:hAnsi="Gill Sans" w:cs="Gill Sans"/>
          <w:highlight w:val="white"/>
        </w:rPr>
        <w:t>Introduction</w:t>
      </w:r>
      <w:bookmarkEnd w:id="11"/>
      <w:bookmarkEnd w:id="12"/>
      <w:r>
        <w:rPr>
          <w:rFonts w:ascii="Gill Sans" w:eastAsia="Gill Sans" w:hAnsi="Gill Sans" w:cs="Gill Sans"/>
          <w:highlight w:val="white"/>
        </w:rPr>
        <w:t xml:space="preserve"> </w:t>
      </w:r>
    </w:p>
    <w:p w14:paraId="221949B7" w14:textId="77777777" w:rsidR="005037B3" w:rsidRPr="00A71183" w:rsidRDefault="005037B3" w:rsidP="00316914">
      <w:pPr>
        <w:pStyle w:val="Heading2"/>
        <w:widowControl/>
        <w:numPr>
          <w:ilvl w:val="1"/>
          <w:numId w:val="79"/>
        </w:numPr>
        <w:pBdr>
          <w:top w:val="none" w:sz="0" w:space="0" w:color="000000"/>
          <w:left w:val="none" w:sz="0" w:space="0" w:color="000000"/>
          <w:bottom w:val="none" w:sz="0" w:space="0" w:color="000000"/>
          <w:right w:val="none" w:sz="0" w:space="0" w:color="000000"/>
          <w:between w:val="none" w:sz="0" w:space="0" w:color="000000"/>
        </w:pBdr>
        <w:spacing w:before="0" w:after="0"/>
        <w:rPr>
          <w:rFonts w:ascii="Gill Sans" w:eastAsia="Gill Sans" w:hAnsi="Gill Sans" w:cs="Gill Sans"/>
          <w:color w:val="000099"/>
        </w:rPr>
      </w:pPr>
      <w:bookmarkStart w:id="13" w:name="_Toc57382779"/>
      <w:bookmarkStart w:id="14" w:name="_Toc57478129"/>
      <w:r w:rsidRPr="00A71183">
        <w:rPr>
          <w:rFonts w:ascii="Gill Sans" w:eastAsia="Gill Sans" w:hAnsi="Gill Sans" w:cs="Gill Sans"/>
          <w:color w:val="000099"/>
        </w:rPr>
        <w:t>Importance of Supply Planning</w:t>
      </w:r>
      <w:bookmarkEnd w:id="13"/>
      <w:bookmarkEnd w:id="14"/>
    </w:p>
    <w:p w14:paraId="3F2DA482"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8"/>
          <w:szCs w:val="8"/>
        </w:rPr>
      </w:pPr>
    </w:p>
    <w:p w14:paraId="550CDD7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Supply Planning is the component of supply chain management involved with determining how to best fulfill the requirements created from the demand plan. The objective is to balance supply and demand in a manner that achieves the service delivery and financial objectives of the health program.</w:t>
      </w:r>
    </w:p>
    <w:p w14:paraId="699876E4"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1915FB2C" w14:textId="77777777" w:rsidR="005037B3" w:rsidRPr="00A71183" w:rsidRDefault="005037B3" w:rsidP="00316914">
      <w:pPr>
        <w:pStyle w:val="Heading2"/>
        <w:widowControl/>
        <w:numPr>
          <w:ilvl w:val="1"/>
          <w:numId w:val="79"/>
        </w:numPr>
        <w:pBdr>
          <w:top w:val="none" w:sz="0" w:space="0" w:color="000000"/>
          <w:left w:val="none" w:sz="0" w:space="0" w:color="000000"/>
          <w:bottom w:val="none" w:sz="0" w:space="0" w:color="000000"/>
          <w:right w:val="none" w:sz="0" w:space="0" w:color="000000"/>
          <w:between w:val="none" w:sz="0" w:space="0" w:color="000000"/>
        </w:pBdr>
        <w:spacing w:before="0" w:after="0"/>
        <w:rPr>
          <w:rFonts w:ascii="Gill Sans" w:eastAsia="Gill Sans" w:hAnsi="Gill Sans" w:cs="Gill Sans"/>
          <w:color w:val="000099"/>
        </w:rPr>
      </w:pPr>
      <w:bookmarkStart w:id="15" w:name="_Toc57382780"/>
      <w:bookmarkStart w:id="16" w:name="_Toc57478130"/>
      <w:r w:rsidRPr="00A71183">
        <w:rPr>
          <w:rFonts w:ascii="Gill Sans" w:eastAsia="Gill Sans" w:hAnsi="Gill Sans" w:cs="Gill Sans"/>
          <w:color w:val="000099"/>
        </w:rPr>
        <w:t>What QAT Supply Planning Can Do for You?</w:t>
      </w:r>
      <w:bookmarkEnd w:id="15"/>
      <w:bookmarkEnd w:id="16"/>
      <w:r w:rsidRPr="00A71183">
        <w:rPr>
          <w:rFonts w:ascii="Gill Sans" w:eastAsia="Gill Sans" w:hAnsi="Gill Sans" w:cs="Gill Sans"/>
          <w:color w:val="000099"/>
        </w:rPr>
        <w:t xml:space="preserve"> </w:t>
      </w:r>
    </w:p>
    <w:p w14:paraId="7B518180"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sz w:val="8"/>
          <w:szCs w:val="8"/>
        </w:rPr>
      </w:pPr>
    </w:p>
    <w:p w14:paraId="00E2066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The Quantification Analytics Tool seeks to enable the users to accurately forecast and plan for the supply of healthcare commodities required </w:t>
      </w:r>
      <w:r>
        <w:rPr>
          <w:rFonts w:ascii="Gill Sans" w:eastAsia="Gill Sans" w:hAnsi="Gill Sans" w:cs="Gill Sans"/>
        </w:rPr>
        <w:t>in the country</w:t>
      </w:r>
      <w:r>
        <w:rPr>
          <w:rFonts w:ascii="Gill Sans" w:eastAsia="Gill Sans" w:hAnsi="Gill Sans" w:cs="Gill Sans"/>
          <w:color w:val="000000"/>
        </w:rPr>
        <w:t xml:space="preserve"> to maintain health services operational.</w:t>
      </w:r>
    </w:p>
    <w:p w14:paraId="7A1BB33E"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p w14:paraId="13B842F8"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QAT enhances and modernizes the functionality offered by the incumbent PipeLine and Quantimed (module 2) tools by providing advanced scenario planning and updated planning logic; it also streamlines the forecasting and supply planning activities. Furthermore, the QAT enables offline functioning that helps users log their data even when there is no network coverage. </w:t>
      </w:r>
    </w:p>
    <w:p w14:paraId="1EEDE343"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p>
    <w:p w14:paraId="2734398A"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QAT can help you with monitoring and procurement planning functions, as explained below.</w:t>
      </w:r>
    </w:p>
    <w:p w14:paraId="19901F74"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49136115" w14:textId="77777777" w:rsidR="005037B3" w:rsidRDefault="005037B3" w:rsidP="005037B3">
      <w:pPr>
        <w:pBdr>
          <w:top w:val="nil"/>
          <w:left w:val="nil"/>
          <w:bottom w:val="nil"/>
          <w:right w:val="nil"/>
          <w:between w:val="nil"/>
        </w:pBdr>
        <w:spacing w:line="288" w:lineRule="auto"/>
        <w:ind w:firstLine="720"/>
        <w:jc w:val="both"/>
        <w:rPr>
          <w:rFonts w:ascii="Gill Sans" w:eastAsia="Gill Sans" w:hAnsi="Gill Sans" w:cs="Gill Sans"/>
          <w:b/>
          <w:color w:val="000000"/>
        </w:rPr>
      </w:pPr>
      <w:r>
        <w:rPr>
          <w:rFonts w:ascii="Gill Sans" w:eastAsia="Gill Sans" w:hAnsi="Gill Sans" w:cs="Gill Sans"/>
          <w:b/>
          <w:color w:val="000000"/>
        </w:rPr>
        <w:t>QAT monitoring functions include-</w:t>
      </w:r>
    </w:p>
    <w:p w14:paraId="07804876" w14:textId="77777777" w:rsidR="005037B3" w:rsidRDefault="005037B3" w:rsidP="00316914">
      <w:pPr>
        <w:numPr>
          <w:ilvl w:val="0"/>
          <w:numId w:val="98"/>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Monitoring stock balances, in terms of quantities and months of stocks on hand in the entire program.</w:t>
      </w:r>
    </w:p>
    <w:p w14:paraId="5F688492" w14:textId="77777777" w:rsidR="005037B3" w:rsidRDefault="005037B3" w:rsidP="00316914">
      <w:pPr>
        <w:numPr>
          <w:ilvl w:val="0"/>
          <w:numId w:val="98"/>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Comparing stock balances to maximum and minimum stock parameters.</w:t>
      </w:r>
    </w:p>
    <w:p w14:paraId="47B2CD99" w14:textId="77777777" w:rsidR="005037B3" w:rsidRDefault="005037B3" w:rsidP="00316914">
      <w:pPr>
        <w:numPr>
          <w:ilvl w:val="0"/>
          <w:numId w:val="98"/>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Automating the identification of problems such as additional procurements needed, stock outs, balances below minimum or above maximum.</w:t>
      </w:r>
    </w:p>
    <w:p w14:paraId="31864A63" w14:textId="77777777" w:rsidR="005037B3" w:rsidRDefault="005037B3" w:rsidP="005037B3">
      <w:pPr>
        <w:pBdr>
          <w:top w:val="nil"/>
          <w:left w:val="nil"/>
          <w:bottom w:val="nil"/>
          <w:right w:val="nil"/>
          <w:between w:val="nil"/>
        </w:pBdr>
        <w:spacing w:line="288" w:lineRule="auto"/>
        <w:ind w:left="1440"/>
        <w:jc w:val="both"/>
        <w:rPr>
          <w:rFonts w:ascii="Gill Sans" w:eastAsia="Gill Sans" w:hAnsi="Gill Sans" w:cs="Gill Sans"/>
        </w:rPr>
      </w:pPr>
    </w:p>
    <w:p w14:paraId="07E08FB6" w14:textId="77777777" w:rsidR="005037B3" w:rsidRDefault="005037B3" w:rsidP="005037B3">
      <w:pPr>
        <w:pBdr>
          <w:top w:val="nil"/>
          <w:left w:val="nil"/>
          <w:bottom w:val="nil"/>
          <w:right w:val="nil"/>
          <w:between w:val="nil"/>
        </w:pBdr>
        <w:spacing w:line="288" w:lineRule="auto"/>
        <w:ind w:firstLine="720"/>
        <w:jc w:val="both"/>
        <w:rPr>
          <w:rFonts w:ascii="Gill Sans" w:eastAsia="Gill Sans" w:hAnsi="Gill Sans" w:cs="Gill Sans"/>
          <w:b/>
          <w:color w:val="000000"/>
        </w:rPr>
      </w:pPr>
      <w:r>
        <w:rPr>
          <w:rFonts w:ascii="Gill Sans" w:eastAsia="Gill Sans" w:hAnsi="Gill Sans" w:cs="Gill Sans"/>
          <w:b/>
          <w:color w:val="000000"/>
        </w:rPr>
        <w:t>Procurement planning functions include-</w:t>
      </w:r>
    </w:p>
    <w:p w14:paraId="4CF5E121"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Calculation of shortfalls/surpluses and quantities needed to maintain the program’s optimum stock levels.</w:t>
      </w:r>
    </w:p>
    <w:p w14:paraId="0FCA88AE"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Automated calculation and tracking of pending actions, based on lead times such as shipments to plan, order, ship, and receive.</w:t>
      </w:r>
    </w:p>
    <w:p w14:paraId="67EA3EF2" w14:textId="77777777" w:rsidR="005037B3" w:rsidRDefault="005037B3" w:rsidP="005037B3">
      <w:pPr>
        <w:pBdr>
          <w:top w:val="nil"/>
          <w:left w:val="nil"/>
          <w:bottom w:val="nil"/>
          <w:right w:val="nil"/>
          <w:between w:val="nil"/>
        </w:pBdr>
        <w:spacing w:line="288" w:lineRule="auto"/>
        <w:ind w:left="1440"/>
        <w:jc w:val="both"/>
        <w:rPr>
          <w:rFonts w:ascii="Gill Sans" w:eastAsia="Gill Sans" w:hAnsi="Gill Sans" w:cs="Gill Sans"/>
          <w:color w:val="000000"/>
        </w:rPr>
      </w:pPr>
    </w:p>
    <w:p w14:paraId="207DAB8C"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lastRenderedPageBreak/>
        <w:t>Calculation of estimated shipment and freight costs.</w:t>
      </w:r>
    </w:p>
    <w:p w14:paraId="102AE757"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Tracking estimated budget expenditures.</w:t>
      </w:r>
    </w:p>
    <w:p w14:paraId="58F9A109" w14:textId="77777777" w:rsidR="005037B3" w:rsidRDefault="005037B3" w:rsidP="00316914">
      <w:pPr>
        <w:numPr>
          <w:ilvl w:val="0"/>
          <w:numId w:val="9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Comparison of alternative procurement scenarios and analysis. </w:t>
      </w:r>
    </w:p>
    <w:p w14:paraId="7BA3CB74" w14:textId="77777777" w:rsidR="005037B3" w:rsidRDefault="005037B3" w:rsidP="005037B3">
      <w:pPr>
        <w:pBdr>
          <w:top w:val="nil"/>
          <w:left w:val="nil"/>
          <w:bottom w:val="nil"/>
          <w:right w:val="nil"/>
          <w:between w:val="nil"/>
        </w:pBdr>
        <w:spacing w:line="288" w:lineRule="auto"/>
        <w:ind w:left="1440"/>
        <w:jc w:val="both"/>
        <w:rPr>
          <w:rFonts w:ascii="Gill Sans" w:eastAsia="Gill Sans" w:hAnsi="Gill Sans" w:cs="Gill Sans"/>
          <w:color w:val="000000"/>
        </w:rPr>
      </w:pPr>
    </w:p>
    <w:p w14:paraId="55C124A4" w14:textId="77777777" w:rsidR="005037B3" w:rsidRDefault="005037B3" w:rsidP="00316914">
      <w:pPr>
        <w:pStyle w:val="Heading2"/>
        <w:numPr>
          <w:ilvl w:val="0"/>
          <w:numId w:val="126"/>
        </w:numPr>
        <w:pBdr>
          <w:top w:val="nil"/>
          <w:left w:val="nil"/>
          <w:bottom w:val="nil"/>
          <w:right w:val="nil"/>
          <w:between w:val="nil"/>
        </w:pBdr>
        <w:spacing w:line="288" w:lineRule="auto"/>
        <w:jc w:val="both"/>
        <w:rPr>
          <w:rFonts w:ascii="Gill Sans" w:eastAsia="Gill Sans" w:hAnsi="Gill Sans" w:cs="Gill Sans"/>
          <w:highlight w:val="white"/>
        </w:rPr>
      </w:pPr>
      <w:bookmarkStart w:id="17" w:name="_Toc57382781"/>
      <w:bookmarkStart w:id="18" w:name="_Toc57478131"/>
      <w:r>
        <w:rPr>
          <w:rFonts w:ascii="Gill Sans" w:eastAsia="Gill Sans" w:hAnsi="Gill Sans" w:cs="Gill Sans"/>
        </w:rPr>
        <w:t>Objectives</w:t>
      </w:r>
      <w:bookmarkEnd w:id="17"/>
      <w:bookmarkEnd w:id="18"/>
    </w:p>
    <w:p w14:paraId="6DA77906"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4CDAC607" w14:textId="77777777" w:rsidR="005037B3" w:rsidRDefault="005037B3" w:rsidP="00316914">
      <w:pPr>
        <w:numPr>
          <w:ilvl w:val="0"/>
          <w:numId w:val="2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plan, procure, monitor, and receive health commodities.</w:t>
      </w:r>
    </w:p>
    <w:p w14:paraId="7FEBD547" w14:textId="77777777" w:rsidR="005037B3" w:rsidRDefault="005037B3" w:rsidP="00316914">
      <w:pPr>
        <w:numPr>
          <w:ilvl w:val="0"/>
          <w:numId w:val="2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guarantee lifesaving health supplies reach those in need.</w:t>
      </w:r>
    </w:p>
    <w:p w14:paraId="156203B9" w14:textId="77777777" w:rsidR="005037B3" w:rsidRDefault="005037B3" w:rsidP="00316914">
      <w:pPr>
        <w:numPr>
          <w:ilvl w:val="0"/>
          <w:numId w:val="2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strengthen national supply planning methods.</w:t>
      </w:r>
    </w:p>
    <w:p w14:paraId="6C359EA8" w14:textId="77777777" w:rsidR="005037B3" w:rsidRDefault="005037B3" w:rsidP="00316914">
      <w:pPr>
        <w:numPr>
          <w:ilvl w:val="0"/>
          <w:numId w:val="2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advance countries on their journey to self-reliance.</w:t>
      </w:r>
    </w:p>
    <w:p w14:paraId="601473B0" w14:textId="77777777" w:rsidR="005037B3" w:rsidRDefault="005037B3" w:rsidP="005037B3">
      <w:pPr>
        <w:pBdr>
          <w:top w:val="nil"/>
          <w:left w:val="nil"/>
          <w:bottom w:val="nil"/>
          <w:right w:val="nil"/>
          <w:between w:val="nil"/>
        </w:pBdr>
        <w:spacing w:line="288" w:lineRule="auto"/>
        <w:rPr>
          <w:rFonts w:ascii="Gill Sans" w:eastAsia="Gill Sans" w:hAnsi="Gill Sans" w:cs="Gill Sans"/>
        </w:rPr>
      </w:pPr>
    </w:p>
    <w:p w14:paraId="0BA70D11" w14:textId="77777777" w:rsidR="005037B3" w:rsidRDefault="005037B3" w:rsidP="00316914">
      <w:pPr>
        <w:pStyle w:val="Heading2"/>
        <w:numPr>
          <w:ilvl w:val="0"/>
          <w:numId w:val="126"/>
        </w:numPr>
        <w:pBdr>
          <w:top w:val="nil"/>
          <w:left w:val="nil"/>
          <w:bottom w:val="nil"/>
          <w:right w:val="nil"/>
          <w:between w:val="nil"/>
        </w:pBdr>
        <w:spacing w:line="288" w:lineRule="auto"/>
        <w:jc w:val="both"/>
        <w:rPr>
          <w:rFonts w:ascii="Gill Sans" w:eastAsia="Gill Sans" w:hAnsi="Gill Sans" w:cs="Gill Sans"/>
          <w:highlight w:val="white"/>
        </w:rPr>
      </w:pPr>
      <w:bookmarkStart w:id="19" w:name="_Toc57382782"/>
      <w:bookmarkStart w:id="20" w:name="_Toc57478132"/>
      <w:r>
        <w:rPr>
          <w:rFonts w:ascii="Gill Sans" w:eastAsia="Gill Sans" w:hAnsi="Gill Sans" w:cs="Gill Sans"/>
        </w:rPr>
        <w:t>Who Should Use QAT?</w:t>
      </w:r>
      <w:bookmarkEnd w:id="19"/>
      <w:bookmarkEnd w:id="20"/>
    </w:p>
    <w:p w14:paraId="22AD0EC2" w14:textId="77777777" w:rsidR="005037B3" w:rsidRDefault="005037B3" w:rsidP="005037B3">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It is increasingly necessary that local program managers be empowered to do their own forecasting, monitoring, and procurement planning; they must also take charge of coordinating the activities of donors and local suppliers, as well as those of their own logistics management staff. While program managers and decision makers will be the primary users of QAT, the system can provide information to host country policy makers, country directors, procurers, and donors. </w:t>
      </w:r>
    </w:p>
    <w:p w14:paraId="51358D18" w14:textId="007046DC" w:rsidR="00677CF7" w:rsidRDefault="00677CF7" w:rsidP="00677CF7">
      <w:pPr>
        <w:pStyle w:val="Caption"/>
        <w:keepNext/>
      </w:pPr>
    </w:p>
    <w:tbl>
      <w:tblPr>
        <w:tblW w:w="909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8"/>
        <w:gridCol w:w="6662"/>
      </w:tblGrid>
      <w:tr w:rsidR="005037B3" w14:paraId="3B4EADE4" w14:textId="77777777" w:rsidTr="005037B3">
        <w:trPr>
          <w:trHeight w:val="20"/>
        </w:trPr>
        <w:tc>
          <w:tcPr>
            <w:tcW w:w="2428" w:type="dxa"/>
          </w:tcPr>
          <w:p w14:paraId="1DF418BE"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Who</w:t>
            </w:r>
          </w:p>
        </w:tc>
        <w:tc>
          <w:tcPr>
            <w:tcW w:w="6662" w:type="dxa"/>
          </w:tcPr>
          <w:p w14:paraId="3865FAAE"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Purpose</w:t>
            </w:r>
          </w:p>
        </w:tc>
      </w:tr>
      <w:tr w:rsidR="005037B3" w14:paraId="246C606C" w14:textId="77777777" w:rsidTr="005037B3">
        <w:trPr>
          <w:trHeight w:val="20"/>
        </w:trPr>
        <w:tc>
          <w:tcPr>
            <w:tcW w:w="2428" w:type="dxa"/>
          </w:tcPr>
          <w:p w14:paraId="5471E502"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 xml:space="preserve">Planners / Program managers </w:t>
            </w:r>
          </w:p>
        </w:tc>
        <w:tc>
          <w:tcPr>
            <w:tcW w:w="6662" w:type="dxa"/>
          </w:tcPr>
          <w:p w14:paraId="306B6E1F" w14:textId="77777777" w:rsidR="005037B3" w:rsidRDefault="005037B3" w:rsidP="005037B3">
            <w:pPr>
              <w:spacing w:after="160" w:line="259" w:lineRule="auto"/>
              <w:rPr>
                <w:rFonts w:ascii="Gill Sans" w:eastAsia="Gill Sans" w:hAnsi="Gill Sans" w:cs="Gill Sans"/>
              </w:rPr>
            </w:pPr>
            <w:r>
              <w:rPr>
                <w:rFonts w:ascii="Gill Sans" w:eastAsia="Gill Sans" w:hAnsi="Gill Sans" w:cs="Gill Sans"/>
              </w:rPr>
              <w:t>You are managing multiple funders (with different budgets), multiple procurement agents (with different catalogs, and lead times) and consumption and inventory data coming from different levels of your supply chain. QAT will help you decrease the risk of stock imbalances by providing increased visibility into procurement planning, and stock status monitoring in the near- and long-term.</w:t>
            </w:r>
          </w:p>
        </w:tc>
      </w:tr>
      <w:tr w:rsidR="005037B3" w14:paraId="75EF5D37" w14:textId="77777777" w:rsidTr="005037B3">
        <w:trPr>
          <w:trHeight w:val="20"/>
        </w:trPr>
        <w:tc>
          <w:tcPr>
            <w:tcW w:w="2428" w:type="dxa"/>
          </w:tcPr>
          <w:p w14:paraId="6CBBDBCF"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Host-country policy makers / country directors</w:t>
            </w:r>
          </w:p>
        </w:tc>
        <w:tc>
          <w:tcPr>
            <w:tcW w:w="6662" w:type="dxa"/>
          </w:tcPr>
          <w:p w14:paraId="7DEC8676" w14:textId="77777777" w:rsidR="005037B3" w:rsidRDefault="005037B3" w:rsidP="005037B3">
            <w:pPr>
              <w:spacing w:after="160" w:line="259" w:lineRule="auto"/>
              <w:rPr>
                <w:rFonts w:ascii="Gill Sans" w:eastAsia="Gill Sans" w:hAnsi="Gill Sans" w:cs="Gill Sans"/>
              </w:rPr>
            </w:pPr>
            <w:r>
              <w:rPr>
                <w:rFonts w:ascii="Gill Sans" w:eastAsia="Gill Sans" w:hAnsi="Gill Sans" w:cs="Gill Sans"/>
              </w:rPr>
              <w:t xml:space="preserve">QAT will highlight any stock imbalances and the implications of different decisions, such as budgetary constraints and procurement policies </w:t>
            </w:r>
          </w:p>
        </w:tc>
      </w:tr>
      <w:tr w:rsidR="005037B3" w14:paraId="27480732" w14:textId="77777777" w:rsidTr="005037B3">
        <w:trPr>
          <w:trHeight w:val="20"/>
        </w:trPr>
        <w:tc>
          <w:tcPr>
            <w:tcW w:w="2428" w:type="dxa"/>
          </w:tcPr>
          <w:p w14:paraId="7AD80D06"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b/>
              </w:rPr>
              <w:t>Procurers and donors</w:t>
            </w:r>
          </w:p>
        </w:tc>
        <w:tc>
          <w:tcPr>
            <w:tcW w:w="6662" w:type="dxa"/>
          </w:tcPr>
          <w:p w14:paraId="4D789DBC" w14:textId="77777777" w:rsidR="005037B3" w:rsidRDefault="005037B3" w:rsidP="0079184C">
            <w:pPr>
              <w:keepNext/>
              <w:spacing w:after="160" w:line="259" w:lineRule="auto"/>
              <w:rPr>
                <w:rFonts w:ascii="Gill Sans" w:eastAsia="Gill Sans" w:hAnsi="Gill Sans" w:cs="Gill Sans"/>
              </w:rPr>
            </w:pPr>
            <w:r>
              <w:rPr>
                <w:rFonts w:ascii="Gill Sans" w:eastAsia="Gill Sans" w:hAnsi="Gill Sans" w:cs="Gill Sans"/>
              </w:rPr>
              <w:t>QAT highlights the current supply status and future procurement requirements</w:t>
            </w:r>
          </w:p>
        </w:tc>
      </w:tr>
    </w:tbl>
    <w:p w14:paraId="1C705285" w14:textId="6F2D4567" w:rsidR="0079184C" w:rsidRDefault="0079184C" w:rsidP="0079184C">
      <w:pPr>
        <w:pStyle w:val="Caption"/>
        <w:jc w:val="center"/>
        <w:rPr>
          <w:rFonts w:ascii="Gill Sans" w:eastAsia="Gill Sans" w:hAnsi="Gill Sans" w:cs="Gill Sans"/>
        </w:rPr>
      </w:pPr>
      <w:bookmarkStart w:id="21" w:name="_Toc57382783"/>
      <w:bookmarkStart w:id="22" w:name="_Toc57478133"/>
      <w:r>
        <w:t>Table</w:t>
      </w:r>
      <w:r w:rsidRPr="00227FF3">
        <w:t xml:space="preserve"> 1.3</w:t>
      </w:r>
      <w:r>
        <w:t>-</w:t>
      </w:r>
      <w:r w:rsidRPr="00227FF3">
        <w:t xml:space="preserve"> User Role and Purpose</w:t>
      </w:r>
    </w:p>
    <w:p w14:paraId="318A6DF2" w14:textId="4D504B94" w:rsidR="005037B3" w:rsidRDefault="005037B3" w:rsidP="00316914">
      <w:pPr>
        <w:pStyle w:val="Heading2"/>
        <w:numPr>
          <w:ilvl w:val="0"/>
          <w:numId w:val="126"/>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rPr>
        <w:lastRenderedPageBreak/>
        <w:t>Important QAT Concepts and Terms</w:t>
      </w:r>
      <w:bookmarkEnd w:id="21"/>
      <w:bookmarkEnd w:id="22"/>
      <w:r>
        <w:rPr>
          <w:rFonts w:ascii="Gill Sans" w:eastAsia="Gill Sans" w:hAnsi="Gill Sans" w:cs="Gill Sans"/>
        </w:rPr>
        <w:t xml:space="preserve"> </w:t>
      </w:r>
    </w:p>
    <w:p w14:paraId="26A8A9CB" w14:textId="77777777" w:rsidR="005037B3" w:rsidRDefault="005037B3" w:rsidP="005037B3">
      <w:pPr>
        <w:spacing w:line="288" w:lineRule="auto"/>
        <w:rPr>
          <w:rFonts w:ascii="Gill Sans" w:eastAsia="Gill Sans" w:hAnsi="Gill Sans" w:cs="Gill Sans"/>
          <w:b/>
          <w:sz w:val="8"/>
          <w:szCs w:val="8"/>
        </w:rPr>
      </w:pPr>
    </w:p>
    <w:tbl>
      <w:tblPr>
        <w:tblW w:w="9638" w:type="dxa"/>
        <w:tblInd w:w="49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4819"/>
        <w:gridCol w:w="4819"/>
      </w:tblGrid>
      <w:tr w:rsidR="005037B3" w14:paraId="58C0624A" w14:textId="77777777" w:rsidTr="005037B3">
        <w:trPr>
          <w:trHeight w:val="255"/>
        </w:trPr>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F869229" w14:textId="77777777" w:rsidR="005037B3" w:rsidRDefault="005037B3" w:rsidP="005037B3">
            <w:pPr>
              <w:jc w:val="center"/>
              <w:rPr>
                <w:rFonts w:ascii="Gill Sans" w:eastAsia="Gill Sans" w:hAnsi="Gill Sans" w:cs="Gill Sans"/>
                <w:b/>
              </w:rPr>
            </w:pPr>
            <w:r>
              <w:rPr>
                <w:rFonts w:ascii="Gill Sans" w:eastAsia="Gill Sans" w:hAnsi="Gill Sans" w:cs="Gill Sans"/>
                <w:b/>
              </w:rPr>
              <w:t>Terms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A1F853" w14:textId="77777777" w:rsidR="005037B3" w:rsidRDefault="005037B3" w:rsidP="005037B3">
            <w:pPr>
              <w:jc w:val="center"/>
              <w:rPr>
                <w:rFonts w:ascii="Gill Sans" w:eastAsia="Gill Sans" w:hAnsi="Gill Sans" w:cs="Gill Sans"/>
                <w:b/>
              </w:rPr>
            </w:pPr>
            <w:r>
              <w:rPr>
                <w:rFonts w:ascii="Gill Sans" w:eastAsia="Gill Sans" w:hAnsi="Gill Sans" w:cs="Gill Sans"/>
                <w:b/>
              </w:rPr>
              <w:t>Definitions</w:t>
            </w:r>
          </w:p>
        </w:tc>
      </w:tr>
      <w:tr w:rsidR="005037B3" w14:paraId="1808D660"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7879E6D" w14:textId="77777777" w:rsidR="005037B3" w:rsidRDefault="005037B3" w:rsidP="005037B3">
            <w:pPr>
              <w:rPr>
                <w:rFonts w:ascii="Gill Sans" w:eastAsia="Gill Sans" w:hAnsi="Gill Sans" w:cs="Gill Sans"/>
                <w:b/>
              </w:rPr>
            </w:pPr>
            <w:r>
              <w:rPr>
                <w:rFonts w:ascii="Gill Sans" w:eastAsia="Gill Sans" w:hAnsi="Gill Sans" w:cs="Gill Sans"/>
                <w:b/>
              </w:rPr>
              <w:t>Realm</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8D5AADD" w14:textId="77777777" w:rsidR="005037B3" w:rsidRDefault="005037B3" w:rsidP="005037B3">
            <w:pPr>
              <w:rPr>
                <w:rFonts w:ascii="Gill Sans" w:eastAsia="Gill Sans" w:hAnsi="Gill Sans" w:cs="Gill Sans"/>
                <w:b/>
              </w:rPr>
            </w:pPr>
            <w:r>
              <w:rPr>
                <w:rFonts w:ascii="Gill Sans" w:eastAsia="Gill Sans" w:hAnsi="Gill Sans" w:cs="Gill Sans"/>
              </w:rPr>
              <w:t xml:space="preserve">The QAT platform is subdivided into realms, each one governed by their own master data (inclusive of product catalog, funder names, procurement agent names, etc.) Future realms could be set up for other fields such as education supply chains, agriculture supply chains, etc.  </w:t>
            </w:r>
          </w:p>
        </w:tc>
      </w:tr>
      <w:tr w:rsidR="005037B3" w14:paraId="6383FAAB"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614DE8B" w14:textId="77777777" w:rsidR="005037B3" w:rsidRDefault="005037B3" w:rsidP="005037B3">
            <w:pPr>
              <w:rPr>
                <w:rFonts w:ascii="Gill Sans" w:eastAsia="Gill Sans" w:hAnsi="Gill Sans" w:cs="Gill Sans"/>
                <w:b/>
              </w:rPr>
            </w:pPr>
            <w:r>
              <w:rPr>
                <w:rFonts w:ascii="Gill Sans" w:eastAsia="Gill Sans" w:hAnsi="Gill Sans" w:cs="Gill Sans"/>
                <w:b/>
              </w:rPr>
              <w:t>Programs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9AA40C8" w14:textId="77777777" w:rsidR="005037B3" w:rsidRDefault="005037B3" w:rsidP="005037B3">
            <w:pPr>
              <w:rPr>
                <w:rFonts w:ascii="Gill Sans" w:eastAsia="Gill Sans" w:hAnsi="Gill Sans" w:cs="Gill Sans"/>
                <w:b/>
              </w:rPr>
            </w:pPr>
            <w:r>
              <w:rPr>
                <w:rFonts w:ascii="Gill Sans" w:eastAsia="Gill Sans" w:hAnsi="Gill Sans" w:cs="Gill Sans"/>
              </w:rPr>
              <w:t>A program arises similar in structure to a PipeLine  “supply plans database”. Each program consists of only one country, one technical area, one region (national level, central level, etc.), and one organization (MOH, PEPFAR-only, PMI-only).</w:t>
            </w:r>
          </w:p>
        </w:tc>
      </w:tr>
      <w:tr w:rsidR="005037B3" w14:paraId="10162F9B"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9344CEF" w14:textId="77777777" w:rsidR="005037B3" w:rsidRDefault="005037B3" w:rsidP="005037B3">
            <w:pPr>
              <w:rPr>
                <w:rFonts w:ascii="Gill Sans" w:eastAsia="Gill Sans" w:hAnsi="Gill Sans" w:cs="Gill Sans"/>
                <w:b/>
              </w:rPr>
            </w:pPr>
            <w:r>
              <w:rPr>
                <w:rFonts w:ascii="Gill Sans" w:eastAsia="Gill Sans" w:hAnsi="Gill Sans" w:cs="Gill Sans"/>
                <w:b/>
              </w:rPr>
              <w:t>Technical Area</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784C5C" w14:textId="77777777" w:rsidR="005037B3" w:rsidRDefault="005037B3" w:rsidP="005037B3">
            <w:pPr>
              <w:rPr>
                <w:rFonts w:ascii="Gill Sans" w:eastAsia="Gill Sans" w:hAnsi="Gill Sans" w:cs="Gill Sans"/>
                <w:b/>
              </w:rPr>
            </w:pPr>
            <w:r>
              <w:rPr>
                <w:rFonts w:ascii="Gill Sans" w:eastAsia="Gill Sans" w:hAnsi="Gill Sans" w:cs="Gill Sans"/>
              </w:rPr>
              <w:t>In QAT, technical area is synonymous to the commodity groups (i.e. ARV, Family Planning, Malaria, etc.) and are used to build a QAT program.</w:t>
            </w:r>
          </w:p>
        </w:tc>
      </w:tr>
      <w:tr w:rsidR="005037B3" w14:paraId="1EF45588"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E2CFA0B" w14:textId="77777777" w:rsidR="005037B3" w:rsidRDefault="005037B3" w:rsidP="005037B3">
            <w:pPr>
              <w:rPr>
                <w:rFonts w:ascii="Gill Sans" w:eastAsia="Gill Sans" w:hAnsi="Gill Sans" w:cs="Gill Sans"/>
                <w:b/>
              </w:rPr>
            </w:pPr>
            <w:r>
              <w:rPr>
                <w:rFonts w:ascii="Gill Sans" w:eastAsia="Gill Sans" w:hAnsi="Gill Sans" w:cs="Gill Sans"/>
                <w:b/>
              </w:rPr>
              <w:t>Region</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E813C54" w14:textId="77777777" w:rsidR="005037B3" w:rsidRDefault="005037B3" w:rsidP="005037B3">
            <w:pPr>
              <w:rPr>
                <w:rFonts w:ascii="Gill Sans" w:eastAsia="Gill Sans" w:hAnsi="Gill Sans" w:cs="Gill Sans"/>
                <w:b/>
              </w:rPr>
            </w:pPr>
            <w:r>
              <w:rPr>
                <w:rFonts w:ascii="Gill Sans" w:eastAsia="Gill Sans" w:hAnsi="Gill Sans" w:cs="Gill Sans"/>
              </w:rPr>
              <w:t>QAT users can capture data at sub-national levels by structuring their programs with regions. The regions are defined at the program level. If a program administrator does not have subnational-level data or prefers to enter aggregated values, the user may keep the region “national” or “central.” To define sub-national levels, both forecast/consumption and inventory/adjustments must be entered at each level, which the application would then aggregate to a national total.</w:t>
            </w:r>
          </w:p>
        </w:tc>
      </w:tr>
      <w:tr w:rsidR="005037B3" w14:paraId="1743C583"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E821548" w14:textId="77777777" w:rsidR="005037B3" w:rsidRDefault="005037B3" w:rsidP="005037B3">
            <w:pPr>
              <w:rPr>
                <w:rFonts w:ascii="Gill Sans" w:eastAsia="Gill Sans" w:hAnsi="Gill Sans" w:cs="Gill Sans"/>
                <w:b/>
              </w:rPr>
            </w:pPr>
            <w:r>
              <w:rPr>
                <w:rFonts w:ascii="Gill Sans" w:eastAsia="Gill Sans" w:hAnsi="Gill Sans" w:cs="Gill Sans"/>
                <w:b/>
              </w:rPr>
              <w:t>Master Data</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771A95" w14:textId="77777777" w:rsidR="005037B3" w:rsidRDefault="005037B3" w:rsidP="005037B3">
            <w:pPr>
              <w:rPr>
                <w:rFonts w:ascii="Gill Sans" w:eastAsia="Gill Sans" w:hAnsi="Gill Sans" w:cs="Gill Sans"/>
                <w:b/>
              </w:rPr>
            </w:pPr>
            <w:r>
              <w:rPr>
                <w:rFonts w:ascii="Gill Sans" w:eastAsia="Gill Sans" w:hAnsi="Gill Sans" w:cs="Gill Sans"/>
              </w:rPr>
              <w:t>Master data is a cleaned/standardized list of data that is shared and used by several applications (or programs in the case of the G;obal Health Realm) that make up a system. Many data points in QAT are standardized – for example, product lists, shipment statuses, data sources, etc. Users can request updates and additions to this master data though a ticketing mechanism.</w:t>
            </w:r>
          </w:p>
        </w:tc>
      </w:tr>
      <w:tr w:rsidR="005037B3" w14:paraId="0D3A1109"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DFCDDFA" w14:textId="77777777" w:rsidR="005037B3" w:rsidRDefault="005037B3" w:rsidP="005037B3">
            <w:pPr>
              <w:rPr>
                <w:rFonts w:ascii="Gill Sans" w:eastAsia="Gill Sans" w:hAnsi="Gill Sans" w:cs="Gill Sans"/>
                <w:b/>
              </w:rPr>
            </w:pPr>
            <w:r>
              <w:rPr>
                <w:rFonts w:ascii="Gill Sans" w:eastAsia="Gill Sans" w:hAnsi="Gill Sans" w:cs="Gill Sans"/>
                <w:b/>
              </w:rPr>
              <w:t>Syncing</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8DC79D2" w14:textId="77777777" w:rsidR="005037B3" w:rsidRDefault="005037B3" w:rsidP="005037B3">
            <w:pPr>
              <w:rPr>
                <w:rFonts w:ascii="Gill Sans" w:eastAsia="Gill Sans" w:hAnsi="Gill Sans" w:cs="Gill Sans"/>
                <w:b/>
              </w:rPr>
            </w:pPr>
            <w:r>
              <w:rPr>
                <w:rFonts w:ascii="Gill Sans" w:eastAsia="Gill Sans" w:hAnsi="Gill Sans" w:cs="Gill Sans"/>
              </w:rPr>
              <w:t xml:space="preserve">Many of QAT’s functionalities can be used offline; however, some data must be </w:t>
            </w:r>
            <w:r>
              <w:rPr>
                <w:rFonts w:ascii="Gill Sans" w:eastAsia="Gill Sans" w:hAnsi="Gill Sans" w:cs="Gill Sans"/>
              </w:rPr>
              <w:lastRenderedPageBreak/>
              <w:t>synced when online in order to have a “live” copy of the data for all program users to access. QAT will sync when a user is online or if the user chooses to manually sync.</w:t>
            </w:r>
          </w:p>
        </w:tc>
      </w:tr>
      <w:tr w:rsidR="005037B3" w14:paraId="7EDB34D8"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AC2C0A" w14:textId="77777777" w:rsidR="005037B3" w:rsidRDefault="005037B3" w:rsidP="005037B3">
            <w:pPr>
              <w:rPr>
                <w:rFonts w:ascii="Gill Sans" w:eastAsia="Gill Sans" w:hAnsi="Gill Sans" w:cs="Gill Sans"/>
                <w:b/>
              </w:rPr>
            </w:pPr>
            <w:r>
              <w:rPr>
                <w:rFonts w:ascii="Gill Sans" w:eastAsia="Gill Sans" w:hAnsi="Gill Sans" w:cs="Gill Sans"/>
                <w:b/>
              </w:rPr>
              <w:lastRenderedPageBreak/>
              <w:t>User Roles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3221DB9" w14:textId="77777777" w:rsidR="005037B3" w:rsidRDefault="005037B3" w:rsidP="005037B3">
            <w:pPr>
              <w:rPr>
                <w:rFonts w:ascii="Gill Sans" w:eastAsia="Gill Sans" w:hAnsi="Gill Sans" w:cs="Gill Sans"/>
                <w:b/>
              </w:rPr>
            </w:pPr>
            <w:r>
              <w:rPr>
                <w:rFonts w:ascii="Gill Sans" w:eastAsia="Gill Sans" w:hAnsi="Gill Sans" w:cs="Gill Sans"/>
              </w:rPr>
              <w:t>These are dedicated assignments to users that allow for different levels of access to data and functional areas within QAT.</w:t>
            </w:r>
          </w:p>
        </w:tc>
      </w:tr>
      <w:tr w:rsidR="005037B3" w14:paraId="4C7D8E9A"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873F60" w14:textId="77777777" w:rsidR="005037B3" w:rsidRDefault="005037B3" w:rsidP="005037B3">
            <w:pPr>
              <w:rPr>
                <w:rFonts w:ascii="Gill Sans" w:eastAsia="Gill Sans" w:hAnsi="Gill Sans" w:cs="Gill Sans"/>
                <w:b/>
              </w:rPr>
            </w:pPr>
            <w:r>
              <w:rPr>
                <w:rFonts w:ascii="Gill Sans" w:eastAsia="Gill Sans" w:hAnsi="Gill Sans" w:cs="Gill Sans"/>
                <w:b/>
              </w:rPr>
              <w:t>Procurement Systems Interfacing</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9717EB" w14:textId="77777777" w:rsidR="005037B3" w:rsidRDefault="005037B3" w:rsidP="005037B3">
            <w:pPr>
              <w:rPr>
                <w:rFonts w:ascii="Gill Sans" w:eastAsia="Gill Sans" w:hAnsi="Gill Sans" w:cs="Gill Sans"/>
              </w:rPr>
            </w:pPr>
            <w:r>
              <w:rPr>
                <w:rFonts w:ascii="Gill Sans" w:eastAsia="Gill Sans" w:hAnsi="Gill Sans" w:cs="Gill Sans"/>
              </w:rPr>
              <w:t>The software is designed to interface with different procurement management systems, from the various procurement agents. Initially, QAT will have an interface with ARTMIS that will enable import of USAID product information along with shipment data directly into QAT, reducing workload on planners to update shipment delivery dates, quantities, statuses. In the future, PSM will work to engage other donors such as Global Fund and/or UNFPA to interface with their systems, thus enabling importation of shipment data from them.</w:t>
            </w:r>
          </w:p>
        </w:tc>
      </w:tr>
      <w:tr w:rsidR="005037B3" w14:paraId="500D2981"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7D48A15" w14:textId="77777777" w:rsidR="005037B3" w:rsidRDefault="005037B3" w:rsidP="005037B3">
            <w:pPr>
              <w:rPr>
                <w:rFonts w:ascii="Gill Sans" w:eastAsia="Gill Sans" w:hAnsi="Gill Sans" w:cs="Gill Sans"/>
                <w:b/>
              </w:rPr>
            </w:pPr>
            <w:r>
              <w:rPr>
                <w:rFonts w:ascii="Gill Sans" w:eastAsia="Gill Sans" w:hAnsi="Gill Sans" w:cs="Gill Sans"/>
                <w:b/>
              </w:rPr>
              <w:t>Average Monthly Consumption (AMC)</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C1FCD3" w14:textId="77777777" w:rsidR="005037B3" w:rsidRDefault="005037B3" w:rsidP="005037B3">
            <w:pPr>
              <w:rPr>
                <w:rFonts w:ascii="Gill Sans" w:eastAsia="Gill Sans" w:hAnsi="Gill Sans" w:cs="Gill Sans"/>
              </w:rPr>
            </w:pPr>
            <w:r>
              <w:rPr>
                <w:rFonts w:ascii="Gill Sans" w:eastAsia="Gill Sans" w:hAnsi="Gill Sans" w:cs="Gill Sans"/>
              </w:rPr>
              <w:t>A dynamic value (</w:t>
            </w:r>
            <w:r>
              <w:rPr>
                <w:rFonts w:ascii="Gill Sans" w:eastAsia="Gill Sans" w:hAnsi="Gill Sans" w:cs="Gill Sans"/>
                <w:i/>
              </w:rPr>
              <w:t>could be different month to month</w:t>
            </w:r>
            <w:r>
              <w:rPr>
                <w:rFonts w:ascii="Gill Sans" w:eastAsia="Gill Sans" w:hAnsi="Gill Sans" w:cs="Gill Sans"/>
              </w:rPr>
              <w:t>) that determines the average quantity a product is used over a selected period of time. For QAT, the default AMC will be an average of the past three months of consumption, the current month, and two months into the future. If there is missing monthly consumption data within the calculated time period, it will be treated as “null”, not as zero. QAT Program Administrators have the ability to change the AMC time period to a maximum of 12 months into the past and 12 months into the future.</w:t>
            </w:r>
          </w:p>
        </w:tc>
      </w:tr>
      <w:tr w:rsidR="005037B3" w14:paraId="504F98F4"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3FE27A3" w14:textId="77777777" w:rsidR="005037B3" w:rsidRDefault="005037B3" w:rsidP="005037B3">
            <w:pPr>
              <w:rPr>
                <w:rFonts w:ascii="Gill Sans" w:eastAsia="Gill Sans" w:hAnsi="Gill Sans" w:cs="Gill Sans"/>
                <w:b/>
              </w:rPr>
            </w:pPr>
            <w:r>
              <w:rPr>
                <w:rFonts w:ascii="Gill Sans" w:eastAsia="Gill Sans" w:hAnsi="Gill Sans" w:cs="Gill Sans"/>
                <w:b/>
              </w:rPr>
              <w:t>Minimum &amp; Maximum Stock Levels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434FA9" w14:textId="77777777" w:rsidR="005037B3" w:rsidRDefault="005037B3" w:rsidP="00316914">
            <w:pPr>
              <w:numPr>
                <w:ilvl w:val="0"/>
                <w:numId w:val="40"/>
              </w:numPr>
              <w:spacing w:after="160" w:line="259" w:lineRule="auto"/>
              <w:rPr>
                <w:rFonts w:ascii="Gill Sans" w:eastAsia="Gill Sans" w:hAnsi="Gill Sans" w:cs="Gill Sans"/>
              </w:rPr>
            </w:pPr>
            <w:r>
              <w:rPr>
                <w:rFonts w:ascii="Gill Sans" w:eastAsia="Gill Sans" w:hAnsi="Gill Sans" w:cs="Gill Sans"/>
              </w:rPr>
              <w:t xml:space="preserve">The </w:t>
            </w:r>
            <w:r>
              <w:rPr>
                <w:rFonts w:ascii="Gill Sans" w:eastAsia="Gill Sans" w:hAnsi="Gill Sans" w:cs="Gill Sans"/>
                <w:b/>
              </w:rPr>
              <w:t>minimum stock level</w:t>
            </w:r>
            <w:r>
              <w:rPr>
                <w:rFonts w:ascii="Gill Sans" w:eastAsia="Gill Sans" w:hAnsi="Gill Sans" w:cs="Gill Sans"/>
              </w:rPr>
              <w:t xml:space="preserve"> (in months) is determined per planning unit and is set at the program level. QAT program administrators can adjust as desired.</w:t>
            </w:r>
          </w:p>
          <w:p w14:paraId="7953F01D" w14:textId="77777777" w:rsidR="005037B3" w:rsidRDefault="005037B3" w:rsidP="005037B3">
            <w:pPr>
              <w:rPr>
                <w:rFonts w:ascii="Gill Sans" w:eastAsia="Gill Sans" w:hAnsi="Gill Sans" w:cs="Gill Sans"/>
              </w:rPr>
            </w:pPr>
          </w:p>
          <w:p w14:paraId="242F940E" w14:textId="77777777" w:rsidR="005037B3" w:rsidRDefault="005037B3" w:rsidP="00316914">
            <w:pPr>
              <w:numPr>
                <w:ilvl w:val="0"/>
                <w:numId w:val="40"/>
              </w:numPr>
              <w:pBdr>
                <w:top w:val="nil"/>
                <w:left w:val="nil"/>
                <w:bottom w:val="nil"/>
                <w:right w:val="nil"/>
                <w:between w:val="nil"/>
              </w:pBdr>
              <w:spacing w:after="160" w:line="259" w:lineRule="auto"/>
              <w:rPr>
                <w:rFonts w:ascii="Gill Sans" w:eastAsia="Gill Sans" w:hAnsi="Gill Sans" w:cs="Gill Sans"/>
              </w:rPr>
            </w:pPr>
            <w:r>
              <w:rPr>
                <w:rFonts w:ascii="Gill Sans" w:eastAsia="Gill Sans" w:hAnsi="Gill Sans" w:cs="Gill Sans"/>
                <w:b/>
              </w:rPr>
              <w:t>The maximum stock levels</w:t>
            </w:r>
            <w:r>
              <w:rPr>
                <w:rFonts w:ascii="Gill Sans" w:eastAsia="Gill Sans" w:hAnsi="Gill Sans" w:cs="Gill Sans"/>
              </w:rPr>
              <w:t xml:space="preserve"> (in </w:t>
            </w:r>
            <w:r>
              <w:rPr>
                <w:rFonts w:ascii="Gill Sans" w:eastAsia="Gill Sans" w:hAnsi="Gill Sans" w:cs="Gill Sans"/>
              </w:rPr>
              <w:lastRenderedPageBreak/>
              <w:t>months) are dynamically calculated based on the minimum stock level plus the reorder interval.</w:t>
            </w:r>
          </w:p>
        </w:tc>
      </w:tr>
      <w:tr w:rsidR="005037B3" w14:paraId="68BEA51F"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8ABA781" w14:textId="77777777" w:rsidR="005037B3" w:rsidRDefault="005037B3" w:rsidP="005037B3">
            <w:pPr>
              <w:rPr>
                <w:rFonts w:ascii="Gill Sans" w:eastAsia="Gill Sans" w:hAnsi="Gill Sans" w:cs="Gill Sans"/>
                <w:b/>
              </w:rPr>
            </w:pPr>
            <w:r>
              <w:rPr>
                <w:rFonts w:ascii="Gill Sans" w:eastAsia="Gill Sans" w:hAnsi="Gill Sans" w:cs="Gill Sans"/>
                <w:b/>
              </w:rPr>
              <w:lastRenderedPageBreak/>
              <w:t>Reorder Interval</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C45B1B2" w14:textId="77777777" w:rsidR="005037B3" w:rsidRDefault="005037B3" w:rsidP="005037B3">
            <w:pPr>
              <w:rPr>
                <w:rFonts w:ascii="Gill Sans" w:eastAsia="Gill Sans" w:hAnsi="Gill Sans" w:cs="Gill Sans"/>
              </w:rPr>
            </w:pPr>
            <w:r>
              <w:rPr>
                <w:rFonts w:ascii="Gill Sans" w:eastAsia="Gill Sans" w:hAnsi="Gill Sans" w:cs="Gill Sans"/>
              </w:rPr>
              <w:t>A user-input number of months between shipments.</w:t>
            </w:r>
            <w:r>
              <w:rPr>
                <w:rFonts w:ascii="Gill Sans" w:eastAsia="Gill Sans" w:hAnsi="Gill Sans" w:cs="Gill Sans"/>
                <w:sz w:val="18"/>
                <w:szCs w:val="18"/>
              </w:rPr>
              <w:t xml:space="preserve"> </w:t>
            </w:r>
            <w:r>
              <w:rPr>
                <w:rFonts w:ascii="Gill Sans" w:eastAsia="Gill Sans" w:hAnsi="Gill Sans" w:cs="Gill Sans"/>
              </w:rPr>
              <w:t>QAT program administrators can adjust (default = 1 month) as desired.</w:t>
            </w:r>
          </w:p>
        </w:tc>
      </w:tr>
      <w:tr w:rsidR="005037B3" w14:paraId="5CF137C1"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4D17D96" w14:textId="77777777" w:rsidR="005037B3" w:rsidRDefault="005037B3" w:rsidP="005037B3">
            <w:pPr>
              <w:rPr>
                <w:rFonts w:ascii="Gill Sans" w:eastAsia="Gill Sans" w:hAnsi="Gill Sans" w:cs="Gill Sans"/>
                <w:b/>
              </w:rPr>
            </w:pPr>
            <w:r>
              <w:rPr>
                <w:rFonts w:ascii="Gill Sans" w:eastAsia="Gill Sans" w:hAnsi="Gill Sans" w:cs="Gill Sans"/>
                <w:b/>
              </w:rPr>
              <w:t>Minimum Order Quantity</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3CBCFD7" w14:textId="77777777" w:rsidR="005037B3" w:rsidRDefault="005037B3" w:rsidP="005037B3">
            <w:pPr>
              <w:rPr>
                <w:rFonts w:ascii="Gill Sans" w:eastAsia="Gill Sans" w:hAnsi="Gill Sans" w:cs="Gill Sans"/>
              </w:rPr>
            </w:pPr>
            <w:r>
              <w:rPr>
                <w:rFonts w:ascii="Gill Sans" w:eastAsia="Gill Sans" w:hAnsi="Gill Sans" w:cs="Gill Sans"/>
              </w:rPr>
              <w:t xml:space="preserve">Minimum number of units a product must be ordered in. </w:t>
            </w:r>
          </w:p>
        </w:tc>
      </w:tr>
      <w:tr w:rsidR="005037B3" w14:paraId="0BBF80A5"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CF4E059" w14:textId="77777777" w:rsidR="005037B3" w:rsidRDefault="005037B3" w:rsidP="005037B3">
            <w:pPr>
              <w:rPr>
                <w:rFonts w:ascii="Gill Sans" w:eastAsia="Gill Sans" w:hAnsi="Gill Sans" w:cs="Gill Sans"/>
                <w:b/>
              </w:rPr>
            </w:pPr>
            <w:r>
              <w:rPr>
                <w:rFonts w:ascii="Gill Sans" w:eastAsia="Gill Sans" w:hAnsi="Gill Sans" w:cs="Gill Sans"/>
                <w:b/>
              </w:rPr>
              <w:t>Volumetrics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4F8C20" w14:textId="77777777" w:rsidR="005037B3" w:rsidRDefault="005037B3" w:rsidP="005037B3">
            <w:pPr>
              <w:rPr>
                <w:rFonts w:ascii="Gill Sans" w:eastAsia="Gill Sans" w:hAnsi="Gill Sans" w:cs="Gill Sans"/>
              </w:rPr>
            </w:pPr>
            <w:r>
              <w:rPr>
                <w:rFonts w:ascii="Gill Sans" w:eastAsia="Gill Sans" w:hAnsi="Gill Sans" w:cs="Gill Sans"/>
              </w:rPr>
              <w:t>In QAT, programs users will be able to define volumes, and thus be able to estimate the volumetrics of orders.</w:t>
            </w:r>
          </w:p>
        </w:tc>
      </w:tr>
      <w:tr w:rsidR="005037B3" w14:paraId="52DD48B1"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CB6E553" w14:textId="77777777" w:rsidR="005037B3" w:rsidRDefault="005037B3" w:rsidP="005037B3">
            <w:pPr>
              <w:rPr>
                <w:rFonts w:ascii="Gill Sans" w:eastAsia="Gill Sans" w:hAnsi="Gill Sans" w:cs="Gill Sans"/>
                <w:b/>
              </w:rPr>
            </w:pPr>
            <w:r>
              <w:rPr>
                <w:rFonts w:ascii="Gill Sans" w:eastAsia="Gill Sans" w:hAnsi="Gill Sans" w:cs="Gill Sans"/>
                <w:b/>
              </w:rPr>
              <w:t>Tickets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F888183" w14:textId="77777777" w:rsidR="005037B3" w:rsidRDefault="005037B3" w:rsidP="005037B3">
            <w:pPr>
              <w:rPr>
                <w:rFonts w:ascii="Gill Sans" w:eastAsia="Gill Sans" w:hAnsi="Gill Sans" w:cs="Gill Sans"/>
              </w:rPr>
            </w:pPr>
            <w:r>
              <w:rPr>
                <w:rFonts w:ascii="Gill Sans" w:eastAsia="Gill Sans" w:hAnsi="Gill Sans" w:cs="Gill Sans"/>
              </w:rPr>
              <w:t>When a program user notices an issue with QAT (i.e. bug, system error) or would like to update or add master data, user role/access, a program, they may submit a ticket. This ticket will be resolved by a realm administrator and changes made accordingly.</w:t>
            </w:r>
          </w:p>
        </w:tc>
      </w:tr>
      <w:tr w:rsidR="005037B3" w14:paraId="37A61B2B"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E3AA0CB" w14:textId="77777777" w:rsidR="005037B3" w:rsidRDefault="005037B3" w:rsidP="005037B3">
            <w:pPr>
              <w:rPr>
                <w:rFonts w:ascii="Gill Sans" w:eastAsia="Gill Sans" w:hAnsi="Gill Sans" w:cs="Gill Sans"/>
                <w:b/>
              </w:rPr>
            </w:pPr>
            <w:r>
              <w:rPr>
                <w:rFonts w:ascii="Gill Sans" w:eastAsia="Gill Sans" w:hAnsi="Gill Sans" w:cs="Gill Sans"/>
                <w:b/>
              </w:rPr>
              <w:t>Planning Unit</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375433" w14:textId="77777777" w:rsidR="005037B3" w:rsidRDefault="005037B3" w:rsidP="005037B3">
            <w:pPr>
              <w:rPr>
                <w:rFonts w:ascii="Gill Sans" w:eastAsia="Gill Sans" w:hAnsi="Gill Sans" w:cs="Gill Sans"/>
              </w:rPr>
            </w:pPr>
            <w:r>
              <w:rPr>
                <w:rFonts w:ascii="Gill Sans" w:eastAsia="Gill Sans" w:hAnsi="Gill Sans" w:cs="Gill Sans"/>
              </w:rPr>
              <w:t>The product to be planned for in QAT. It is a product with full description up to the primary packaging (e.g. bottle of 30 tablets, 10x10 blister pack, etc.)</w:t>
            </w:r>
          </w:p>
        </w:tc>
      </w:tr>
      <w:tr w:rsidR="005037B3" w14:paraId="19F73E7C"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6D1729" w14:textId="77777777" w:rsidR="005037B3" w:rsidRDefault="005037B3" w:rsidP="005037B3">
            <w:pPr>
              <w:rPr>
                <w:rFonts w:ascii="Gill Sans" w:eastAsia="Gill Sans" w:hAnsi="Gill Sans" w:cs="Gill Sans"/>
                <w:b/>
              </w:rPr>
            </w:pPr>
            <w:r>
              <w:rPr>
                <w:rFonts w:ascii="Gill Sans" w:eastAsia="Gill Sans" w:hAnsi="Gill Sans" w:cs="Gill Sans"/>
                <w:b/>
              </w:rPr>
              <w:t>Forecasting Unit</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1E783B" w14:textId="77777777" w:rsidR="005037B3" w:rsidRDefault="005037B3" w:rsidP="005037B3">
            <w:pPr>
              <w:rPr>
                <w:rFonts w:ascii="Gill Sans" w:eastAsia="Gill Sans" w:hAnsi="Gill Sans" w:cs="Gill Sans"/>
              </w:rPr>
            </w:pPr>
            <w:r>
              <w:rPr>
                <w:rFonts w:ascii="Gill Sans" w:eastAsia="Gill Sans" w:hAnsi="Gill Sans" w:cs="Gill Sans"/>
              </w:rPr>
              <w:t>The base unit that will be used for a specified forecasting period. e.g. one tablet, one condom, one milliliter. Note: this will be introduced in QAT Module 2 - Forecasting.</w:t>
            </w:r>
          </w:p>
        </w:tc>
      </w:tr>
      <w:tr w:rsidR="005037B3" w14:paraId="5B053CC5"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D24E6BA" w14:textId="77777777" w:rsidR="005037B3" w:rsidRDefault="005037B3" w:rsidP="005037B3">
            <w:pPr>
              <w:rPr>
                <w:rFonts w:ascii="Gill Sans" w:eastAsia="Gill Sans" w:hAnsi="Gill Sans" w:cs="Gill Sans"/>
                <w:b/>
              </w:rPr>
            </w:pPr>
            <w:r>
              <w:rPr>
                <w:rFonts w:ascii="Gill Sans" w:eastAsia="Gill Sans" w:hAnsi="Gill Sans" w:cs="Gill Sans"/>
                <w:b/>
              </w:rPr>
              <w:t>Procurement Unit</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BB43294" w14:textId="77777777" w:rsidR="005037B3" w:rsidRDefault="005037B3" w:rsidP="005037B3">
            <w:pPr>
              <w:rPr>
                <w:rFonts w:ascii="Gill Sans" w:eastAsia="Gill Sans" w:hAnsi="Gill Sans" w:cs="Gill Sans"/>
              </w:rPr>
            </w:pPr>
            <w:r>
              <w:rPr>
                <w:rFonts w:ascii="Gill Sans" w:eastAsia="Gill Sans" w:hAnsi="Gill Sans" w:cs="Gill Sans"/>
              </w:rPr>
              <w:t>The product at the item level. A higher-level description of the planning unit including supplier-specific attributes. This information will not be visible/selectable by QAT users but will be sent automatically from procurement management systems.</w:t>
            </w:r>
          </w:p>
        </w:tc>
      </w:tr>
      <w:tr w:rsidR="005037B3" w14:paraId="3E33F9FD"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2F925B5" w14:textId="77777777" w:rsidR="005037B3" w:rsidRDefault="005037B3" w:rsidP="005037B3">
            <w:pPr>
              <w:rPr>
                <w:rFonts w:ascii="Gill Sans" w:eastAsia="Gill Sans" w:hAnsi="Gill Sans" w:cs="Gill Sans"/>
                <w:b/>
              </w:rPr>
            </w:pPr>
            <w:r>
              <w:rPr>
                <w:rFonts w:ascii="Gill Sans" w:eastAsia="Gill Sans" w:hAnsi="Gill Sans" w:cs="Gill Sans"/>
                <w:b/>
              </w:rPr>
              <w:t>Alternate Reporting Unit</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B289048" w14:textId="77777777" w:rsidR="005037B3" w:rsidRDefault="005037B3" w:rsidP="005037B3">
            <w:pPr>
              <w:rPr>
                <w:rFonts w:ascii="Gill Sans" w:eastAsia="Gill Sans" w:hAnsi="Gill Sans" w:cs="Gill Sans"/>
              </w:rPr>
            </w:pPr>
            <w:r>
              <w:rPr>
                <w:rFonts w:ascii="Gill Sans" w:eastAsia="Gill Sans" w:hAnsi="Gill Sans" w:cs="Gill Sans"/>
              </w:rPr>
              <w:t xml:space="preserve">The product and the unit that the country's data (consumption or stock) is reported in. This could be the same as the planning unit or may be different. QAT users can define an alternate reporting unit and a conversion factor (multiplier) to the planning unit. E.g. The planning unit is one bottle of 30 tablets; inventory reported in a box of 20 bottles (alternate reporting unit) = 100; multiplier is 20. Therefore, inventory </w:t>
            </w:r>
            <w:r>
              <w:rPr>
                <w:rFonts w:ascii="Gill Sans" w:eastAsia="Gill Sans" w:hAnsi="Gill Sans" w:cs="Gill Sans"/>
              </w:rPr>
              <w:lastRenderedPageBreak/>
              <w:t>reported is converted to planning units = 20 x 100 = 2,000 bottles of 30 tablets.</w:t>
            </w:r>
          </w:p>
        </w:tc>
      </w:tr>
      <w:tr w:rsidR="005037B3" w14:paraId="3F55042F"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0A44F6" w14:textId="77777777" w:rsidR="005037B3" w:rsidRDefault="005037B3" w:rsidP="005037B3">
            <w:pPr>
              <w:rPr>
                <w:rFonts w:ascii="Gill Sans" w:eastAsia="Gill Sans" w:hAnsi="Gill Sans" w:cs="Gill Sans"/>
                <w:b/>
              </w:rPr>
            </w:pPr>
            <w:r>
              <w:rPr>
                <w:rFonts w:ascii="Gill Sans" w:eastAsia="Gill Sans" w:hAnsi="Gill Sans" w:cs="Gill Sans"/>
                <w:b/>
              </w:rPr>
              <w:lastRenderedPageBreak/>
              <w:t>Supply Plan Statuses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047A59"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rPr>
              <w:t>Within QAT, there are a total of nine supply planning statuses that have been identified through the shipment’s lifecycle. These nine statuses are:</w:t>
            </w:r>
          </w:p>
          <w:p w14:paraId="3AD647E1" w14:textId="77777777" w:rsidR="005037B3" w:rsidRDefault="005037B3" w:rsidP="00316914">
            <w:pPr>
              <w:numPr>
                <w:ilvl w:val="0"/>
                <w:numId w:val="182"/>
              </w:numPr>
              <w:spacing w:line="259" w:lineRule="auto"/>
              <w:rPr>
                <w:rFonts w:ascii="Gill Sans" w:eastAsia="Gill Sans" w:hAnsi="Gill Sans" w:cs="Gill Sans"/>
              </w:rPr>
            </w:pPr>
            <w:r>
              <w:rPr>
                <w:rFonts w:ascii="Gill Sans" w:eastAsia="Gill Sans" w:hAnsi="Gill Sans" w:cs="Gill Sans"/>
              </w:rPr>
              <w:t>Suggested: shipments “suggested” by QAT as an early warning to avoid going below minimum stock levels. These are not actual shipments and as such, do not affect stock projections. Once a suggested shipment is accepted and thus status changed to planned.</w:t>
            </w:r>
          </w:p>
          <w:p w14:paraId="49904845"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Planned: could be manually entered or suggested shipments accepted by the QAT user and are included in stock projections. Must have an assigned procurement agent and funding source (which could be TBD).</w:t>
            </w:r>
          </w:p>
          <w:p w14:paraId="3F316E7C"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Submitted: shipments that have been placed in a procurement management system (i.e. ARTMIS, WAMBO) and have a designated order number (i.e. RO number). This was previously known as ordered in PipeLine</w:t>
            </w:r>
          </w:p>
          <w:p w14:paraId="666868B5"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Approved: shipments that have been approved by the procurement agent/funder.</w:t>
            </w:r>
          </w:p>
          <w:p w14:paraId="4E85C38A"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Shipped: orders that have been shipped by the supplier.</w:t>
            </w:r>
          </w:p>
          <w:p w14:paraId="7CAB7286"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Arrived: shipments that have arrived at the port of entry and are in the customs clearance process.</w:t>
            </w:r>
          </w:p>
          <w:p w14:paraId="58558660"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Received: shipments that have been received at destination and ready to distribute.</w:t>
            </w:r>
          </w:p>
          <w:p w14:paraId="6410E8EA"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 xml:space="preserve">Cancelled: shipment was placed in a procurement management system, </w:t>
            </w:r>
            <w:r>
              <w:rPr>
                <w:rFonts w:ascii="Gill Sans" w:eastAsia="Gill Sans" w:hAnsi="Gill Sans" w:cs="Gill Sans"/>
              </w:rPr>
              <w:lastRenderedPageBreak/>
              <w:t>but later cancelled due to various reasons.</w:t>
            </w:r>
          </w:p>
          <w:p w14:paraId="77C44341" w14:textId="77777777" w:rsidR="005037B3" w:rsidRDefault="005037B3" w:rsidP="00316914">
            <w:pPr>
              <w:numPr>
                <w:ilvl w:val="0"/>
                <w:numId w:val="182"/>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On-hold: shipment in QAT that has been placed in the procurement management system but is waiting for decision-maker action.</w:t>
            </w:r>
          </w:p>
        </w:tc>
      </w:tr>
      <w:tr w:rsidR="005037B3" w14:paraId="308FE36F"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8E4462" w14:textId="77777777" w:rsidR="005037B3" w:rsidRDefault="005037B3" w:rsidP="005037B3">
            <w:pPr>
              <w:rPr>
                <w:rFonts w:ascii="Gill Sans" w:eastAsia="Gill Sans" w:hAnsi="Gill Sans" w:cs="Gill Sans"/>
                <w:b/>
              </w:rPr>
            </w:pPr>
            <w:r>
              <w:rPr>
                <w:rFonts w:ascii="Gill Sans" w:eastAsia="Gill Sans" w:hAnsi="Gill Sans" w:cs="Gill Sans"/>
                <w:b/>
              </w:rPr>
              <w:lastRenderedPageBreak/>
              <w:t>Lead Times</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BE23E1D" w14:textId="77777777" w:rsidR="005037B3" w:rsidRDefault="005037B3" w:rsidP="005037B3">
            <w:pPr>
              <w:spacing w:after="160" w:line="259" w:lineRule="auto"/>
              <w:rPr>
                <w:rFonts w:ascii="Gill Sans" w:eastAsia="Gill Sans" w:hAnsi="Gill Sans" w:cs="Gill Sans"/>
                <w:b/>
              </w:rPr>
            </w:pPr>
            <w:r>
              <w:rPr>
                <w:rFonts w:ascii="Gill Sans" w:eastAsia="Gill Sans" w:hAnsi="Gill Sans" w:cs="Gill Sans"/>
              </w:rPr>
              <w:t>Lead times for QAT shipments have been mapped to the supply planning statuses and are inputted per product by the QAT program administrator. If the data is not available for lead times per product/</w:t>
            </w:r>
            <w:sdt>
              <w:sdtPr>
                <w:tag w:val="goog_rdk_10"/>
                <w:id w:val="255712570"/>
              </w:sdtPr>
              <w:sdtContent/>
            </w:sdt>
            <w:r>
              <w:rPr>
                <w:rFonts w:ascii="Gill Sans" w:eastAsia="Gill Sans" w:hAnsi="Gill Sans" w:cs="Gill Sans"/>
              </w:rPr>
              <w:t>procurement agent/country/shipping mode/program, default lead times can be entered at the program level. There are six different lead time calculations:</w:t>
            </w:r>
          </w:p>
          <w:p w14:paraId="1175C890" w14:textId="77777777" w:rsidR="005037B3" w:rsidRDefault="005037B3" w:rsidP="00316914">
            <w:pPr>
              <w:numPr>
                <w:ilvl w:val="0"/>
                <w:numId w:val="175"/>
              </w:numPr>
              <w:spacing w:line="259" w:lineRule="auto"/>
              <w:rPr>
                <w:rFonts w:ascii="Gill Sans" w:eastAsia="Gill Sans" w:hAnsi="Gill Sans" w:cs="Gill Sans"/>
              </w:rPr>
            </w:pPr>
            <w:r>
              <w:rPr>
                <w:rFonts w:ascii="Gill Sans" w:eastAsia="Gill Sans" w:hAnsi="Gill Sans" w:cs="Gill Sans"/>
              </w:rPr>
              <w:t>Planned to Submitted: time from when a shipment is planned (need identified) until it is entered into the procurement agent’s system.</w:t>
            </w:r>
          </w:p>
          <w:p w14:paraId="6E9BF09C" w14:textId="77777777" w:rsidR="005037B3" w:rsidRDefault="005037B3" w:rsidP="00316914">
            <w:pPr>
              <w:numPr>
                <w:ilvl w:val="0"/>
                <w:numId w:val="175"/>
              </w:numPr>
              <w:spacing w:line="259" w:lineRule="auto"/>
              <w:rPr>
                <w:rFonts w:ascii="Gill Sans" w:eastAsia="Gill Sans" w:hAnsi="Gill Sans" w:cs="Gill Sans"/>
              </w:rPr>
            </w:pPr>
            <w:r>
              <w:rPr>
                <w:rFonts w:ascii="Gill Sans" w:eastAsia="Gill Sans" w:hAnsi="Gill Sans" w:cs="Gill Sans"/>
              </w:rPr>
              <w:t xml:space="preserve">Submitted to Approved: time from when the shipment is entered into the procurement agent’s system until it is approved for procurement. </w:t>
            </w:r>
          </w:p>
          <w:p w14:paraId="6F6A88A1" w14:textId="77777777" w:rsidR="005037B3" w:rsidRDefault="005037B3" w:rsidP="00316914">
            <w:pPr>
              <w:numPr>
                <w:ilvl w:val="0"/>
                <w:numId w:val="175"/>
              </w:numPr>
              <w:spacing w:line="259" w:lineRule="auto"/>
              <w:rPr>
                <w:rFonts w:ascii="Gill Sans" w:eastAsia="Gill Sans" w:hAnsi="Gill Sans" w:cs="Gill Sans"/>
              </w:rPr>
            </w:pPr>
            <w:r>
              <w:rPr>
                <w:rFonts w:ascii="Gill Sans" w:eastAsia="Gill Sans" w:hAnsi="Gill Sans" w:cs="Gill Sans"/>
              </w:rPr>
              <w:t>Approved to Shipped: time from when the shipment is officially approved for procurement until it is shipped by the supplier.</w:t>
            </w:r>
          </w:p>
          <w:p w14:paraId="65088158" w14:textId="77777777" w:rsidR="005037B3" w:rsidRDefault="005037B3" w:rsidP="00316914">
            <w:pPr>
              <w:numPr>
                <w:ilvl w:val="0"/>
                <w:numId w:val="175"/>
              </w:numPr>
              <w:spacing w:line="259" w:lineRule="auto"/>
              <w:rPr>
                <w:rFonts w:ascii="Gill Sans" w:eastAsia="Gill Sans" w:hAnsi="Gill Sans" w:cs="Gill Sans"/>
              </w:rPr>
            </w:pPr>
            <w:r>
              <w:rPr>
                <w:rFonts w:ascii="Gill Sans" w:eastAsia="Gill Sans" w:hAnsi="Gill Sans" w:cs="Gill Sans"/>
              </w:rPr>
              <w:t>Shipped to Arrived: time from when the shipment has left the supplier’s location until it arrives at the port of entry.</w:t>
            </w:r>
          </w:p>
          <w:p w14:paraId="12570CB9" w14:textId="77777777" w:rsidR="005037B3" w:rsidRDefault="005037B3" w:rsidP="00316914">
            <w:pPr>
              <w:numPr>
                <w:ilvl w:val="0"/>
                <w:numId w:val="175"/>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rPr>
              <w:t>Arrived to Received: time from when the shipment arrives at port of entry and is in the customs clearance process until it arrives at the final destination and is ready to distribute.</w:t>
            </w:r>
          </w:p>
        </w:tc>
      </w:tr>
      <w:tr w:rsidR="005037B3" w14:paraId="536DB768"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B14E514" w14:textId="77777777" w:rsidR="005037B3" w:rsidRDefault="005037B3" w:rsidP="005037B3">
            <w:pPr>
              <w:rPr>
                <w:rFonts w:ascii="Gill Sans" w:eastAsia="Gill Sans" w:hAnsi="Gill Sans" w:cs="Gill Sans"/>
                <w:b/>
              </w:rPr>
            </w:pPr>
            <w:r>
              <w:rPr>
                <w:rFonts w:ascii="Gill Sans" w:eastAsia="Gill Sans" w:hAnsi="Gill Sans" w:cs="Gill Sans"/>
                <w:b/>
              </w:rPr>
              <w:t>Unmet Demand</w:t>
            </w:r>
          </w:p>
        </w:tc>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BA4FC3F" w14:textId="77777777" w:rsidR="005037B3" w:rsidRDefault="005037B3" w:rsidP="00677CF7">
            <w:pPr>
              <w:keepNext/>
              <w:rPr>
                <w:rFonts w:ascii="Gill Sans" w:eastAsia="Gill Sans" w:hAnsi="Gill Sans" w:cs="Gill Sans"/>
              </w:rPr>
            </w:pPr>
            <w:r>
              <w:rPr>
                <w:rFonts w:ascii="Gill Sans" w:eastAsia="Gill Sans" w:hAnsi="Gill Sans" w:cs="Gill Sans"/>
              </w:rPr>
              <w:t xml:space="preserve">QAT avoids negative stock balance and will only allow a program’s stock on hand (SOH) to be equal to or greater than zero. </w:t>
            </w:r>
            <w:r>
              <w:rPr>
                <w:rFonts w:ascii="Gill Sans" w:eastAsia="Gill Sans" w:hAnsi="Gill Sans" w:cs="Gill Sans"/>
              </w:rPr>
              <w:lastRenderedPageBreak/>
              <w:t>However, in order to capture the difference between the forecast and what was projected to be consumed up to the stock out, QAT will place that quantity in a separate row as unmet demand. This will be useful to inform what the theoretical real consumption would have been, had there not been a stock out (while avoiding negative SOH and  the need for manual positive adjustments).</w:t>
            </w:r>
          </w:p>
        </w:tc>
      </w:tr>
    </w:tbl>
    <w:p w14:paraId="15478815" w14:textId="11B8ED63" w:rsidR="00564C7A" w:rsidRDefault="00677CF7" w:rsidP="00564C7A">
      <w:pPr>
        <w:pStyle w:val="Caption"/>
        <w:jc w:val="center"/>
      </w:pPr>
      <w:r>
        <w:lastRenderedPageBreak/>
        <w:t xml:space="preserve">Table </w:t>
      </w:r>
      <w:fldSimple w:instr=" SEQ Table \* ARABIC ">
        <w:r w:rsidR="0079184C">
          <w:rPr>
            <w:noProof/>
          </w:rPr>
          <w:t>2</w:t>
        </w:r>
      </w:fldSimple>
      <w:r>
        <w:t>-I</w:t>
      </w:r>
      <w:r w:rsidR="00564C7A">
        <w:t>mportant QAT Concepts and Terms</w:t>
      </w:r>
    </w:p>
    <w:p w14:paraId="6C609506" w14:textId="77777777" w:rsidR="00564C7A" w:rsidRPr="00564C7A" w:rsidRDefault="00564C7A" w:rsidP="00564C7A">
      <w:pPr>
        <w:rPr>
          <w:ins w:id="23" w:author="GHSC-PSM" w:date="2020-11-14T02:09:00Z"/>
        </w:rPr>
      </w:pPr>
    </w:p>
    <w:p w14:paraId="0E0D6E34" w14:textId="7EE2343F"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24" w:name="_heading=h.ks2d779762w0" w:colFirst="0" w:colLast="0"/>
      <w:bookmarkStart w:id="25" w:name="_Toc57382784"/>
      <w:bookmarkStart w:id="26" w:name="_Toc57478134"/>
      <w:bookmarkEnd w:id="24"/>
      <w:r>
        <w:rPr>
          <w:rFonts w:ascii="Gill Sans" w:eastAsia="Gill Sans" w:hAnsi="Gill Sans" w:cs="Gill Sans"/>
          <w:color w:val="CC0000"/>
        </w:rPr>
        <w:t>Getting Started</w:t>
      </w:r>
      <w:bookmarkEnd w:id="25"/>
      <w:bookmarkEnd w:id="26"/>
    </w:p>
    <w:p w14:paraId="344966A8"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72369EAF" w14:textId="18F24E1D" w:rsidR="005037B3" w:rsidRPr="00677CF7" w:rsidRDefault="005037B3" w:rsidP="00316914">
      <w:pPr>
        <w:pStyle w:val="Heading2"/>
        <w:widowControl/>
        <w:numPr>
          <w:ilvl w:val="0"/>
          <w:numId w:val="224"/>
        </w:numPr>
        <w:pBdr>
          <w:top w:val="nil"/>
          <w:left w:val="nil"/>
          <w:bottom w:val="nil"/>
          <w:right w:val="nil"/>
          <w:between w:val="nil"/>
        </w:pBdr>
        <w:spacing w:before="0" w:after="0"/>
        <w:rPr>
          <w:rFonts w:ascii="Gill Sans" w:eastAsia="Gill Sans" w:hAnsi="Gill Sans" w:cs="Gill Sans"/>
        </w:rPr>
      </w:pPr>
      <w:bookmarkStart w:id="27" w:name="_Toc57382785"/>
      <w:bookmarkStart w:id="28" w:name="_Toc57478135"/>
      <w:r>
        <w:rPr>
          <w:rFonts w:ascii="Gill Sans" w:eastAsia="Gill Sans" w:hAnsi="Gill Sans" w:cs="Gill Sans"/>
        </w:rPr>
        <w:t>QAT Requirements</w:t>
      </w:r>
      <w:bookmarkEnd w:id="27"/>
      <w:bookmarkEnd w:id="28"/>
    </w:p>
    <w:p w14:paraId="2BE9ECBB" w14:textId="592C1D51"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QAT is primarily operated on laptops and desktops with standard operating systems such as MS Windows, Linux/Ubuntu, and i</w:t>
      </w:r>
      <w:r w:rsidR="00677CF7">
        <w:rPr>
          <w:rFonts w:ascii="Gill Sans" w:eastAsia="Gill Sans" w:hAnsi="Gill Sans" w:cs="Gill Sans"/>
          <w:color w:val="000000"/>
        </w:rPr>
        <w:t>OS.</w:t>
      </w:r>
    </w:p>
    <w:p w14:paraId="047188EE" w14:textId="7D81C35E" w:rsidR="00677CF7" w:rsidRDefault="005037B3" w:rsidP="00677CF7">
      <w:p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The recommended web browser is Google Chrome, but users may utilize Chromium, Microsoft Ed</w:t>
      </w:r>
      <w:r w:rsidR="00677CF7">
        <w:rPr>
          <w:rFonts w:ascii="Gill Sans" w:eastAsia="Gill Sans" w:hAnsi="Gill Sans" w:cs="Gill Sans"/>
          <w:color w:val="000000"/>
        </w:rPr>
        <w:t>ge, Mozilla Firefox, or Safari.</w:t>
      </w:r>
    </w:p>
    <w:p w14:paraId="7630EF25" w14:textId="77777777" w:rsidR="00677CF7" w:rsidRDefault="00677CF7" w:rsidP="00677CF7">
      <w:pPr>
        <w:pBdr>
          <w:top w:val="nil"/>
          <w:left w:val="nil"/>
          <w:bottom w:val="nil"/>
          <w:right w:val="nil"/>
          <w:between w:val="nil"/>
        </w:pBdr>
        <w:spacing w:line="276" w:lineRule="auto"/>
        <w:rPr>
          <w:rFonts w:ascii="Gill Sans" w:eastAsia="Gill Sans" w:hAnsi="Gill Sans" w:cs="Gill Sans"/>
          <w:color w:val="000000"/>
        </w:rPr>
      </w:pPr>
    </w:p>
    <w:p w14:paraId="74391D20" w14:textId="77777777" w:rsidR="005037B3" w:rsidRDefault="005037B3" w:rsidP="00316914">
      <w:pPr>
        <w:numPr>
          <w:ilvl w:val="0"/>
          <w:numId w:val="69"/>
        </w:numPr>
        <w:pBdr>
          <w:top w:val="nil"/>
          <w:left w:val="nil"/>
          <w:bottom w:val="nil"/>
          <w:right w:val="nil"/>
          <w:between w:val="nil"/>
        </w:pBdr>
        <w:spacing w:line="276" w:lineRule="auto"/>
        <w:rPr>
          <w:rFonts w:ascii="Gill Sans" w:eastAsia="Gill Sans" w:hAnsi="Gill Sans" w:cs="Gill Sans"/>
          <w:b/>
          <w:color w:val="000000"/>
        </w:rPr>
      </w:pPr>
      <w:r>
        <w:rPr>
          <w:rFonts w:ascii="Gill Sans" w:eastAsia="Gill Sans" w:hAnsi="Gill Sans" w:cs="Gill Sans"/>
          <w:b/>
          <w:color w:val="000000"/>
        </w:rPr>
        <w:t>Download Google Chrome</w:t>
      </w:r>
    </w:p>
    <w:p w14:paraId="4E1F5BB8" w14:textId="77777777" w:rsidR="005037B3" w:rsidRDefault="005037B3" w:rsidP="00316914">
      <w:pPr>
        <w:numPr>
          <w:ilvl w:val="0"/>
          <w:numId w:val="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When connected to the internet, open the available browser.</w:t>
      </w:r>
    </w:p>
    <w:p w14:paraId="240E8EDE" w14:textId="77777777" w:rsidR="005037B3" w:rsidRDefault="005037B3" w:rsidP="00316914">
      <w:pPr>
        <w:numPr>
          <w:ilvl w:val="0"/>
          <w:numId w:val="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Type “Download Google Chrome” into the search bar.</w:t>
      </w:r>
    </w:p>
    <w:p w14:paraId="5D8B9923" w14:textId="77777777" w:rsidR="005037B3" w:rsidRDefault="005037B3" w:rsidP="00316914">
      <w:pPr>
        <w:numPr>
          <w:ilvl w:val="0"/>
          <w:numId w:val="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OR type </w:t>
      </w:r>
      <w:hyperlink r:id="rId12">
        <w:r>
          <w:rPr>
            <w:rFonts w:ascii="Gill Sans" w:eastAsia="Gill Sans" w:hAnsi="Gill Sans" w:cs="Gill Sans"/>
            <w:color w:val="1155CC"/>
            <w:u w:val="single"/>
          </w:rPr>
          <w:t>https://www.google.com/intl/en_in/chrome/</w:t>
        </w:r>
      </w:hyperlink>
      <w:r>
        <w:rPr>
          <w:rFonts w:ascii="Gill Sans" w:eastAsia="Gill Sans" w:hAnsi="Gill Sans" w:cs="Gill Sans"/>
          <w:color w:val="000000"/>
        </w:rPr>
        <w:t xml:space="preserve"> into the search bar</w:t>
      </w:r>
    </w:p>
    <w:p w14:paraId="4F7EC049" w14:textId="395CA24B" w:rsidR="005037B3" w:rsidRDefault="005037B3" w:rsidP="00316914">
      <w:pPr>
        <w:numPr>
          <w:ilvl w:val="0"/>
          <w:numId w:val="1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Click on the “Download Chrome” </w:t>
      </w:r>
      <w:r w:rsidR="002C77C1">
        <w:rPr>
          <w:rFonts w:ascii="Gill Sans" w:eastAsia="Gill Sans" w:hAnsi="Gill Sans" w:cs="Gill Sans"/>
          <w:color w:val="000000"/>
        </w:rPr>
        <w:t>function</w:t>
      </w:r>
      <w:r>
        <w:rPr>
          <w:rFonts w:ascii="Gill Sans" w:eastAsia="Gill Sans" w:hAnsi="Gill Sans" w:cs="Gill Sans"/>
          <w:color w:val="000000"/>
        </w:rPr>
        <w:t xml:space="preserve"> and follow any instructions for the installation.</w:t>
      </w:r>
    </w:p>
    <w:p w14:paraId="4CA391ED" w14:textId="77777777" w:rsidR="005037B3" w:rsidRDefault="005037B3" w:rsidP="00677CF7">
      <w:pPr>
        <w:pBdr>
          <w:top w:val="nil"/>
          <w:left w:val="nil"/>
          <w:bottom w:val="nil"/>
          <w:right w:val="nil"/>
          <w:between w:val="nil"/>
        </w:pBdr>
        <w:spacing w:line="276" w:lineRule="auto"/>
        <w:ind w:left="720"/>
        <w:rPr>
          <w:rFonts w:ascii="Gill Sans" w:eastAsia="Gill Sans" w:hAnsi="Gill Sans" w:cs="Gill Sans"/>
          <w:color w:val="000000"/>
        </w:rPr>
      </w:pPr>
    </w:p>
    <w:p w14:paraId="3A221008" w14:textId="77777777" w:rsidR="005037B3" w:rsidRDefault="005037B3" w:rsidP="00316914">
      <w:pPr>
        <w:pStyle w:val="Heading2"/>
        <w:widowControl/>
        <w:numPr>
          <w:ilvl w:val="0"/>
          <w:numId w:val="224"/>
        </w:numPr>
        <w:pBdr>
          <w:top w:val="nil"/>
          <w:left w:val="nil"/>
          <w:bottom w:val="nil"/>
          <w:right w:val="nil"/>
          <w:between w:val="nil"/>
        </w:pBdr>
        <w:spacing w:before="0" w:after="0" w:line="276" w:lineRule="auto"/>
        <w:rPr>
          <w:rFonts w:ascii="Gill Sans" w:eastAsia="Gill Sans" w:hAnsi="Gill Sans" w:cs="Gill Sans"/>
        </w:rPr>
      </w:pPr>
      <w:bookmarkStart w:id="29" w:name="_Toc57382786"/>
      <w:bookmarkStart w:id="30" w:name="_Toc57478136"/>
      <w:r>
        <w:rPr>
          <w:rFonts w:ascii="Gill Sans" w:eastAsia="Gill Sans" w:hAnsi="Gill Sans" w:cs="Gill Sans"/>
        </w:rPr>
        <w:t>How to Install QAT</w:t>
      </w:r>
      <w:bookmarkEnd w:id="29"/>
      <w:bookmarkEnd w:id="30"/>
    </w:p>
    <w:p w14:paraId="47CDE211"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8"/>
          <w:szCs w:val="8"/>
        </w:rPr>
      </w:pPr>
    </w:p>
    <w:p w14:paraId="406673E0" w14:textId="77777777" w:rsidR="005037B3" w:rsidRDefault="005037B3" w:rsidP="00316914">
      <w:pPr>
        <w:numPr>
          <w:ilvl w:val="0"/>
          <w:numId w:val="19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b/>
          <w:color w:val="000000"/>
        </w:rPr>
        <w:t>Installing QAT software</w:t>
      </w:r>
      <w:r>
        <w:rPr>
          <w:rFonts w:ascii="Gill Sans" w:eastAsia="Gill Sans" w:hAnsi="Gill Sans" w:cs="Gill Sans"/>
          <w:color w:val="000000"/>
        </w:rPr>
        <w:t xml:space="preserve"> </w:t>
      </w:r>
      <w:r>
        <w:rPr>
          <w:rFonts w:ascii="Gill Sans" w:eastAsia="Gill Sans" w:hAnsi="Gill Sans" w:cs="Gill Sans"/>
          <w:b/>
          <w:color w:val="000000"/>
        </w:rPr>
        <w:t>online</w:t>
      </w:r>
      <w:r>
        <w:rPr>
          <w:rFonts w:ascii="Gill Sans" w:eastAsia="Gill Sans" w:hAnsi="Gill Sans" w:cs="Gill Sans"/>
          <w:color w:val="000000"/>
        </w:rPr>
        <w:t xml:space="preserve"> </w:t>
      </w:r>
    </w:p>
    <w:p w14:paraId="35784014"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An application/realm admin will create the user account/profile.</w:t>
      </w:r>
    </w:p>
    <w:p w14:paraId="613F01BA"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The new user receives an email to “Reset Password” once account is created</w:t>
      </w:r>
    </w:p>
    <w:p w14:paraId="49321AD4"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The user clicks on the “Reset Password” link in the email to set their new password.</w:t>
      </w:r>
    </w:p>
    <w:p w14:paraId="223C2430"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The link received through the email will be valid for 15 minutes.</w:t>
      </w:r>
    </w:p>
    <w:p w14:paraId="784511DC"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This link can be used only once. If needed, the user can generate the link again to reset the password by clicking “Forgot Password” on the login page.</w:t>
      </w:r>
    </w:p>
    <w:p w14:paraId="0CCB2F9E" w14:textId="77777777" w:rsidR="005037B3" w:rsidRDefault="005037B3" w:rsidP="00316914">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After the password is set successfully, the user receives notification on the application.</w:t>
      </w:r>
    </w:p>
    <w:p w14:paraId="7D221B8F" w14:textId="0655C5BE" w:rsidR="005037B3" w:rsidRPr="00685FC2" w:rsidRDefault="005037B3" w:rsidP="00685FC2">
      <w:pPr>
        <w:numPr>
          <w:ilvl w:val="0"/>
          <w:numId w:val="10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The user can use their new credentials to log in to QAT.</w:t>
      </w:r>
    </w:p>
    <w:p w14:paraId="20883B81"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0"/>
          <w:szCs w:val="10"/>
        </w:rPr>
      </w:pPr>
    </w:p>
    <w:p w14:paraId="255F95C3" w14:textId="71BBA146" w:rsidR="005037B3" w:rsidRDefault="00847971" w:rsidP="00316914">
      <w:pPr>
        <w:numPr>
          <w:ilvl w:val="0"/>
          <w:numId w:val="19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b/>
          <w:color w:val="000000"/>
        </w:rPr>
        <w:lastRenderedPageBreak/>
        <w:t>Installing the QAT ‘Progressive Web A</w:t>
      </w:r>
      <w:r w:rsidR="005037B3">
        <w:rPr>
          <w:rFonts w:ascii="Gill Sans" w:eastAsia="Gill Sans" w:hAnsi="Gill Sans" w:cs="Gill Sans"/>
          <w:b/>
          <w:color w:val="000000"/>
        </w:rPr>
        <w:t>pplication</w:t>
      </w:r>
      <w:r>
        <w:rPr>
          <w:rFonts w:ascii="Gill Sans" w:eastAsia="Gill Sans" w:hAnsi="Gill Sans" w:cs="Gill Sans"/>
          <w:b/>
          <w:color w:val="000000"/>
        </w:rPr>
        <w:t>’</w:t>
      </w:r>
      <w:r w:rsidR="005037B3">
        <w:rPr>
          <w:rFonts w:ascii="Gill Sans" w:eastAsia="Gill Sans" w:hAnsi="Gill Sans" w:cs="Gill Sans"/>
          <w:b/>
          <w:color w:val="000000"/>
        </w:rPr>
        <w:t xml:space="preserve"> (PWA) </w:t>
      </w:r>
      <w:r w:rsidR="005037B3">
        <w:rPr>
          <w:rFonts w:ascii="Gill Sans" w:eastAsia="Gill Sans" w:hAnsi="Gill Sans" w:cs="Gill Sans"/>
          <w:color w:val="000000"/>
        </w:rPr>
        <w:t>(</w:t>
      </w:r>
      <w:r w:rsidR="005037B3">
        <w:rPr>
          <w:rFonts w:ascii="Gill Sans" w:eastAsia="Gill Sans" w:hAnsi="Gill Sans" w:cs="Gill Sans"/>
          <w:b/>
          <w:color w:val="000000"/>
        </w:rPr>
        <w:t>Google Chrome recommended):</w:t>
      </w:r>
    </w:p>
    <w:p w14:paraId="5F0121C5"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b/>
          <w:color w:val="000000"/>
          <w:sz w:val="8"/>
          <w:szCs w:val="8"/>
        </w:rPr>
      </w:pPr>
    </w:p>
    <w:p w14:paraId="49796ACB"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Go to </w:t>
      </w:r>
      <w:hyperlink r:id="rId13">
        <w:r>
          <w:rPr>
            <w:rFonts w:ascii="Gill Sans" w:eastAsia="Gill Sans" w:hAnsi="Gill Sans" w:cs="Gill Sans"/>
            <w:color w:val="0000FF"/>
            <w:u w:val="single"/>
          </w:rPr>
          <w:t>https://www.quantificationanalytics.org</w:t>
        </w:r>
      </w:hyperlink>
    </w:p>
    <w:p w14:paraId="5202BA9F" w14:textId="2DCA9C25" w:rsidR="005037B3" w:rsidRDefault="00A7118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noProof/>
          <w:lang w:eastAsia="en-US" w:bidi="ar-SA"/>
        </w:rPr>
        <w:pict w14:anchorId="1A2EC787">
          <v:shapetype id="_x0000_t202" coordsize="21600,21600" o:spt="202" path="m,l,21600r21600,l21600,xe">
            <v:stroke joinstyle="miter"/>
            <v:path gradientshapeok="t" o:connecttype="rect"/>
          </v:shapetype>
          <v:shape id="_x0000_s1032" type="#_x0000_t202" style="position:absolute;left:0;text-align:left;margin-left:420pt;margin-top:12.95pt;width:63.75pt;height:17.25pt;z-index:251661312" strokecolor="white [3212]">
            <v:textbox>
              <w:txbxContent>
                <w:p w14:paraId="0FA93C98" w14:textId="7381AA41" w:rsidR="00A71183" w:rsidRPr="00BD3EEB" w:rsidRDefault="00A71183">
                  <w:pPr>
                    <w:rPr>
                      <w:rFonts w:ascii="Britannic Bold" w:hAnsi="Britannic Bold"/>
                      <w:sz w:val="20"/>
                      <w:szCs w:val="20"/>
                    </w:rPr>
                  </w:pPr>
                  <w:r w:rsidRPr="00BD3EEB">
                    <w:rPr>
                      <w:rFonts w:ascii="Britannic Bold" w:hAnsi="Britannic Bold"/>
                      <w:sz w:val="20"/>
                      <w:szCs w:val="20"/>
                    </w:rPr>
                    <w:t>Click here</w:t>
                  </w:r>
                </w:p>
              </w:txbxContent>
            </v:textbox>
          </v:shape>
        </w:pict>
      </w:r>
      <w:r w:rsidR="005037B3">
        <w:rPr>
          <w:rFonts w:ascii="Gill Sans" w:eastAsia="Gill Sans" w:hAnsi="Gill Sans" w:cs="Gill Sans"/>
        </w:rPr>
        <w:t xml:space="preserve">The user needs to </w:t>
      </w:r>
      <w:r w:rsidR="005037B3">
        <w:rPr>
          <w:rFonts w:ascii="Gill Sans" w:eastAsia="Gill Sans" w:hAnsi="Gill Sans" w:cs="Gill Sans"/>
          <w:b/>
        </w:rPr>
        <w:t xml:space="preserve">install </w:t>
      </w:r>
      <w:r w:rsidR="005037B3">
        <w:rPr>
          <w:rFonts w:ascii="Gill Sans" w:eastAsia="Gill Sans" w:hAnsi="Gill Sans" w:cs="Gill Sans"/>
        </w:rPr>
        <w:t>the software into his/her local machine.</w:t>
      </w:r>
      <w:r w:rsidR="005037B3">
        <w:rPr>
          <w:rFonts w:ascii="Gill Sans" w:eastAsia="Gill Sans" w:hAnsi="Gill Sans" w:cs="Gill Sans"/>
          <w:color w:val="000000"/>
        </w:rPr>
        <w:t xml:space="preserve"> </w:t>
      </w:r>
    </w:p>
    <w:p w14:paraId="6F4DD796" w14:textId="0B13C2AE" w:rsidR="00DF2DD8" w:rsidRPr="007F038C" w:rsidRDefault="00A71183" w:rsidP="00316914">
      <w:pPr>
        <w:numPr>
          <w:ilvl w:val="0"/>
          <w:numId w:val="156"/>
        </w:numPr>
        <w:pBdr>
          <w:top w:val="nil"/>
          <w:left w:val="nil"/>
          <w:bottom w:val="nil"/>
          <w:right w:val="nil"/>
          <w:between w:val="nil"/>
        </w:pBdr>
        <w:spacing w:line="288" w:lineRule="auto"/>
        <w:jc w:val="both"/>
        <w:rPr>
          <w:rFonts w:ascii="Arial" w:eastAsia="Arial" w:hAnsi="Arial" w:cs="Arial"/>
          <w:color w:val="000000"/>
        </w:rPr>
      </w:pPr>
      <w:r>
        <w:rPr>
          <w:noProof/>
          <w:lang w:eastAsia="en-US" w:bidi="ar-SA"/>
        </w:rPr>
        <w:pict w14:anchorId="111C71F2">
          <v:shapetype id="_x0000_t32" coordsize="21600,21600" o:spt="32" o:oned="t" path="m,l21600,21600e" filled="f">
            <v:path arrowok="t" fillok="f" o:connecttype="none"/>
            <o:lock v:ext="edit" shapetype="t"/>
          </v:shapetype>
          <v:shape id="_x0000_s1029" type="#_x0000_t32" style="position:absolute;left:0;text-align:left;margin-left:402pt;margin-top:14.4pt;width:21.75pt;height:21.8pt;flip:x;z-index:251660288" o:connectortype="straight" strokeweight="1.5pt">
            <v:stroke endarrow="block"/>
          </v:shape>
        </w:pict>
      </w:r>
      <w:r w:rsidR="005037B3">
        <w:rPr>
          <w:rFonts w:ascii="Gill Sans" w:eastAsia="Gill Sans" w:hAnsi="Gill Sans" w:cs="Gill Sans"/>
          <w:color w:val="000000"/>
        </w:rPr>
        <w:t>Click on the add button in the address bar.</w:t>
      </w:r>
    </w:p>
    <w:p w14:paraId="7ADEDDC2" w14:textId="4328B0CF" w:rsidR="00DF2DD8" w:rsidRPr="00DF2DD8" w:rsidRDefault="00A71183" w:rsidP="00DF2DD8">
      <w:pPr>
        <w:pBdr>
          <w:top w:val="nil"/>
          <w:left w:val="nil"/>
          <w:bottom w:val="nil"/>
          <w:right w:val="nil"/>
          <w:between w:val="nil"/>
        </w:pBdr>
        <w:spacing w:line="288" w:lineRule="auto"/>
        <w:jc w:val="both"/>
        <w:rPr>
          <w:rFonts w:ascii="Arial" w:eastAsia="Arial" w:hAnsi="Arial" w:cs="Arial"/>
          <w:color w:val="000000"/>
        </w:rPr>
      </w:pPr>
      <w:r>
        <w:rPr>
          <w:noProof/>
          <w:lang w:eastAsia="en-US" w:bidi="ar-SA"/>
        </w:rPr>
        <w:pict w14:anchorId="6F33C49D">
          <v:oval id="_x0000_s1028" style="position:absolute;left:0;text-align:left;margin-left:390pt;margin-top:15.9pt;width:13.5pt;height:15pt;z-index:251659264" filled="f" strokeweight="1.5pt"/>
        </w:pict>
      </w:r>
    </w:p>
    <w:p w14:paraId="28AB29BD" w14:textId="5E55831D" w:rsidR="00A6054B" w:rsidRDefault="00DF2DD8" w:rsidP="000C49DD">
      <w:pPr>
        <w:keepNext/>
        <w:pBdr>
          <w:top w:val="nil"/>
          <w:left w:val="nil"/>
          <w:bottom w:val="nil"/>
          <w:right w:val="nil"/>
          <w:between w:val="nil"/>
        </w:pBdr>
        <w:spacing w:line="288" w:lineRule="auto"/>
        <w:jc w:val="center"/>
      </w:pPr>
      <w:r>
        <w:rPr>
          <w:noProof/>
          <w:lang w:eastAsia="en-US" w:bidi="ar-SA"/>
        </w:rPr>
        <w:drawing>
          <wp:inline distT="0" distB="0" distL="0" distR="0" wp14:anchorId="26FE2214" wp14:editId="1612B73E">
            <wp:extent cx="6086475" cy="235267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746" r="1104" b="44284"/>
                    <a:stretch/>
                  </pic:blipFill>
                  <pic:spPr bwMode="auto">
                    <a:xfrm>
                      <a:off x="0" y="0"/>
                      <a:ext cx="6086475" cy="2352675"/>
                    </a:xfrm>
                    <a:prstGeom prst="rect">
                      <a:avLst/>
                    </a:prstGeom>
                    <a:ln>
                      <a:noFill/>
                    </a:ln>
                    <a:extLst>
                      <a:ext uri="{53640926-AAD7-44D8-BBD7-CCE9431645EC}">
                        <a14:shadowObscured xmlns:a14="http://schemas.microsoft.com/office/drawing/2010/main"/>
                      </a:ext>
                    </a:extLst>
                  </pic:spPr>
                </pic:pic>
              </a:graphicData>
            </a:graphic>
          </wp:inline>
        </w:drawing>
      </w:r>
    </w:p>
    <w:p w14:paraId="0F174905" w14:textId="35021F28" w:rsidR="00DF2DD8" w:rsidRDefault="00A6054B" w:rsidP="00A6054B">
      <w:pPr>
        <w:pStyle w:val="Caption"/>
        <w:jc w:val="center"/>
        <w:rPr>
          <w:rFonts w:ascii="Arial" w:eastAsia="Arial" w:hAnsi="Arial" w:cs="Arial"/>
          <w:color w:val="000000"/>
        </w:rPr>
      </w:pPr>
      <w:r>
        <w:t>Figure 3.B-Install QAT</w:t>
      </w:r>
    </w:p>
    <w:p w14:paraId="18B17091" w14:textId="77777777" w:rsidR="005037B3" w:rsidRDefault="005037B3" w:rsidP="00316914">
      <w:pPr>
        <w:numPr>
          <w:ilvl w:val="0"/>
          <w:numId w:val="156"/>
        </w:numPr>
        <w:pBdr>
          <w:top w:val="nil"/>
          <w:left w:val="nil"/>
          <w:bottom w:val="nil"/>
          <w:right w:val="nil"/>
          <w:between w:val="nil"/>
        </w:pBdr>
        <w:spacing w:line="288" w:lineRule="auto"/>
        <w:jc w:val="both"/>
        <w:rPr>
          <w:rFonts w:ascii="Arial" w:eastAsia="Arial" w:hAnsi="Arial" w:cs="Arial"/>
          <w:color w:val="000000"/>
        </w:rPr>
      </w:pPr>
      <w:r>
        <w:rPr>
          <w:rFonts w:ascii="Gill Sans" w:eastAsia="Gill Sans" w:hAnsi="Gill Sans" w:cs="Gill Sans"/>
        </w:rPr>
        <w:t>A small pop-up will be shown.</w:t>
      </w:r>
      <w:r>
        <w:rPr>
          <w:rFonts w:ascii="Gill Sans" w:eastAsia="Gill Sans" w:hAnsi="Gill Sans" w:cs="Gill Sans"/>
          <w:color w:val="000000"/>
        </w:rPr>
        <w:t xml:space="preserve"> </w:t>
      </w:r>
    </w:p>
    <w:p w14:paraId="6A381E73"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Click install. </w:t>
      </w:r>
    </w:p>
    <w:p w14:paraId="05F50F54"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QAT PWA will be </w:t>
      </w:r>
      <w:r>
        <w:rPr>
          <w:rFonts w:ascii="Gill Sans" w:eastAsia="Gill Sans" w:hAnsi="Gill Sans" w:cs="Gill Sans"/>
        </w:rPr>
        <w:t xml:space="preserve">installed </w:t>
      </w:r>
      <w:r>
        <w:rPr>
          <w:rFonts w:ascii="Gill Sans" w:eastAsia="Gill Sans" w:hAnsi="Gill Sans" w:cs="Gill Sans"/>
          <w:color w:val="000000"/>
        </w:rPr>
        <w:t>to the user’s desktop.</w:t>
      </w:r>
    </w:p>
    <w:p w14:paraId="7C2A8B2B"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The user can work in the </w:t>
      </w:r>
      <w:r>
        <w:rPr>
          <w:rFonts w:ascii="Gill Sans" w:eastAsia="Gill Sans" w:hAnsi="Gill Sans" w:cs="Gill Sans"/>
        </w:rPr>
        <w:t xml:space="preserve">installed software </w:t>
      </w:r>
      <w:r>
        <w:rPr>
          <w:rFonts w:ascii="Gill Sans" w:eastAsia="Gill Sans" w:hAnsi="Gill Sans" w:cs="Gill Sans"/>
          <w:color w:val="000000"/>
        </w:rPr>
        <w:t>in online as well as offline mode.</w:t>
      </w:r>
    </w:p>
    <w:p w14:paraId="0729FB04"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However, the user has to login initially before </w:t>
      </w:r>
      <w:r>
        <w:rPr>
          <w:rFonts w:ascii="Gill Sans" w:eastAsia="Gill Sans" w:hAnsi="Gill Sans" w:cs="Gill Sans"/>
        </w:rPr>
        <w:t xml:space="preserve">installing </w:t>
      </w:r>
      <w:r>
        <w:rPr>
          <w:rFonts w:ascii="Gill Sans" w:eastAsia="Gill Sans" w:hAnsi="Gill Sans" w:cs="Gill Sans"/>
          <w:color w:val="000000"/>
        </w:rPr>
        <w:t xml:space="preserve">the software in offline mode, and then continue working in offline mode. </w:t>
      </w:r>
    </w:p>
    <w:p w14:paraId="708F8ECF" w14:textId="77777777"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rPr>
        <w:t xml:space="preserve">After the installation user can </w:t>
      </w:r>
      <w:r>
        <w:rPr>
          <w:rFonts w:ascii="Gill Sans" w:eastAsia="Gill Sans" w:hAnsi="Gill Sans" w:cs="Gill Sans"/>
          <w:color w:val="000000"/>
        </w:rPr>
        <w:t>open the</w:t>
      </w:r>
      <w:r>
        <w:rPr>
          <w:rFonts w:ascii="Gill Sans" w:eastAsia="Gill Sans" w:hAnsi="Gill Sans" w:cs="Gill Sans"/>
        </w:rPr>
        <w:t xml:space="preserve"> QAT in his/her local machine.</w:t>
      </w:r>
    </w:p>
    <w:p w14:paraId="4E668A8B" w14:textId="14B1902D"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rPr>
        <w:t xml:space="preserve">Users can directly open from downloads or </w:t>
      </w:r>
      <w:r>
        <w:rPr>
          <w:rFonts w:ascii="Gill Sans" w:eastAsia="Gill Sans" w:hAnsi="Gill Sans" w:cs="Gill Sans"/>
          <w:color w:val="000000"/>
        </w:rPr>
        <w:t xml:space="preserve">type </w:t>
      </w:r>
      <w:r>
        <w:rPr>
          <w:rFonts w:ascii="Gill Sans" w:eastAsia="Gill Sans" w:hAnsi="Gill Sans" w:cs="Gill Sans"/>
          <w:b/>
          <w:color w:val="000000"/>
        </w:rPr>
        <w:t xml:space="preserve">chrome://apps/ </w:t>
      </w:r>
      <w:r>
        <w:rPr>
          <w:rFonts w:ascii="Gill Sans" w:eastAsia="Gill Sans" w:hAnsi="Gill Sans" w:cs="Gill Sans"/>
          <w:color w:val="000000"/>
        </w:rPr>
        <w:t>in the search bar.</w:t>
      </w:r>
    </w:p>
    <w:p w14:paraId="4EDDCD56" w14:textId="18DD2090" w:rsidR="005037B3" w:rsidRDefault="005037B3" w:rsidP="00316914">
      <w:pPr>
        <w:numPr>
          <w:ilvl w:val="0"/>
          <w:numId w:val="156"/>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The QAT </w:t>
      </w:r>
      <w:r>
        <w:rPr>
          <w:rFonts w:ascii="Gill Sans" w:eastAsia="Gill Sans" w:hAnsi="Gill Sans" w:cs="Gill Sans"/>
        </w:rPr>
        <w:t xml:space="preserve">software </w:t>
      </w:r>
      <w:r>
        <w:rPr>
          <w:rFonts w:ascii="Gill Sans" w:eastAsia="Gill Sans" w:hAnsi="Gill Sans" w:cs="Gill Sans"/>
          <w:color w:val="000000"/>
        </w:rPr>
        <w:t>will be displayed on the screen</w:t>
      </w:r>
      <w:r w:rsidR="00847971">
        <w:rPr>
          <w:rFonts w:ascii="Gill Sans" w:eastAsia="Gill Sans" w:hAnsi="Gill Sans" w:cs="Gill Sans"/>
          <w:color w:val="000000"/>
        </w:rPr>
        <w:t xml:space="preserve"> (Only if it is installed in local machine as mentioned above)</w:t>
      </w:r>
      <w:r>
        <w:rPr>
          <w:rFonts w:ascii="Gill Sans" w:eastAsia="Gill Sans" w:hAnsi="Gill Sans" w:cs="Gill Sans"/>
          <w:color w:val="000000"/>
        </w:rPr>
        <w:t>.</w:t>
      </w:r>
    </w:p>
    <w:p w14:paraId="2E1B4A17" w14:textId="77777777" w:rsidR="005037B3" w:rsidRDefault="005037B3" w:rsidP="005037B3">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w:t>
      </w:r>
    </w:p>
    <w:p w14:paraId="663AF52B" w14:textId="729CF746" w:rsidR="005037B3" w:rsidRPr="00677CF7" w:rsidRDefault="005037B3" w:rsidP="00316914">
      <w:pPr>
        <w:numPr>
          <w:ilvl w:val="0"/>
          <w:numId w:val="22"/>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Once a user moves from PWA to Browser; </w:t>
      </w:r>
      <w:r>
        <w:rPr>
          <w:rFonts w:ascii="Gill Sans" w:eastAsia="Gill Sans" w:hAnsi="Gill Sans" w:cs="Gill Sans"/>
        </w:rPr>
        <w:t xml:space="preserve">Click on the ctrl + f5 </w:t>
      </w:r>
      <w:r>
        <w:rPr>
          <w:rFonts w:ascii="Gill Sans" w:eastAsia="Gill Sans" w:hAnsi="Gill Sans" w:cs="Gill Sans"/>
          <w:color w:val="000000"/>
        </w:rPr>
        <w:t>button to</w:t>
      </w:r>
      <w:r>
        <w:rPr>
          <w:rFonts w:ascii="Gill Sans" w:eastAsia="Gill Sans" w:hAnsi="Gill Sans" w:cs="Gill Sans"/>
        </w:rPr>
        <w:t xml:space="preserve"> refresh. </w:t>
      </w:r>
    </w:p>
    <w:p w14:paraId="7EDC5825" w14:textId="39318151" w:rsidR="005037B3" w:rsidRPr="00847971" w:rsidRDefault="005037B3" w:rsidP="00316914">
      <w:pPr>
        <w:numPr>
          <w:ilvl w:val="0"/>
          <w:numId w:val="22"/>
        </w:numPr>
        <w:pBdr>
          <w:top w:val="nil"/>
          <w:left w:val="nil"/>
          <w:bottom w:val="nil"/>
          <w:right w:val="nil"/>
          <w:between w:val="nil"/>
        </w:pBdr>
        <w:spacing w:line="288" w:lineRule="auto"/>
        <w:jc w:val="both"/>
        <w:rPr>
          <w:rStyle w:val="Hyperlink"/>
          <w:rFonts w:ascii="Gill Sans" w:eastAsia="Gill Sans" w:hAnsi="Gill Sans" w:cs="Gill Sans"/>
        </w:rPr>
      </w:pPr>
      <w:r>
        <w:rPr>
          <w:rFonts w:ascii="Gill Sans" w:eastAsia="Gill Sans" w:hAnsi="Gill Sans" w:cs="Gill Sans"/>
          <w:color w:val="000000"/>
        </w:rPr>
        <w:t xml:space="preserve">Also, if the user needs to refer to Server specs, please check </w:t>
      </w:r>
      <w:r w:rsidR="00847971">
        <w:rPr>
          <w:rFonts w:ascii="Gill Sans" w:eastAsia="Gill Sans" w:hAnsi="Gill Sans" w:cs="Gill Sans"/>
          <w:color w:val="000000"/>
        </w:rPr>
        <w:fldChar w:fldCharType="begin"/>
      </w:r>
      <w:r w:rsidR="00847971">
        <w:rPr>
          <w:rFonts w:ascii="Gill Sans" w:eastAsia="Gill Sans" w:hAnsi="Gill Sans" w:cs="Gill Sans"/>
          <w:color w:val="000000"/>
        </w:rPr>
        <w:instrText xml:space="preserve"> HYPERLINK  \l "_Section_3_-" </w:instrText>
      </w:r>
      <w:r w:rsidR="00847971">
        <w:rPr>
          <w:rFonts w:ascii="Gill Sans" w:eastAsia="Gill Sans" w:hAnsi="Gill Sans" w:cs="Gill Sans"/>
          <w:color w:val="000000"/>
        </w:rPr>
      </w:r>
      <w:r w:rsidR="00847971">
        <w:rPr>
          <w:rFonts w:ascii="Gill Sans" w:eastAsia="Gill Sans" w:hAnsi="Gill Sans" w:cs="Gill Sans"/>
          <w:color w:val="000000"/>
        </w:rPr>
        <w:fldChar w:fldCharType="separate"/>
      </w:r>
      <w:r w:rsidRPr="00847971">
        <w:rPr>
          <w:rStyle w:val="Hyperlink"/>
          <w:rFonts w:ascii="Gill Sans" w:eastAsia="Gill Sans" w:hAnsi="Gill Sans" w:cs="Gill Sans"/>
        </w:rPr>
        <w:t xml:space="preserve">Appendix </w:t>
      </w:r>
      <w:r w:rsidR="00AE6210" w:rsidRPr="00847971">
        <w:rPr>
          <w:rStyle w:val="Hyperlink"/>
          <w:rFonts w:ascii="Gill Sans" w:eastAsia="Gill Sans" w:hAnsi="Gill Sans" w:cs="Gill Sans"/>
        </w:rPr>
        <w:t>Section</w:t>
      </w:r>
      <w:r w:rsidRPr="00847971">
        <w:rPr>
          <w:rStyle w:val="Hyperlink"/>
          <w:rFonts w:ascii="Gill Sans" w:eastAsia="Gill Sans" w:hAnsi="Gill Sans" w:cs="Gill Sans"/>
        </w:rPr>
        <w:t xml:space="preserve"> </w:t>
      </w:r>
      <w:r w:rsidR="00847971" w:rsidRPr="00847971">
        <w:rPr>
          <w:rStyle w:val="Hyperlink"/>
          <w:rFonts w:ascii="Gill Sans" w:eastAsia="Gill Sans" w:hAnsi="Gill Sans" w:cs="Gill Sans"/>
        </w:rPr>
        <w:t>3–</w:t>
      </w:r>
      <w:r w:rsidRPr="00847971">
        <w:rPr>
          <w:rStyle w:val="Hyperlink"/>
          <w:rFonts w:ascii="Gill Sans" w:eastAsia="Gill Sans" w:hAnsi="Gill Sans" w:cs="Gill Sans"/>
        </w:rPr>
        <w:t xml:space="preserve"> QAT Serv</w:t>
      </w:r>
      <w:r w:rsidRPr="00847971">
        <w:rPr>
          <w:rStyle w:val="Hyperlink"/>
          <w:rFonts w:ascii="Gill Sans" w:eastAsia="Gill Sans" w:hAnsi="Gill Sans" w:cs="Gill Sans"/>
        </w:rPr>
        <w:t>e</w:t>
      </w:r>
      <w:r w:rsidRPr="00847971">
        <w:rPr>
          <w:rStyle w:val="Hyperlink"/>
          <w:rFonts w:ascii="Gill Sans" w:eastAsia="Gill Sans" w:hAnsi="Gill Sans" w:cs="Gill Sans"/>
        </w:rPr>
        <w:t>r Scripts.</w:t>
      </w:r>
    </w:p>
    <w:p w14:paraId="22323A9E" w14:textId="376726FC" w:rsidR="005037B3" w:rsidRDefault="00847971" w:rsidP="005037B3">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fldChar w:fldCharType="end"/>
      </w:r>
    </w:p>
    <w:p w14:paraId="15424662" w14:textId="4551EDF1" w:rsidR="005037B3" w:rsidRPr="00677CF7" w:rsidRDefault="005037B3" w:rsidP="00316914">
      <w:pPr>
        <w:pStyle w:val="Heading2"/>
        <w:widowControl/>
        <w:numPr>
          <w:ilvl w:val="0"/>
          <w:numId w:val="224"/>
        </w:numPr>
        <w:pBdr>
          <w:top w:val="nil"/>
          <w:left w:val="nil"/>
          <w:bottom w:val="nil"/>
          <w:right w:val="nil"/>
          <w:between w:val="nil"/>
        </w:pBdr>
        <w:spacing w:before="0" w:after="0" w:line="360" w:lineRule="auto"/>
        <w:rPr>
          <w:rFonts w:ascii="Gill Sans" w:eastAsia="Gill Sans" w:hAnsi="Gill Sans" w:cs="Gill Sans"/>
        </w:rPr>
      </w:pPr>
      <w:r>
        <w:rPr>
          <w:rFonts w:ascii="Gill Sans" w:eastAsia="Gill Sans" w:hAnsi="Gill Sans" w:cs="Gill Sans"/>
        </w:rPr>
        <w:lastRenderedPageBreak/>
        <w:t xml:space="preserve"> </w:t>
      </w:r>
      <w:bookmarkStart w:id="31" w:name="_Toc57382787"/>
      <w:bookmarkStart w:id="32" w:name="_Toc57478137"/>
      <w:r>
        <w:rPr>
          <w:rFonts w:ascii="Gill Sans" w:eastAsia="Gill Sans" w:hAnsi="Gill Sans" w:cs="Gill Sans"/>
        </w:rPr>
        <w:t>Logging in to QAT</w:t>
      </w:r>
      <w:bookmarkEnd w:id="31"/>
      <w:bookmarkEnd w:id="32"/>
    </w:p>
    <w:p w14:paraId="1E0CF4B3" w14:textId="34D5C6FC" w:rsidR="005037B3" w:rsidRPr="00A6054B" w:rsidRDefault="005037B3" w:rsidP="00316914">
      <w:pPr>
        <w:keepNext/>
        <w:widowControl w:val="0"/>
        <w:numPr>
          <w:ilvl w:val="0"/>
          <w:numId w:val="31"/>
        </w:numPr>
        <w:pBdr>
          <w:top w:val="nil"/>
          <w:left w:val="nil"/>
          <w:bottom w:val="nil"/>
          <w:right w:val="nil"/>
          <w:between w:val="nil"/>
        </w:pBdr>
        <w:spacing w:after="120" w:line="276" w:lineRule="auto"/>
        <w:rPr>
          <w:rFonts w:ascii="Gill Sans" w:eastAsia="Gill Sans" w:hAnsi="Gill Sans" w:cs="Gill Sans"/>
          <w:b/>
          <w:color w:val="000080"/>
          <w:sz w:val="28"/>
          <w:szCs w:val="28"/>
          <w:highlight w:val="white"/>
        </w:rPr>
      </w:pPr>
      <w:r>
        <w:rPr>
          <w:rFonts w:ascii="Gill Sans" w:eastAsia="Gill Sans" w:hAnsi="Gill Sans" w:cs="Gill Sans"/>
          <w:b/>
          <w:color w:val="000080"/>
          <w:sz w:val="28"/>
          <w:szCs w:val="28"/>
          <w:highlight w:val="white"/>
        </w:rPr>
        <w:t>L</w:t>
      </w:r>
      <w:r w:rsidR="00A6054B">
        <w:rPr>
          <w:rFonts w:ascii="Gill Sans" w:eastAsia="Gill Sans" w:hAnsi="Gill Sans" w:cs="Gill Sans"/>
          <w:b/>
          <w:color w:val="000080"/>
          <w:sz w:val="28"/>
          <w:szCs w:val="28"/>
          <w:highlight w:val="white"/>
        </w:rPr>
        <w:t>ogin</w:t>
      </w:r>
    </w:p>
    <w:p w14:paraId="72142900" w14:textId="77777777" w:rsidR="005037B3" w:rsidRDefault="005037B3" w:rsidP="00316914">
      <w:pPr>
        <w:numPr>
          <w:ilvl w:val="0"/>
          <w:numId w:val="209"/>
        </w:numPr>
        <w:pBdr>
          <w:top w:val="nil"/>
          <w:left w:val="nil"/>
          <w:bottom w:val="nil"/>
          <w:right w:val="nil"/>
          <w:between w:val="nil"/>
        </w:pBdr>
        <w:spacing w:line="276" w:lineRule="auto"/>
        <w:jc w:val="both"/>
        <w:rPr>
          <w:rFonts w:ascii="Gill Sans" w:eastAsia="Gill Sans" w:hAnsi="Gill Sans" w:cs="Gill Sans"/>
        </w:rPr>
      </w:pPr>
      <w:r>
        <w:rPr>
          <w:rFonts w:ascii="Gill Sans" w:eastAsia="Gill Sans" w:hAnsi="Gill Sans" w:cs="Gill Sans"/>
          <w:color w:val="000000"/>
        </w:rPr>
        <w:t xml:space="preserve">To log in, type the URL </w:t>
      </w:r>
      <w:hyperlink r:id="rId15">
        <w:r>
          <w:rPr>
            <w:rFonts w:ascii="Gill Sans" w:eastAsia="Gill Sans" w:hAnsi="Gill Sans" w:cs="Gill Sans"/>
            <w:color w:val="0000FF"/>
            <w:u w:val="single"/>
          </w:rPr>
          <w:t>https://www.quantificationanalytics.org/</w:t>
        </w:r>
      </w:hyperlink>
      <w:r>
        <w:rPr>
          <w:rFonts w:ascii="Gill Sans" w:eastAsia="Gill Sans" w:hAnsi="Gill Sans" w:cs="Gill Sans"/>
          <w:color w:val="0000FF"/>
        </w:rPr>
        <w:t xml:space="preserve"> </w:t>
      </w:r>
      <w:r>
        <w:rPr>
          <w:rFonts w:ascii="Gill Sans" w:eastAsia="Gill Sans" w:hAnsi="Gill Sans" w:cs="Gill Sans"/>
          <w:color w:val="000000"/>
        </w:rPr>
        <w:t>in the search bar and press enter, or open the PWA from your desktop.</w:t>
      </w:r>
    </w:p>
    <w:p w14:paraId="0A75EB20" w14:textId="77777777" w:rsidR="005037B3" w:rsidRDefault="005037B3" w:rsidP="00316914">
      <w:pPr>
        <w:numPr>
          <w:ilvl w:val="0"/>
          <w:numId w:val="20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login screen will be displayed.</w:t>
      </w:r>
    </w:p>
    <w:p w14:paraId="68C9E37E" w14:textId="77777777" w:rsidR="005037B3" w:rsidRDefault="005037B3" w:rsidP="00316914">
      <w:pPr>
        <w:numPr>
          <w:ilvl w:val="0"/>
          <w:numId w:val="20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Type the username and password in the given sections.</w:t>
      </w:r>
    </w:p>
    <w:p w14:paraId="242953CF" w14:textId="77777777" w:rsidR="005037B3" w:rsidRDefault="005037B3" w:rsidP="00316914">
      <w:pPr>
        <w:numPr>
          <w:ilvl w:val="0"/>
          <w:numId w:val="209"/>
        </w:numPr>
        <w:pBdr>
          <w:top w:val="nil"/>
          <w:left w:val="nil"/>
          <w:bottom w:val="nil"/>
          <w:right w:val="nil"/>
          <w:between w:val="nil"/>
        </w:pBdr>
        <w:spacing w:line="288" w:lineRule="auto"/>
        <w:jc w:val="both"/>
      </w:pPr>
      <w:r>
        <w:rPr>
          <w:rFonts w:ascii="Gill Sans" w:eastAsia="Gill Sans" w:hAnsi="Gill Sans" w:cs="Gill Sans"/>
          <w:color w:val="000000"/>
        </w:rPr>
        <w:t>After entering all the details click on the “Login” button.</w:t>
      </w:r>
    </w:p>
    <w:p w14:paraId="6080E96A"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02FBAA7F" w14:textId="63F3B900" w:rsidR="005037B3" w:rsidRPr="00A6054B" w:rsidRDefault="005037B3" w:rsidP="00316914">
      <w:pPr>
        <w:pStyle w:val="Heading2"/>
        <w:widowControl/>
        <w:numPr>
          <w:ilvl w:val="0"/>
          <w:numId w:val="224"/>
        </w:numPr>
        <w:pBdr>
          <w:top w:val="nil"/>
          <w:left w:val="nil"/>
          <w:bottom w:val="nil"/>
          <w:right w:val="nil"/>
          <w:between w:val="nil"/>
        </w:pBdr>
        <w:spacing w:before="0" w:after="0" w:line="276" w:lineRule="auto"/>
        <w:rPr>
          <w:rFonts w:ascii="Gill Sans" w:eastAsia="Gill Sans" w:hAnsi="Gill Sans" w:cs="Gill Sans"/>
        </w:rPr>
      </w:pPr>
      <w:bookmarkStart w:id="33" w:name="_Toc57382788"/>
      <w:bookmarkStart w:id="34" w:name="_Toc57478138"/>
      <w:r>
        <w:rPr>
          <w:rFonts w:ascii="Gill Sans" w:eastAsia="Gill Sans" w:hAnsi="Gill Sans" w:cs="Gill Sans"/>
        </w:rPr>
        <w:t>User ID &amp; Password</w:t>
      </w:r>
      <w:bookmarkEnd w:id="33"/>
      <w:bookmarkEnd w:id="34"/>
    </w:p>
    <w:p w14:paraId="0BC87C58" w14:textId="77777777" w:rsidR="005037B3" w:rsidRDefault="005037B3" w:rsidP="00316914">
      <w:pPr>
        <w:keepNext/>
        <w:widowControl w:val="0"/>
        <w:numPr>
          <w:ilvl w:val="0"/>
          <w:numId w:val="181"/>
        </w:numPr>
        <w:pBdr>
          <w:top w:val="nil"/>
          <w:left w:val="nil"/>
          <w:bottom w:val="nil"/>
          <w:right w:val="nil"/>
          <w:between w:val="nil"/>
        </w:pBdr>
        <w:spacing w:after="120" w:line="276" w:lineRule="auto"/>
        <w:rPr>
          <w:rFonts w:ascii="Gill Sans" w:eastAsia="Gill Sans" w:hAnsi="Gill Sans" w:cs="Gill Sans"/>
          <w:color w:val="000080"/>
          <w:highlight w:val="white"/>
        </w:rPr>
      </w:pPr>
      <w:r>
        <w:rPr>
          <w:rFonts w:ascii="Gill Sans" w:eastAsia="Gill Sans" w:hAnsi="Gill Sans" w:cs="Gill Sans"/>
          <w:b/>
          <w:color w:val="000080"/>
          <w:sz w:val="28"/>
          <w:szCs w:val="28"/>
          <w:highlight w:val="white"/>
        </w:rPr>
        <w:t>Forgot Password</w:t>
      </w:r>
    </w:p>
    <w:p w14:paraId="53178FBF" w14:textId="77777777" w:rsidR="00A6054B" w:rsidRDefault="005037B3" w:rsidP="00A6054B">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6CAC33A7" wp14:editId="670C7F11">
            <wp:extent cx="4857750" cy="1800225"/>
            <wp:effectExtent l="0" t="0" r="0" b="0"/>
            <wp:docPr id="91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6"/>
                    <a:srcRect/>
                    <a:stretch>
                      <a:fillRect/>
                    </a:stretch>
                  </pic:blipFill>
                  <pic:spPr>
                    <a:xfrm>
                      <a:off x="0" y="0"/>
                      <a:ext cx="4857750" cy="1800225"/>
                    </a:xfrm>
                    <a:prstGeom prst="rect">
                      <a:avLst/>
                    </a:prstGeom>
                    <a:ln/>
                  </pic:spPr>
                </pic:pic>
              </a:graphicData>
            </a:graphic>
          </wp:inline>
        </w:drawing>
      </w:r>
    </w:p>
    <w:p w14:paraId="6302208A" w14:textId="4A485B02" w:rsidR="005037B3" w:rsidRDefault="00231778" w:rsidP="00A6054B">
      <w:pPr>
        <w:pStyle w:val="Caption"/>
        <w:jc w:val="center"/>
        <w:rPr>
          <w:rFonts w:ascii="Gill Sans" w:eastAsia="Gill Sans" w:hAnsi="Gill Sans" w:cs="Gill Sans"/>
          <w:color w:val="000000"/>
        </w:rPr>
      </w:pPr>
      <w:r>
        <w:t>Figure 3</w:t>
      </w:r>
      <w:r w:rsidR="00A6054B">
        <w:t>.D-Forgot Password</w:t>
      </w:r>
      <w:r w:rsidR="005037B3">
        <w:rPr>
          <w:rFonts w:ascii="Gill Sans" w:eastAsia="Gill Sans" w:hAnsi="Gill Sans" w:cs="Gill Sans"/>
          <w:color w:val="000000"/>
        </w:rPr>
        <w:t xml:space="preserve">                                     </w:t>
      </w:r>
    </w:p>
    <w:p w14:paraId="63A744C8" w14:textId="77777777" w:rsidR="005037B3" w:rsidRDefault="005037B3" w:rsidP="005037B3">
      <w:pPr>
        <w:pBdr>
          <w:top w:val="nil"/>
          <w:left w:val="nil"/>
          <w:bottom w:val="nil"/>
          <w:right w:val="nil"/>
          <w:between w:val="nil"/>
        </w:pBdr>
        <w:spacing w:line="288" w:lineRule="auto"/>
        <w:jc w:val="both"/>
        <w:rPr>
          <w:rFonts w:ascii="Gill Sans" w:eastAsia="Gill Sans" w:hAnsi="Gill Sans" w:cs="Gill Sans"/>
          <w:b/>
          <w:color w:val="000000"/>
          <w:sz w:val="4"/>
          <w:szCs w:val="4"/>
        </w:rPr>
      </w:pPr>
    </w:p>
    <w:p w14:paraId="23068B5E" w14:textId="77777777" w:rsidR="005037B3" w:rsidRDefault="005037B3" w:rsidP="00316914">
      <w:pPr>
        <w:numPr>
          <w:ilvl w:val="0"/>
          <w:numId w:val="23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user who has forgotten their password, can click on the “Forgot Password?” link on the bottom right to reset it.</w:t>
      </w:r>
    </w:p>
    <w:p w14:paraId="4D1D5F67" w14:textId="77777777" w:rsidR="005037B3" w:rsidRDefault="005037B3" w:rsidP="00316914">
      <w:pPr>
        <w:numPr>
          <w:ilvl w:val="0"/>
          <w:numId w:val="23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new window will be opened on screen.</w:t>
      </w:r>
    </w:p>
    <w:p w14:paraId="7AE1CC7A" w14:textId="77777777" w:rsidR="005037B3" w:rsidRDefault="005037B3" w:rsidP="00316914">
      <w:pPr>
        <w:numPr>
          <w:ilvl w:val="0"/>
          <w:numId w:val="23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Type the email address in and click on the “Submit” button.</w:t>
      </w:r>
    </w:p>
    <w:p w14:paraId="7EFBE470" w14:textId="047805E6" w:rsidR="005037B3" w:rsidRDefault="005037B3" w:rsidP="00316914">
      <w:pPr>
        <w:numPr>
          <w:ilvl w:val="0"/>
          <w:numId w:val="236"/>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The user will get a link via email to reset their password.</w:t>
      </w:r>
    </w:p>
    <w:p w14:paraId="0B86FB96" w14:textId="77777777" w:rsidR="00A6054B" w:rsidRPr="00A6054B" w:rsidRDefault="00A6054B" w:rsidP="00A6054B">
      <w:pPr>
        <w:pBdr>
          <w:top w:val="nil"/>
          <w:left w:val="nil"/>
          <w:bottom w:val="nil"/>
          <w:right w:val="nil"/>
          <w:between w:val="nil"/>
        </w:pBdr>
        <w:spacing w:line="288" w:lineRule="auto"/>
        <w:jc w:val="both"/>
        <w:rPr>
          <w:rFonts w:ascii="Gill Sans" w:eastAsia="Gill Sans" w:hAnsi="Gill Sans" w:cs="Gill Sans"/>
          <w:color w:val="000000"/>
        </w:rPr>
      </w:pPr>
    </w:p>
    <w:p w14:paraId="2077995F" w14:textId="77777777" w:rsidR="005037B3" w:rsidRDefault="005037B3" w:rsidP="00316914">
      <w:pPr>
        <w:keepNext/>
        <w:widowControl w:val="0"/>
        <w:numPr>
          <w:ilvl w:val="0"/>
          <w:numId w:val="181"/>
        </w:numPr>
        <w:pBdr>
          <w:top w:val="nil"/>
          <w:left w:val="nil"/>
          <w:bottom w:val="nil"/>
          <w:right w:val="nil"/>
          <w:between w:val="nil"/>
        </w:pBdr>
        <w:spacing w:after="120"/>
        <w:rPr>
          <w:rFonts w:ascii="Gill Sans" w:eastAsia="Gill Sans" w:hAnsi="Gill Sans" w:cs="Gill Sans"/>
          <w:color w:val="000080"/>
          <w:highlight w:val="white"/>
        </w:rPr>
      </w:pPr>
      <w:r>
        <w:rPr>
          <w:rFonts w:ascii="Gill Sans" w:eastAsia="Gill Sans" w:hAnsi="Gill Sans" w:cs="Gill Sans"/>
          <w:b/>
          <w:color w:val="000080"/>
          <w:sz w:val="28"/>
          <w:szCs w:val="28"/>
          <w:highlight w:val="white"/>
        </w:rPr>
        <w:t>Change Password</w:t>
      </w:r>
    </w:p>
    <w:p w14:paraId="27438E95" w14:textId="77777777" w:rsidR="005037B3" w:rsidRDefault="005037B3" w:rsidP="00316914">
      <w:pPr>
        <w:numPr>
          <w:ilvl w:val="0"/>
          <w:numId w:val="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the top right corner of the screen.</w:t>
      </w:r>
    </w:p>
    <w:p w14:paraId="65C19F07" w14:textId="77777777" w:rsidR="005037B3" w:rsidRDefault="005037B3" w:rsidP="00316914">
      <w:pPr>
        <w:numPr>
          <w:ilvl w:val="0"/>
          <w:numId w:val="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the profile icon.</w:t>
      </w:r>
    </w:p>
    <w:p w14:paraId="4FFEB286" w14:textId="77777777" w:rsidR="005037B3" w:rsidRDefault="005037B3" w:rsidP="00316914">
      <w:pPr>
        <w:numPr>
          <w:ilvl w:val="0"/>
          <w:numId w:val="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Click on “Change Password”.</w:t>
      </w:r>
    </w:p>
    <w:p w14:paraId="7913967E" w14:textId="77777777" w:rsidR="005037B3" w:rsidRDefault="005037B3" w:rsidP="00316914">
      <w:pPr>
        <w:numPr>
          <w:ilvl w:val="0"/>
          <w:numId w:val="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Enter your old password followed by the desired new password.</w:t>
      </w:r>
    </w:p>
    <w:p w14:paraId="7F815B7A" w14:textId="77777777" w:rsidR="005037B3" w:rsidRDefault="005037B3" w:rsidP="00316914">
      <w:pPr>
        <w:numPr>
          <w:ilvl w:val="0"/>
          <w:numId w:val="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Confirm the new password by typing it again.</w:t>
      </w:r>
    </w:p>
    <w:p w14:paraId="0B437DD1" w14:textId="77777777" w:rsidR="00A6054B" w:rsidRDefault="005037B3" w:rsidP="00316914">
      <w:pPr>
        <w:numPr>
          <w:ilvl w:val="0"/>
          <w:numId w:val="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Click on the “Submit” button.</w:t>
      </w:r>
    </w:p>
    <w:p w14:paraId="30B65DBF" w14:textId="145B3D18" w:rsidR="00A6054B" w:rsidRPr="00A6054B" w:rsidRDefault="005037B3" w:rsidP="00A6054B">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color w:val="000000"/>
        </w:rPr>
        <w:t xml:space="preserve"> </w:t>
      </w:r>
    </w:p>
    <w:p w14:paraId="6223E914" w14:textId="77777777" w:rsidR="005037B3" w:rsidRDefault="005037B3" w:rsidP="00316914">
      <w:pPr>
        <w:pStyle w:val="Heading2"/>
        <w:numPr>
          <w:ilvl w:val="0"/>
          <w:numId w:val="202"/>
        </w:numPr>
        <w:pBdr>
          <w:top w:val="nil"/>
          <w:left w:val="nil"/>
          <w:bottom w:val="nil"/>
          <w:right w:val="nil"/>
          <w:between w:val="nil"/>
        </w:pBdr>
        <w:rPr>
          <w:rFonts w:ascii="Gill Sans" w:eastAsia="Gill Sans" w:hAnsi="Gill Sans" w:cs="Gill Sans"/>
        </w:rPr>
      </w:pPr>
      <w:bookmarkStart w:id="35" w:name="_Toc57382789"/>
      <w:bookmarkStart w:id="36" w:name="_Toc57478139"/>
      <w:r>
        <w:rPr>
          <w:rFonts w:ascii="Gill Sans" w:eastAsia="Gill Sans" w:hAnsi="Gill Sans" w:cs="Gill Sans"/>
        </w:rPr>
        <w:lastRenderedPageBreak/>
        <w:t>Logging out</w:t>
      </w:r>
      <w:bookmarkEnd w:id="35"/>
      <w:bookmarkEnd w:id="36"/>
    </w:p>
    <w:p w14:paraId="16B17FC2" w14:textId="77777777" w:rsidR="005037B3" w:rsidRDefault="005037B3" w:rsidP="005037B3">
      <w:pPr>
        <w:pBdr>
          <w:top w:val="nil"/>
          <w:left w:val="nil"/>
          <w:bottom w:val="nil"/>
          <w:right w:val="nil"/>
          <w:between w:val="nil"/>
        </w:pBdr>
        <w:spacing w:line="288" w:lineRule="auto"/>
        <w:ind w:left="360"/>
        <w:jc w:val="both"/>
        <w:rPr>
          <w:rFonts w:ascii="Gill Sans" w:eastAsia="Gill Sans" w:hAnsi="Gill Sans" w:cs="Gill Sans"/>
          <w:color w:val="000000"/>
        </w:rPr>
      </w:pPr>
      <w:r>
        <w:rPr>
          <w:rFonts w:ascii="Gill Sans" w:eastAsia="Gill Sans" w:hAnsi="Gill Sans" w:cs="Gill Sans"/>
          <w:color w:val="000000"/>
        </w:rPr>
        <w:t>To log out:</w:t>
      </w:r>
    </w:p>
    <w:p w14:paraId="327EE0A3" w14:textId="77777777" w:rsidR="005037B3" w:rsidRDefault="005037B3" w:rsidP="00316914">
      <w:pPr>
        <w:numPr>
          <w:ilvl w:val="0"/>
          <w:numId w:val="24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Go to the top right corner of the screen. </w:t>
      </w:r>
    </w:p>
    <w:p w14:paraId="487C98AB" w14:textId="4ED69480" w:rsidR="005037B3" w:rsidRDefault="005037B3" w:rsidP="00316914">
      <w:pPr>
        <w:numPr>
          <w:ilvl w:val="0"/>
          <w:numId w:val="244"/>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 xml:space="preserve">Click on the icon next to the profile icon i.e. logout button. (Refer </w:t>
      </w:r>
      <w:hyperlink w:anchor="_Buttons" w:history="1">
        <w:r w:rsidRPr="00EF4EC6">
          <w:rPr>
            <w:rStyle w:val="Hyperlink"/>
            <w:rFonts w:ascii="Gill Sans" w:eastAsia="Gill Sans" w:hAnsi="Gill Sans" w:cs="Gill Sans"/>
          </w:rPr>
          <w:t>“Buttons”</w:t>
        </w:r>
      </w:hyperlink>
      <w:r w:rsidRPr="00662AE6">
        <w:rPr>
          <w:rFonts w:ascii="Gill Sans" w:eastAsia="Gill Sans" w:hAnsi="Gill Sans" w:cs="Gill Sans"/>
          <w:color w:val="0070C0"/>
        </w:rPr>
        <w:t xml:space="preserve"> </w:t>
      </w:r>
      <w:r>
        <w:rPr>
          <w:rFonts w:ascii="Gill Sans" w:eastAsia="Gill Sans" w:hAnsi="Gill Sans" w:cs="Gill Sans"/>
          <w:color w:val="000000"/>
        </w:rPr>
        <w:t>section)</w:t>
      </w:r>
      <w:r w:rsidR="00662AE6">
        <w:rPr>
          <w:rFonts w:ascii="Gill Sans" w:eastAsia="Gill Sans" w:hAnsi="Gill Sans" w:cs="Gill Sans"/>
          <w:color w:val="000000"/>
        </w:rPr>
        <w:t>.</w:t>
      </w:r>
    </w:p>
    <w:p w14:paraId="6EF9AE96"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7BABA1DB" w14:textId="77777777" w:rsidR="005037B3" w:rsidRDefault="005037B3" w:rsidP="00A163BB">
      <w:pPr>
        <w:pStyle w:val="Heading2"/>
        <w:numPr>
          <w:ilvl w:val="0"/>
          <w:numId w:val="202"/>
        </w:numPr>
        <w:pBdr>
          <w:top w:val="nil"/>
          <w:left w:val="nil"/>
          <w:bottom w:val="nil"/>
          <w:right w:val="nil"/>
          <w:between w:val="nil"/>
        </w:pBdr>
        <w:spacing w:before="0" w:after="0"/>
        <w:rPr>
          <w:rFonts w:ascii="Gill Sans" w:eastAsia="Gill Sans" w:hAnsi="Gill Sans" w:cs="Gill Sans"/>
        </w:rPr>
      </w:pPr>
      <w:bookmarkStart w:id="37" w:name="_Toc57382790"/>
      <w:bookmarkStart w:id="38" w:name="_Toc57478140"/>
      <w:r>
        <w:rPr>
          <w:rFonts w:ascii="Gill Sans" w:eastAsia="Gill Sans" w:hAnsi="Gill Sans" w:cs="Gill Sans"/>
        </w:rPr>
        <w:t>Working Offline</w:t>
      </w:r>
      <w:bookmarkEnd w:id="37"/>
      <w:bookmarkEnd w:id="38"/>
      <w:r>
        <w:rPr>
          <w:rFonts w:ascii="Gill Sans" w:eastAsia="Gill Sans" w:hAnsi="Gill Sans" w:cs="Gill Sans"/>
        </w:rPr>
        <w:t xml:space="preserve"> </w:t>
      </w:r>
    </w:p>
    <w:p w14:paraId="026D4805" w14:textId="77777777" w:rsidR="005037B3" w:rsidRDefault="005037B3" w:rsidP="00A163BB">
      <w:pPr>
        <w:pBdr>
          <w:top w:val="nil"/>
          <w:left w:val="nil"/>
          <w:bottom w:val="nil"/>
          <w:right w:val="nil"/>
          <w:between w:val="nil"/>
        </w:pBdr>
        <w:spacing w:line="288" w:lineRule="auto"/>
        <w:rPr>
          <w:rFonts w:ascii="Gill Sans" w:eastAsia="Gill Sans" w:hAnsi="Gill Sans" w:cs="Gill Sans"/>
          <w:color w:val="000000"/>
          <w:sz w:val="8"/>
          <w:szCs w:val="8"/>
        </w:rPr>
      </w:pPr>
    </w:p>
    <w:p w14:paraId="3E8C00B1" w14:textId="1400448E" w:rsidR="005037B3" w:rsidRDefault="005037B3" w:rsidP="00A163BB">
      <w:pPr>
        <w:pBdr>
          <w:top w:val="nil"/>
          <w:left w:val="nil"/>
          <w:bottom w:val="nil"/>
          <w:right w:val="nil"/>
          <w:between w:val="nil"/>
        </w:pBdr>
        <w:spacing w:line="288" w:lineRule="auto"/>
        <w:ind w:left="720"/>
        <w:jc w:val="both"/>
        <w:rPr>
          <w:rFonts w:ascii="Gill Sans" w:eastAsia="Gill Sans" w:hAnsi="Gill Sans" w:cs="Gill Sans"/>
        </w:rPr>
      </w:pPr>
      <w:r>
        <w:rPr>
          <w:rFonts w:ascii="Gill Sans" w:eastAsia="Gill Sans" w:hAnsi="Gill Sans" w:cs="Gill Sans"/>
          <w:color w:val="000000"/>
        </w:rPr>
        <w:t xml:space="preserve">QAT can be operated in both online and offline mode. The user can work in offline mode by </w:t>
      </w:r>
      <w:r>
        <w:rPr>
          <w:rFonts w:ascii="Gill Sans" w:eastAsia="Gill Sans" w:hAnsi="Gill Sans" w:cs="Gill Sans"/>
        </w:rPr>
        <w:t xml:space="preserve">installing </w:t>
      </w:r>
      <w:r>
        <w:rPr>
          <w:rFonts w:ascii="Gill Sans" w:eastAsia="Gill Sans" w:hAnsi="Gill Sans" w:cs="Gill Sans"/>
          <w:color w:val="000000"/>
        </w:rPr>
        <w:t>the software or without accessing the network in the local a</w:t>
      </w:r>
      <w:r>
        <w:rPr>
          <w:rFonts w:ascii="Gill Sans" w:eastAsia="Gill Sans" w:hAnsi="Gill Sans" w:cs="Gill Sans"/>
        </w:rPr>
        <w:t>rea. But the user must log in online at least once after installing. This is required to ensure that the software on the lo</w:t>
      </w:r>
      <w:r w:rsidR="007F038C">
        <w:rPr>
          <w:rFonts w:ascii="Gill Sans" w:eastAsia="Gill Sans" w:hAnsi="Gill Sans" w:cs="Gill Sans"/>
        </w:rPr>
        <w:t>cal machine remains up to date.</w:t>
      </w:r>
    </w:p>
    <w:p w14:paraId="68CDFF45" w14:textId="4EC9DCA7" w:rsidR="007F038C" w:rsidRDefault="005037B3" w:rsidP="007F038C">
      <w:pPr>
        <w:pBdr>
          <w:top w:val="nil"/>
          <w:left w:val="nil"/>
          <w:bottom w:val="nil"/>
          <w:right w:val="nil"/>
          <w:between w:val="nil"/>
        </w:pBdr>
        <w:spacing w:line="288" w:lineRule="auto"/>
        <w:ind w:left="720"/>
        <w:jc w:val="both"/>
        <w:rPr>
          <w:rFonts w:ascii="Gill Sans" w:eastAsia="Gill Sans" w:hAnsi="Gill Sans" w:cs="Gill Sans"/>
          <w:color w:val="000000"/>
        </w:rPr>
      </w:pPr>
      <w:r>
        <w:rPr>
          <w:rFonts w:ascii="Gill Sans" w:eastAsia="Gill Sans" w:hAnsi="Gill Sans" w:cs="Gill Sans"/>
        </w:rPr>
        <w:t>The profile icon at the top right corner sho</w:t>
      </w:r>
      <w:r>
        <w:rPr>
          <w:rFonts w:ascii="Gill Sans" w:eastAsia="Gill Sans" w:hAnsi="Gill Sans" w:cs="Gill Sans"/>
          <w:color w:val="000000"/>
        </w:rPr>
        <w:t xml:space="preserve">ws a green-colored circle when working in online mode. When the user switches to offline mode the color changes to red, as </w:t>
      </w:r>
      <w:r w:rsidR="007F038C">
        <w:rPr>
          <w:rFonts w:ascii="Gill Sans" w:eastAsia="Gill Sans" w:hAnsi="Gill Sans" w:cs="Gill Sans"/>
          <w:color w:val="000000"/>
        </w:rPr>
        <w:t xml:space="preserve">shown on the screenshot below. </w:t>
      </w:r>
    </w:p>
    <w:p w14:paraId="3122CDB5" w14:textId="77777777" w:rsidR="007F038C" w:rsidRDefault="007F038C" w:rsidP="007F038C">
      <w:pPr>
        <w:pBdr>
          <w:top w:val="nil"/>
          <w:left w:val="nil"/>
          <w:bottom w:val="nil"/>
          <w:right w:val="nil"/>
          <w:between w:val="nil"/>
        </w:pBdr>
        <w:spacing w:line="288" w:lineRule="auto"/>
        <w:ind w:left="720"/>
        <w:jc w:val="both"/>
        <w:rPr>
          <w:rFonts w:ascii="Gill Sans" w:eastAsia="Gill Sans" w:hAnsi="Gill Sans" w:cs="Gill Sans"/>
          <w:color w:val="000000"/>
        </w:rPr>
      </w:pPr>
    </w:p>
    <w:p w14:paraId="3FA4B422" w14:textId="77777777" w:rsidR="007F038C" w:rsidRPr="00662AE6" w:rsidRDefault="007F038C" w:rsidP="00316914">
      <w:pPr>
        <w:pStyle w:val="Heading1"/>
        <w:widowControl/>
        <w:numPr>
          <w:ilvl w:val="3"/>
          <w:numId w:val="45"/>
        </w:numPr>
        <w:pBdr>
          <w:top w:val="nil"/>
          <w:left w:val="nil"/>
          <w:bottom w:val="nil"/>
          <w:right w:val="nil"/>
          <w:between w:val="nil"/>
        </w:pBdr>
        <w:spacing w:after="0" w:line="276" w:lineRule="auto"/>
        <w:ind w:left="720"/>
        <w:rPr>
          <w:rFonts w:ascii="Gill Sans" w:eastAsia="Gill Sans" w:hAnsi="Gill Sans" w:cs="Gill Sans"/>
        </w:rPr>
      </w:pPr>
      <w:bookmarkStart w:id="39" w:name="_Toc57382791"/>
      <w:bookmarkStart w:id="40" w:name="_Toc57478141"/>
      <w:r>
        <w:rPr>
          <w:rFonts w:ascii="Gill Sans" w:eastAsia="Gill Sans" w:hAnsi="Gill Sans" w:cs="Gill Sans"/>
          <w:color w:val="CC0000"/>
        </w:rPr>
        <w:t>Navigating QAT</w:t>
      </w:r>
      <w:bookmarkEnd w:id="39"/>
      <w:bookmarkEnd w:id="40"/>
    </w:p>
    <w:p w14:paraId="10D92A08" w14:textId="5DA810B9" w:rsidR="007F038C" w:rsidRPr="007F038C" w:rsidRDefault="007F038C" w:rsidP="00316914">
      <w:pPr>
        <w:pStyle w:val="Heading2"/>
        <w:numPr>
          <w:ilvl w:val="0"/>
          <w:numId w:val="73"/>
        </w:numPr>
        <w:pBdr>
          <w:top w:val="nil"/>
          <w:left w:val="nil"/>
          <w:bottom w:val="nil"/>
          <w:right w:val="nil"/>
          <w:between w:val="nil"/>
        </w:pBdr>
        <w:spacing w:before="0" w:line="276" w:lineRule="auto"/>
        <w:jc w:val="both"/>
        <w:rPr>
          <w:rFonts w:ascii="Gill Sans" w:eastAsia="Gill Sans" w:hAnsi="Gill Sans" w:cs="Gill Sans"/>
        </w:rPr>
      </w:pPr>
      <w:bookmarkStart w:id="41" w:name="_Toc57382792"/>
      <w:bookmarkStart w:id="42" w:name="_Toc57478142"/>
      <w:r>
        <w:rPr>
          <w:rFonts w:ascii="Gill Sans" w:eastAsia="Gill Sans" w:hAnsi="Gill Sans" w:cs="Gill Sans"/>
        </w:rPr>
        <w:t>Basic Navigation</w:t>
      </w:r>
      <w:bookmarkEnd w:id="41"/>
      <w:bookmarkEnd w:id="42"/>
      <w:r>
        <w:rPr>
          <w:rFonts w:ascii="Gill Sans" w:eastAsia="Gill Sans" w:hAnsi="Gill Sans" w:cs="Gill Sans"/>
        </w:rPr>
        <w:t xml:space="preserve"> </w:t>
      </w:r>
    </w:p>
    <w:p w14:paraId="299B0106" w14:textId="77777777" w:rsidR="00662AE6" w:rsidRDefault="00A524EC" w:rsidP="00662AE6">
      <w:pPr>
        <w:keepNext/>
        <w:jc w:val="center"/>
      </w:pPr>
      <w:bookmarkStart w:id="43" w:name="_heading=h.58w86sdbuq18" w:colFirst="0" w:colLast="0"/>
      <w:bookmarkEnd w:id="43"/>
      <w:r>
        <w:rPr>
          <w:noProof/>
          <w:lang w:eastAsia="en-US" w:bidi="ar-SA"/>
        </w:rPr>
        <w:drawing>
          <wp:inline distT="0" distB="0" distL="0" distR="0" wp14:anchorId="30394B47" wp14:editId="65739C32">
            <wp:extent cx="6057900" cy="30861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4" t="9079" r="1104" b="24061"/>
                    <a:stretch/>
                  </pic:blipFill>
                  <pic:spPr bwMode="auto">
                    <a:xfrm>
                      <a:off x="0" y="0"/>
                      <a:ext cx="6057900" cy="3086100"/>
                    </a:xfrm>
                    <a:prstGeom prst="rect">
                      <a:avLst/>
                    </a:prstGeom>
                    <a:ln>
                      <a:noFill/>
                    </a:ln>
                    <a:extLst>
                      <a:ext uri="{53640926-AAD7-44D8-BBD7-CCE9431645EC}">
                        <a14:shadowObscured xmlns:a14="http://schemas.microsoft.com/office/drawing/2010/main"/>
                      </a:ext>
                    </a:extLst>
                  </pic:spPr>
                </pic:pic>
              </a:graphicData>
            </a:graphic>
          </wp:inline>
        </w:drawing>
      </w:r>
    </w:p>
    <w:p w14:paraId="1A2B0D14" w14:textId="45C73489" w:rsidR="00A524EC" w:rsidRPr="00662AE6" w:rsidRDefault="00231778" w:rsidP="00662AE6">
      <w:pPr>
        <w:pStyle w:val="Caption"/>
        <w:jc w:val="center"/>
      </w:pPr>
      <w:r>
        <w:t>Figure 4</w:t>
      </w:r>
      <w:r w:rsidR="00662AE6">
        <w:t>.A- Basic Navigation</w:t>
      </w:r>
    </w:p>
    <w:p w14:paraId="6B8FEC69" w14:textId="1BF3154C" w:rsidR="00A524EC" w:rsidRDefault="005037B3" w:rsidP="00A524EC">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Once the user is logged into QAT</w:t>
      </w:r>
      <w:sdt>
        <w:sdtPr>
          <w:tag w:val="goog_rdk_17"/>
          <w:id w:val="-52932195"/>
        </w:sdtPr>
        <w:sdtContent/>
      </w:sdt>
      <w:r>
        <w:rPr>
          <w:rFonts w:ascii="Gill Sans" w:eastAsia="Gill Sans" w:hAnsi="Gill Sans" w:cs="Gill Sans"/>
          <w:color w:val="000000"/>
        </w:rPr>
        <w:t xml:space="preserve">, a dashboard will display on the screen. The user will be able to access the dashboard according to the </w:t>
      </w:r>
      <w:r>
        <w:rPr>
          <w:rFonts w:ascii="Gill Sans" w:eastAsia="Gill Sans" w:hAnsi="Gill Sans" w:cs="Gill Sans"/>
          <w:b/>
          <w:color w:val="000000"/>
        </w:rPr>
        <w:t>role assigned</w:t>
      </w:r>
      <w:r>
        <w:rPr>
          <w:rFonts w:ascii="Gill Sans" w:eastAsia="Gill Sans" w:hAnsi="Gill Sans" w:cs="Gill Sans"/>
          <w:color w:val="000000"/>
        </w:rPr>
        <w:t xml:space="preserve"> to them.</w:t>
      </w:r>
      <w:r w:rsidR="00A524EC">
        <w:rPr>
          <w:rFonts w:ascii="Gill Sans" w:eastAsia="Gill Sans" w:hAnsi="Gill Sans" w:cs="Gill Sans"/>
          <w:color w:val="000000"/>
        </w:rPr>
        <w:t xml:space="preserve"> As shown above the </w:t>
      </w:r>
      <w:r w:rsidR="00A524EC">
        <w:rPr>
          <w:rFonts w:ascii="Gill Sans" w:eastAsia="Gill Sans" w:hAnsi="Gill Sans" w:cs="Gill Sans"/>
          <w:color w:val="000000"/>
        </w:rPr>
        <w:lastRenderedPageBreak/>
        <w:t>role assigned to the user is of “Realm Level Admin. It consists of top ribbon, left hand menu and functions which are accessible to the user.</w:t>
      </w:r>
    </w:p>
    <w:p w14:paraId="5784BD54" w14:textId="77777777" w:rsidR="00BC61D9" w:rsidRDefault="00BC61D9" w:rsidP="00A524EC">
      <w:pPr>
        <w:pBdr>
          <w:top w:val="nil"/>
          <w:left w:val="nil"/>
          <w:bottom w:val="nil"/>
          <w:right w:val="nil"/>
          <w:between w:val="nil"/>
        </w:pBdr>
        <w:spacing w:line="288" w:lineRule="auto"/>
        <w:jc w:val="both"/>
        <w:rPr>
          <w:rFonts w:ascii="Gill Sans" w:eastAsia="Gill Sans" w:hAnsi="Gill Sans" w:cs="Gill Sans"/>
          <w:color w:val="000000"/>
        </w:rPr>
      </w:pPr>
    </w:p>
    <w:p w14:paraId="70A9B8D8" w14:textId="12F383F8" w:rsidR="005037B3" w:rsidRDefault="00A71183" w:rsidP="00316914">
      <w:pPr>
        <w:pStyle w:val="Heading2"/>
        <w:numPr>
          <w:ilvl w:val="0"/>
          <w:numId w:val="73"/>
        </w:numPr>
        <w:pBdr>
          <w:top w:val="nil"/>
          <w:left w:val="nil"/>
          <w:bottom w:val="nil"/>
          <w:right w:val="nil"/>
          <w:between w:val="nil"/>
        </w:pBdr>
        <w:jc w:val="both"/>
        <w:rPr>
          <w:rFonts w:ascii="Gill Sans" w:eastAsia="Gill Sans" w:hAnsi="Gill Sans" w:cs="Gill Sans"/>
        </w:rPr>
      </w:pPr>
      <w:bookmarkStart w:id="44" w:name="_Toc57382793"/>
      <w:bookmarkStart w:id="45" w:name="_Toc57478143"/>
      <w:r>
        <w:rPr>
          <w:noProof/>
        </w:rPr>
        <w:pict w14:anchorId="38B8D971">
          <v:shape id="_x0000_s1034" type="#_x0000_t202" style="position:absolute;left:0;text-align:left;margin-left:264.75pt;margin-top:231.85pt;width:250.9pt;height:.05pt;z-index:251662336;mso-position-horizontal-relative:text;mso-position-vertical-relative:text" stroked="f">
            <v:textbox style="mso-fit-shape-to-text:t" inset="0,0,0,0">
              <w:txbxContent>
                <w:p w14:paraId="267A97AC" w14:textId="103DAFFE" w:rsidR="00A71183" w:rsidRPr="0026021F" w:rsidRDefault="00A71183" w:rsidP="00231778">
                  <w:pPr>
                    <w:pStyle w:val="Caption"/>
                    <w:jc w:val="center"/>
                    <w:rPr>
                      <w:rFonts w:ascii="Liberation Sans" w:eastAsia="Liberation Sans" w:hAnsi="Liberation Sans" w:cs="Liberation Sans"/>
                      <w:b/>
                      <w:noProof/>
                      <w:color w:val="000000"/>
                      <w:sz w:val="32"/>
                      <w:szCs w:val="32"/>
                    </w:rPr>
                  </w:pPr>
                  <w:r>
                    <w:t>Figure 4.B- Top Ribbon</w:t>
                  </w:r>
                </w:p>
              </w:txbxContent>
            </v:textbox>
            <w10:wrap type="square"/>
          </v:shape>
        </w:pict>
      </w:r>
      <w:r w:rsidR="00A524EC">
        <w:rPr>
          <w:noProof/>
          <w:lang w:eastAsia="en-US" w:bidi="ar-SA"/>
        </w:rPr>
        <w:drawing>
          <wp:anchor distT="0" distB="0" distL="114300" distR="114300" simplePos="0" relativeHeight="251657728" behindDoc="0" locked="0" layoutInCell="1" hidden="0" allowOverlap="1" wp14:anchorId="1A5C6833" wp14:editId="1F3C0F05">
            <wp:simplePos x="0" y="0"/>
            <wp:positionH relativeFrom="column">
              <wp:posOffset>3362325</wp:posOffset>
            </wp:positionH>
            <wp:positionV relativeFrom="paragraph">
              <wp:posOffset>-160655</wp:posOffset>
            </wp:positionV>
            <wp:extent cx="3186430" cy="3048000"/>
            <wp:effectExtent l="0" t="0" r="0" b="0"/>
            <wp:wrapSquare wrapText="bothSides" distT="0" distB="0" distL="114300" distR="114300"/>
            <wp:docPr id="100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8"/>
                    <a:srcRect/>
                    <a:stretch>
                      <a:fillRect/>
                    </a:stretch>
                  </pic:blipFill>
                  <pic:spPr>
                    <a:xfrm>
                      <a:off x="0" y="0"/>
                      <a:ext cx="3186430" cy="3048000"/>
                    </a:xfrm>
                    <a:prstGeom prst="rect">
                      <a:avLst/>
                    </a:prstGeom>
                    <a:ln/>
                  </pic:spPr>
                </pic:pic>
              </a:graphicData>
            </a:graphic>
            <wp14:sizeRelH relativeFrom="margin">
              <wp14:pctWidth>0</wp14:pctWidth>
            </wp14:sizeRelH>
            <wp14:sizeRelV relativeFrom="margin">
              <wp14:pctHeight>0</wp14:pctHeight>
            </wp14:sizeRelV>
          </wp:anchor>
        </w:drawing>
      </w:r>
      <w:r w:rsidR="005037B3">
        <w:rPr>
          <w:rFonts w:ascii="Gill Sans" w:eastAsia="Gill Sans" w:hAnsi="Gill Sans" w:cs="Gill Sans"/>
        </w:rPr>
        <w:t>Top Ribbon</w:t>
      </w:r>
      <w:bookmarkEnd w:id="44"/>
      <w:bookmarkEnd w:id="45"/>
    </w:p>
    <w:p w14:paraId="3A251840" w14:textId="7972F53B" w:rsidR="005037B3" w:rsidRPr="00E542B4" w:rsidRDefault="005037B3" w:rsidP="00316914">
      <w:pPr>
        <w:numPr>
          <w:ilvl w:val="0"/>
          <w:numId w:val="29"/>
        </w:numPr>
        <w:pBdr>
          <w:top w:val="nil"/>
          <w:left w:val="nil"/>
          <w:bottom w:val="nil"/>
          <w:right w:val="nil"/>
          <w:between w:val="nil"/>
        </w:pBdr>
        <w:spacing w:line="288" w:lineRule="auto"/>
        <w:rPr>
          <w:rFonts w:ascii="Gill Sans" w:eastAsia="Gill Sans" w:hAnsi="Gill Sans" w:cs="Gill Sans"/>
          <w:color w:val="000000"/>
        </w:rPr>
      </w:pPr>
      <w:r w:rsidRPr="00E542B4">
        <w:rPr>
          <w:rFonts w:ascii="Gill Sans" w:eastAsia="Gill Sans" w:hAnsi="Gill Sans" w:cs="Gill Sans"/>
          <w:b/>
          <w:color w:val="000000"/>
        </w:rPr>
        <w:t>Home</w:t>
      </w:r>
      <w:r w:rsidRPr="00E542B4">
        <w:rPr>
          <w:rFonts w:ascii="Gill Sans" w:eastAsia="Gill Sans" w:hAnsi="Gill Sans" w:cs="Gill Sans"/>
          <w:color w:val="000000"/>
        </w:rPr>
        <w:t xml:space="preserve"> – returns user to the dashboard/home page </w:t>
      </w:r>
    </w:p>
    <w:p w14:paraId="3C202ABD" w14:textId="1A1D47C3" w:rsidR="005037B3" w:rsidRPr="00E542B4" w:rsidRDefault="005037B3" w:rsidP="00316914">
      <w:pPr>
        <w:numPr>
          <w:ilvl w:val="0"/>
          <w:numId w:val="29"/>
        </w:numPr>
        <w:pBdr>
          <w:top w:val="nil"/>
          <w:left w:val="nil"/>
          <w:bottom w:val="nil"/>
          <w:right w:val="nil"/>
          <w:between w:val="nil"/>
        </w:pBdr>
        <w:spacing w:line="288" w:lineRule="auto"/>
        <w:rPr>
          <w:rFonts w:ascii="Gill Sans" w:eastAsia="Arial" w:hAnsi="Gill Sans" w:cs="Arial"/>
          <w:color w:val="000000"/>
        </w:rPr>
      </w:pPr>
      <w:r w:rsidRPr="00E542B4">
        <w:rPr>
          <w:rFonts w:ascii="Gill Sans" w:eastAsia="Gill Sans" w:hAnsi="Gill Sans" w:cs="Gill Sans"/>
          <w:color w:val="000000"/>
        </w:rPr>
        <w:t xml:space="preserve">The </w:t>
      </w:r>
      <w:r w:rsidRPr="00E542B4">
        <w:rPr>
          <w:rFonts w:ascii="Gill Sans" w:eastAsia="Gill Sans" w:hAnsi="Gill Sans" w:cs="Gill Sans"/>
          <w:b/>
          <w:color w:val="000000"/>
        </w:rPr>
        <w:t>profile</w:t>
      </w:r>
      <w:r w:rsidRPr="00E542B4">
        <w:rPr>
          <w:rFonts w:ascii="Gill Sans" w:eastAsia="Gill Sans" w:hAnsi="Gill Sans" w:cs="Gill Sans"/>
          <w:color w:val="000000"/>
        </w:rPr>
        <w:t xml:space="preserve"> icon is green when working online and red while working offline. When the user clicks on the icon, they are able to: </w:t>
      </w:r>
    </w:p>
    <w:p w14:paraId="3914662F" w14:textId="4AF758AD" w:rsidR="005037B3" w:rsidRPr="00E542B4" w:rsidRDefault="005037B3" w:rsidP="00316914">
      <w:pPr>
        <w:numPr>
          <w:ilvl w:val="1"/>
          <w:numId w:val="29"/>
        </w:numPr>
        <w:pBdr>
          <w:top w:val="nil"/>
          <w:left w:val="nil"/>
          <w:bottom w:val="nil"/>
          <w:right w:val="nil"/>
          <w:between w:val="nil"/>
        </w:pBdr>
        <w:spacing w:line="288" w:lineRule="auto"/>
        <w:rPr>
          <w:rFonts w:ascii="Gill Sans" w:eastAsia="Arial" w:hAnsi="Gill Sans" w:cs="Arial"/>
          <w:color w:val="000000"/>
        </w:rPr>
      </w:pPr>
      <w:r w:rsidRPr="00E542B4">
        <w:rPr>
          <w:rFonts w:ascii="Gill Sans" w:eastAsia="Gill Sans" w:hAnsi="Gill Sans" w:cs="Gill Sans"/>
          <w:color w:val="000000"/>
        </w:rPr>
        <w:t>View the username and associated role(s) assigned to them</w:t>
      </w:r>
      <w:sdt>
        <w:sdtPr>
          <w:rPr>
            <w:rFonts w:ascii="Gill Sans" w:hAnsi="Gill Sans"/>
          </w:rPr>
          <w:tag w:val="goog_rdk_19"/>
          <w:id w:val="-1950149352"/>
          <w:showingPlcHdr/>
        </w:sdtPr>
        <w:sdtContent>
          <w:r w:rsidR="007E2A8F" w:rsidRPr="00E542B4">
            <w:rPr>
              <w:rFonts w:ascii="Gill Sans" w:hAnsi="Gill Sans"/>
            </w:rPr>
            <w:t xml:space="preserve">     </w:t>
          </w:r>
        </w:sdtContent>
      </w:sdt>
    </w:p>
    <w:p w14:paraId="5EA0E487" w14:textId="5237B661" w:rsidR="005037B3" w:rsidRPr="00E542B4" w:rsidRDefault="005037B3" w:rsidP="00316914">
      <w:pPr>
        <w:numPr>
          <w:ilvl w:val="1"/>
          <w:numId w:val="29"/>
        </w:numPr>
        <w:pBdr>
          <w:top w:val="nil"/>
          <w:left w:val="nil"/>
          <w:bottom w:val="nil"/>
          <w:right w:val="nil"/>
          <w:between w:val="nil"/>
        </w:pBdr>
        <w:spacing w:line="288" w:lineRule="auto"/>
        <w:rPr>
          <w:rFonts w:ascii="Gill Sans" w:eastAsia="Arial" w:hAnsi="Gill Sans" w:cs="Arial"/>
          <w:color w:val="000000"/>
        </w:rPr>
      </w:pPr>
      <w:r w:rsidRPr="00E542B4">
        <w:rPr>
          <w:rFonts w:ascii="Gill Sans" w:eastAsia="Gill Sans" w:hAnsi="Gill Sans" w:cs="Gill Sans"/>
          <w:color w:val="000000"/>
        </w:rPr>
        <w:t xml:space="preserve">Change their preferred language </w:t>
      </w:r>
      <w:sdt>
        <w:sdtPr>
          <w:rPr>
            <w:rFonts w:ascii="Gill Sans" w:hAnsi="Gill Sans"/>
          </w:rPr>
          <w:tag w:val="goog_rdk_20"/>
          <w:id w:val="-2018839433"/>
          <w:showingPlcHdr/>
        </w:sdtPr>
        <w:sdtContent>
          <w:r w:rsidR="007E2A8F" w:rsidRPr="00E542B4">
            <w:rPr>
              <w:rFonts w:ascii="Gill Sans" w:hAnsi="Gill Sans"/>
            </w:rPr>
            <w:t xml:space="preserve">     </w:t>
          </w:r>
        </w:sdtContent>
      </w:sdt>
    </w:p>
    <w:p w14:paraId="5D6BE582" w14:textId="5144F380" w:rsidR="005037B3" w:rsidRPr="00E542B4" w:rsidRDefault="005037B3" w:rsidP="00316914">
      <w:pPr>
        <w:numPr>
          <w:ilvl w:val="1"/>
          <w:numId w:val="29"/>
        </w:numPr>
        <w:pBdr>
          <w:top w:val="nil"/>
          <w:left w:val="nil"/>
          <w:bottom w:val="nil"/>
          <w:right w:val="nil"/>
          <w:between w:val="nil"/>
        </w:pBdr>
        <w:spacing w:line="288" w:lineRule="auto"/>
        <w:rPr>
          <w:rFonts w:ascii="Gill Sans" w:hAnsi="Gill Sans"/>
        </w:rPr>
      </w:pPr>
      <w:r w:rsidRPr="00E542B4">
        <w:rPr>
          <w:rFonts w:ascii="Gill Sans" w:eastAsia="Gill Sans" w:hAnsi="Gill Sans" w:cs="Gill Sans"/>
          <w:color w:val="000000"/>
        </w:rPr>
        <w:t>Change their password</w:t>
      </w:r>
    </w:p>
    <w:p w14:paraId="0F509D99" w14:textId="2ADF6B4B" w:rsidR="005037B3" w:rsidRPr="00E542B4" w:rsidRDefault="005037B3" w:rsidP="00316914">
      <w:pPr>
        <w:numPr>
          <w:ilvl w:val="0"/>
          <w:numId w:val="29"/>
        </w:numPr>
        <w:pBdr>
          <w:top w:val="nil"/>
          <w:left w:val="nil"/>
          <w:bottom w:val="nil"/>
          <w:right w:val="nil"/>
          <w:between w:val="nil"/>
        </w:pBdr>
        <w:spacing w:line="288" w:lineRule="auto"/>
        <w:rPr>
          <w:rFonts w:ascii="Gill Sans" w:eastAsia="Gill Sans" w:hAnsi="Gill Sans" w:cs="Gill Sans"/>
          <w:color w:val="000000"/>
        </w:rPr>
      </w:pPr>
      <w:r w:rsidRPr="00E542B4">
        <w:rPr>
          <w:rFonts w:ascii="Gill Sans" w:eastAsia="Gill Sans" w:hAnsi="Gill Sans" w:cs="Gill Sans"/>
          <w:b/>
          <w:color w:val="000000"/>
        </w:rPr>
        <w:t xml:space="preserve">Log Out </w:t>
      </w:r>
      <w:r w:rsidRPr="00E542B4">
        <w:rPr>
          <w:rFonts w:ascii="Gill Sans" w:eastAsia="Gill Sans" w:hAnsi="Gill Sans" w:cs="Gill Sans"/>
          <w:color w:val="000000"/>
        </w:rPr>
        <w:t>– Logs user out of QAT</w:t>
      </w:r>
    </w:p>
    <w:p w14:paraId="6D153EE3" w14:textId="4BF3210E" w:rsidR="005037B3" w:rsidRDefault="005037B3" w:rsidP="007F038C">
      <w:pPr>
        <w:pBdr>
          <w:top w:val="nil"/>
          <w:left w:val="nil"/>
          <w:bottom w:val="nil"/>
          <w:right w:val="nil"/>
          <w:between w:val="nil"/>
        </w:pBdr>
        <w:jc w:val="both"/>
        <w:rPr>
          <w:rFonts w:ascii="Gill Sans" w:eastAsia="Gill Sans" w:hAnsi="Gill Sans" w:cs="Gill Sans"/>
          <w:color w:val="000000"/>
        </w:rPr>
      </w:pPr>
    </w:p>
    <w:p w14:paraId="0AEAC398" w14:textId="2FB99B6F" w:rsidR="005037B3" w:rsidRPr="00E542B4" w:rsidRDefault="005037B3" w:rsidP="00316914">
      <w:pPr>
        <w:pStyle w:val="Heading2"/>
        <w:numPr>
          <w:ilvl w:val="0"/>
          <w:numId w:val="73"/>
        </w:numPr>
        <w:pBdr>
          <w:top w:val="nil"/>
          <w:left w:val="nil"/>
          <w:bottom w:val="nil"/>
          <w:right w:val="nil"/>
          <w:between w:val="nil"/>
        </w:pBdr>
        <w:jc w:val="both"/>
        <w:rPr>
          <w:rFonts w:ascii="Gill Sans" w:eastAsia="Gill Sans" w:hAnsi="Gill Sans" w:cs="Gill Sans"/>
        </w:rPr>
      </w:pPr>
      <w:r>
        <w:rPr>
          <w:rFonts w:ascii="Gill Sans" w:eastAsia="Gill Sans" w:hAnsi="Gill Sans" w:cs="Gill Sans"/>
        </w:rPr>
        <w:t xml:space="preserve"> </w:t>
      </w:r>
      <w:bookmarkStart w:id="46" w:name="_Toc57382794"/>
      <w:bookmarkStart w:id="47" w:name="_Toc57478144"/>
      <w:r>
        <w:rPr>
          <w:rFonts w:ascii="Gill Sans" w:eastAsia="Gill Sans" w:hAnsi="Gill Sans" w:cs="Gill Sans"/>
        </w:rPr>
        <w:t>Left-hand Menu</w:t>
      </w:r>
      <w:bookmarkEnd w:id="46"/>
      <w:bookmarkEnd w:id="47"/>
    </w:p>
    <w:p w14:paraId="1AECD83F" w14:textId="20B569DC" w:rsidR="005037B3" w:rsidRDefault="005037B3" w:rsidP="00A163BB">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The left-hand menu</w:t>
      </w:r>
      <w:r>
        <w:rPr>
          <w:rFonts w:ascii="Gill Sans" w:eastAsia="Gill Sans" w:hAnsi="Gill Sans" w:cs="Gill Sans"/>
        </w:rPr>
        <w:t xml:space="preserve"> consists of multiple </w:t>
      </w:r>
      <w:r w:rsidR="002C77C1">
        <w:rPr>
          <w:rFonts w:ascii="Gill Sans" w:eastAsia="Gill Sans" w:hAnsi="Gill Sans" w:cs="Gill Sans"/>
        </w:rPr>
        <w:t>function</w:t>
      </w:r>
      <w:r>
        <w:rPr>
          <w:rFonts w:ascii="Gill Sans" w:eastAsia="Gill Sans" w:hAnsi="Gill Sans" w:cs="Gill Sans"/>
        </w:rPr>
        <w:t xml:space="preserve">s. These </w:t>
      </w:r>
      <w:r w:rsidR="002C77C1">
        <w:rPr>
          <w:rFonts w:ascii="Gill Sans" w:eastAsia="Gill Sans" w:hAnsi="Gill Sans" w:cs="Gill Sans"/>
        </w:rPr>
        <w:t>function</w:t>
      </w:r>
      <w:r>
        <w:rPr>
          <w:rFonts w:ascii="Gill Sans" w:eastAsia="Gill Sans" w:hAnsi="Gill Sans" w:cs="Gill Sans"/>
        </w:rPr>
        <w:t xml:space="preserve">s are visible to users according to their roles. </w:t>
      </w:r>
      <w:r>
        <w:rPr>
          <w:rFonts w:ascii="Gill Sans" w:eastAsia="Gill Sans" w:hAnsi="Gill Sans" w:cs="Gill Sans"/>
          <w:color w:val="000000"/>
        </w:rPr>
        <w:t xml:space="preserve">The left-hand menu shows certain </w:t>
      </w:r>
      <w:r w:rsidR="002C77C1">
        <w:rPr>
          <w:rFonts w:ascii="Gill Sans" w:eastAsia="Gill Sans" w:hAnsi="Gill Sans" w:cs="Gill Sans"/>
        </w:rPr>
        <w:t>function</w:t>
      </w:r>
      <w:r>
        <w:rPr>
          <w:rFonts w:ascii="Gill Sans" w:eastAsia="Gill Sans" w:hAnsi="Gill Sans" w:cs="Gill Sans"/>
        </w:rPr>
        <w:t xml:space="preserve">s </w:t>
      </w:r>
      <w:r>
        <w:rPr>
          <w:rFonts w:ascii="Gill Sans" w:eastAsia="Gill Sans" w:hAnsi="Gill Sans" w:cs="Gill Sans"/>
          <w:color w:val="000000"/>
        </w:rPr>
        <w:t xml:space="preserve">which can be expanded to show sub-levels. As the user selects different </w:t>
      </w:r>
      <w:r w:rsidR="002C77C1">
        <w:rPr>
          <w:rFonts w:ascii="Gill Sans" w:eastAsia="Gill Sans" w:hAnsi="Gill Sans" w:cs="Gill Sans"/>
        </w:rPr>
        <w:t>function</w:t>
      </w:r>
      <w:r>
        <w:rPr>
          <w:rFonts w:ascii="Gill Sans" w:eastAsia="Gill Sans" w:hAnsi="Gill Sans" w:cs="Gill Sans"/>
        </w:rPr>
        <w:t xml:space="preserve">s </w:t>
      </w:r>
      <w:r>
        <w:rPr>
          <w:rFonts w:ascii="Gill Sans" w:eastAsia="Gill Sans" w:hAnsi="Gill Sans" w:cs="Gill Sans"/>
          <w:color w:val="000000"/>
        </w:rPr>
        <w:t>from the menu, the respective data wi</w:t>
      </w:r>
      <w:r w:rsidR="00A163BB">
        <w:rPr>
          <w:rFonts w:ascii="Gill Sans" w:eastAsia="Gill Sans" w:hAnsi="Gill Sans" w:cs="Gill Sans"/>
          <w:color w:val="000000"/>
        </w:rPr>
        <w:t xml:space="preserve">ll be displayed on the screen. </w:t>
      </w:r>
    </w:p>
    <w:p w14:paraId="6AAAD3FE" w14:textId="77777777" w:rsidR="00A163BB" w:rsidRDefault="00A163BB" w:rsidP="00A163BB">
      <w:pPr>
        <w:pBdr>
          <w:top w:val="nil"/>
          <w:left w:val="nil"/>
          <w:bottom w:val="nil"/>
          <w:right w:val="nil"/>
          <w:between w:val="nil"/>
        </w:pBdr>
        <w:spacing w:line="288" w:lineRule="auto"/>
        <w:jc w:val="both"/>
        <w:rPr>
          <w:rFonts w:ascii="Gill Sans" w:eastAsia="Gill Sans" w:hAnsi="Gill Sans" w:cs="Gill Sans"/>
          <w:color w:val="000000"/>
        </w:rPr>
      </w:pPr>
    </w:p>
    <w:tbl>
      <w:tblPr>
        <w:tblW w:w="9464"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1290"/>
        <w:gridCol w:w="8174"/>
      </w:tblGrid>
      <w:tr w:rsidR="005037B3" w14:paraId="2A06D5A6"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0B309FF6"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8"/>
                <w:szCs w:val="28"/>
              </w:rPr>
            </w:pPr>
            <w:r>
              <w:rPr>
                <w:rFonts w:ascii="Gill Sans" w:eastAsia="Gill Sans" w:hAnsi="Gill Sans" w:cs="Gill Sans"/>
                <w:b/>
                <w:color w:val="000000"/>
                <w:sz w:val="28"/>
                <w:szCs w:val="28"/>
              </w:rPr>
              <w:t>Buttons</w:t>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6375673F" w14:textId="77777777" w:rsidR="005037B3" w:rsidRDefault="005037B3" w:rsidP="005037B3">
            <w:p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28"/>
                <w:szCs w:val="28"/>
              </w:rPr>
              <w:t>Action</w:t>
            </w:r>
          </w:p>
        </w:tc>
      </w:tr>
      <w:tr w:rsidR="005037B3" w14:paraId="63938E9C"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633EFB26"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8"/>
                <w:szCs w:val="28"/>
              </w:rPr>
            </w:pPr>
            <w:r>
              <w:rPr>
                <w:rFonts w:ascii="Gill Sans" w:eastAsia="Gill Sans" w:hAnsi="Gill Sans" w:cs="Gill Sans"/>
                <w:noProof/>
                <w:color w:val="000000"/>
                <w:lang w:eastAsia="en-US" w:bidi="ar-SA"/>
              </w:rPr>
              <w:drawing>
                <wp:inline distT="0" distB="0" distL="0" distR="0" wp14:anchorId="7A3573C4" wp14:editId="5E18F906">
                  <wp:extent cx="311150" cy="325120"/>
                  <wp:effectExtent l="0" t="0" r="0" b="0"/>
                  <wp:docPr id="8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
                          <a:srcRect/>
                          <a:stretch>
                            <a:fillRect/>
                          </a:stretch>
                        </pic:blipFill>
                        <pic:spPr>
                          <a:xfrm>
                            <a:off x="0" y="0"/>
                            <a:ext cx="311150" cy="325120"/>
                          </a:xfrm>
                          <a:prstGeom prst="rect">
                            <a:avLst/>
                          </a:prstGeom>
                          <a:ln/>
                        </pic:spPr>
                      </pic:pic>
                    </a:graphicData>
                  </a:graphic>
                </wp:inline>
              </w:drawing>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0235C357" w14:textId="77777777" w:rsidR="005037B3" w:rsidRDefault="005037B3" w:rsidP="005037B3">
            <w:p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color w:val="000000"/>
              </w:rPr>
              <w:t>Hides the left-hand menu</w:t>
            </w:r>
          </w:p>
        </w:tc>
      </w:tr>
      <w:tr w:rsidR="005037B3" w14:paraId="2FBE2182"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2ED2E4BF"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0" distB="0" distL="0" distR="0" wp14:anchorId="7745FA75" wp14:editId="7F163C95">
                  <wp:extent cx="415724" cy="371964"/>
                  <wp:effectExtent l="0" t="0" r="0" b="0"/>
                  <wp:docPr id="8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415724" cy="371964"/>
                          </a:xfrm>
                          <a:prstGeom prst="rect">
                            <a:avLst/>
                          </a:prstGeom>
                          <a:ln/>
                        </pic:spPr>
                      </pic:pic>
                    </a:graphicData>
                  </a:graphic>
                </wp:inline>
              </w:drawing>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6B9E3758" w14:textId="0A508A9F"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Shown when sub-menu </w:t>
            </w:r>
            <w:r w:rsidR="002C77C1">
              <w:rPr>
                <w:rFonts w:ascii="Gill Sans" w:eastAsia="Gill Sans" w:hAnsi="Gill Sans" w:cs="Gill Sans"/>
                <w:color w:val="000000"/>
              </w:rPr>
              <w:t>function</w:t>
            </w:r>
            <w:r>
              <w:rPr>
                <w:rFonts w:ascii="Gill Sans" w:eastAsia="Gill Sans" w:hAnsi="Gill Sans" w:cs="Gill Sans"/>
                <w:color w:val="000000"/>
              </w:rPr>
              <w:t xml:space="preserve">s are hidden / collapsed. Click to expand and show </w:t>
            </w:r>
            <w:r>
              <w:rPr>
                <w:rFonts w:ascii="Gill Sans" w:eastAsia="Gill Sans" w:hAnsi="Gill Sans" w:cs="Gill Sans"/>
              </w:rPr>
              <w:t>submenus</w:t>
            </w:r>
            <w:r>
              <w:rPr>
                <w:rFonts w:ascii="Gill Sans" w:eastAsia="Gill Sans" w:hAnsi="Gill Sans" w:cs="Gill Sans"/>
                <w:color w:val="000000"/>
              </w:rPr>
              <w:t xml:space="preserve"> under a menu </w:t>
            </w:r>
            <w:r w:rsidR="002C77C1">
              <w:rPr>
                <w:rFonts w:ascii="Gill Sans" w:eastAsia="Gill Sans" w:hAnsi="Gill Sans" w:cs="Gill Sans"/>
                <w:color w:val="000000"/>
              </w:rPr>
              <w:t>function</w:t>
            </w:r>
          </w:p>
        </w:tc>
      </w:tr>
      <w:tr w:rsidR="005037B3" w14:paraId="2EFADD16"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2C18397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0" distB="0" distL="0" distR="0" wp14:anchorId="52C4A592" wp14:editId="131F256E">
                  <wp:extent cx="434163" cy="347330"/>
                  <wp:effectExtent l="0" t="0" r="0" b="0"/>
                  <wp:docPr id="8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434163" cy="347330"/>
                          </a:xfrm>
                          <a:prstGeom prst="rect">
                            <a:avLst/>
                          </a:prstGeom>
                          <a:ln/>
                        </pic:spPr>
                      </pic:pic>
                    </a:graphicData>
                  </a:graphic>
                </wp:inline>
              </w:drawing>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38625244" w14:textId="6974CFF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Shown when sub-menu </w:t>
            </w:r>
            <w:r w:rsidR="002C77C1">
              <w:rPr>
                <w:rFonts w:ascii="Gill Sans" w:eastAsia="Gill Sans" w:hAnsi="Gill Sans" w:cs="Gill Sans"/>
                <w:color w:val="000000"/>
              </w:rPr>
              <w:t>function</w:t>
            </w:r>
            <w:r>
              <w:rPr>
                <w:rFonts w:ascii="Gill Sans" w:eastAsia="Gill Sans" w:hAnsi="Gill Sans" w:cs="Gill Sans"/>
                <w:color w:val="000000"/>
              </w:rPr>
              <w:t>s are displayed. Click to collapse sub-menus.</w:t>
            </w:r>
          </w:p>
        </w:tc>
      </w:tr>
      <w:tr w:rsidR="005037B3" w14:paraId="61ACB16E" w14:textId="77777777" w:rsidTr="005037B3">
        <w:trPr>
          <w:trHeight w:val="288"/>
        </w:trPr>
        <w:tc>
          <w:tcPr>
            <w:tcW w:w="1290"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69005B6C"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0" distB="0" distL="0" distR="0" wp14:anchorId="62FACFC8" wp14:editId="2CEBA5D5">
                  <wp:extent cx="457200" cy="396240"/>
                  <wp:effectExtent l="0" t="0" r="0" b="0"/>
                  <wp:docPr id="8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57200" cy="396240"/>
                          </a:xfrm>
                          <a:prstGeom prst="rect">
                            <a:avLst/>
                          </a:prstGeom>
                          <a:ln/>
                        </pic:spPr>
                      </pic:pic>
                    </a:graphicData>
                  </a:graphic>
                </wp:inline>
              </w:drawing>
            </w:r>
          </w:p>
        </w:tc>
        <w:tc>
          <w:tcPr>
            <w:tcW w:w="8174" w:type="dxa"/>
            <w:tcBorders>
              <w:top w:val="single" w:sz="8" w:space="0" w:color="000001"/>
              <w:left w:val="single" w:sz="8" w:space="0" w:color="000001"/>
              <w:bottom w:val="single" w:sz="8" w:space="0" w:color="000001"/>
              <w:right w:val="single" w:sz="8" w:space="0" w:color="000001"/>
            </w:tcBorders>
            <w:shd w:val="clear" w:color="auto" w:fill="auto"/>
            <w:tcMar>
              <w:left w:w="90" w:type="dxa"/>
            </w:tcMar>
            <w:vAlign w:val="center"/>
          </w:tcPr>
          <w:p w14:paraId="4DC0348C" w14:textId="77777777" w:rsidR="005037B3" w:rsidRDefault="005037B3" w:rsidP="00E542B4">
            <w:pPr>
              <w:keepNext/>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Minimizes the left-hand menu</w:t>
            </w:r>
          </w:p>
        </w:tc>
      </w:tr>
    </w:tbl>
    <w:p w14:paraId="01E99717" w14:textId="3440FE30" w:rsidR="00E542B4" w:rsidRDefault="00231778" w:rsidP="00685FC2">
      <w:pPr>
        <w:pStyle w:val="Caption"/>
        <w:jc w:val="center"/>
      </w:pPr>
      <w:r>
        <w:t>Figure 4</w:t>
      </w:r>
      <w:r w:rsidR="00E542B4">
        <w:t>.C-Menu Bar Buttons</w:t>
      </w:r>
    </w:p>
    <w:p w14:paraId="3C644297" w14:textId="77777777" w:rsidR="00A163BB" w:rsidRPr="00A163BB" w:rsidRDefault="00A163BB" w:rsidP="00A163BB"/>
    <w:p w14:paraId="0E774B6E" w14:textId="77777777" w:rsidR="005037B3" w:rsidRDefault="005037B3" w:rsidP="00316914">
      <w:pPr>
        <w:pStyle w:val="Heading2"/>
        <w:numPr>
          <w:ilvl w:val="0"/>
          <w:numId w:val="73"/>
        </w:numPr>
        <w:pBdr>
          <w:top w:val="nil"/>
          <w:left w:val="nil"/>
          <w:bottom w:val="nil"/>
          <w:right w:val="nil"/>
          <w:between w:val="nil"/>
        </w:pBdr>
        <w:jc w:val="both"/>
        <w:rPr>
          <w:rFonts w:ascii="Gill Sans" w:eastAsia="Gill Sans" w:hAnsi="Gill Sans" w:cs="Gill Sans"/>
        </w:rPr>
      </w:pPr>
      <w:bookmarkStart w:id="48" w:name="_Buttons"/>
      <w:bookmarkStart w:id="49" w:name="_Toc57382795"/>
      <w:bookmarkStart w:id="50" w:name="_Toc57478145"/>
      <w:bookmarkEnd w:id="48"/>
      <w:r>
        <w:rPr>
          <w:rFonts w:ascii="Gill Sans" w:eastAsia="Gill Sans" w:hAnsi="Gill Sans" w:cs="Gill Sans"/>
        </w:rPr>
        <w:lastRenderedPageBreak/>
        <w:t>Buttons</w:t>
      </w:r>
      <w:bookmarkEnd w:id="49"/>
      <w:bookmarkEnd w:id="50"/>
      <w:r>
        <w:rPr>
          <w:rFonts w:ascii="Gill Sans" w:eastAsia="Gill Sans" w:hAnsi="Gill Sans" w:cs="Gill Sans"/>
        </w:rPr>
        <w:t xml:space="preserve"> </w:t>
      </w:r>
    </w:p>
    <w:p w14:paraId="1195830C" w14:textId="77777777" w:rsidR="005037B3" w:rsidRPr="00E542B4" w:rsidRDefault="005037B3" w:rsidP="005037B3">
      <w:pPr>
        <w:pBdr>
          <w:top w:val="nil"/>
          <w:left w:val="nil"/>
          <w:bottom w:val="nil"/>
          <w:right w:val="nil"/>
          <w:between w:val="nil"/>
        </w:pBdr>
        <w:spacing w:line="288" w:lineRule="auto"/>
        <w:ind w:left="360"/>
        <w:rPr>
          <w:rFonts w:ascii="Gill Sans" w:eastAsia="Gill Sans" w:hAnsi="Gill Sans" w:cs="Gill Sans"/>
          <w:color w:val="000000"/>
        </w:rPr>
      </w:pPr>
      <w:r w:rsidRPr="00E542B4">
        <w:rPr>
          <w:rFonts w:ascii="Gill Sans" w:eastAsia="Gill Sans" w:hAnsi="Gill Sans" w:cs="Gill Sans"/>
          <w:color w:val="000000"/>
        </w:rPr>
        <w:t xml:space="preserve">The following buttons are most commonly used in QAT: </w:t>
      </w:r>
    </w:p>
    <w:tbl>
      <w:tblPr>
        <w:tblW w:w="9637"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2780"/>
        <w:gridCol w:w="6857"/>
      </w:tblGrid>
      <w:tr w:rsidR="005037B3" w:rsidRPr="00E542B4" w14:paraId="3DAA0B8D"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FD10CCC" w14:textId="77777777" w:rsidR="005037B3" w:rsidRPr="00E542B4" w:rsidRDefault="005037B3" w:rsidP="005037B3">
            <w:pPr>
              <w:pBdr>
                <w:top w:val="nil"/>
                <w:left w:val="nil"/>
                <w:bottom w:val="nil"/>
                <w:right w:val="nil"/>
                <w:between w:val="nil"/>
              </w:pBdr>
              <w:jc w:val="center"/>
              <w:rPr>
                <w:rFonts w:ascii="Gill Sans" w:eastAsia="Gill Sans" w:hAnsi="Gill Sans" w:cs="Gill Sans"/>
                <w:b/>
                <w:color w:val="000000"/>
              </w:rPr>
            </w:pPr>
            <w:r w:rsidRPr="00E542B4">
              <w:rPr>
                <w:rFonts w:ascii="Gill Sans" w:eastAsia="Gill Sans" w:hAnsi="Gill Sans" w:cs="Gill Sans"/>
                <w:b/>
                <w:color w:val="000000"/>
              </w:rPr>
              <w:t>Buttons</w:t>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01E4B2BF"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b/>
                <w:color w:val="000000"/>
              </w:rPr>
            </w:pPr>
            <w:r w:rsidRPr="00E542B4">
              <w:rPr>
                <w:rFonts w:ascii="Gill Sans" w:eastAsia="Gill Sans" w:hAnsi="Gill Sans" w:cs="Gill Sans"/>
                <w:b/>
                <w:color w:val="000000"/>
              </w:rPr>
              <w:t>Action</w:t>
            </w:r>
          </w:p>
        </w:tc>
      </w:tr>
      <w:tr w:rsidR="005037B3" w:rsidRPr="00E542B4" w14:paraId="2812B3F5" w14:textId="77777777" w:rsidTr="005037B3">
        <w:trPr>
          <w:trHeight w:val="795"/>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F89E29D"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283D8370" wp14:editId="6745B10C">
                  <wp:extent cx="795655" cy="393700"/>
                  <wp:effectExtent l="0" t="0" r="0" b="0"/>
                  <wp:docPr id="8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795655" cy="3937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7C768F8"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Submits records and make changes</w:t>
            </w:r>
          </w:p>
        </w:tc>
      </w:tr>
      <w:tr w:rsidR="005037B3" w:rsidRPr="00E542B4" w14:paraId="7876AE74"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08E8AE1"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192D6AA4" wp14:editId="77A5FCF0">
                  <wp:extent cx="795655" cy="417830"/>
                  <wp:effectExtent l="0" t="0" r="0" b="0"/>
                  <wp:docPr id="81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795655" cy="41783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772C184"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Cancels the defined changes</w:t>
            </w:r>
          </w:p>
        </w:tc>
      </w:tr>
      <w:tr w:rsidR="005037B3" w:rsidRPr="00E542B4" w14:paraId="6BE2416F"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C0F9F9C"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645B353E" wp14:editId="35E56C63">
                  <wp:extent cx="795655" cy="393700"/>
                  <wp:effectExtent l="0" t="0" r="0" b="0"/>
                  <wp:docPr id="8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795655" cy="3937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E6B0D18"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Used to set up information again or differently</w:t>
            </w:r>
          </w:p>
        </w:tc>
      </w:tr>
      <w:tr w:rsidR="005037B3" w:rsidRPr="00E542B4" w14:paraId="6FD1925C"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61F538EE"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6DCD324F" wp14:editId="3D7BECB4">
                  <wp:extent cx="402590" cy="417195"/>
                  <wp:effectExtent l="0" t="0" r="0" b="0"/>
                  <wp:docPr id="8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02590" cy="417195"/>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795FB2C"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Adds a new record to the database</w:t>
            </w:r>
          </w:p>
        </w:tc>
      </w:tr>
      <w:tr w:rsidR="005037B3" w:rsidRPr="00E542B4" w14:paraId="404DA075"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5E8C948"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23504311" wp14:editId="56348DF4">
                  <wp:extent cx="795655" cy="393700"/>
                  <wp:effectExtent l="0" t="0" r="0" b="0"/>
                  <wp:docPr id="81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7"/>
                          <a:srcRect/>
                          <a:stretch>
                            <a:fillRect/>
                          </a:stretch>
                        </pic:blipFill>
                        <pic:spPr>
                          <a:xfrm>
                            <a:off x="0" y="0"/>
                            <a:ext cx="795655" cy="3937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5E7EC4B8"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 xml:space="preserve">Updates records </w:t>
            </w:r>
          </w:p>
        </w:tc>
      </w:tr>
      <w:tr w:rsidR="005037B3" w:rsidRPr="00E542B4" w14:paraId="5792268F"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7D118BA1"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2D290376" wp14:editId="3936BE4E">
                  <wp:extent cx="1151890" cy="407035"/>
                  <wp:effectExtent l="0" t="0" r="0" b="0"/>
                  <wp:docPr id="80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1151890" cy="407035"/>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2526AB9B"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 xml:space="preserve">Helps </w:t>
            </w:r>
            <w:r w:rsidRPr="00E542B4">
              <w:rPr>
                <w:rFonts w:ascii="Gill Sans" w:eastAsia="Gill Sans" w:hAnsi="Gill Sans" w:cs="Gill Sans"/>
              </w:rPr>
              <w:t>users</w:t>
            </w:r>
            <w:r w:rsidRPr="00E542B4">
              <w:rPr>
                <w:rFonts w:ascii="Gill Sans" w:eastAsia="Gill Sans" w:hAnsi="Gill Sans" w:cs="Gill Sans"/>
                <w:color w:val="000000"/>
              </w:rPr>
              <w:t xml:space="preserve"> to search the desired information. Searches all fields in the table displayed.</w:t>
            </w:r>
          </w:p>
        </w:tc>
      </w:tr>
      <w:tr w:rsidR="005037B3" w:rsidRPr="00E542B4" w14:paraId="0A3B4948"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CDE2035"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0" distB="0" distL="0" distR="0" wp14:anchorId="72DA6277" wp14:editId="042F8910">
                  <wp:extent cx="795655" cy="393700"/>
                  <wp:effectExtent l="0" t="0" r="0" b="0"/>
                  <wp:docPr id="8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795655" cy="3937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0864615" w14:textId="77777777" w:rsidR="005037B3" w:rsidRPr="00E542B4" w:rsidRDefault="005037B3" w:rsidP="005037B3">
            <w:pPr>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 xml:space="preserve">Allows a user to clear search fields </w:t>
            </w:r>
          </w:p>
        </w:tc>
      </w:tr>
      <w:tr w:rsidR="005037B3" w:rsidRPr="00E542B4" w14:paraId="17C8CD03" w14:textId="77777777" w:rsidTr="005037B3">
        <w:trPr>
          <w:trHeight w:val="504"/>
        </w:trPr>
        <w:tc>
          <w:tcPr>
            <w:tcW w:w="2780"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1F7704BB" w14:textId="77777777" w:rsidR="005037B3" w:rsidRPr="00E542B4" w:rsidRDefault="005037B3" w:rsidP="005037B3">
            <w:pPr>
              <w:pBdr>
                <w:top w:val="nil"/>
                <w:left w:val="nil"/>
                <w:bottom w:val="nil"/>
                <w:right w:val="nil"/>
                <w:between w:val="nil"/>
              </w:pBdr>
              <w:jc w:val="center"/>
              <w:rPr>
                <w:rFonts w:ascii="Gill Sans" w:eastAsia="Gill Sans" w:hAnsi="Gill Sans" w:cs="Gill Sans"/>
                <w:color w:val="000000"/>
              </w:rPr>
            </w:pPr>
            <w:r w:rsidRPr="00E542B4">
              <w:rPr>
                <w:rFonts w:ascii="Gill Sans" w:eastAsia="Gill Sans" w:hAnsi="Gill Sans" w:cs="Gill Sans"/>
                <w:noProof/>
                <w:color w:val="000000"/>
                <w:lang w:eastAsia="en-US" w:bidi="ar-SA"/>
              </w:rPr>
              <w:drawing>
                <wp:inline distT="114300" distB="114300" distL="114300" distR="114300" wp14:anchorId="0A533A07" wp14:editId="2EA9CC4F">
                  <wp:extent cx="333375" cy="342900"/>
                  <wp:effectExtent l="0" t="0" r="0" b="0"/>
                  <wp:docPr id="80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333375" cy="342900"/>
                          </a:xfrm>
                          <a:prstGeom prst="rect">
                            <a:avLst/>
                          </a:prstGeom>
                          <a:ln/>
                        </pic:spPr>
                      </pic:pic>
                    </a:graphicData>
                  </a:graphic>
                </wp:inline>
              </w:drawing>
            </w:r>
          </w:p>
        </w:tc>
        <w:tc>
          <w:tcPr>
            <w:tcW w:w="6857" w:type="dxa"/>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3FD4EE7" w14:textId="77777777" w:rsidR="005037B3" w:rsidRPr="00E542B4" w:rsidRDefault="005037B3" w:rsidP="00E542B4">
            <w:pPr>
              <w:keepNext/>
              <w:pBdr>
                <w:top w:val="nil"/>
                <w:left w:val="nil"/>
                <w:bottom w:val="nil"/>
                <w:right w:val="nil"/>
                <w:between w:val="nil"/>
              </w:pBdr>
              <w:spacing w:line="264" w:lineRule="auto"/>
              <w:rPr>
                <w:rFonts w:ascii="Gill Sans" w:eastAsia="Gill Sans" w:hAnsi="Gill Sans" w:cs="Gill Sans"/>
                <w:color w:val="000000"/>
              </w:rPr>
            </w:pPr>
            <w:r w:rsidRPr="00E542B4">
              <w:rPr>
                <w:rFonts w:ascii="Gill Sans" w:eastAsia="Gill Sans" w:hAnsi="Gill Sans" w:cs="Gill Sans"/>
                <w:color w:val="000000"/>
              </w:rPr>
              <w:t>Indicates mandatory data entry fields</w:t>
            </w:r>
          </w:p>
        </w:tc>
      </w:tr>
    </w:tbl>
    <w:p w14:paraId="0EAB98DD" w14:textId="4D5656A2" w:rsidR="00E542B4" w:rsidRDefault="00E542B4" w:rsidP="00E542B4">
      <w:pPr>
        <w:pStyle w:val="Caption"/>
        <w:jc w:val="center"/>
        <w:rPr>
          <w:rFonts w:ascii="Gill Sans" w:eastAsia="Gill Sans" w:hAnsi="Gill Sans" w:cs="Gill Sans"/>
        </w:rPr>
      </w:pPr>
      <w:bookmarkStart w:id="51" w:name="_Toc57382796"/>
      <w:r>
        <w:t xml:space="preserve">Table </w:t>
      </w:r>
      <w:r w:rsidR="00231778">
        <w:t>4</w:t>
      </w:r>
      <w:r>
        <w:t>.D-QAT Buttons</w:t>
      </w:r>
    </w:p>
    <w:p w14:paraId="3BC3AE5D" w14:textId="5B455A71" w:rsidR="005037B3" w:rsidRDefault="005037B3" w:rsidP="00316914">
      <w:pPr>
        <w:pStyle w:val="Heading2"/>
        <w:numPr>
          <w:ilvl w:val="0"/>
          <w:numId w:val="73"/>
        </w:numPr>
        <w:pBdr>
          <w:top w:val="nil"/>
          <w:left w:val="nil"/>
          <w:bottom w:val="nil"/>
          <w:right w:val="nil"/>
          <w:between w:val="nil"/>
        </w:pBdr>
        <w:jc w:val="both"/>
        <w:rPr>
          <w:rFonts w:ascii="Gill Sans" w:eastAsia="Gill Sans" w:hAnsi="Gill Sans" w:cs="Gill Sans"/>
        </w:rPr>
      </w:pPr>
      <w:bookmarkStart w:id="52" w:name="_Toc57478146"/>
      <w:r>
        <w:rPr>
          <w:rFonts w:ascii="Gill Sans" w:eastAsia="Gill Sans" w:hAnsi="Gill Sans" w:cs="Gill Sans"/>
        </w:rPr>
        <w:t>Keys for Updating Records</w:t>
      </w:r>
      <w:bookmarkEnd w:id="51"/>
      <w:bookmarkEnd w:id="52"/>
    </w:p>
    <w:tbl>
      <w:tblPr>
        <w:tblW w:w="9630" w:type="dxa"/>
        <w:tblInd w:w="1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2091"/>
        <w:gridCol w:w="7539"/>
      </w:tblGrid>
      <w:tr w:rsidR="005037B3" w14:paraId="54973EA5"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04EE64" w14:textId="77777777" w:rsidR="005037B3" w:rsidRDefault="005037B3" w:rsidP="005037B3">
            <w:p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28"/>
                <w:szCs w:val="28"/>
              </w:rPr>
              <w:t xml:space="preserve">Keys </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13A4C8B"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8"/>
                <w:szCs w:val="28"/>
              </w:rPr>
            </w:pPr>
            <w:r>
              <w:rPr>
                <w:rFonts w:ascii="Gill Sans" w:eastAsia="Gill Sans" w:hAnsi="Gill Sans" w:cs="Gill Sans"/>
                <w:b/>
                <w:color w:val="000000"/>
                <w:sz w:val="28"/>
                <w:szCs w:val="28"/>
              </w:rPr>
              <w:t>Function</w:t>
            </w:r>
          </w:p>
        </w:tc>
      </w:tr>
      <w:tr w:rsidR="005037B3" w14:paraId="7995FFA5"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94B2B17"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Backspace</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63C0E174"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Deletes selection or character to the left of the cursor.</w:t>
            </w:r>
          </w:p>
        </w:tc>
      </w:tr>
      <w:tr w:rsidR="005037B3" w14:paraId="010AF26C"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A7D5B59"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Delete</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626294C"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Deletes selection or character to the right of the cursor.</w:t>
            </w:r>
          </w:p>
        </w:tc>
      </w:tr>
      <w:tr w:rsidR="005037B3" w14:paraId="1502F961"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C02DA59"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Prt scr</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47F5C41"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highlight w:val="yellow"/>
              </w:rPr>
            </w:pPr>
            <w:r>
              <w:rPr>
                <w:rFonts w:ascii="Gill Sans" w:eastAsia="Gill Sans" w:hAnsi="Gill Sans" w:cs="Gill Sans"/>
                <w:color w:val="000000"/>
              </w:rPr>
              <w:t>Takes a screenshot</w:t>
            </w:r>
          </w:p>
        </w:tc>
      </w:tr>
      <w:tr w:rsidR="005037B3" w14:paraId="66F2C997"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E25AC35"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Alt+Tab</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64C44A8"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Toggles between screens</w:t>
            </w:r>
          </w:p>
        </w:tc>
      </w:tr>
      <w:tr w:rsidR="005037B3" w14:paraId="612A0FDD" w14:textId="77777777" w:rsidTr="00E542B4">
        <w:trPr>
          <w:trHeight w:val="20"/>
        </w:trPr>
        <w:tc>
          <w:tcPr>
            <w:tcW w:w="2091"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B2CA550"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Tab</w:t>
            </w:r>
          </w:p>
        </w:tc>
        <w:tc>
          <w:tcPr>
            <w:tcW w:w="753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ACEA06A"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Moves the cursor from one field to the next, and moves the</w:t>
            </w:r>
          </w:p>
          <w:p w14:paraId="73ECDEBE" w14:textId="77777777" w:rsidR="005037B3" w:rsidRDefault="005037B3" w:rsidP="00E542B4">
            <w:pPr>
              <w:keepNext/>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Cursor from one button to another without activating buttons.</w:t>
            </w:r>
          </w:p>
        </w:tc>
      </w:tr>
    </w:tbl>
    <w:p w14:paraId="6437A7FA" w14:textId="6AAA5CCB" w:rsidR="002D63C0" w:rsidRDefault="00231778" w:rsidP="007F038C">
      <w:pPr>
        <w:pStyle w:val="Caption"/>
        <w:jc w:val="center"/>
      </w:pPr>
      <w:r>
        <w:t>Table 4</w:t>
      </w:r>
      <w:r w:rsidR="00E542B4">
        <w:t>.E-Keys for Updating Records</w:t>
      </w:r>
    </w:p>
    <w:p w14:paraId="24B6D1E2" w14:textId="77777777" w:rsidR="00BC61D9" w:rsidRPr="00BC61D9" w:rsidRDefault="00BC61D9" w:rsidP="00BC61D9"/>
    <w:p w14:paraId="51A3C1F2"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53" w:name="_User_Roles_and"/>
      <w:bookmarkStart w:id="54" w:name="_Toc57382797"/>
      <w:bookmarkStart w:id="55" w:name="_Toc57478147"/>
      <w:bookmarkEnd w:id="53"/>
      <w:r>
        <w:rPr>
          <w:rFonts w:ascii="Gill Sans" w:eastAsia="Gill Sans" w:hAnsi="Gill Sans" w:cs="Gill Sans"/>
          <w:color w:val="CC0000"/>
        </w:rPr>
        <w:t>User Roles and Permissions</w:t>
      </w:r>
      <w:bookmarkEnd w:id="54"/>
      <w:bookmarkEnd w:id="55"/>
    </w:p>
    <w:p w14:paraId="12544CD0" w14:textId="77777777" w:rsidR="005037B3" w:rsidRDefault="005037B3" w:rsidP="0066490F">
      <w:pPr>
        <w:pBdr>
          <w:top w:val="nil"/>
          <w:left w:val="nil"/>
          <w:bottom w:val="nil"/>
          <w:right w:val="nil"/>
          <w:between w:val="nil"/>
        </w:pBdr>
        <w:spacing w:line="276" w:lineRule="auto"/>
        <w:rPr>
          <w:rFonts w:ascii="Gill Sans" w:eastAsia="Gill Sans" w:hAnsi="Gill Sans" w:cs="Gill Sans"/>
          <w:color w:val="000000"/>
          <w:sz w:val="8"/>
          <w:szCs w:val="8"/>
        </w:rPr>
      </w:pPr>
    </w:p>
    <w:p w14:paraId="4713909E" w14:textId="301FA2D2" w:rsidR="005037B3" w:rsidRDefault="005037B3" w:rsidP="0066490F">
      <w:pPr>
        <w:pBdr>
          <w:top w:val="nil"/>
          <w:left w:val="nil"/>
          <w:bottom w:val="nil"/>
          <w:right w:val="nil"/>
          <w:between w:val="nil"/>
        </w:pBdr>
        <w:spacing w:line="276" w:lineRule="auto"/>
        <w:ind w:left="810"/>
        <w:jc w:val="both"/>
        <w:rPr>
          <w:rFonts w:ascii="Gill Sans" w:eastAsia="Gill Sans" w:hAnsi="Gill Sans" w:cs="Gill Sans"/>
        </w:rPr>
      </w:pPr>
      <w:r>
        <w:rPr>
          <w:rFonts w:ascii="Gill Sans" w:eastAsia="Gill Sans" w:hAnsi="Gill Sans" w:cs="Gill Sans"/>
          <w:color w:val="000000"/>
        </w:rPr>
        <w:t xml:space="preserve">Users will have access to program data as per the roles and permissions assigned to them. Refer to the table from the </w:t>
      </w:r>
      <w:hyperlink w:anchor="_User_Roles_and" w:history="1">
        <w:r w:rsidRPr="00EF4EC6">
          <w:rPr>
            <w:rStyle w:val="Hyperlink"/>
            <w:rFonts w:ascii="Gill Sans" w:eastAsia="Gill Sans" w:hAnsi="Gill Sans" w:cs="Gill Sans"/>
          </w:rPr>
          <w:t>“Role”</w:t>
        </w:r>
      </w:hyperlink>
      <w:r>
        <w:rPr>
          <w:rFonts w:ascii="Gill Sans" w:eastAsia="Gill Sans" w:hAnsi="Gill Sans" w:cs="Gill Sans"/>
        </w:rPr>
        <w:t xml:space="preserve"> section</w:t>
      </w:r>
      <w:r>
        <w:rPr>
          <w:rFonts w:ascii="Gill Sans" w:eastAsia="Gill Sans" w:hAnsi="Gill Sans" w:cs="Gill Sans"/>
          <w:color w:val="000000"/>
        </w:rPr>
        <w:t xml:space="preserve">. </w:t>
      </w:r>
    </w:p>
    <w:p w14:paraId="549FDB0F" w14:textId="77777777" w:rsidR="005037B3" w:rsidRDefault="005037B3" w:rsidP="005037B3">
      <w:pPr>
        <w:pBdr>
          <w:top w:val="nil"/>
          <w:left w:val="nil"/>
          <w:bottom w:val="nil"/>
          <w:right w:val="nil"/>
          <w:between w:val="nil"/>
        </w:pBdr>
        <w:spacing w:line="288" w:lineRule="auto"/>
        <w:ind w:left="810"/>
        <w:jc w:val="both"/>
        <w:rPr>
          <w:rFonts w:ascii="Gill Sans" w:eastAsia="Gill Sans" w:hAnsi="Gill Sans" w:cs="Gill Sans"/>
          <w:color w:val="000000"/>
        </w:rPr>
      </w:pPr>
    </w:p>
    <w:p w14:paraId="13A3AA3D" w14:textId="70114829" w:rsidR="005037B3" w:rsidRDefault="005037B3" w:rsidP="0066490F">
      <w:pPr>
        <w:keepNext/>
        <w:widowControl w:val="0"/>
        <w:pBdr>
          <w:top w:val="nil"/>
          <w:left w:val="nil"/>
          <w:bottom w:val="nil"/>
          <w:right w:val="nil"/>
          <w:between w:val="nil"/>
        </w:pBdr>
        <w:spacing w:line="288" w:lineRule="auto"/>
        <w:ind w:left="810"/>
        <w:jc w:val="both"/>
        <w:rPr>
          <w:rFonts w:ascii="Gill Sans" w:eastAsia="Gill Sans" w:hAnsi="Gill Sans" w:cs="Gill Sans"/>
          <w:b/>
          <w:color w:val="000000"/>
          <w:sz w:val="28"/>
          <w:szCs w:val="28"/>
          <w:highlight w:val="white"/>
        </w:rPr>
      </w:pPr>
      <w:r>
        <w:rPr>
          <w:rFonts w:ascii="Gill Sans" w:eastAsia="Gill Sans" w:hAnsi="Gill Sans" w:cs="Gill Sans"/>
          <w:b/>
          <w:color w:val="000000"/>
          <w:sz w:val="28"/>
          <w:szCs w:val="28"/>
          <w:highlight w:val="white"/>
        </w:rPr>
        <w:lastRenderedPageBreak/>
        <w:t>User Permissions:</w:t>
      </w:r>
    </w:p>
    <w:p w14:paraId="23E34821" w14:textId="77777777" w:rsidR="003C25AA" w:rsidRDefault="003C25AA" w:rsidP="0066490F">
      <w:pPr>
        <w:pBdr>
          <w:top w:val="nil"/>
          <w:left w:val="nil"/>
          <w:bottom w:val="nil"/>
          <w:right w:val="nil"/>
          <w:between w:val="nil"/>
        </w:pBdr>
        <w:spacing w:line="288" w:lineRule="auto"/>
        <w:ind w:left="810"/>
        <w:jc w:val="both"/>
        <w:rPr>
          <w:rFonts w:ascii="Gill Sans" w:eastAsia="Gill Sans" w:hAnsi="Gill Sans" w:cs="Gill Sans"/>
          <w:color w:val="000000"/>
        </w:rPr>
      </w:pPr>
      <w:r>
        <w:rPr>
          <w:rFonts w:ascii="Gill Sans" w:eastAsia="Gill Sans" w:hAnsi="Gill Sans" w:cs="Gill Sans"/>
          <w:color w:val="000000"/>
        </w:rPr>
        <w:t xml:space="preserve">Roles can be considered as a set of permissions. Roles are defined by application or realm administrators. </w:t>
      </w:r>
    </w:p>
    <w:p w14:paraId="47DF07AA" w14:textId="7F950AA7" w:rsidR="003C25AA" w:rsidRPr="00784154" w:rsidRDefault="003C25AA" w:rsidP="003C25AA">
      <w:pPr>
        <w:spacing w:line="288" w:lineRule="auto"/>
        <w:ind w:left="810"/>
        <w:jc w:val="both"/>
        <w:rPr>
          <w:rFonts w:ascii="Gill Sans" w:eastAsia="Gill Sans" w:hAnsi="Gill Sans" w:cs="Gill Sans"/>
        </w:rPr>
      </w:pPr>
      <w:r w:rsidRPr="00784154">
        <w:rPr>
          <w:rFonts w:ascii="Gill Sans" w:eastAsia="Gill Sans" w:hAnsi="Gill Sans" w:cs="Gill Sans"/>
          <w:color w:val="000000"/>
        </w:rPr>
        <w:t xml:space="preserve"> </w:t>
      </w:r>
    </w:p>
    <w:p w14:paraId="48EF1222" w14:textId="77777777" w:rsidR="005037B3" w:rsidRDefault="005037B3" w:rsidP="0066490F">
      <w:pPr>
        <w:keepNext/>
        <w:widowControl w:val="0"/>
        <w:pBdr>
          <w:top w:val="nil"/>
          <w:left w:val="nil"/>
          <w:bottom w:val="nil"/>
          <w:right w:val="nil"/>
          <w:between w:val="nil"/>
        </w:pBdr>
        <w:spacing w:line="288" w:lineRule="auto"/>
        <w:ind w:left="810"/>
        <w:jc w:val="both"/>
        <w:rPr>
          <w:rFonts w:ascii="Gill Sans" w:eastAsia="Gill Sans" w:hAnsi="Gill Sans" w:cs="Gill Sans"/>
          <w:b/>
          <w:color w:val="000000"/>
          <w:sz w:val="28"/>
          <w:szCs w:val="28"/>
          <w:highlight w:val="white"/>
        </w:rPr>
      </w:pPr>
      <w:r>
        <w:rPr>
          <w:rFonts w:ascii="Gill Sans" w:eastAsia="Gill Sans" w:hAnsi="Gill Sans" w:cs="Gill Sans"/>
          <w:b/>
          <w:color w:val="000000"/>
          <w:sz w:val="28"/>
          <w:szCs w:val="28"/>
          <w:highlight w:val="white"/>
        </w:rPr>
        <w:t>User Roles:</w:t>
      </w:r>
    </w:p>
    <w:p w14:paraId="2A360432" w14:textId="77777777" w:rsidR="003C25AA" w:rsidRPr="00784154" w:rsidRDefault="003C25AA" w:rsidP="0066490F">
      <w:pPr>
        <w:spacing w:line="288" w:lineRule="auto"/>
        <w:ind w:left="810"/>
        <w:jc w:val="both"/>
        <w:rPr>
          <w:rFonts w:ascii="Gill Sans" w:eastAsia="Gill Sans" w:hAnsi="Gill Sans" w:cs="Gill Sans"/>
          <w:color w:val="000000"/>
        </w:rPr>
      </w:pPr>
      <w:r w:rsidRPr="00784154">
        <w:rPr>
          <w:rFonts w:ascii="Gill Sans" w:eastAsia="Gill Sans" w:hAnsi="Gill Sans" w:cs="Gill Sans"/>
          <w:color w:val="000000"/>
        </w:rPr>
        <w:t xml:space="preserve">Roles can be considered as a set of permissions. Roles are defined by application or realm administrators. </w:t>
      </w:r>
    </w:p>
    <w:p w14:paraId="754BC57B" w14:textId="77777777" w:rsidR="003C25AA" w:rsidRPr="00784154" w:rsidRDefault="003C25AA" w:rsidP="003C25AA">
      <w:pPr>
        <w:spacing w:line="288" w:lineRule="auto"/>
        <w:ind w:left="810"/>
        <w:jc w:val="both"/>
        <w:rPr>
          <w:rFonts w:ascii="Gill Sans" w:eastAsia="Gill Sans" w:hAnsi="Gill Sans" w:cs="Gill Sans"/>
          <w:color w:val="000000"/>
        </w:rPr>
      </w:pPr>
    </w:p>
    <w:p w14:paraId="76E3FF49" w14:textId="77777777" w:rsidR="003C25AA" w:rsidRPr="00784154" w:rsidRDefault="003C25AA" w:rsidP="003C25AA">
      <w:pPr>
        <w:spacing w:line="288" w:lineRule="auto"/>
        <w:ind w:left="810"/>
        <w:jc w:val="both"/>
      </w:pPr>
      <w:r w:rsidRPr="00784154">
        <w:rPr>
          <w:rFonts w:ascii="Gill Sans" w:eastAsia="Gill Sans" w:hAnsi="Gill Sans" w:cs="Gill Sans"/>
          <w:color w:val="000000"/>
        </w:rPr>
        <w:t xml:space="preserve">QAT has </w:t>
      </w:r>
      <w:r w:rsidRPr="00784154">
        <w:rPr>
          <w:rFonts w:ascii="Gill Sans" w:eastAsia="Gill Sans" w:hAnsi="Gill Sans" w:cs="Gill Sans"/>
        </w:rPr>
        <w:t xml:space="preserve">various </w:t>
      </w:r>
      <w:r w:rsidRPr="00784154">
        <w:rPr>
          <w:rFonts w:ascii="Gill Sans" w:eastAsia="Gill Sans" w:hAnsi="Gill Sans" w:cs="Gill Sans"/>
          <w:color w:val="000000"/>
        </w:rPr>
        <w:t>roles including Application Level Admin, Realm Level Admin, Program Level Admin, S</w:t>
      </w:r>
      <w:r w:rsidRPr="00784154">
        <w:rPr>
          <w:rFonts w:ascii="Gill Sans" w:eastAsia="Gill Sans" w:hAnsi="Gill Sans" w:cs="Gill Sans"/>
        </w:rPr>
        <w:t xml:space="preserve">upply Plan Reviewer, Program User and </w:t>
      </w:r>
      <w:r w:rsidRPr="00784154">
        <w:rPr>
          <w:rFonts w:ascii="Gill Sans" w:eastAsia="Gill Sans" w:hAnsi="Gill Sans" w:cs="Gill Sans"/>
          <w:color w:val="000000"/>
        </w:rPr>
        <w:t xml:space="preserve">Guest User. QAT has three main roles in </w:t>
      </w:r>
      <w:r w:rsidRPr="00784154">
        <w:rPr>
          <w:rFonts w:ascii="Gill Sans" w:eastAsia="Gill Sans" w:hAnsi="Gill Sans" w:cs="Gill Sans"/>
        </w:rPr>
        <w:t xml:space="preserve">the following hierarchy: </w:t>
      </w:r>
    </w:p>
    <w:p w14:paraId="23C57A40" w14:textId="77777777" w:rsidR="003C25AA" w:rsidRPr="00784154" w:rsidRDefault="003C25AA" w:rsidP="003C25AA">
      <w:pPr>
        <w:spacing w:line="288" w:lineRule="auto"/>
        <w:ind w:left="810"/>
        <w:jc w:val="both"/>
      </w:pPr>
      <w:r w:rsidRPr="00784154">
        <w:rPr>
          <w:rFonts w:ascii="Gill Sans" w:eastAsia="Gill Sans" w:hAnsi="Gill Sans" w:cs="Gill Sans"/>
          <w:b/>
        </w:rPr>
        <w:t xml:space="preserve">Application Level Admin </w:t>
      </w:r>
      <w:r w:rsidRPr="00784154">
        <w:rPr>
          <w:rFonts w:ascii="Arial Unicode MS" w:eastAsia="Arial Unicode MS" w:hAnsi="Arial Unicode MS" w:cs="Arial Unicode MS"/>
          <w:b/>
        </w:rPr>
        <w:t>→</w:t>
      </w:r>
      <w:r w:rsidRPr="00784154">
        <w:rPr>
          <w:rFonts w:ascii="Gill Sans" w:eastAsia="Gill Sans" w:hAnsi="Gill Sans" w:cs="Gill Sans"/>
          <w:b/>
        </w:rPr>
        <w:t xml:space="preserve"> Realm Level Admin </w:t>
      </w:r>
      <w:r w:rsidRPr="00784154">
        <w:rPr>
          <w:rFonts w:ascii="Arial Unicode MS" w:eastAsia="Arial Unicode MS" w:hAnsi="Arial Unicode MS" w:cs="Arial Unicode MS"/>
          <w:b/>
        </w:rPr>
        <w:t>→</w:t>
      </w:r>
      <w:r w:rsidRPr="00784154">
        <w:rPr>
          <w:rFonts w:ascii="Gill Sans" w:eastAsia="Gill Sans" w:hAnsi="Gill Sans" w:cs="Gill Sans"/>
          <w:b/>
        </w:rPr>
        <w:t xml:space="preserve"> Program Level Admin </w:t>
      </w:r>
    </w:p>
    <w:p w14:paraId="69EF9DEC" w14:textId="326BEF2D" w:rsidR="003C25AA" w:rsidRPr="00784154" w:rsidRDefault="003C25AA" w:rsidP="003C25AA">
      <w:pPr>
        <w:spacing w:before="240" w:after="140" w:line="288" w:lineRule="auto"/>
        <w:ind w:left="810"/>
        <w:jc w:val="both"/>
      </w:pPr>
      <w:bookmarkStart w:id="56" w:name="docs-internal-guid-f44c332b-7fff-e516-f9"/>
      <w:bookmarkEnd w:id="56"/>
      <w:r w:rsidRPr="00784154">
        <w:rPr>
          <w:rFonts w:ascii="Gill Sans" w:eastAsia="Gill Sans" w:hAnsi="Gill Sans" w:cs="Gill Sans"/>
          <w:color w:val="000000"/>
        </w:rPr>
        <w:t xml:space="preserve">The application level admin is an administrator role. This has exclusive access to view and update the static and dynamic labels (via Translation </w:t>
      </w:r>
      <w:r w:rsidR="002C77C1">
        <w:rPr>
          <w:rFonts w:ascii="Gill Sans" w:eastAsia="Gill Sans" w:hAnsi="Gill Sans" w:cs="Gill Sans"/>
          <w:color w:val="000000"/>
        </w:rPr>
        <w:t>function</w:t>
      </w:r>
      <w:r w:rsidRPr="00784154">
        <w:rPr>
          <w:rFonts w:ascii="Gill Sans" w:eastAsia="Gill Sans" w:hAnsi="Gill Sans" w:cs="Gill Sans"/>
          <w:color w:val="000000"/>
        </w:rPr>
        <w:t>). However, this role cannot access the MIS reports section</w:t>
      </w:r>
      <w:r w:rsidR="002442EA">
        <w:rPr>
          <w:rFonts w:ascii="Gill Sans" w:eastAsia="Gill Sans" w:hAnsi="Gill Sans" w:cs="Gill Sans"/>
          <w:color w:val="000000"/>
        </w:rPr>
        <w:t>.</w:t>
      </w:r>
    </w:p>
    <w:p w14:paraId="288A5B2D" w14:textId="77777777" w:rsidR="003C25AA" w:rsidRPr="00784154" w:rsidRDefault="003C25AA" w:rsidP="003C25AA">
      <w:pPr>
        <w:spacing w:before="240" w:after="140" w:line="288" w:lineRule="auto"/>
        <w:ind w:left="810"/>
        <w:jc w:val="both"/>
        <w:rPr>
          <w:rFonts w:ascii="Gill Sans" w:eastAsia="Gill Sans" w:hAnsi="Gill Sans" w:cs="Gill Sans"/>
          <w:color w:val="000000"/>
        </w:rPr>
      </w:pPr>
      <w:r w:rsidRPr="00784154">
        <w:rPr>
          <w:rFonts w:ascii="Gill Sans" w:eastAsia="Gill Sans" w:hAnsi="Gill Sans" w:cs="Gill Sans"/>
          <w:color w:val="000000"/>
        </w:rPr>
        <w:t>In addition, QAT has a provision to enable existing PipeLine application users to login to the QAT system using separate credentials (as guest users). These users will be enabled to directly upload the data into the QAT system.</w:t>
      </w:r>
    </w:p>
    <w:p w14:paraId="7D07928E" w14:textId="419387BB" w:rsidR="007F038C" w:rsidRDefault="00466344" w:rsidP="007F038C">
      <w:pPr>
        <w:spacing w:before="240" w:after="140" w:line="288" w:lineRule="auto"/>
        <w:ind w:left="810"/>
        <w:jc w:val="both"/>
        <w:rPr>
          <w:rFonts w:ascii="Gill Sans" w:eastAsia="Gill Sans" w:hAnsi="Gill Sans" w:cs="Gill Sans"/>
          <w:color w:val="000000"/>
        </w:rPr>
      </w:pPr>
      <w:r w:rsidRPr="00784154">
        <w:rPr>
          <w:rFonts w:ascii="Gill Sans" w:eastAsia="Gill Sans" w:hAnsi="Gill Sans" w:cs="Gill Sans"/>
          <w:color w:val="000000"/>
        </w:rPr>
        <w:t>A role can have zero or multiple permissions assigned to it. Permissions assigned define what actions a user with a given role is entitled to. For example, a program is managed by a program admin while a realm is managed by a realm admin. A Realm Level Admin can have access to one or multiple programs. The Program Level Admin can have limited access for particular program i.e. a Program Admin can only manage assigned program(s) not a realm. Roles can be assigned to users registered in QAT. The registration process can be done via the Application Masters menu, only accessed by application admins or realm admins. Roles can be modified as necessary.</w:t>
      </w:r>
    </w:p>
    <w:p w14:paraId="6B41D717" w14:textId="77777777" w:rsidR="007F038C" w:rsidRDefault="007F038C" w:rsidP="007F038C">
      <w:pPr>
        <w:pBdr>
          <w:top w:val="nil"/>
          <w:left w:val="nil"/>
          <w:bottom w:val="nil"/>
          <w:right w:val="nil"/>
          <w:between w:val="nil"/>
        </w:pBdr>
        <w:spacing w:before="240" w:after="140" w:line="288" w:lineRule="auto"/>
        <w:rPr>
          <w:rFonts w:ascii="Gill Sans" w:eastAsia="Gill Sans" w:hAnsi="Gill Sans" w:cs="Gill Sans"/>
          <w:color w:val="000000"/>
        </w:rPr>
      </w:pPr>
      <w:r>
        <w:rPr>
          <w:rFonts w:ascii="Gill Sans" w:eastAsia="Gill Sans" w:hAnsi="Gill Sans" w:cs="Gill Sans"/>
          <w:color w:val="000000"/>
        </w:rPr>
        <w:t>The following table shows the business functions that are available to each role.</w:t>
      </w:r>
    </w:p>
    <w:p w14:paraId="31657287" w14:textId="43FE0BD5" w:rsidR="005037B3" w:rsidRDefault="007F038C" w:rsidP="007F038C">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Y = Yes and N = No, denote the permission to a particular business function for that role            </w:t>
      </w:r>
    </w:p>
    <w:p w14:paraId="0418BD54" w14:textId="77777777" w:rsidR="007F038C" w:rsidRPr="007F038C" w:rsidRDefault="007F038C" w:rsidP="007F038C">
      <w:pPr>
        <w:pBdr>
          <w:top w:val="nil"/>
          <w:left w:val="nil"/>
          <w:bottom w:val="nil"/>
          <w:right w:val="nil"/>
          <w:between w:val="nil"/>
        </w:pBdr>
        <w:spacing w:line="288" w:lineRule="auto"/>
        <w:rPr>
          <w:rFonts w:ascii="Gill Sans" w:eastAsia="Gill Sans" w:hAnsi="Gill Sans" w:cs="Gill Sans"/>
          <w:color w:val="000000"/>
        </w:rPr>
      </w:pPr>
    </w:p>
    <w:tbl>
      <w:tblPr>
        <w:tblW w:w="963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25"/>
        <w:gridCol w:w="1440"/>
        <w:gridCol w:w="1143"/>
        <w:gridCol w:w="1143"/>
        <w:gridCol w:w="1354"/>
        <w:gridCol w:w="1214"/>
        <w:gridCol w:w="918"/>
      </w:tblGrid>
      <w:tr w:rsidR="005037B3" w14:paraId="6B79D595" w14:textId="77777777" w:rsidTr="005037B3">
        <w:trPr>
          <w:trHeight w:val="107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E7838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lastRenderedPageBreak/>
              <w:t xml:space="preserve">Business </w:t>
            </w:r>
            <w:sdt>
              <w:sdtPr>
                <w:tag w:val="goog_rdk_32"/>
                <w:id w:val="-549836453"/>
              </w:sdtPr>
              <w:sdtContent/>
            </w:sdt>
            <w:r>
              <w:rPr>
                <w:rFonts w:ascii="Gill Sans" w:eastAsia="Gill Sans" w:hAnsi="Gill Sans" w:cs="Gill Sans"/>
                <w:b/>
                <w:color w:val="000099"/>
                <w:sz w:val="20"/>
                <w:szCs w:val="20"/>
              </w:rPr>
              <w:t>Function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ADADC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Application Admin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0EFAB8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Realm Admin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594B29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Program Admin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493FC3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Supply Plan Reviewer</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40582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Program User</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B8369A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b/>
                <w:color w:val="000099"/>
                <w:sz w:val="20"/>
                <w:szCs w:val="20"/>
              </w:rPr>
              <w:t>Guest User</w:t>
            </w:r>
          </w:p>
        </w:tc>
      </w:tr>
      <w:tr w:rsidR="005037B3" w14:paraId="1A0E1EA6"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C0396C3"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Application Dashboard</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0BB846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4D2CA1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9FC5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6B5D7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EE4A0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29A71D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6B700F9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BA7C1B"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Label Translations</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F37DB5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CE5A58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10B92C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40B476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BFAD4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66BD1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6A18B67E"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126D3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Role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EF3D52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44352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2B7A47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2DECE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EE7560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DC363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04461AE"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11DE9CC"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User</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39F11C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79AA8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E8FCF7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E16DA9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DCC2B2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9FF9F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0192044"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A63FC7E"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Language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DA550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FCBA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9CA1B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F5C8F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32BAED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DDFDC7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FF4484B"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EF79E2D"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Country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C7C1D8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084D32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2A456B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5A0113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C01C6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D0E7D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D706EAD"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86418F"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Currency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E8DDC6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34CF98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B0DFDB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CB6CD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1B244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4BD67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CFC8CFF"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D52A096"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Dimension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5E78E1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F43862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7DCED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76190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ABF1F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16EA6A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369B97F"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FB9BFD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Unit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400AE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935FFF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A87F6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62CEE8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C8B0C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231968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64DCEB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9FE3D57"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Create Realm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84045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A7D10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90BD03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3EB3E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18979E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216F8A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776DAFE"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1FF6D1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Database Translation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F07D5F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AA7D4F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3A30EE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180A79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A916C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DAC2F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59B80A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BC2AE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Edit Realm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EC59CB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E1A851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71281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21CA91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8EC46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12358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11447C3"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9A2CC55"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Data Source Type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85C7C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84DCA2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B51F29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D5825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6F5655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3DCDF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633AD9B"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11F06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Data Source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40CDA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1D590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AED3C9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39EE3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B74251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BEF7C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8813DB1"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98153C"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lastRenderedPageBreak/>
              <w:t>Manage Funding Source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073776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B9D8F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CC4FD9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41EB8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F5EAD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40296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4037649"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28910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Procurement Agent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C4FCE2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CA53CA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A14EE9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1216D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02CC8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36C7CF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432A191"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3DDA4D7"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Supplier</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09892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DE0384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DDAABD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003B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8F619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43FF1F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60C7D9D9"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56D15C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Region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E99F4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8F554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C78EB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BBAB7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6AF01E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2E7C6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1966E5A"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FD52E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Technical Area</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62C93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CE976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93226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9AECE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F7E676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F52ABD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63C4BD1"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314757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Organization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EA6EE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6AD819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9523AE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A9913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E34F61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0D2E8D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3C6210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2354920"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Realm Country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430C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4545BD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354C66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64B980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D1463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38B00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E5D84F2"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2ED3E78"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Tracer Category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28234E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83505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1FAE3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B6BCB8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6CA9F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0C0C54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4390B15"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C2025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Product Category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DFC56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0A5C4E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280D29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31C264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F449F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BC5F44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6CA4FB9F"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6ADC74"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Forecasting Unit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980DF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D5D26B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9A3B7F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8D5451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C84C6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2835C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E0A18F8"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055F029"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Planning Unit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BEB0FD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3CC694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3EE9F8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6AF1B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5C87E2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79C9B9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13083A0"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46CBA82"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Planning Unit capacity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A3BF3F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0AB29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A72AB6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C26E9C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BE47E0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C44FA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86EE8BA"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D364F5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Procurement Unit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8DA71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0514D9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1B7BD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B69DD7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61DE3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96E8D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6CDECD8"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E30DFF"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Create a Program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E9CD51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1A7AAF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855ECB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3670A6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307477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94E959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09A066C"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503E147"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lastRenderedPageBreak/>
              <w:t>Approve a Version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E62D3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961A1A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8425A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5A4DC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AAC3E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2A6CB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9CED604"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FF51CF6"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View Program Dashboard</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964E2A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E57AAD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42886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76853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E288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59A417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D4A5D8D"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EF51220"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Edit Program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C511B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458D3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84875B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ED8C06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5AF25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810885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355E4D4"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8F3A0B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Manage Budget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568A88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B16113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9E6FF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398D6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F17C6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63D93A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E8C10CF"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1386238"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Download Program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B1CE9F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F47961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85604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7084C7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469826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EBCDD8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A18C1B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E6DC405"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Import Export Program</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05C01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A72F1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C72F9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F78CB2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17871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A56B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34704E4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2CBA11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Supply Plan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F061A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DFEDD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1B2EE60"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86F99F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C7352D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F3D79A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E587A1A"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3773755"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Commit version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F928D4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443792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8B66C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F3583A"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B8CAB2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E8E90DE"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BDC5C99"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3510F0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List Data Source Type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BAB31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0749B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47D33F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23E8D3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4BCBA7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4A639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001835F9"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FD915E7"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List Data Source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629FADC"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389AFB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282CD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44C46A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D3EA69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789E4B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051DEEC6"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DB3DBE"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List Funding Source</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4DC62E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CB77A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BA614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E3243A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959F7E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B87D5B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3DDB1E50"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5DE4FD"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Procurement Agent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26AD8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DCECC9"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74D0E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7E3D3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AFFACB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91CFB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58AD3004"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A26B3B0"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Supplier</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9C82B7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F3988B1"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D3DDB2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0DFDF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D5353D"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66841B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2455D8CB"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17E7F1"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Region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29BDE6"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B6706FB"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A83B0A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91C34CF"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22A9A4"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ED2B425"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2BB91C13"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C6AA636" w14:textId="77777777" w:rsidR="005037B3" w:rsidRDefault="005037B3" w:rsidP="005037B3">
            <w:pPr>
              <w:widowControl w:val="0"/>
              <w:pBdr>
                <w:top w:val="nil"/>
                <w:left w:val="nil"/>
                <w:bottom w:val="nil"/>
                <w:right w:val="nil"/>
                <w:between w:val="nil"/>
              </w:pBdr>
              <w:rPr>
                <w:rFonts w:ascii="Gill Sans" w:eastAsia="Gill Sans" w:hAnsi="Gill Sans" w:cs="Gill Sans"/>
                <w:color w:val="000000"/>
                <w:sz w:val="20"/>
                <w:szCs w:val="20"/>
              </w:rPr>
            </w:pPr>
            <w:r>
              <w:rPr>
                <w:rFonts w:ascii="Gill Sans" w:eastAsia="Gill Sans" w:hAnsi="Gill Sans" w:cs="Gill Sans"/>
                <w:color w:val="000000"/>
                <w:sz w:val="20"/>
                <w:szCs w:val="20"/>
              </w:rPr>
              <w:t>Technical Area</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2771D8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EB417C2"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E00605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F7CD4E7"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3007FF3"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5398BE8" w14:textId="77777777" w:rsidR="005037B3" w:rsidRDefault="005037B3" w:rsidP="005037B3">
            <w:pPr>
              <w:widowControl w:val="0"/>
              <w:pBdr>
                <w:top w:val="nil"/>
                <w:left w:val="nil"/>
                <w:bottom w:val="nil"/>
                <w:right w:val="nil"/>
                <w:between w:val="nil"/>
              </w:pBdr>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7220EEBB"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776C1BE"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Organization</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F382B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5EBA272"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BC3A6B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BDF6FE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D4DE4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261846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2BA4B14A"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473662E"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lastRenderedPageBreak/>
              <w:t>Tracer Category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23F95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2201A2"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0A57B12"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76F257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FE6FA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50F00F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613F349E"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8322824"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Product Category</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3AD91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7A8779E"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01BDD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EDBD77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E5B04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0A912B3"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076587FB"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D27833"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Pipeline Program Import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55A1E7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4F57D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EA2ED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E14F15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47B3F4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37EC01"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579C0F48"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1E62B3"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Supply Plan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BD67E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482B4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DB1810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B01739"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77E79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FB2A8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r>
      <w:tr w:rsidR="005037B3" w14:paraId="5FAFF4C1"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030F81"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Product Catalog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576933E"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0FB810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B91924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AA68CF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27B606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22F67D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1735DF5A"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C4D72CA"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Consumption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239B80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B56B08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7BFE54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CC4071"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1D112D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CCD334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DFCF417"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8C6332D"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Consumption Global view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6A5F0A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0E366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4A9B7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43AC99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E55A4B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69DC78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C914C99"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C2CF2F7"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Forecast Error over time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371DB0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1ED5C1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9F2943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2D65F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AAE6A7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37ED2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50664C3"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349792"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Stock Status over time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5A7AC5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8C03B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2764E9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FB257B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DBE54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9F8489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4CB279FD"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1544963"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Stock Status Matrix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9900574"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2DE63E"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CE6B939"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5C6FA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3489D4"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5983EE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7303B8C"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5FEB6B9"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Forecast Matrix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7B4D2E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F0C30A6"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1B341C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4EE168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CE30039"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B8C79FB"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AD8EDBE"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0692788"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Annual Shipment cost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D1E2C53"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997548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D92A83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2E4D2D43"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CE3BF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FDFE174"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00677C9C" w14:textId="77777777" w:rsidTr="005037B3">
        <w:trPr>
          <w:trHeight w:val="53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F255A41"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Stock Status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7044D5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B18321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A465F4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8C19569"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458DB19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7E2BC8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7855B1F0" w14:textId="77777777" w:rsidTr="005037B3">
        <w:trPr>
          <w:trHeight w:val="800"/>
        </w:trPr>
        <w:tc>
          <w:tcPr>
            <w:tcW w:w="2425"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1D241FED"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Problem and Action Report</w:t>
            </w:r>
          </w:p>
        </w:tc>
        <w:tc>
          <w:tcPr>
            <w:tcW w:w="1440"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0DE983D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5274A96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09482E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3C6EBC9F"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7F46FE6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999999"/>
              <w:right w:val="single" w:sz="6" w:space="0" w:color="999999"/>
            </w:tcBorders>
            <w:tcMar>
              <w:top w:w="100" w:type="dxa"/>
              <w:left w:w="100" w:type="dxa"/>
              <w:bottom w:w="100" w:type="dxa"/>
              <w:right w:w="100" w:type="dxa"/>
            </w:tcMar>
            <w:vAlign w:val="bottom"/>
          </w:tcPr>
          <w:p w14:paraId="619A525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2CD6654D" w14:textId="77777777" w:rsidTr="005037B3">
        <w:trPr>
          <w:trHeight w:val="515"/>
        </w:trPr>
        <w:tc>
          <w:tcPr>
            <w:tcW w:w="2425"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0A983854"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lastRenderedPageBreak/>
              <w:t>Funder Report</w:t>
            </w:r>
          </w:p>
        </w:tc>
        <w:tc>
          <w:tcPr>
            <w:tcW w:w="1440"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0CB5B6FA"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32393ABC"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588F14B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04198E57"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63765062"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single" w:sz="6" w:space="0" w:color="999999"/>
              <w:left w:val="single" w:sz="6" w:space="0" w:color="999999"/>
              <w:bottom w:val="single" w:sz="6" w:space="0" w:color="000000"/>
              <w:right w:val="single" w:sz="6" w:space="0" w:color="999999"/>
            </w:tcBorders>
            <w:tcMar>
              <w:top w:w="100" w:type="dxa"/>
              <w:left w:w="100" w:type="dxa"/>
              <w:bottom w:w="100" w:type="dxa"/>
              <w:right w:w="100" w:type="dxa"/>
            </w:tcMar>
            <w:vAlign w:val="bottom"/>
          </w:tcPr>
          <w:p w14:paraId="4CF6A2F5"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r w:rsidR="005037B3" w14:paraId="5094196E" w14:textId="77777777" w:rsidTr="005037B3">
        <w:trPr>
          <w:trHeight w:val="800"/>
        </w:trPr>
        <w:tc>
          <w:tcPr>
            <w:tcW w:w="2425"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37F8FBB6" w14:textId="77777777" w:rsidR="005037B3" w:rsidRDefault="005037B3" w:rsidP="005037B3">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Procurement Agent Report</w:t>
            </w:r>
          </w:p>
        </w:tc>
        <w:tc>
          <w:tcPr>
            <w:tcW w:w="1440"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65DD4C8E"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143"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75CEE2D0"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143"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1CE02FBD"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1354"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5F9427F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c>
          <w:tcPr>
            <w:tcW w:w="1214"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51CE4BC8" w14:textId="77777777" w:rsidR="005037B3" w:rsidRDefault="005037B3" w:rsidP="005037B3">
            <w:pPr>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Y</w:t>
            </w:r>
          </w:p>
        </w:tc>
        <w:tc>
          <w:tcPr>
            <w:tcW w:w="918" w:type="dxa"/>
            <w:tcBorders>
              <w:top w:val="dotted" w:sz="6" w:space="0" w:color="000000"/>
              <w:left w:val="dotted" w:sz="6" w:space="0" w:color="000000"/>
              <w:bottom w:val="dotted" w:sz="6" w:space="0" w:color="000000"/>
              <w:right w:val="dotted" w:sz="6" w:space="0" w:color="000000"/>
            </w:tcBorders>
            <w:tcMar>
              <w:top w:w="100" w:type="dxa"/>
              <w:left w:w="100" w:type="dxa"/>
              <w:bottom w:w="100" w:type="dxa"/>
              <w:right w:w="100" w:type="dxa"/>
            </w:tcMar>
            <w:vAlign w:val="bottom"/>
          </w:tcPr>
          <w:p w14:paraId="723E06B4" w14:textId="77777777" w:rsidR="005037B3" w:rsidRDefault="005037B3" w:rsidP="0066490F">
            <w:pPr>
              <w:keepNext/>
              <w:widowControl w:val="0"/>
              <w:pBdr>
                <w:top w:val="nil"/>
                <w:left w:val="nil"/>
                <w:bottom w:val="nil"/>
                <w:right w:val="nil"/>
                <w:between w:val="nil"/>
              </w:pBdr>
              <w:spacing w:line="276" w:lineRule="auto"/>
              <w:jc w:val="center"/>
              <w:rPr>
                <w:rFonts w:ascii="Gill Sans" w:eastAsia="Gill Sans" w:hAnsi="Gill Sans" w:cs="Gill Sans"/>
                <w:color w:val="000000"/>
                <w:sz w:val="20"/>
                <w:szCs w:val="20"/>
              </w:rPr>
            </w:pPr>
            <w:r>
              <w:rPr>
                <w:rFonts w:ascii="Gill Sans" w:eastAsia="Gill Sans" w:hAnsi="Gill Sans" w:cs="Gill Sans"/>
                <w:color w:val="000000"/>
                <w:sz w:val="20"/>
                <w:szCs w:val="20"/>
              </w:rPr>
              <w:t>N</w:t>
            </w:r>
          </w:p>
        </w:tc>
      </w:tr>
    </w:tbl>
    <w:p w14:paraId="1DF86F56" w14:textId="05992A2D" w:rsidR="00822D39" w:rsidRPr="00822D39" w:rsidRDefault="0066490F" w:rsidP="00685FC2">
      <w:pPr>
        <w:pStyle w:val="Caption"/>
        <w:jc w:val="center"/>
      </w:pPr>
      <w:r>
        <w:t xml:space="preserve">Table </w:t>
      </w:r>
      <w:r w:rsidR="00231778">
        <w:t>5</w:t>
      </w:r>
      <w:r>
        <w:t>-QAT Roles and Permissions</w:t>
      </w:r>
    </w:p>
    <w:p w14:paraId="577E5F07" w14:textId="733EE21E" w:rsidR="005037B3" w:rsidRDefault="007E2A8F" w:rsidP="00316914">
      <w:pPr>
        <w:pStyle w:val="Heading2"/>
        <w:widowControl/>
        <w:numPr>
          <w:ilvl w:val="0"/>
          <w:numId w:val="194"/>
        </w:numPr>
        <w:pBdr>
          <w:top w:val="nil"/>
          <w:left w:val="nil"/>
          <w:bottom w:val="nil"/>
          <w:right w:val="nil"/>
          <w:between w:val="nil"/>
        </w:pBdr>
        <w:rPr>
          <w:rFonts w:ascii="Gill Sans" w:eastAsia="Gill Sans" w:hAnsi="Gill Sans" w:cs="Gill Sans"/>
        </w:rPr>
      </w:pPr>
      <w:bookmarkStart w:id="57" w:name="_Setting_Up_a"/>
      <w:bookmarkStart w:id="58" w:name="_Toc57382798"/>
      <w:bookmarkStart w:id="59" w:name="_Toc57478148"/>
      <w:bookmarkEnd w:id="57"/>
      <w:r>
        <w:rPr>
          <w:rFonts w:ascii="Gill Sans" w:eastAsia="Gill Sans" w:hAnsi="Gill Sans" w:cs="Gill Sans"/>
        </w:rPr>
        <w:t>Setting Up a</w:t>
      </w:r>
      <w:r w:rsidR="005037B3">
        <w:rPr>
          <w:rFonts w:ascii="Gill Sans" w:eastAsia="Gill Sans" w:hAnsi="Gill Sans" w:cs="Gill Sans"/>
        </w:rPr>
        <w:t xml:space="preserve"> New User</w:t>
      </w:r>
      <w:bookmarkEnd w:id="58"/>
      <w:bookmarkEnd w:id="59"/>
    </w:p>
    <w:p w14:paraId="26106975"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5EAA8624" w14:textId="77777777" w:rsidR="005037B3" w:rsidRDefault="005037B3" w:rsidP="00316914">
      <w:pPr>
        <w:numPr>
          <w:ilvl w:val="0"/>
          <w:numId w:val="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Adding a new user</w:t>
      </w:r>
    </w:p>
    <w:p w14:paraId="4EE90EB6"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0371C9EE" w14:textId="77777777" w:rsidR="00822D39" w:rsidRDefault="005037B3" w:rsidP="00822D39">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4F8E1AC5" wp14:editId="430FAD98">
            <wp:extent cx="6119820" cy="1346200"/>
            <wp:effectExtent l="0" t="0" r="0" b="0"/>
            <wp:docPr id="83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6119820" cy="1346200"/>
                    </a:xfrm>
                    <a:prstGeom prst="rect">
                      <a:avLst/>
                    </a:prstGeom>
                    <a:ln/>
                  </pic:spPr>
                </pic:pic>
              </a:graphicData>
            </a:graphic>
          </wp:inline>
        </w:drawing>
      </w:r>
    </w:p>
    <w:p w14:paraId="5DE62AB7" w14:textId="5DF52B4B" w:rsidR="005037B3" w:rsidRDefault="00231778" w:rsidP="00822D39">
      <w:pPr>
        <w:pStyle w:val="Caption"/>
        <w:jc w:val="center"/>
        <w:rPr>
          <w:rFonts w:ascii="Gill Sans" w:eastAsia="Gill Sans" w:hAnsi="Gill Sans" w:cs="Gill Sans"/>
          <w:color w:val="000000"/>
        </w:rPr>
      </w:pPr>
      <w:r>
        <w:t>Figure 5</w:t>
      </w:r>
      <w:r w:rsidR="00822D39">
        <w:t>.A- Add User</w:t>
      </w:r>
    </w:p>
    <w:p w14:paraId="72F3BFA3" w14:textId="77777777" w:rsidR="005037B3" w:rsidRDefault="005037B3" w:rsidP="005037B3">
      <w:pPr>
        <w:pBdr>
          <w:top w:val="nil"/>
          <w:left w:val="nil"/>
          <w:bottom w:val="nil"/>
          <w:right w:val="nil"/>
          <w:between w:val="nil"/>
        </w:pBdr>
        <w:spacing w:line="288" w:lineRule="auto"/>
        <w:jc w:val="center"/>
        <w:rPr>
          <w:rFonts w:ascii="Gill Sans" w:eastAsia="Gill Sans" w:hAnsi="Gill Sans" w:cs="Gill Sans"/>
          <w:color w:val="000000"/>
        </w:rPr>
      </w:pPr>
      <w:r>
        <w:rPr>
          <w:rFonts w:ascii="Gill Sans" w:eastAsia="Gill Sans" w:hAnsi="Gill Sans" w:cs="Gill Sans"/>
          <w:color w:val="000000"/>
        </w:rPr>
        <w:t xml:space="preserve">                                                                                   </w:t>
      </w:r>
    </w:p>
    <w:p w14:paraId="0C0BB2F9" w14:textId="77777777" w:rsidR="005037B3" w:rsidRDefault="005037B3" w:rsidP="005037B3">
      <w:p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This feature is only available to </w:t>
      </w:r>
      <w:r w:rsidRPr="007E2A8F">
        <w:rPr>
          <w:rFonts w:ascii="Gill Sans" w:eastAsia="Gill Sans" w:hAnsi="Gill Sans" w:cs="Gill Sans"/>
          <w:b/>
          <w:color w:val="000000"/>
        </w:rPr>
        <w:t>Application and Realm Administrator roles</w:t>
      </w:r>
      <w:r>
        <w:rPr>
          <w:rFonts w:ascii="Gill Sans" w:eastAsia="Gill Sans" w:hAnsi="Gill Sans" w:cs="Gill Sans"/>
          <w:color w:val="000000"/>
        </w:rPr>
        <w:t>. To create or edit user roles and permissions:</w:t>
      </w:r>
    </w:p>
    <w:p w14:paraId="37DDBD85"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Click on Application Masters.</w:t>
      </w:r>
    </w:p>
    <w:p w14:paraId="50BC6098"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Select ‘User’ from that menu.</w:t>
      </w:r>
    </w:p>
    <w:p w14:paraId="65D299C8"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screen will display with different users (see above screenshot).</w:t>
      </w:r>
    </w:p>
    <w:p w14:paraId="5B628371"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On the top right corner click on the “Add” button (blue plus sign).</w:t>
      </w:r>
    </w:p>
    <w:p w14:paraId="6D597491"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new screen will be displayed as shown below:</w:t>
      </w:r>
    </w:p>
    <w:p w14:paraId="795E445C" w14:textId="77777777" w:rsidR="00A30A2A" w:rsidRDefault="005037B3" w:rsidP="00A30A2A">
      <w:pPr>
        <w:keepNext/>
        <w:pBdr>
          <w:top w:val="nil"/>
          <w:left w:val="nil"/>
          <w:bottom w:val="nil"/>
          <w:right w:val="nil"/>
          <w:between w:val="nil"/>
        </w:pBdr>
        <w:spacing w:line="288" w:lineRule="auto"/>
        <w:jc w:val="center"/>
      </w:pPr>
      <w:r>
        <w:rPr>
          <w:rFonts w:ascii="Gill Sans" w:eastAsia="Gill Sans" w:hAnsi="Gill Sans" w:cs="Gill Sans"/>
          <w:noProof/>
          <w:color w:val="000000"/>
          <w:lang w:eastAsia="en-US" w:bidi="ar-SA"/>
        </w:rPr>
        <w:lastRenderedPageBreak/>
        <w:drawing>
          <wp:inline distT="114300" distB="114300" distL="114300" distR="114300" wp14:anchorId="08488100" wp14:editId="4B837137">
            <wp:extent cx="3406613" cy="3543164"/>
            <wp:effectExtent l="0" t="0" r="0" b="0"/>
            <wp:docPr id="83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3406613" cy="3543164"/>
                    </a:xfrm>
                    <a:prstGeom prst="rect">
                      <a:avLst/>
                    </a:prstGeom>
                    <a:ln/>
                  </pic:spPr>
                </pic:pic>
              </a:graphicData>
            </a:graphic>
          </wp:inline>
        </w:drawing>
      </w:r>
    </w:p>
    <w:p w14:paraId="130E72C3" w14:textId="5692B744" w:rsidR="005037B3" w:rsidRPr="00A30A2A" w:rsidRDefault="00231778" w:rsidP="00A30A2A">
      <w:pPr>
        <w:pStyle w:val="Caption"/>
        <w:jc w:val="center"/>
      </w:pPr>
      <w:r>
        <w:t>Figure 5</w:t>
      </w:r>
      <w:r w:rsidR="00A30A2A">
        <w:t>.A- Add User</w:t>
      </w:r>
    </w:p>
    <w:p w14:paraId="2C555977" w14:textId="77777777" w:rsidR="005037B3" w:rsidRDefault="005037B3" w:rsidP="00316914">
      <w:pPr>
        <w:numPr>
          <w:ilvl w:val="0"/>
          <w:numId w:val="100"/>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Enter the details and click “Submit”.</w:t>
      </w:r>
    </w:p>
    <w:p w14:paraId="6155EDAA"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388B7EE1" w14:textId="77777777" w:rsidR="005037B3" w:rsidRDefault="005037B3" w:rsidP="00316914">
      <w:pPr>
        <w:numPr>
          <w:ilvl w:val="0"/>
          <w:numId w:val="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User Access Control</w:t>
      </w:r>
    </w:p>
    <w:p w14:paraId="5A8F5BB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8BDB35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previous step created the user and assigned it a role. The next step is to assign the relevant permissions through user access control setup.</w:t>
      </w:r>
    </w:p>
    <w:p w14:paraId="3095541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BC6CCA4"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From the user list table (see add user above), right click on the row of the user you want to edit.</w:t>
      </w:r>
    </w:p>
    <w:p w14:paraId="44A59FD2"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Click on “Access Control”.</w:t>
      </w:r>
    </w:p>
    <w:p w14:paraId="15A888F4" w14:textId="77777777" w:rsidR="00A30A2A" w:rsidRDefault="005037B3" w:rsidP="00A30A2A">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0" distB="0" distL="0" distR="0" wp14:anchorId="1AD12EF7" wp14:editId="0C9B3263">
            <wp:extent cx="6120130" cy="1146810"/>
            <wp:effectExtent l="0" t="0" r="0" b="0"/>
            <wp:docPr id="83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6120130" cy="1146810"/>
                    </a:xfrm>
                    <a:prstGeom prst="rect">
                      <a:avLst/>
                    </a:prstGeom>
                    <a:ln/>
                  </pic:spPr>
                </pic:pic>
              </a:graphicData>
            </a:graphic>
          </wp:inline>
        </w:drawing>
      </w:r>
    </w:p>
    <w:p w14:paraId="353E7BCE" w14:textId="038FA684" w:rsidR="00A30A2A" w:rsidRPr="00A30A2A" w:rsidRDefault="00231778" w:rsidP="00A30A2A">
      <w:pPr>
        <w:pStyle w:val="Caption"/>
        <w:jc w:val="center"/>
      </w:pPr>
      <w:r>
        <w:t>Figure 5</w:t>
      </w:r>
      <w:r w:rsidR="00A30A2A">
        <w:t>.B.1- User Access Control</w:t>
      </w:r>
    </w:p>
    <w:p w14:paraId="5C59DDEF"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Select from the dropdowns on the table the different permissions assigned to that user.</w:t>
      </w:r>
    </w:p>
    <w:p w14:paraId="7EA40318"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lastRenderedPageBreak/>
        <w:t>A user can be assigned multiple permissions through adding rows – either through the “Add Row” button, or by right-clicking the row and selecting “insert row”</w:t>
      </w:r>
    </w:p>
    <w:p w14:paraId="7517B7C9"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5C80306E" w14:textId="77777777" w:rsidR="00A30A2A" w:rsidRDefault="005037B3" w:rsidP="00A30A2A">
      <w:pPr>
        <w:keepNext/>
        <w:pBdr>
          <w:top w:val="nil"/>
          <w:left w:val="nil"/>
          <w:bottom w:val="nil"/>
          <w:right w:val="nil"/>
          <w:between w:val="nil"/>
        </w:pBdr>
        <w:spacing w:before="240" w:after="140" w:line="288" w:lineRule="auto"/>
      </w:pPr>
      <w:r>
        <w:rPr>
          <w:rFonts w:ascii="Gill Sans" w:eastAsia="Gill Sans" w:hAnsi="Gill Sans" w:cs="Gill Sans"/>
          <w:noProof/>
          <w:lang w:eastAsia="en-US" w:bidi="ar-SA"/>
        </w:rPr>
        <w:drawing>
          <wp:inline distT="114300" distB="114300" distL="114300" distR="114300" wp14:anchorId="2F97D85D" wp14:editId="38E8A68E">
            <wp:extent cx="6075998" cy="1385044"/>
            <wp:effectExtent l="0" t="0" r="0" b="0"/>
            <wp:docPr id="84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l="5508" t="16719" r="1026" b="54740"/>
                    <a:stretch>
                      <a:fillRect/>
                    </a:stretch>
                  </pic:blipFill>
                  <pic:spPr>
                    <a:xfrm>
                      <a:off x="0" y="0"/>
                      <a:ext cx="6075998" cy="1385044"/>
                    </a:xfrm>
                    <a:prstGeom prst="rect">
                      <a:avLst/>
                    </a:prstGeom>
                    <a:ln/>
                  </pic:spPr>
                </pic:pic>
              </a:graphicData>
            </a:graphic>
          </wp:inline>
        </w:drawing>
      </w:r>
    </w:p>
    <w:p w14:paraId="29F294D4" w14:textId="4044C022" w:rsidR="005037B3" w:rsidRDefault="00231778" w:rsidP="00A30A2A">
      <w:pPr>
        <w:pStyle w:val="Caption"/>
        <w:jc w:val="center"/>
        <w:rPr>
          <w:rFonts w:ascii="Gill Sans" w:eastAsia="Gill Sans" w:hAnsi="Gill Sans" w:cs="Gill Sans"/>
          <w:color w:val="000000"/>
        </w:rPr>
      </w:pPr>
      <w:r>
        <w:t>Figure 5</w:t>
      </w:r>
      <w:r w:rsidR="00A30A2A">
        <w:t>.B.2- Add Access Control</w:t>
      </w:r>
    </w:p>
    <w:p w14:paraId="0AE7D060"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color w:val="000000"/>
          <w:sz w:val="12"/>
          <w:szCs w:val="12"/>
        </w:rPr>
      </w:pPr>
    </w:p>
    <w:p w14:paraId="30B95298" w14:textId="77777777" w:rsidR="00A30A2A" w:rsidRDefault="005037B3" w:rsidP="00A30A2A">
      <w:pPr>
        <w:pStyle w:val="Caption"/>
        <w:keepNext/>
        <w:jc w:val="center"/>
      </w:pPr>
      <w:r>
        <w:rPr>
          <w:rFonts w:ascii="Gill Sans" w:eastAsia="Gill Sans" w:hAnsi="Gill Sans" w:cs="Gill Sans"/>
          <w:noProof/>
          <w:color w:val="000000"/>
          <w:lang w:eastAsia="en-US" w:bidi="ar-SA"/>
        </w:rPr>
        <w:drawing>
          <wp:inline distT="114300" distB="114300" distL="114300" distR="114300" wp14:anchorId="0B38ED66" wp14:editId="504A5DF7">
            <wp:extent cx="6119820" cy="2171700"/>
            <wp:effectExtent l="0" t="0" r="0" b="0"/>
            <wp:docPr id="84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5"/>
                    <a:srcRect/>
                    <a:stretch>
                      <a:fillRect/>
                    </a:stretch>
                  </pic:blipFill>
                  <pic:spPr>
                    <a:xfrm>
                      <a:off x="0" y="0"/>
                      <a:ext cx="6119820" cy="2171700"/>
                    </a:xfrm>
                    <a:prstGeom prst="rect">
                      <a:avLst/>
                    </a:prstGeom>
                    <a:ln/>
                  </pic:spPr>
                </pic:pic>
              </a:graphicData>
            </a:graphic>
          </wp:inline>
        </w:drawing>
      </w:r>
    </w:p>
    <w:p w14:paraId="5D20E3DE" w14:textId="28C20156" w:rsidR="005037B3" w:rsidRDefault="00231778" w:rsidP="00A30A2A">
      <w:pPr>
        <w:pStyle w:val="Caption"/>
        <w:jc w:val="center"/>
        <w:rPr>
          <w:rFonts w:ascii="Gill Sans" w:eastAsia="Gill Sans" w:hAnsi="Gill Sans" w:cs="Gill Sans"/>
          <w:color w:val="000000"/>
        </w:rPr>
      </w:pPr>
      <w:r>
        <w:t>Figure 5</w:t>
      </w:r>
      <w:r w:rsidR="00A30A2A">
        <w:t>.B.3- Change Access Control</w:t>
      </w:r>
    </w:p>
    <w:p w14:paraId="51D29DE1" w14:textId="77777777"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To change the access given to the user, click on the dropdown button in that specific cell as shown above.</w:t>
      </w:r>
    </w:p>
    <w:p w14:paraId="17FF9F9A" w14:textId="71FD065F" w:rsidR="005037B3" w:rsidRDefault="005037B3" w:rsidP="00316914">
      <w:pPr>
        <w:numPr>
          <w:ilvl w:val="0"/>
          <w:numId w:val="192"/>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Enter</w:t>
      </w:r>
      <w:r w:rsidR="00A30A2A">
        <w:rPr>
          <w:rFonts w:ascii="Gill Sans" w:eastAsia="Gill Sans" w:hAnsi="Gill Sans" w:cs="Gill Sans"/>
          <w:color w:val="000000"/>
        </w:rPr>
        <w:t xml:space="preserve"> the details and click “Submit”</w:t>
      </w:r>
      <w:r>
        <w:rPr>
          <w:rFonts w:ascii="Gill Sans" w:eastAsia="Gill Sans" w:hAnsi="Gill Sans" w:cs="Gill Sans"/>
          <w:color w:val="000000"/>
        </w:rPr>
        <w:t xml:space="preserve">. </w:t>
      </w:r>
    </w:p>
    <w:p w14:paraId="449A88C6" w14:textId="04081861"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36"/>
          <w:szCs w:val="36"/>
        </w:rPr>
      </w:pPr>
    </w:p>
    <w:p w14:paraId="59DD643A" w14:textId="63C5062F" w:rsidR="00A30A2A" w:rsidRDefault="00A30A2A" w:rsidP="00A30A2A">
      <w:pPr>
        <w:rPr>
          <w:rFonts w:ascii="Gill Sans" w:eastAsia="Gill Sans" w:hAnsi="Gill Sans" w:cs="Gill Sans"/>
          <w:color w:val="000000"/>
          <w:sz w:val="36"/>
          <w:szCs w:val="36"/>
        </w:rPr>
      </w:pPr>
      <w:r>
        <w:rPr>
          <w:rFonts w:ascii="Gill Sans" w:eastAsia="Gill Sans" w:hAnsi="Gill Sans" w:cs="Gill Sans"/>
          <w:color w:val="000000"/>
          <w:sz w:val="36"/>
          <w:szCs w:val="36"/>
        </w:rPr>
        <w:br w:type="page"/>
      </w:r>
    </w:p>
    <w:p w14:paraId="777DE5C0" w14:textId="77777777" w:rsidR="005037B3" w:rsidRDefault="005037B3" w:rsidP="00316914">
      <w:pPr>
        <w:numPr>
          <w:ilvl w:val="0"/>
          <w:numId w:val="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lastRenderedPageBreak/>
        <w:t>Update User Information</w:t>
      </w:r>
    </w:p>
    <w:p w14:paraId="0D3A49D0" w14:textId="77777777" w:rsidR="00A30A2A" w:rsidRDefault="005037B3" w:rsidP="00A30A2A">
      <w:pPr>
        <w:keepNext/>
        <w:pBdr>
          <w:top w:val="nil"/>
          <w:left w:val="nil"/>
          <w:bottom w:val="nil"/>
          <w:right w:val="nil"/>
          <w:between w:val="nil"/>
        </w:pBdr>
        <w:spacing w:before="240" w:after="140" w:line="288" w:lineRule="auto"/>
        <w:jc w:val="center"/>
      </w:pPr>
      <w:r>
        <w:rPr>
          <w:rFonts w:ascii="Gill Sans" w:eastAsia="Gill Sans" w:hAnsi="Gill Sans" w:cs="Gill Sans"/>
          <w:noProof/>
          <w:color w:val="000000"/>
          <w:lang w:eastAsia="en-US" w:bidi="ar-SA"/>
        </w:rPr>
        <w:drawing>
          <wp:inline distT="114300" distB="114300" distL="114300" distR="114300" wp14:anchorId="479DBA36" wp14:editId="5003B867">
            <wp:extent cx="3578063" cy="4017609"/>
            <wp:effectExtent l="0" t="0" r="0" b="0"/>
            <wp:docPr id="84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6"/>
                    <a:srcRect/>
                    <a:stretch>
                      <a:fillRect/>
                    </a:stretch>
                  </pic:blipFill>
                  <pic:spPr>
                    <a:xfrm>
                      <a:off x="0" y="0"/>
                      <a:ext cx="3578063" cy="4017609"/>
                    </a:xfrm>
                    <a:prstGeom prst="rect">
                      <a:avLst/>
                    </a:prstGeom>
                    <a:ln/>
                  </pic:spPr>
                </pic:pic>
              </a:graphicData>
            </a:graphic>
          </wp:inline>
        </w:drawing>
      </w:r>
    </w:p>
    <w:p w14:paraId="61E1229F" w14:textId="2B5F700A" w:rsidR="005037B3" w:rsidRPr="00A30A2A" w:rsidRDefault="00231778" w:rsidP="00A30A2A">
      <w:pPr>
        <w:pStyle w:val="Caption"/>
        <w:jc w:val="center"/>
        <w:rPr>
          <w:rFonts w:ascii="Gill Sans" w:eastAsia="Gill Sans" w:hAnsi="Gill Sans" w:cs="Gill Sans"/>
          <w:color w:val="000000"/>
        </w:rPr>
      </w:pPr>
      <w:r>
        <w:t>Figure 5</w:t>
      </w:r>
      <w:r w:rsidR="00A30A2A">
        <w:t>.C- Update User</w:t>
      </w:r>
    </w:p>
    <w:p w14:paraId="14FA14F1" w14:textId="77777777" w:rsidR="005037B3" w:rsidRDefault="005037B3" w:rsidP="005037B3">
      <w:pPr>
        <w:pBdr>
          <w:top w:val="nil"/>
          <w:left w:val="nil"/>
          <w:bottom w:val="nil"/>
          <w:right w:val="nil"/>
          <w:between w:val="nil"/>
        </w:pBdr>
        <w:spacing w:line="288" w:lineRule="auto"/>
        <w:jc w:val="center"/>
        <w:rPr>
          <w:rFonts w:ascii="Gill Sans" w:eastAsia="Gill Sans" w:hAnsi="Gill Sans" w:cs="Gill Sans"/>
          <w:color w:val="000000"/>
          <w:sz w:val="8"/>
          <w:szCs w:val="8"/>
        </w:rPr>
      </w:pPr>
    </w:p>
    <w:p w14:paraId="59021999" w14:textId="77777777" w:rsidR="005037B3" w:rsidRDefault="005037B3" w:rsidP="00316914">
      <w:pPr>
        <w:numPr>
          <w:ilvl w:val="0"/>
          <w:numId w:val="4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specific user from the User’s list.</w:t>
      </w:r>
    </w:p>
    <w:p w14:paraId="409CD754" w14:textId="58E1D4FD" w:rsidR="005037B3" w:rsidRDefault="005037B3" w:rsidP="00316914">
      <w:pPr>
        <w:numPr>
          <w:ilvl w:val="0"/>
          <w:numId w:val="4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The screen will show the “Update User” section</w:t>
      </w:r>
      <w:r w:rsidR="00F82D7C">
        <w:rPr>
          <w:rFonts w:ascii="Gill Sans" w:eastAsia="Gill Sans" w:hAnsi="Gill Sans" w:cs="Gill Sans"/>
          <w:color w:val="000000"/>
        </w:rPr>
        <w:t>.</w:t>
      </w:r>
    </w:p>
    <w:p w14:paraId="5BFD75B3" w14:textId="4786166A" w:rsidR="005037B3" w:rsidRDefault="005037B3" w:rsidP="00316914">
      <w:pPr>
        <w:numPr>
          <w:ilvl w:val="0"/>
          <w:numId w:val="4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Change the existing information, including disabling or activating the user</w:t>
      </w:r>
      <w:r w:rsidR="00F82D7C">
        <w:rPr>
          <w:rFonts w:ascii="Gill Sans" w:eastAsia="Gill Sans" w:hAnsi="Gill Sans" w:cs="Gill Sans"/>
          <w:color w:val="000000"/>
        </w:rPr>
        <w:t>.</w:t>
      </w:r>
    </w:p>
    <w:p w14:paraId="2599391C" w14:textId="77777777" w:rsidR="005037B3" w:rsidRDefault="005037B3" w:rsidP="00316914">
      <w:pPr>
        <w:numPr>
          <w:ilvl w:val="0"/>
          <w:numId w:val="4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“Update” button.</w:t>
      </w:r>
    </w:p>
    <w:p w14:paraId="02309BED" w14:textId="77777777" w:rsidR="005037B3" w:rsidRDefault="005037B3" w:rsidP="005037B3">
      <w:pPr>
        <w:pBdr>
          <w:top w:val="nil"/>
          <w:left w:val="nil"/>
          <w:bottom w:val="nil"/>
          <w:right w:val="nil"/>
          <w:between w:val="nil"/>
        </w:pBdr>
        <w:spacing w:line="288" w:lineRule="auto"/>
        <w:rPr>
          <w:rFonts w:ascii="Gill Sans" w:eastAsia="Gill Sans" w:hAnsi="Gill Sans" w:cs="Gill Sans"/>
        </w:rPr>
      </w:pPr>
    </w:p>
    <w:p w14:paraId="1DDA81C8" w14:textId="1500F4DD" w:rsidR="005037B3" w:rsidRPr="007E2A8F" w:rsidRDefault="005037B3" w:rsidP="00316914">
      <w:pPr>
        <w:numPr>
          <w:ilvl w:val="0"/>
          <w:numId w:val="8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b/>
          <w:color w:val="000000"/>
        </w:rPr>
        <w:t xml:space="preserve">Add Role </w:t>
      </w:r>
    </w:p>
    <w:p w14:paraId="62B18F5A" w14:textId="15E074D7" w:rsidR="005037B3" w:rsidRDefault="005037B3" w:rsidP="00A30A2A">
      <w:p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This function is available to </w:t>
      </w:r>
      <w:r w:rsidR="00A30A2A">
        <w:rPr>
          <w:rFonts w:ascii="Gill Sans" w:eastAsia="Gill Sans" w:hAnsi="Gill Sans" w:cs="Gill Sans"/>
          <w:color w:val="000000"/>
        </w:rPr>
        <w:t xml:space="preserve">only </w:t>
      </w:r>
      <w:r w:rsidRPr="007E2A8F">
        <w:rPr>
          <w:rFonts w:ascii="Gill Sans" w:eastAsia="Gill Sans" w:hAnsi="Gill Sans" w:cs="Gill Sans"/>
          <w:b/>
          <w:color w:val="000000"/>
        </w:rPr>
        <w:t xml:space="preserve">Application </w:t>
      </w:r>
      <w:r w:rsidRPr="007E2A8F">
        <w:rPr>
          <w:rFonts w:ascii="Gill Sans" w:eastAsia="Gill Sans" w:hAnsi="Gill Sans" w:cs="Gill Sans"/>
          <w:b/>
        </w:rPr>
        <w:t>Administrator</w:t>
      </w:r>
      <w:r>
        <w:rPr>
          <w:rFonts w:ascii="Gill Sans" w:eastAsia="Gill Sans" w:hAnsi="Gill Sans" w:cs="Gill Sans"/>
          <w:color w:val="000000"/>
        </w:rPr>
        <w:t xml:space="preserve"> role.</w:t>
      </w:r>
    </w:p>
    <w:p w14:paraId="50D55B4B" w14:textId="77777777"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Click on Application Masters. </w:t>
      </w:r>
    </w:p>
    <w:p w14:paraId="241C1FCB" w14:textId="1F7F629F"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The screen will display different </w:t>
      </w:r>
      <w:r w:rsidR="002C77C1">
        <w:rPr>
          <w:rFonts w:ascii="Gill Sans" w:eastAsia="Gill Sans" w:hAnsi="Gill Sans" w:cs="Gill Sans"/>
          <w:color w:val="000000"/>
        </w:rPr>
        <w:t>function</w:t>
      </w:r>
      <w:r>
        <w:rPr>
          <w:rFonts w:ascii="Gill Sans" w:eastAsia="Gill Sans" w:hAnsi="Gill Sans" w:cs="Gill Sans"/>
          <w:color w:val="000000"/>
        </w:rPr>
        <w:t>s.</w:t>
      </w:r>
    </w:p>
    <w:p w14:paraId="65FC7687" w14:textId="1F2F8A51"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Select the </w:t>
      </w:r>
      <w:r w:rsidR="002C77C1">
        <w:rPr>
          <w:rFonts w:ascii="Gill Sans" w:eastAsia="Gill Sans" w:hAnsi="Gill Sans" w:cs="Gill Sans"/>
          <w:color w:val="000000"/>
        </w:rPr>
        <w:t>function</w:t>
      </w:r>
      <w:r>
        <w:rPr>
          <w:rFonts w:ascii="Gill Sans" w:eastAsia="Gill Sans" w:hAnsi="Gill Sans" w:cs="Gill Sans"/>
          <w:color w:val="000000"/>
        </w:rPr>
        <w:t xml:space="preserve"> ‘Role’ and a screen will display different roles (see </w:t>
      </w:r>
      <w:r w:rsidR="00F82D7C">
        <w:rPr>
          <w:rFonts w:ascii="Gill Sans" w:eastAsia="Gill Sans" w:hAnsi="Gill Sans" w:cs="Gill Sans"/>
          <w:color w:val="000000"/>
        </w:rPr>
        <w:t>below</w:t>
      </w:r>
      <w:r>
        <w:rPr>
          <w:rFonts w:ascii="Gill Sans" w:eastAsia="Gill Sans" w:hAnsi="Gill Sans" w:cs="Gill Sans"/>
          <w:color w:val="000000"/>
        </w:rPr>
        <w:t xml:space="preserve"> screenshot).</w:t>
      </w:r>
    </w:p>
    <w:p w14:paraId="215BF355" w14:textId="77777777"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On the top right corner click on the “Add” button.</w:t>
      </w:r>
    </w:p>
    <w:p w14:paraId="3D144717" w14:textId="77777777" w:rsidR="00A30A2A" w:rsidRDefault="005037B3" w:rsidP="00A30A2A">
      <w:pPr>
        <w:keepNext/>
        <w:pBdr>
          <w:top w:val="nil"/>
          <w:left w:val="nil"/>
          <w:bottom w:val="nil"/>
          <w:right w:val="nil"/>
          <w:between w:val="nil"/>
        </w:pBdr>
        <w:spacing w:before="240" w:line="276" w:lineRule="auto"/>
        <w:ind w:left="720"/>
        <w:jc w:val="center"/>
      </w:pPr>
      <w:r>
        <w:rPr>
          <w:rFonts w:ascii="Gill Sans" w:eastAsia="Gill Sans" w:hAnsi="Gill Sans" w:cs="Gill Sans"/>
          <w:noProof/>
          <w:color w:val="000000"/>
          <w:lang w:eastAsia="en-US" w:bidi="ar-SA"/>
        </w:rPr>
        <w:lastRenderedPageBreak/>
        <w:drawing>
          <wp:inline distT="114300" distB="114300" distL="114300" distR="114300" wp14:anchorId="038E8FD0" wp14:editId="39C621EF">
            <wp:extent cx="5265783" cy="1845907"/>
            <wp:effectExtent l="0" t="0" r="0" b="0"/>
            <wp:docPr id="8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l="684"/>
                    <a:stretch>
                      <a:fillRect/>
                    </a:stretch>
                  </pic:blipFill>
                  <pic:spPr>
                    <a:xfrm>
                      <a:off x="0" y="0"/>
                      <a:ext cx="5265783" cy="1845907"/>
                    </a:xfrm>
                    <a:prstGeom prst="rect">
                      <a:avLst/>
                    </a:prstGeom>
                    <a:ln/>
                  </pic:spPr>
                </pic:pic>
              </a:graphicData>
            </a:graphic>
          </wp:inline>
        </w:drawing>
      </w:r>
    </w:p>
    <w:p w14:paraId="5F92D8FF" w14:textId="47D2621A" w:rsidR="005037B3" w:rsidRDefault="00231778" w:rsidP="00A30A2A">
      <w:pPr>
        <w:pStyle w:val="Caption"/>
        <w:jc w:val="center"/>
        <w:rPr>
          <w:rFonts w:ascii="Gill Sans" w:eastAsia="Gill Sans" w:hAnsi="Gill Sans" w:cs="Gill Sans"/>
          <w:color w:val="000000"/>
        </w:rPr>
      </w:pPr>
      <w:r>
        <w:t>Figure 5</w:t>
      </w:r>
      <w:r w:rsidR="00A30A2A">
        <w:t>.C.a- Add Role</w:t>
      </w:r>
    </w:p>
    <w:p w14:paraId="2EC96B3B" w14:textId="77777777"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A new screen of the add role will be displayed.</w:t>
      </w:r>
    </w:p>
    <w:p w14:paraId="6FDB59AB" w14:textId="1B546352" w:rsidR="005037B3" w:rsidRDefault="005037B3" w:rsidP="00316914">
      <w:pPr>
        <w:numPr>
          <w:ilvl w:val="0"/>
          <w:numId w:val="179"/>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Enter the details and click on the “Submit” button.</w:t>
      </w:r>
    </w:p>
    <w:p w14:paraId="0F730CD8" w14:textId="77777777" w:rsidR="00A30A2A" w:rsidRPr="00A30A2A" w:rsidRDefault="00A30A2A" w:rsidP="00A30A2A">
      <w:pPr>
        <w:pBdr>
          <w:top w:val="nil"/>
          <w:left w:val="nil"/>
          <w:bottom w:val="nil"/>
          <w:right w:val="nil"/>
          <w:between w:val="nil"/>
        </w:pBdr>
        <w:spacing w:line="288" w:lineRule="auto"/>
        <w:ind w:left="720"/>
        <w:jc w:val="both"/>
        <w:rPr>
          <w:rFonts w:ascii="Gill Sans" w:eastAsia="Gill Sans" w:hAnsi="Gill Sans" w:cs="Gill Sans"/>
          <w:color w:val="000000"/>
        </w:rPr>
      </w:pPr>
    </w:p>
    <w:p w14:paraId="4D0BE13E" w14:textId="77777777" w:rsidR="005037B3" w:rsidRDefault="005037B3" w:rsidP="00316914">
      <w:pPr>
        <w:numPr>
          <w:ilvl w:val="0"/>
          <w:numId w:val="87"/>
        </w:numPr>
        <w:pBdr>
          <w:top w:val="nil"/>
          <w:left w:val="nil"/>
          <w:bottom w:val="nil"/>
          <w:right w:val="nil"/>
          <w:between w:val="nil"/>
        </w:pBdr>
        <w:spacing w:line="276" w:lineRule="auto"/>
        <w:rPr>
          <w:rFonts w:ascii="Gill Sans" w:eastAsia="Gill Sans" w:hAnsi="Gill Sans" w:cs="Gill Sans"/>
          <w:b/>
          <w:color w:val="000000"/>
        </w:rPr>
      </w:pPr>
      <w:r>
        <w:rPr>
          <w:rFonts w:ascii="Gill Sans" w:eastAsia="Gill Sans" w:hAnsi="Gill Sans" w:cs="Gill Sans"/>
          <w:b/>
          <w:color w:val="000000"/>
        </w:rPr>
        <w:t>Update Role</w:t>
      </w:r>
    </w:p>
    <w:p w14:paraId="5BCCF3F1" w14:textId="11D0D3C3" w:rsidR="005037B3" w:rsidRDefault="007E2A8F" w:rsidP="00A30A2A">
      <w:p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This function</w:t>
      </w:r>
      <w:r w:rsidR="005037B3">
        <w:rPr>
          <w:rFonts w:ascii="Gill Sans" w:eastAsia="Gill Sans" w:hAnsi="Gill Sans" w:cs="Gill Sans"/>
          <w:color w:val="000000"/>
        </w:rPr>
        <w:t xml:space="preserve"> is available to </w:t>
      </w:r>
      <w:r w:rsidR="002D63C0">
        <w:rPr>
          <w:rFonts w:ascii="Gill Sans" w:eastAsia="Gill Sans" w:hAnsi="Gill Sans" w:cs="Gill Sans"/>
          <w:color w:val="000000"/>
        </w:rPr>
        <w:t>only</w:t>
      </w:r>
      <w:r w:rsidR="005037B3">
        <w:rPr>
          <w:rFonts w:ascii="Gill Sans" w:eastAsia="Gill Sans" w:hAnsi="Gill Sans" w:cs="Gill Sans"/>
          <w:color w:val="000000"/>
        </w:rPr>
        <w:t xml:space="preserve"> </w:t>
      </w:r>
      <w:r w:rsidR="005037B3" w:rsidRPr="007E2A8F">
        <w:rPr>
          <w:rFonts w:ascii="Gill Sans" w:eastAsia="Gill Sans" w:hAnsi="Gill Sans" w:cs="Gill Sans"/>
          <w:b/>
          <w:color w:val="000000"/>
        </w:rPr>
        <w:t xml:space="preserve">Application </w:t>
      </w:r>
      <w:r w:rsidR="005037B3" w:rsidRPr="007E2A8F">
        <w:rPr>
          <w:rFonts w:ascii="Gill Sans" w:eastAsia="Gill Sans" w:hAnsi="Gill Sans" w:cs="Gill Sans"/>
          <w:b/>
        </w:rPr>
        <w:t>Administrator</w:t>
      </w:r>
      <w:r w:rsidR="005037B3">
        <w:rPr>
          <w:rFonts w:ascii="Gill Sans" w:eastAsia="Gill Sans" w:hAnsi="Gill Sans" w:cs="Gill Sans"/>
          <w:color w:val="000000"/>
        </w:rPr>
        <w:t xml:space="preserve"> role.</w:t>
      </w:r>
    </w:p>
    <w:p w14:paraId="60B75E62"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The above screen shows how to update the existing roles. </w:t>
      </w:r>
    </w:p>
    <w:p w14:paraId="75ACBCC6"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Role ID and an update section will be shown.</w:t>
      </w:r>
    </w:p>
    <w:p w14:paraId="7ED2FCB3"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Select the “Role” and “Business Function”.</w:t>
      </w:r>
    </w:p>
    <w:p w14:paraId="7F355A22"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Select the status as “Active”.</w:t>
      </w:r>
    </w:p>
    <w:p w14:paraId="3CCFB4FA" w14:textId="77777777" w:rsidR="005037B3" w:rsidRDefault="005037B3" w:rsidP="00316914">
      <w:pPr>
        <w:numPr>
          <w:ilvl w:val="0"/>
          <w:numId w:val="21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“Update” button to save the changes.</w:t>
      </w:r>
    </w:p>
    <w:p w14:paraId="29C83294" w14:textId="3C1CC070" w:rsidR="00A30A2A" w:rsidRDefault="00A30A2A" w:rsidP="005037B3">
      <w:pPr>
        <w:pBdr>
          <w:top w:val="nil"/>
          <w:left w:val="nil"/>
          <w:bottom w:val="nil"/>
          <w:right w:val="nil"/>
          <w:between w:val="nil"/>
        </w:pBdr>
        <w:rPr>
          <w:rFonts w:ascii="Gill Sans" w:eastAsia="Gill Sans" w:hAnsi="Gill Sans" w:cs="Gill Sans"/>
          <w:b/>
          <w:sz w:val="32"/>
          <w:szCs w:val="32"/>
        </w:rPr>
      </w:pPr>
    </w:p>
    <w:p w14:paraId="44ABA42D" w14:textId="6A88A84D" w:rsidR="005037B3" w:rsidRPr="007E2A8F"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60" w:name="_Toc57382799"/>
      <w:bookmarkStart w:id="61" w:name="_Toc57478149"/>
      <w:r>
        <w:rPr>
          <w:rFonts w:ascii="Gill Sans" w:eastAsia="Gill Sans" w:hAnsi="Gill Sans" w:cs="Gill Sans"/>
          <w:color w:val="CC0000"/>
        </w:rPr>
        <w:t>Troubleshooting &amp; How to Report an Error/Bug</w:t>
      </w:r>
      <w:bookmarkEnd w:id="60"/>
      <w:bookmarkEnd w:id="61"/>
    </w:p>
    <w:p w14:paraId="63333931" w14:textId="71E0C2BC" w:rsidR="00B045A3" w:rsidRDefault="005037B3" w:rsidP="00F82D7C">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When a program user notices an issue with QAT (i.e. bug, system error) or would like to update or add master data, or change user access, they may raise a “ticket.” </w:t>
      </w:r>
      <w:r w:rsidR="00B045A3">
        <w:rPr>
          <w:rFonts w:ascii="Gill Sans" w:eastAsia="Gill Sans" w:hAnsi="Gill Sans" w:cs="Gill Sans"/>
          <w:color w:val="000000"/>
        </w:rPr>
        <w:t>The</w:t>
      </w:r>
      <w:r w:rsidR="00F82D7C">
        <w:rPr>
          <w:rFonts w:ascii="Gill Sans" w:eastAsia="Gill Sans" w:hAnsi="Gill Sans" w:cs="Gill Sans"/>
          <w:color w:val="000000"/>
        </w:rPr>
        <w:t xml:space="preserve"> ticket will be raised in JIRA.</w:t>
      </w:r>
      <w:r w:rsidR="00B045A3" w:rsidRPr="00B045A3">
        <w:rPr>
          <w:rFonts w:ascii="Gill Sans" w:eastAsia="Gill Sans" w:hAnsi="Gill Sans" w:cs="Gill Sans"/>
          <w:color w:val="000000"/>
        </w:rPr>
        <w:t> JIRA link</w:t>
      </w:r>
      <w:r w:rsidR="00F82D7C">
        <w:rPr>
          <w:rFonts w:ascii="Gill Sans" w:eastAsia="Gill Sans" w:hAnsi="Gill Sans" w:cs="Gill Sans"/>
          <w:color w:val="000000"/>
        </w:rPr>
        <w:t xml:space="preserve"> is as follow:</w:t>
      </w:r>
      <w:r w:rsidR="00B045A3" w:rsidRPr="00B045A3">
        <w:rPr>
          <w:rFonts w:ascii="Gill Sans" w:eastAsia="Gill Sans" w:hAnsi="Gill Sans" w:cs="Gill Sans"/>
          <w:color w:val="000000"/>
        </w:rPr>
        <w:br/>
      </w:r>
      <w:hyperlink r:id="rId38" w:tgtFrame="_blank" w:history="1">
        <w:r w:rsidR="00B045A3" w:rsidRPr="00B045A3">
          <w:rPr>
            <w:rStyle w:val="Hyperlink"/>
            <w:rFonts w:ascii="Gill Sans" w:eastAsia="Gill Sans" w:hAnsi="Gill Sans" w:cs="Gill Sans"/>
          </w:rPr>
          <w:t>https://qathelpdesk.atlassian.net/jira/servicedesk/projects/QAT/queues/custom/9</w:t>
        </w:r>
      </w:hyperlink>
    </w:p>
    <w:p w14:paraId="07C61E2E" w14:textId="3B08FF34" w:rsidR="005037B3" w:rsidRDefault="005037B3" w:rsidP="00F82D7C">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This ticket will be resolved by an Application Administrator and changes made accordingly. The procedure to raise a ticket is shown below:</w:t>
      </w:r>
    </w:p>
    <w:p w14:paraId="5680774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96D5503" w14:textId="77777777" w:rsidR="005037B3" w:rsidRDefault="005037B3" w:rsidP="00316914">
      <w:pPr>
        <w:numPr>
          <w:ilvl w:val="0"/>
          <w:numId w:val="66"/>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Report an Error/Bug</w:t>
      </w:r>
    </w:p>
    <w:p w14:paraId="126302A0" w14:textId="77777777" w:rsidR="005037B3" w:rsidRDefault="005037B3" w:rsidP="00316914">
      <w:pPr>
        <w:numPr>
          <w:ilvl w:val="0"/>
          <w:numId w:val="16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the top right corner of the screen.</w:t>
      </w:r>
    </w:p>
    <w:p w14:paraId="7B685FE1" w14:textId="77777777" w:rsidR="005037B3" w:rsidRDefault="005037B3" w:rsidP="00316914">
      <w:pPr>
        <w:numPr>
          <w:ilvl w:val="0"/>
          <w:numId w:val="16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“Help Desk” button as shown above.</w:t>
      </w:r>
    </w:p>
    <w:p w14:paraId="6E333DEF" w14:textId="77777777" w:rsidR="005037B3" w:rsidRDefault="005037B3" w:rsidP="00316914">
      <w:pPr>
        <w:numPr>
          <w:ilvl w:val="0"/>
          <w:numId w:val="16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“Help Desk” screen will be displayed.</w:t>
      </w:r>
    </w:p>
    <w:p w14:paraId="3EDBFC2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44FFC5D" w14:textId="77777777" w:rsidR="00026C2E" w:rsidRDefault="005037B3" w:rsidP="00026C2E">
      <w:pPr>
        <w:keepNext/>
        <w:pBdr>
          <w:top w:val="nil"/>
          <w:left w:val="nil"/>
          <w:bottom w:val="nil"/>
          <w:right w:val="nil"/>
          <w:between w:val="nil"/>
        </w:pBdr>
        <w:ind w:left="720"/>
        <w:jc w:val="center"/>
      </w:pPr>
      <w:r>
        <w:rPr>
          <w:rFonts w:ascii="Gill Sans" w:eastAsia="Gill Sans" w:hAnsi="Gill Sans" w:cs="Gill Sans"/>
          <w:noProof/>
          <w:color w:val="000000"/>
          <w:lang w:eastAsia="en-US" w:bidi="ar-SA"/>
        </w:rPr>
        <w:lastRenderedPageBreak/>
        <w:drawing>
          <wp:inline distT="114300" distB="114300" distL="114300" distR="114300" wp14:anchorId="01A7ECED" wp14:editId="0110917D">
            <wp:extent cx="3175000" cy="2095500"/>
            <wp:effectExtent l="0" t="0" r="0" b="0"/>
            <wp:docPr id="86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9"/>
                    <a:srcRect/>
                    <a:stretch>
                      <a:fillRect/>
                    </a:stretch>
                  </pic:blipFill>
                  <pic:spPr>
                    <a:xfrm>
                      <a:off x="0" y="0"/>
                      <a:ext cx="3175000" cy="2095500"/>
                    </a:xfrm>
                    <a:prstGeom prst="rect">
                      <a:avLst/>
                    </a:prstGeom>
                    <a:ln/>
                  </pic:spPr>
                </pic:pic>
              </a:graphicData>
            </a:graphic>
          </wp:inline>
        </w:drawing>
      </w:r>
    </w:p>
    <w:p w14:paraId="1E32C54F" w14:textId="1804E8ED" w:rsidR="005037B3" w:rsidRPr="00026C2E" w:rsidRDefault="00231778" w:rsidP="00026C2E">
      <w:pPr>
        <w:pStyle w:val="Caption"/>
        <w:jc w:val="center"/>
        <w:rPr>
          <w:rFonts w:ascii="Gill Sans" w:eastAsia="Gill Sans" w:hAnsi="Gill Sans" w:cs="Gill Sans"/>
          <w:color w:val="000000"/>
        </w:rPr>
      </w:pPr>
      <w:r>
        <w:t>Figure 6</w:t>
      </w:r>
      <w:r w:rsidR="00026C2E">
        <w:t>.A- Help Desk</w:t>
      </w:r>
    </w:p>
    <w:p w14:paraId="1CC81DF3" w14:textId="53C54765" w:rsidR="005037B3" w:rsidRPr="00026C2E" w:rsidRDefault="005037B3" w:rsidP="00316914">
      <w:pPr>
        <w:numPr>
          <w:ilvl w:val="0"/>
          <w:numId w:val="165"/>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 xml:space="preserve">The screen will be displayed with the three </w:t>
      </w:r>
      <w:r w:rsidR="002C77C1" w:rsidRPr="00026C2E">
        <w:rPr>
          <w:rFonts w:ascii="Gill Sans" w:eastAsia="Gill Sans" w:hAnsi="Gill Sans" w:cs="Gill Sans"/>
          <w:color w:val="000000"/>
          <w:highlight w:val="white"/>
        </w:rPr>
        <w:t>function</w:t>
      </w:r>
      <w:r w:rsidRPr="00026C2E">
        <w:rPr>
          <w:rFonts w:ascii="Gill Sans" w:eastAsia="Gill Sans" w:hAnsi="Gill Sans" w:cs="Gill Sans"/>
          <w:color w:val="000000"/>
          <w:highlight w:val="white"/>
        </w:rPr>
        <w:t>s: Add/Update User, Add/Update Master Data, and “Report a Bug.”</w:t>
      </w:r>
    </w:p>
    <w:p w14:paraId="4431BA3C" w14:textId="77777777" w:rsidR="005037B3" w:rsidRPr="00026C2E" w:rsidRDefault="005037B3" w:rsidP="005037B3">
      <w:pPr>
        <w:pBdr>
          <w:top w:val="nil"/>
          <w:left w:val="nil"/>
          <w:bottom w:val="nil"/>
          <w:right w:val="nil"/>
          <w:between w:val="nil"/>
        </w:pBdr>
        <w:rPr>
          <w:rFonts w:ascii="Gill Sans" w:eastAsia="Gill Sans" w:hAnsi="Gill Sans" w:cs="Gill Sans"/>
          <w:color w:val="000000"/>
          <w:highlight w:val="white"/>
        </w:rPr>
      </w:pPr>
    </w:p>
    <w:p w14:paraId="42C26A29" w14:textId="77777777" w:rsidR="005037B3" w:rsidRPr="00026C2E" w:rsidRDefault="005037B3" w:rsidP="00316914">
      <w:pPr>
        <w:numPr>
          <w:ilvl w:val="0"/>
          <w:numId w:val="66"/>
        </w:numPr>
        <w:pBdr>
          <w:top w:val="nil"/>
          <w:left w:val="nil"/>
          <w:bottom w:val="nil"/>
          <w:right w:val="nil"/>
          <w:between w:val="nil"/>
        </w:pBdr>
        <w:rPr>
          <w:rFonts w:ascii="Gill Sans" w:eastAsia="Gill Sans" w:hAnsi="Gill Sans" w:cs="Gill Sans"/>
          <w:b/>
          <w:color w:val="000000"/>
        </w:rPr>
      </w:pPr>
      <w:r w:rsidRPr="00026C2E">
        <w:rPr>
          <w:rFonts w:ascii="Gill Sans" w:eastAsia="Gill Sans" w:hAnsi="Gill Sans" w:cs="Gill Sans"/>
          <w:b/>
          <w:color w:val="000000"/>
          <w:highlight w:val="white"/>
        </w:rPr>
        <w:t>Add/</w:t>
      </w:r>
      <w:r w:rsidRPr="00026C2E">
        <w:rPr>
          <w:rFonts w:ascii="Gill Sans" w:eastAsia="Gill Sans" w:hAnsi="Gill Sans" w:cs="Gill Sans"/>
          <w:b/>
          <w:highlight w:val="white"/>
        </w:rPr>
        <w:t>U</w:t>
      </w:r>
      <w:r w:rsidRPr="00026C2E">
        <w:rPr>
          <w:rFonts w:ascii="Gill Sans" w:eastAsia="Gill Sans" w:hAnsi="Gill Sans" w:cs="Gill Sans"/>
          <w:b/>
          <w:color w:val="000000"/>
          <w:highlight w:val="white"/>
        </w:rPr>
        <w:t>pdate User</w:t>
      </w:r>
    </w:p>
    <w:p w14:paraId="376F82FB" w14:textId="0156BA49" w:rsidR="005037B3" w:rsidRPr="00026C2E" w:rsidRDefault="005037B3" w:rsidP="00316914">
      <w:pPr>
        <w:numPr>
          <w:ilvl w:val="0"/>
          <w:numId w:val="238"/>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 xml:space="preserve">Select the “Add/Update User” </w:t>
      </w:r>
      <w:r w:rsidR="002C77C1" w:rsidRPr="00026C2E">
        <w:rPr>
          <w:rFonts w:ascii="Gill Sans" w:eastAsia="Gill Sans" w:hAnsi="Gill Sans" w:cs="Gill Sans"/>
          <w:color w:val="000000"/>
          <w:highlight w:val="white"/>
        </w:rPr>
        <w:t>function</w:t>
      </w:r>
      <w:r w:rsidRPr="00026C2E">
        <w:rPr>
          <w:rFonts w:ascii="Gill Sans" w:eastAsia="Gill Sans" w:hAnsi="Gill Sans" w:cs="Gill Sans"/>
          <w:color w:val="000000"/>
          <w:highlight w:val="white"/>
        </w:rPr>
        <w:t>.</w:t>
      </w:r>
    </w:p>
    <w:p w14:paraId="4C00BA17" w14:textId="77777777" w:rsidR="005037B3" w:rsidRPr="00026C2E" w:rsidRDefault="005037B3" w:rsidP="00316914">
      <w:pPr>
        <w:numPr>
          <w:ilvl w:val="0"/>
          <w:numId w:val="238"/>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Enter the details as shown below.</w:t>
      </w:r>
    </w:p>
    <w:p w14:paraId="52EFD534" w14:textId="77777777" w:rsidR="005037B3" w:rsidRPr="00026C2E" w:rsidRDefault="005037B3" w:rsidP="00316914">
      <w:pPr>
        <w:numPr>
          <w:ilvl w:val="0"/>
          <w:numId w:val="238"/>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Mention the notes if required (i.e. if you are Updating a User you could explain why this User needs to change from their current QAT status)</w:t>
      </w:r>
    </w:p>
    <w:p w14:paraId="55D3055B" w14:textId="77777777" w:rsidR="005037B3" w:rsidRPr="00026C2E" w:rsidRDefault="005037B3" w:rsidP="00316914">
      <w:pPr>
        <w:numPr>
          <w:ilvl w:val="0"/>
          <w:numId w:val="238"/>
        </w:numPr>
        <w:pBdr>
          <w:top w:val="nil"/>
          <w:left w:val="nil"/>
          <w:bottom w:val="nil"/>
          <w:right w:val="nil"/>
          <w:between w:val="nil"/>
        </w:pBdr>
        <w:rPr>
          <w:rFonts w:ascii="Gill Sans" w:eastAsia="Gill Sans" w:hAnsi="Gill Sans" w:cs="Gill Sans"/>
          <w:color w:val="000000"/>
          <w:highlight w:val="white"/>
        </w:rPr>
      </w:pPr>
      <w:r w:rsidRPr="00026C2E">
        <w:rPr>
          <w:rFonts w:ascii="Gill Sans" w:eastAsia="Gill Sans" w:hAnsi="Gill Sans" w:cs="Gill Sans"/>
          <w:color w:val="000000"/>
          <w:highlight w:val="white"/>
        </w:rPr>
        <w:t>Click on the “Submit” button to complete and raise the ticket.</w:t>
      </w:r>
    </w:p>
    <w:p w14:paraId="1B814941" w14:textId="5AAE0112" w:rsidR="005037B3" w:rsidRDefault="005037B3" w:rsidP="009430AF">
      <w:pPr>
        <w:pBdr>
          <w:top w:val="nil"/>
          <w:left w:val="nil"/>
          <w:bottom w:val="nil"/>
          <w:right w:val="nil"/>
          <w:between w:val="nil"/>
        </w:pBdr>
        <w:rPr>
          <w:rFonts w:ascii="Gill Sans" w:eastAsia="Gill Sans" w:hAnsi="Gill Sans" w:cs="Gill Sans"/>
          <w:color w:val="000000"/>
          <w:sz w:val="23"/>
          <w:szCs w:val="23"/>
          <w:highlight w:val="white"/>
        </w:rPr>
      </w:pPr>
    </w:p>
    <w:p w14:paraId="606BEFAC" w14:textId="4B7ED9DA" w:rsidR="009430AF" w:rsidRDefault="009430AF" w:rsidP="009430AF">
      <w:pPr>
        <w:pBdr>
          <w:top w:val="nil"/>
          <w:left w:val="nil"/>
          <w:bottom w:val="nil"/>
          <w:right w:val="nil"/>
          <w:between w:val="nil"/>
        </w:pBdr>
        <w:rPr>
          <w:rFonts w:ascii="Gill Sans" w:eastAsia="Gill Sans" w:hAnsi="Gill Sans" w:cs="Gill Sans"/>
          <w:color w:val="000000"/>
          <w:sz w:val="23"/>
          <w:szCs w:val="23"/>
          <w:highlight w:val="white"/>
        </w:rPr>
      </w:pPr>
    </w:p>
    <w:p w14:paraId="2B937713" w14:textId="29B3FDB7" w:rsidR="009430AF" w:rsidRDefault="009430AF" w:rsidP="005037B3">
      <w:pPr>
        <w:pBdr>
          <w:top w:val="nil"/>
          <w:left w:val="nil"/>
          <w:bottom w:val="nil"/>
          <w:right w:val="nil"/>
          <w:between w:val="nil"/>
        </w:pBdr>
        <w:ind w:left="1080"/>
        <w:rPr>
          <w:rFonts w:ascii="Gill Sans" w:eastAsia="Gill Sans" w:hAnsi="Gill Sans" w:cs="Gill Sans"/>
          <w:color w:val="000000"/>
          <w:sz w:val="23"/>
          <w:szCs w:val="23"/>
          <w:highlight w:val="white"/>
        </w:rPr>
      </w:pPr>
    </w:p>
    <w:p w14:paraId="0D668D69" w14:textId="77777777" w:rsidR="00026C2E" w:rsidRDefault="005037B3" w:rsidP="00026C2E">
      <w:pPr>
        <w:keepNext/>
        <w:pBdr>
          <w:top w:val="nil"/>
          <w:left w:val="nil"/>
          <w:bottom w:val="nil"/>
          <w:right w:val="nil"/>
          <w:between w:val="nil"/>
        </w:pBdr>
        <w:ind w:left="720"/>
        <w:jc w:val="center"/>
      </w:pPr>
      <w:r>
        <w:rPr>
          <w:rFonts w:ascii="Gill Sans" w:eastAsia="Gill Sans" w:hAnsi="Gill Sans" w:cs="Gill Sans"/>
          <w:noProof/>
          <w:color w:val="000000"/>
          <w:sz w:val="23"/>
          <w:szCs w:val="23"/>
          <w:highlight w:val="white"/>
          <w:lang w:eastAsia="en-US" w:bidi="ar-SA"/>
        </w:rPr>
        <w:lastRenderedPageBreak/>
        <w:drawing>
          <wp:inline distT="114300" distB="114300" distL="114300" distR="114300" wp14:anchorId="7D35C7F6" wp14:editId="73AA1CB5">
            <wp:extent cx="3524250" cy="5321300"/>
            <wp:effectExtent l="0" t="0" r="0" b="0"/>
            <wp:docPr id="86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0"/>
                    <a:srcRect/>
                    <a:stretch>
                      <a:fillRect/>
                    </a:stretch>
                  </pic:blipFill>
                  <pic:spPr>
                    <a:xfrm>
                      <a:off x="0" y="0"/>
                      <a:ext cx="3524250" cy="5321300"/>
                    </a:xfrm>
                    <a:prstGeom prst="rect">
                      <a:avLst/>
                    </a:prstGeom>
                    <a:ln/>
                  </pic:spPr>
                </pic:pic>
              </a:graphicData>
            </a:graphic>
          </wp:inline>
        </w:drawing>
      </w:r>
    </w:p>
    <w:p w14:paraId="14A60486" w14:textId="37AED1AB" w:rsidR="005037B3" w:rsidRDefault="00231778" w:rsidP="00026C2E">
      <w:pPr>
        <w:pStyle w:val="Caption"/>
        <w:jc w:val="center"/>
      </w:pPr>
      <w:r>
        <w:t>Figure 6</w:t>
      </w:r>
      <w:r w:rsidR="00026C2E">
        <w:t>.B- Add/Update User</w:t>
      </w:r>
    </w:p>
    <w:p w14:paraId="48AE6995" w14:textId="77777777" w:rsidR="00F82D7C" w:rsidRPr="00F82D7C" w:rsidRDefault="00F82D7C" w:rsidP="00F82D7C">
      <w:pPr>
        <w:rPr>
          <w:highlight w:val="white"/>
        </w:rPr>
      </w:pPr>
    </w:p>
    <w:p w14:paraId="40084898" w14:textId="77777777" w:rsidR="005037B3" w:rsidRDefault="005037B3" w:rsidP="00316914">
      <w:pPr>
        <w:numPr>
          <w:ilvl w:val="0"/>
          <w:numId w:val="66"/>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sz w:val="23"/>
          <w:szCs w:val="23"/>
          <w:highlight w:val="white"/>
        </w:rPr>
        <w:t>Add/Update Master Data</w:t>
      </w:r>
    </w:p>
    <w:p w14:paraId="18D5C6BD"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Select “Add/Update Master Data”.</w:t>
      </w:r>
    </w:p>
    <w:p w14:paraId="5C35FA21"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The screen will then ask if you would like to “Add Masters” or “Edit Masters”</w:t>
      </w:r>
    </w:p>
    <w:p w14:paraId="1DC9AA0B"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Once chosen, you will then select the Master Data category in which you would like to add/update.</w:t>
      </w:r>
    </w:p>
    <w:p w14:paraId="5C8D2A9B"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The screen will prompt you to enter all details required for that particular Master Category chosen</w:t>
      </w:r>
    </w:p>
    <w:p w14:paraId="2EA86882" w14:textId="77777777" w:rsidR="005037B3" w:rsidRDefault="005037B3" w:rsidP="00316914">
      <w:pPr>
        <w:numPr>
          <w:ilvl w:val="0"/>
          <w:numId w:val="139"/>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color w:val="000000"/>
          <w:highlight w:val="white"/>
        </w:rPr>
        <w:t>Click on the “Submit” button. The ticket has now been raised.</w:t>
      </w:r>
    </w:p>
    <w:p w14:paraId="20E56995" w14:textId="3018C278" w:rsidR="00026C2E" w:rsidRDefault="00026C2E" w:rsidP="00026C2E">
      <w:pPr>
        <w:pBdr>
          <w:top w:val="nil"/>
          <w:left w:val="nil"/>
          <w:bottom w:val="nil"/>
          <w:right w:val="nil"/>
          <w:between w:val="nil"/>
        </w:pBdr>
        <w:rPr>
          <w:rFonts w:ascii="Gill Sans" w:eastAsia="Gill Sans" w:hAnsi="Gill Sans" w:cs="Gill Sans"/>
          <w:b/>
        </w:rPr>
      </w:pPr>
    </w:p>
    <w:p w14:paraId="5150C5A5" w14:textId="77777777" w:rsidR="00026C2E" w:rsidRDefault="00026C2E" w:rsidP="00026C2E">
      <w:pPr>
        <w:pBdr>
          <w:top w:val="nil"/>
          <w:left w:val="nil"/>
          <w:bottom w:val="nil"/>
          <w:right w:val="nil"/>
          <w:between w:val="nil"/>
        </w:pBdr>
        <w:rPr>
          <w:rFonts w:ascii="Gill Sans" w:eastAsia="Gill Sans" w:hAnsi="Gill Sans" w:cs="Gill Sans"/>
          <w:b/>
        </w:rPr>
      </w:pPr>
    </w:p>
    <w:p w14:paraId="341F5C05" w14:textId="77777777" w:rsidR="005037B3" w:rsidRDefault="005037B3" w:rsidP="00316914">
      <w:pPr>
        <w:numPr>
          <w:ilvl w:val="0"/>
          <w:numId w:val="66"/>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sz w:val="23"/>
          <w:szCs w:val="23"/>
          <w:highlight w:val="white"/>
        </w:rPr>
        <w:t>Report a bug</w:t>
      </w:r>
    </w:p>
    <w:p w14:paraId="321A0B20" w14:textId="77777777" w:rsidR="005037B3" w:rsidRDefault="005037B3" w:rsidP="005037B3">
      <w:pPr>
        <w:pBdr>
          <w:top w:val="nil"/>
          <w:left w:val="nil"/>
          <w:bottom w:val="nil"/>
          <w:right w:val="nil"/>
          <w:between w:val="nil"/>
        </w:pBdr>
        <w:ind w:left="720"/>
        <w:rPr>
          <w:rFonts w:ascii="Gill Sans" w:eastAsia="Gill Sans" w:hAnsi="Gill Sans" w:cs="Gill Sans"/>
          <w:b/>
          <w:sz w:val="23"/>
          <w:szCs w:val="23"/>
          <w:highlight w:val="white"/>
        </w:rPr>
      </w:pPr>
    </w:p>
    <w:p w14:paraId="780841BC" w14:textId="77777777" w:rsidR="00026C2E" w:rsidRDefault="005037B3" w:rsidP="00026C2E">
      <w:pPr>
        <w:keepNext/>
        <w:pBdr>
          <w:top w:val="nil"/>
          <w:left w:val="nil"/>
          <w:bottom w:val="nil"/>
          <w:right w:val="nil"/>
          <w:between w:val="nil"/>
        </w:pBdr>
        <w:jc w:val="center"/>
      </w:pPr>
      <w:r>
        <w:rPr>
          <w:rFonts w:ascii="Gill Sans" w:eastAsia="Gill Sans" w:hAnsi="Gill Sans" w:cs="Gill Sans"/>
          <w:noProof/>
          <w:sz w:val="23"/>
          <w:szCs w:val="23"/>
          <w:highlight w:val="white"/>
          <w:lang w:eastAsia="en-US" w:bidi="ar-SA"/>
        </w:rPr>
        <w:lastRenderedPageBreak/>
        <w:drawing>
          <wp:inline distT="114300" distB="114300" distL="114300" distR="114300" wp14:anchorId="5E47F549" wp14:editId="601C43B7">
            <wp:extent cx="3492338" cy="3192091"/>
            <wp:effectExtent l="0" t="0" r="0" b="0"/>
            <wp:docPr id="7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3492338" cy="3192091"/>
                    </a:xfrm>
                    <a:prstGeom prst="rect">
                      <a:avLst/>
                    </a:prstGeom>
                    <a:ln/>
                  </pic:spPr>
                </pic:pic>
              </a:graphicData>
            </a:graphic>
          </wp:inline>
        </w:drawing>
      </w:r>
    </w:p>
    <w:p w14:paraId="1F5576B0" w14:textId="10DFA5B7" w:rsidR="005037B3" w:rsidRDefault="00026C2E" w:rsidP="00026C2E">
      <w:pPr>
        <w:pStyle w:val="Caption"/>
        <w:jc w:val="center"/>
        <w:rPr>
          <w:rFonts w:ascii="Gill Sans" w:eastAsia="Gill Sans" w:hAnsi="Gill Sans" w:cs="Gill Sans"/>
          <w:color w:val="000000"/>
          <w:sz w:val="23"/>
          <w:szCs w:val="23"/>
          <w:highlight w:val="white"/>
        </w:rPr>
      </w:pPr>
      <w:r>
        <w:t xml:space="preserve">Figure </w:t>
      </w:r>
      <w:r w:rsidR="00231778">
        <w:t>6</w:t>
      </w:r>
      <w:r>
        <w:t>- Reporting Bugs</w:t>
      </w:r>
    </w:p>
    <w:p w14:paraId="2CB6EECB" w14:textId="77777777" w:rsidR="005037B3" w:rsidRPr="00026C2E" w:rsidRDefault="005037B3" w:rsidP="00316914">
      <w:pPr>
        <w:numPr>
          <w:ilvl w:val="0"/>
          <w:numId w:val="114"/>
        </w:numPr>
        <w:pBdr>
          <w:top w:val="nil"/>
          <w:left w:val="nil"/>
          <w:bottom w:val="nil"/>
          <w:right w:val="nil"/>
          <w:between w:val="nil"/>
        </w:pBdr>
        <w:ind w:left="1080"/>
      </w:pPr>
      <w:r w:rsidRPr="00026C2E">
        <w:rPr>
          <w:rFonts w:ascii="Gill Sans" w:eastAsia="Gill Sans" w:hAnsi="Gill Sans" w:cs="Gill Sans"/>
          <w:color w:val="000000"/>
          <w:highlight w:val="white"/>
        </w:rPr>
        <w:t>Select the “Report a bug”.</w:t>
      </w:r>
    </w:p>
    <w:p w14:paraId="00F3A5B6" w14:textId="77777777" w:rsidR="005037B3" w:rsidRPr="00026C2E" w:rsidRDefault="005037B3" w:rsidP="00316914">
      <w:pPr>
        <w:numPr>
          <w:ilvl w:val="0"/>
          <w:numId w:val="114"/>
        </w:numPr>
        <w:pBdr>
          <w:top w:val="nil"/>
          <w:left w:val="nil"/>
          <w:bottom w:val="nil"/>
          <w:right w:val="nil"/>
          <w:between w:val="nil"/>
        </w:pBdr>
        <w:ind w:left="1080"/>
      </w:pPr>
      <w:r w:rsidRPr="00026C2E">
        <w:rPr>
          <w:rFonts w:ascii="Gill Sans" w:eastAsia="Gill Sans" w:hAnsi="Gill Sans" w:cs="Gill Sans"/>
          <w:color w:val="000000"/>
          <w:highlight w:val="white"/>
        </w:rPr>
        <w:t>Enter the description of the Bug/error. Be as descriptive and provide as much detail as possible.</w:t>
      </w:r>
    </w:p>
    <w:p w14:paraId="1E28E0EE" w14:textId="77777777" w:rsidR="005037B3" w:rsidRPr="00026C2E" w:rsidRDefault="005037B3" w:rsidP="00316914">
      <w:pPr>
        <w:numPr>
          <w:ilvl w:val="0"/>
          <w:numId w:val="114"/>
        </w:numPr>
        <w:pBdr>
          <w:top w:val="nil"/>
          <w:left w:val="nil"/>
          <w:bottom w:val="nil"/>
          <w:right w:val="nil"/>
          <w:between w:val="nil"/>
        </w:pBdr>
        <w:ind w:left="1080"/>
      </w:pPr>
      <w:r w:rsidRPr="00026C2E">
        <w:rPr>
          <w:rFonts w:ascii="Gill Sans" w:eastAsia="Gill Sans" w:hAnsi="Gill Sans" w:cs="Gill Sans"/>
          <w:color w:val="000000"/>
          <w:highlight w:val="white"/>
        </w:rPr>
        <w:t>Upload a screenshot of the bug by clicking the “Browse” button and pulling a saved screenshot file from your computer.</w:t>
      </w:r>
    </w:p>
    <w:sdt>
      <w:sdtPr>
        <w:tag w:val="goog_rdk_34"/>
        <w:id w:val="1368879696"/>
      </w:sdtPr>
      <w:sdtContent>
        <w:p w14:paraId="2149CB94" w14:textId="77777777" w:rsidR="005037B3" w:rsidRPr="00026C2E" w:rsidRDefault="005037B3" w:rsidP="00D9505A">
          <w:pPr>
            <w:pBdr>
              <w:top w:val="nil"/>
              <w:left w:val="nil"/>
              <w:bottom w:val="nil"/>
              <w:right w:val="nil"/>
              <w:between w:val="nil"/>
            </w:pBdr>
            <w:tabs>
              <w:tab w:val="left" w:pos="720"/>
            </w:tabs>
            <w:ind w:left="720"/>
            <w:rPr>
              <w:color w:val="auto"/>
            </w:rPr>
          </w:pPr>
          <w:r w:rsidRPr="00026C2E">
            <w:rPr>
              <w:rFonts w:ascii="Gill Sans" w:eastAsia="Gill Sans" w:hAnsi="Gill Sans" w:cs="Gill Sans"/>
              <w:color w:val="000000"/>
              <w:highlight w:val="white"/>
            </w:rPr>
            <w:t>Click on the “Submit” button to raise the ticket.</w:t>
          </w:r>
        </w:p>
      </w:sdtContent>
    </w:sdt>
    <w:p w14:paraId="403AE4EB" w14:textId="52BD440E" w:rsidR="005037B3" w:rsidRDefault="005037B3" w:rsidP="005037B3">
      <w:pPr>
        <w:pBdr>
          <w:top w:val="nil"/>
          <w:left w:val="nil"/>
          <w:bottom w:val="nil"/>
          <w:right w:val="nil"/>
          <w:between w:val="nil"/>
        </w:pBdr>
        <w:rPr>
          <w:rFonts w:ascii="Gill Sans" w:eastAsia="Gill Sans" w:hAnsi="Gill Sans" w:cs="Gill Sans"/>
          <w:b/>
          <w:color w:val="000000"/>
        </w:rPr>
      </w:pPr>
    </w:p>
    <w:p w14:paraId="2E6CE763"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62" w:name="_Toc57382800"/>
      <w:bookmarkStart w:id="63" w:name="_Toc57478150"/>
      <w:r>
        <w:rPr>
          <w:rFonts w:ascii="Gill Sans" w:eastAsia="Gill Sans" w:hAnsi="Gill Sans" w:cs="Gill Sans"/>
          <w:color w:val="CC0000"/>
        </w:rPr>
        <w:t>Translations</w:t>
      </w:r>
      <w:bookmarkEnd w:id="62"/>
      <w:bookmarkEnd w:id="63"/>
    </w:p>
    <w:p w14:paraId="22F58D8B"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4143D966"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To ensure that the QAT application is used by every person around the world it has incorporated the feature of translations. QAT covers four different languages: English, French, Portuguese, and Spanish. The translations are further divided into Label Translations and Database Translations as mentioned below: </w:t>
      </w:r>
    </w:p>
    <w:p w14:paraId="62F7F7F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F0BDBB" w14:textId="77777777" w:rsidR="005037B3" w:rsidRDefault="005037B3" w:rsidP="00316914">
      <w:pPr>
        <w:numPr>
          <w:ilvl w:val="0"/>
          <w:numId w:val="20"/>
        </w:num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28"/>
          <w:szCs w:val="28"/>
        </w:rPr>
        <w:t>Translating:</w:t>
      </w:r>
    </w:p>
    <w:p w14:paraId="77ABAA90"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6"/>
          <w:szCs w:val="6"/>
        </w:rPr>
      </w:pPr>
    </w:p>
    <w:p w14:paraId="1F43AB1A" w14:textId="2B9DED3C" w:rsidR="005037B3" w:rsidRDefault="005037B3" w:rsidP="00E1511D">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There are two ways to change the l</w:t>
      </w:r>
      <w:r w:rsidR="00E1511D">
        <w:rPr>
          <w:rFonts w:ascii="Gill Sans" w:eastAsia="Gill Sans" w:hAnsi="Gill Sans" w:cs="Gill Sans"/>
          <w:color w:val="000000"/>
        </w:rPr>
        <w:t>anguage displayed for the user:</w:t>
      </w:r>
    </w:p>
    <w:p w14:paraId="0207C2CA" w14:textId="77777777" w:rsidR="005037B3" w:rsidRDefault="005037B3" w:rsidP="00316914">
      <w:pPr>
        <w:numPr>
          <w:ilvl w:val="2"/>
          <w:numId w:val="244"/>
        </w:numPr>
        <w:pBdr>
          <w:top w:val="nil"/>
          <w:left w:val="nil"/>
          <w:bottom w:val="nil"/>
          <w:right w:val="nil"/>
          <w:between w:val="nil"/>
        </w:pBdr>
        <w:spacing w:line="276" w:lineRule="auto"/>
        <w:ind w:left="1080"/>
        <w:rPr>
          <w:rFonts w:ascii="Gill Sans" w:eastAsia="Gill Sans" w:hAnsi="Gill Sans" w:cs="Gill Sans"/>
          <w:color w:val="000000"/>
        </w:rPr>
      </w:pPr>
      <w:r>
        <w:rPr>
          <w:rFonts w:ascii="Gill Sans" w:eastAsia="Gill Sans" w:hAnsi="Gill Sans" w:cs="Gill Sans"/>
          <w:color w:val="000000"/>
        </w:rPr>
        <w:t>There is a pull down menu on the top right corner of the login screen, where users can select their preferred language ahead of syncing and viewing their dashboard</w:t>
      </w:r>
    </w:p>
    <w:p w14:paraId="7EC877A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38235A1" w14:textId="77777777" w:rsidR="00E1511D" w:rsidRDefault="005037B3" w:rsidP="00E1511D">
      <w:pPr>
        <w:keepNext/>
        <w:pBdr>
          <w:top w:val="nil"/>
          <w:left w:val="nil"/>
          <w:bottom w:val="nil"/>
          <w:right w:val="nil"/>
          <w:between w:val="nil"/>
        </w:pBdr>
        <w:ind w:left="720"/>
        <w:jc w:val="center"/>
      </w:pPr>
      <w:r>
        <w:rPr>
          <w:rFonts w:ascii="Gill Sans" w:eastAsia="Gill Sans" w:hAnsi="Gill Sans" w:cs="Gill Sans"/>
          <w:noProof/>
          <w:lang w:eastAsia="en-US" w:bidi="ar-SA"/>
        </w:rPr>
        <w:lastRenderedPageBreak/>
        <w:drawing>
          <wp:inline distT="0" distB="0" distL="0" distR="0" wp14:anchorId="70E6C2DE" wp14:editId="375EA184">
            <wp:extent cx="5514975" cy="2867025"/>
            <wp:effectExtent l="0" t="0" r="0" b="0"/>
            <wp:docPr id="87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2"/>
                    <a:srcRect/>
                    <a:stretch>
                      <a:fillRect/>
                    </a:stretch>
                  </pic:blipFill>
                  <pic:spPr>
                    <a:xfrm>
                      <a:off x="0" y="0"/>
                      <a:ext cx="5514975" cy="2867025"/>
                    </a:xfrm>
                    <a:prstGeom prst="rect">
                      <a:avLst/>
                    </a:prstGeom>
                    <a:ln/>
                  </pic:spPr>
                </pic:pic>
              </a:graphicData>
            </a:graphic>
          </wp:inline>
        </w:drawing>
      </w:r>
    </w:p>
    <w:p w14:paraId="6BA32B51" w14:textId="61023357" w:rsidR="005037B3" w:rsidRDefault="00231778" w:rsidP="00E1511D">
      <w:pPr>
        <w:pStyle w:val="Caption"/>
        <w:jc w:val="center"/>
        <w:rPr>
          <w:rFonts w:ascii="Gill Sans" w:eastAsia="Gill Sans" w:hAnsi="Gill Sans" w:cs="Gill Sans"/>
          <w:color w:val="000000"/>
        </w:rPr>
      </w:pPr>
      <w:r>
        <w:t>Figure 7</w:t>
      </w:r>
      <w:r w:rsidR="00E1511D">
        <w:t>.A.1- Translations</w:t>
      </w:r>
    </w:p>
    <w:p w14:paraId="6DC1B7B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BB0BF1E" w14:textId="77777777" w:rsidR="005037B3" w:rsidRDefault="005037B3" w:rsidP="00316914">
      <w:pPr>
        <w:numPr>
          <w:ilvl w:val="2"/>
          <w:numId w:val="244"/>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Once inside the dashboard, go to the profile icon on the top right corner of the screen. Under “Change Preferred Language” select the required translation as shown below:</w:t>
      </w:r>
    </w:p>
    <w:p w14:paraId="06A0B63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3551B98" w14:textId="77777777" w:rsidR="00E1511D" w:rsidRDefault="005037B3" w:rsidP="00F82D7C">
      <w:pPr>
        <w:keepNext/>
        <w:pBdr>
          <w:top w:val="nil"/>
          <w:left w:val="nil"/>
          <w:bottom w:val="nil"/>
          <w:right w:val="nil"/>
          <w:between w:val="nil"/>
        </w:pBdr>
        <w:ind w:left="720"/>
        <w:jc w:val="center"/>
      </w:pPr>
      <w:r>
        <w:rPr>
          <w:rFonts w:ascii="Gill Sans" w:eastAsia="Gill Sans" w:hAnsi="Gill Sans" w:cs="Gill Sans"/>
          <w:noProof/>
          <w:color w:val="000000"/>
          <w:lang w:eastAsia="en-US" w:bidi="ar-SA"/>
        </w:rPr>
        <w:drawing>
          <wp:inline distT="114300" distB="114300" distL="114300" distR="114300" wp14:anchorId="1A2BDAFB" wp14:editId="62FB0384">
            <wp:extent cx="5572125" cy="2286000"/>
            <wp:effectExtent l="0" t="0" r="0" b="0"/>
            <wp:docPr id="87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
                    <a:srcRect l="6594" t="12502"/>
                    <a:stretch>
                      <a:fillRect/>
                    </a:stretch>
                  </pic:blipFill>
                  <pic:spPr>
                    <a:xfrm>
                      <a:off x="0" y="0"/>
                      <a:ext cx="5586070" cy="2291721"/>
                    </a:xfrm>
                    <a:prstGeom prst="rect">
                      <a:avLst/>
                    </a:prstGeom>
                    <a:ln/>
                  </pic:spPr>
                </pic:pic>
              </a:graphicData>
            </a:graphic>
          </wp:inline>
        </w:drawing>
      </w:r>
    </w:p>
    <w:p w14:paraId="11F7EB2C" w14:textId="17A44234" w:rsidR="00F82D7C" w:rsidRPr="00F82D7C" w:rsidRDefault="00231778" w:rsidP="00F82D7C">
      <w:pPr>
        <w:pStyle w:val="Caption"/>
        <w:jc w:val="center"/>
      </w:pPr>
      <w:r>
        <w:t>Figure 7</w:t>
      </w:r>
      <w:r w:rsidR="00E1511D">
        <w:t>.A.1- Translations</w:t>
      </w:r>
    </w:p>
    <w:p w14:paraId="7B406245" w14:textId="667DE4FA" w:rsidR="005037B3" w:rsidRPr="00E1511D" w:rsidRDefault="005037B3" w:rsidP="00316914">
      <w:pPr>
        <w:numPr>
          <w:ilvl w:val="0"/>
          <w:numId w:val="20"/>
        </w:num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32"/>
          <w:szCs w:val="32"/>
        </w:rPr>
        <w:t>Database Translations</w:t>
      </w:r>
    </w:p>
    <w:p w14:paraId="7006EA99" w14:textId="77777777" w:rsidR="005037B3" w:rsidRDefault="005037B3" w:rsidP="005037B3">
      <w:pPr>
        <w:pBdr>
          <w:top w:val="nil"/>
          <w:left w:val="nil"/>
          <w:bottom w:val="nil"/>
          <w:right w:val="nil"/>
          <w:between w:val="nil"/>
        </w:pBdr>
        <w:ind w:left="720"/>
        <w:rPr>
          <w:rFonts w:ascii="Gill Sans" w:eastAsia="Gill Sans" w:hAnsi="Gill Sans" w:cs="Gill Sans"/>
          <w:b/>
          <w:sz w:val="8"/>
          <w:szCs w:val="8"/>
        </w:rPr>
      </w:pPr>
    </w:p>
    <w:p w14:paraId="5462E166" w14:textId="77777777" w:rsidR="005037B3" w:rsidRDefault="005037B3" w:rsidP="005037B3">
      <w:pPr>
        <w:pBdr>
          <w:top w:val="nil"/>
          <w:left w:val="nil"/>
          <w:bottom w:val="nil"/>
          <w:right w:val="nil"/>
          <w:between w:val="nil"/>
        </w:pBdr>
        <w:ind w:left="720"/>
        <w:rPr>
          <w:rFonts w:ascii="Gill Sans" w:eastAsia="Gill Sans" w:hAnsi="Gill Sans" w:cs="Gill Sans"/>
          <w:sz w:val="26"/>
          <w:szCs w:val="26"/>
        </w:rPr>
      </w:pPr>
      <w:r>
        <w:rPr>
          <w:rFonts w:ascii="Gill Sans" w:eastAsia="Gill Sans" w:hAnsi="Gill Sans" w:cs="Gill Sans"/>
        </w:rPr>
        <w:t xml:space="preserve">Database translation function is used to translate "Dynamic text" that is stored in the database. </w:t>
      </w:r>
    </w:p>
    <w:p w14:paraId="706DDC98" w14:textId="77777777" w:rsidR="005037B3" w:rsidRDefault="005037B3" w:rsidP="005037B3">
      <w:pPr>
        <w:pBdr>
          <w:top w:val="nil"/>
          <w:left w:val="nil"/>
          <w:bottom w:val="nil"/>
          <w:right w:val="nil"/>
          <w:between w:val="nil"/>
        </w:pBdr>
        <w:ind w:left="720"/>
        <w:jc w:val="both"/>
        <w:rPr>
          <w:rFonts w:ascii="Gill Sans" w:eastAsia="Gill Sans" w:hAnsi="Gill Sans" w:cs="Gill Sans"/>
          <w:sz w:val="26"/>
          <w:szCs w:val="26"/>
        </w:rPr>
      </w:pPr>
    </w:p>
    <w:p w14:paraId="0E38C5BD" w14:textId="77777777" w:rsidR="00360CC4" w:rsidRDefault="005037B3" w:rsidP="00360CC4">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092E623B" wp14:editId="42D8C622">
            <wp:extent cx="5715953" cy="3244670"/>
            <wp:effectExtent l="0" t="0" r="0" b="0"/>
            <wp:docPr id="8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5715953" cy="3244670"/>
                    </a:xfrm>
                    <a:prstGeom prst="rect">
                      <a:avLst/>
                    </a:prstGeom>
                    <a:ln/>
                  </pic:spPr>
                </pic:pic>
              </a:graphicData>
            </a:graphic>
          </wp:inline>
        </w:drawing>
      </w:r>
    </w:p>
    <w:p w14:paraId="13E479E5" w14:textId="776F3950" w:rsidR="005037B3" w:rsidRDefault="00231778" w:rsidP="00360CC4">
      <w:pPr>
        <w:pStyle w:val="Caption"/>
        <w:jc w:val="center"/>
        <w:rPr>
          <w:rFonts w:ascii="Gill Sans" w:eastAsia="Gill Sans" w:hAnsi="Gill Sans" w:cs="Gill Sans"/>
          <w:color w:val="000000"/>
        </w:rPr>
      </w:pPr>
      <w:r>
        <w:t>Figure 7</w:t>
      </w:r>
      <w:r w:rsidR="00360CC4">
        <w:t>.B- Database Translation</w:t>
      </w:r>
    </w:p>
    <w:p w14:paraId="3F250B33" w14:textId="77777777" w:rsidR="005037B3" w:rsidRDefault="005037B3" w:rsidP="00316914">
      <w:pPr>
        <w:numPr>
          <w:ilvl w:val="0"/>
          <w:numId w:val="20"/>
        </w:numPr>
        <w:pBdr>
          <w:top w:val="nil"/>
          <w:left w:val="nil"/>
          <w:bottom w:val="nil"/>
          <w:right w:val="nil"/>
          <w:between w:val="nil"/>
        </w:pBdr>
        <w:rPr>
          <w:rFonts w:ascii="Gill Sans" w:eastAsia="Gill Sans" w:hAnsi="Gill Sans" w:cs="Gill Sans"/>
          <w:b/>
          <w:color w:val="000000"/>
          <w:sz w:val="28"/>
          <w:szCs w:val="28"/>
        </w:rPr>
      </w:pPr>
      <w:r>
        <w:rPr>
          <w:rFonts w:ascii="Gill Sans" w:eastAsia="Gill Sans" w:hAnsi="Gill Sans" w:cs="Gill Sans"/>
          <w:b/>
          <w:color w:val="000000"/>
          <w:sz w:val="32"/>
          <w:szCs w:val="32"/>
        </w:rPr>
        <w:t>Label Translations</w:t>
      </w:r>
    </w:p>
    <w:p w14:paraId="0B2B8889" w14:textId="77777777" w:rsidR="005037B3" w:rsidRDefault="005037B3" w:rsidP="005037B3">
      <w:pPr>
        <w:pBdr>
          <w:top w:val="nil"/>
          <w:left w:val="nil"/>
          <w:bottom w:val="nil"/>
          <w:right w:val="nil"/>
          <w:between w:val="nil"/>
        </w:pBdr>
        <w:rPr>
          <w:rFonts w:ascii="Gill Sans" w:eastAsia="Gill Sans" w:hAnsi="Gill Sans" w:cs="Gill Sans"/>
          <w:sz w:val="8"/>
          <w:szCs w:val="8"/>
        </w:rPr>
      </w:pPr>
    </w:p>
    <w:p w14:paraId="44A60363" w14:textId="7277EAD2" w:rsidR="005037B3" w:rsidRPr="00360CC4"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rPr>
        <w:t xml:space="preserve">Label translation is used to translate "static text", for example on the "submit" and "cancel" </w:t>
      </w:r>
      <w:r w:rsidR="00D9505A">
        <w:rPr>
          <w:rFonts w:ascii="Gill Sans" w:eastAsia="Gill Sans" w:hAnsi="Gill Sans" w:cs="Gill Sans"/>
        </w:rPr>
        <w:t>buttons as</w:t>
      </w:r>
      <w:r>
        <w:rPr>
          <w:rFonts w:ascii="Gill Sans" w:eastAsia="Gill Sans" w:hAnsi="Gill Sans" w:cs="Gill Sans"/>
        </w:rPr>
        <w:t xml:space="preserve"> well as messages such as "Login succ</w:t>
      </w:r>
      <w:r w:rsidR="00360CC4">
        <w:rPr>
          <w:rFonts w:ascii="Gill Sans" w:eastAsia="Gill Sans" w:hAnsi="Gill Sans" w:cs="Gill Sans"/>
        </w:rPr>
        <w:t>essful" and "Action Cancelled".</w:t>
      </w:r>
    </w:p>
    <w:p w14:paraId="2FDCCCA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14E963A" w14:textId="77777777" w:rsidR="00360CC4" w:rsidRDefault="005037B3" w:rsidP="00360CC4">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3674AE1E" wp14:editId="1135E98F">
            <wp:extent cx="6000750" cy="3390900"/>
            <wp:effectExtent l="0" t="0" r="0" b="0"/>
            <wp:docPr id="967"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45"/>
                    <a:srcRect/>
                    <a:stretch>
                      <a:fillRect/>
                    </a:stretch>
                  </pic:blipFill>
                  <pic:spPr>
                    <a:xfrm>
                      <a:off x="0" y="0"/>
                      <a:ext cx="6001069" cy="3391080"/>
                    </a:xfrm>
                    <a:prstGeom prst="rect">
                      <a:avLst/>
                    </a:prstGeom>
                    <a:ln/>
                  </pic:spPr>
                </pic:pic>
              </a:graphicData>
            </a:graphic>
          </wp:inline>
        </w:drawing>
      </w:r>
    </w:p>
    <w:p w14:paraId="44A3D46C" w14:textId="0BD16632" w:rsidR="005037B3" w:rsidRDefault="00231778" w:rsidP="00360CC4">
      <w:pPr>
        <w:pStyle w:val="Caption"/>
        <w:jc w:val="center"/>
        <w:rPr>
          <w:rFonts w:ascii="Gill Sans" w:eastAsia="Gill Sans" w:hAnsi="Gill Sans" w:cs="Gill Sans"/>
          <w:color w:val="000000"/>
        </w:rPr>
      </w:pPr>
      <w:r>
        <w:t>Figure 7</w:t>
      </w:r>
      <w:r w:rsidR="00360CC4">
        <w:t>-C- Label Translation</w:t>
      </w:r>
    </w:p>
    <w:p w14:paraId="45D87D70" w14:textId="77777777" w:rsidR="005037B3" w:rsidRDefault="005037B3" w:rsidP="00F82D7C">
      <w:pPr>
        <w:pStyle w:val="Heading1"/>
        <w:widowControl/>
        <w:numPr>
          <w:ilvl w:val="3"/>
          <w:numId w:val="45"/>
        </w:numPr>
        <w:pBdr>
          <w:top w:val="nil"/>
          <w:left w:val="nil"/>
          <w:bottom w:val="nil"/>
          <w:right w:val="nil"/>
          <w:between w:val="nil"/>
        </w:pBdr>
        <w:spacing w:before="0" w:after="0" w:line="276" w:lineRule="auto"/>
        <w:ind w:left="720"/>
        <w:rPr>
          <w:rFonts w:ascii="Gill Sans" w:eastAsia="Gill Sans" w:hAnsi="Gill Sans" w:cs="Gill Sans"/>
        </w:rPr>
      </w:pPr>
      <w:bookmarkStart w:id="64" w:name="_Toc57382801"/>
      <w:bookmarkStart w:id="65" w:name="_Toc57478151"/>
      <w:r>
        <w:rPr>
          <w:rFonts w:ascii="Gill Sans" w:eastAsia="Gill Sans" w:hAnsi="Gill Sans" w:cs="Gill Sans"/>
          <w:color w:val="CC0000"/>
        </w:rPr>
        <w:lastRenderedPageBreak/>
        <w:t>Application Dashboard</w:t>
      </w:r>
      <w:bookmarkEnd w:id="64"/>
      <w:bookmarkEnd w:id="65"/>
      <w:r>
        <w:rPr>
          <w:rFonts w:ascii="Gill Sans" w:eastAsia="Gill Sans" w:hAnsi="Gill Sans" w:cs="Gill Sans"/>
          <w:color w:val="CC0000"/>
        </w:rPr>
        <w:t xml:space="preserve"> </w:t>
      </w:r>
    </w:p>
    <w:p w14:paraId="1D511DA9" w14:textId="621DA848" w:rsidR="005037B3" w:rsidRDefault="005037B3" w:rsidP="00F82D7C">
      <w:pPr>
        <w:spacing w:line="276" w:lineRule="auto"/>
        <w:ind w:left="720"/>
        <w:rPr>
          <w:rFonts w:ascii="Gill Sans" w:eastAsia="Gill Sans" w:hAnsi="Gill Sans" w:cs="Gill Sans"/>
        </w:rPr>
      </w:pPr>
      <w:r>
        <w:rPr>
          <w:rFonts w:ascii="Gill Sans" w:eastAsia="Gill Sans" w:hAnsi="Gill Sans" w:cs="Gill Sans"/>
        </w:rPr>
        <w:t xml:space="preserve">The </w:t>
      </w:r>
      <w:r w:rsidR="002C77C1">
        <w:rPr>
          <w:rFonts w:ascii="Gill Sans" w:eastAsia="Gill Sans" w:hAnsi="Gill Sans" w:cs="Gill Sans"/>
        </w:rPr>
        <w:t>function</w:t>
      </w:r>
      <w:r>
        <w:rPr>
          <w:rFonts w:ascii="Gill Sans" w:eastAsia="Gill Sans" w:hAnsi="Gill Sans" w:cs="Gill Sans"/>
        </w:rPr>
        <w:t xml:space="preserve">s in the Application Dashboard will be visible according to the </w:t>
      </w:r>
      <w:r>
        <w:rPr>
          <w:rFonts w:ascii="Gill Sans" w:eastAsia="Gill Sans" w:hAnsi="Gill Sans" w:cs="Gill Sans"/>
          <w:b/>
        </w:rPr>
        <w:t>user’s role</w:t>
      </w:r>
      <w:r>
        <w:rPr>
          <w:rFonts w:ascii="Gill Sans" w:eastAsia="Gill Sans" w:hAnsi="Gill Sans" w:cs="Gill Sans"/>
        </w:rPr>
        <w:t xml:space="preserve">. </w:t>
      </w:r>
    </w:p>
    <w:p w14:paraId="4BEBAC6B" w14:textId="79A5E085"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rPr>
        <w:t xml:space="preserve">In this particular scenario, the role assigned is “Realm Level Admin”. </w:t>
      </w:r>
      <w:r w:rsidR="00B63E9A">
        <w:rPr>
          <w:rFonts w:ascii="Gill Sans" w:eastAsia="Gill Sans" w:hAnsi="Gill Sans" w:cs="Gill Sans"/>
        </w:rPr>
        <w:t>Therefore,</w:t>
      </w:r>
      <w:r>
        <w:rPr>
          <w:rFonts w:ascii="Gill Sans" w:eastAsia="Gill Sans" w:hAnsi="Gill Sans" w:cs="Gill Sans"/>
        </w:rPr>
        <w:t xml:space="preserve"> the screen shows </w:t>
      </w:r>
      <w:r>
        <w:rPr>
          <w:rFonts w:ascii="Gill Sans" w:eastAsia="Gill Sans" w:hAnsi="Gill Sans" w:cs="Gill Sans"/>
          <w:color w:val="000000"/>
        </w:rPr>
        <w:t xml:space="preserve">four sections as number of users, Realms, Languages and Supply Plan. The screen shows Application Dashboard. </w:t>
      </w:r>
    </w:p>
    <w:p w14:paraId="2B425E69" w14:textId="77777777" w:rsidR="005037B3" w:rsidRDefault="005037B3" w:rsidP="005037B3">
      <w:pPr>
        <w:pBdr>
          <w:top w:val="nil"/>
          <w:left w:val="nil"/>
          <w:bottom w:val="nil"/>
          <w:right w:val="nil"/>
          <w:between w:val="nil"/>
        </w:pBdr>
        <w:ind w:left="720"/>
        <w:rPr>
          <w:rFonts w:ascii="Gill Sans" w:eastAsia="Gill Sans" w:hAnsi="Gill Sans" w:cs="Gill Sans"/>
        </w:rPr>
      </w:pPr>
    </w:p>
    <w:p w14:paraId="6A695E54" w14:textId="77777777" w:rsidR="00360CC4" w:rsidRDefault="005037B3" w:rsidP="00360CC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3C874F99" wp14:editId="5C4DD94E">
            <wp:extent cx="5914073" cy="959825"/>
            <wp:effectExtent l="0" t="0" r="0" b="0"/>
            <wp:docPr id="92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6"/>
                    <a:srcRect l="6904" t="25885" r="1801"/>
                    <a:stretch>
                      <a:fillRect/>
                    </a:stretch>
                  </pic:blipFill>
                  <pic:spPr>
                    <a:xfrm>
                      <a:off x="0" y="0"/>
                      <a:ext cx="5914073" cy="959825"/>
                    </a:xfrm>
                    <a:prstGeom prst="rect">
                      <a:avLst/>
                    </a:prstGeom>
                    <a:ln/>
                  </pic:spPr>
                </pic:pic>
              </a:graphicData>
            </a:graphic>
          </wp:inline>
        </w:drawing>
      </w:r>
    </w:p>
    <w:p w14:paraId="13480459" w14:textId="4BA4479E" w:rsidR="005037B3" w:rsidRDefault="009A4268" w:rsidP="00360CC4">
      <w:pPr>
        <w:pStyle w:val="Caption"/>
        <w:jc w:val="center"/>
        <w:rPr>
          <w:rFonts w:ascii="Gill Sans" w:eastAsia="Gill Sans" w:hAnsi="Gill Sans" w:cs="Gill Sans"/>
          <w:color w:val="000000"/>
        </w:rPr>
      </w:pPr>
      <w:r>
        <w:t>Figure 8</w:t>
      </w:r>
      <w:r w:rsidR="00360CC4">
        <w:t>- Application Dashboard</w:t>
      </w:r>
    </w:p>
    <w:p w14:paraId="4CDB7DCF" w14:textId="3BF89F8D" w:rsidR="005037B3" w:rsidRDefault="005037B3" w:rsidP="00316914">
      <w:pPr>
        <w:numPr>
          <w:ilvl w:val="0"/>
          <w:numId w:val="18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In the first Program User section there are sliding </w:t>
      </w:r>
      <w:r w:rsidR="002C77C1">
        <w:rPr>
          <w:rFonts w:ascii="Gill Sans" w:eastAsia="Gill Sans" w:hAnsi="Gill Sans" w:cs="Gill Sans"/>
          <w:color w:val="000000"/>
        </w:rPr>
        <w:t>function</w:t>
      </w:r>
      <w:r>
        <w:rPr>
          <w:rFonts w:ascii="Gill Sans" w:eastAsia="Gill Sans" w:hAnsi="Gill Sans" w:cs="Gill Sans"/>
          <w:color w:val="000000"/>
        </w:rPr>
        <w:t>s.</w:t>
      </w:r>
    </w:p>
    <w:p w14:paraId="1B763FE0" w14:textId="43A09BBF" w:rsidR="005037B3" w:rsidRDefault="005037B3" w:rsidP="00316914">
      <w:pPr>
        <w:numPr>
          <w:ilvl w:val="0"/>
          <w:numId w:val="18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Click on the pull-down button. There will be two </w:t>
      </w:r>
      <w:r w:rsidR="002C77C1">
        <w:rPr>
          <w:rFonts w:ascii="Gill Sans" w:eastAsia="Gill Sans" w:hAnsi="Gill Sans" w:cs="Gill Sans"/>
          <w:color w:val="000000"/>
        </w:rPr>
        <w:t>function</w:t>
      </w:r>
      <w:r>
        <w:rPr>
          <w:rFonts w:ascii="Gill Sans" w:eastAsia="Gill Sans" w:hAnsi="Gill Sans" w:cs="Gill Sans"/>
          <w:color w:val="000000"/>
        </w:rPr>
        <w:t xml:space="preserve">s i.e. “List User” and “Add User”. </w:t>
      </w:r>
    </w:p>
    <w:p w14:paraId="227D2767" w14:textId="725D2276" w:rsidR="005037B3" w:rsidRDefault="005037B3" w:rsidP="00316914">
      <w:pPr>
        <w:numPr>
          <w:ilvl w:val="0"/>
          <w:numId w:val="18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Both the “Add User” and “List User” </w:t>
      </w:r>
      <w:r w:rsidR="002C77C1">
        <w:rPr>
          <w:rFonts w:ascii="Gill Sans" w:eastAsia="Gill Sans" w:hAnsi="Gill Sans" w:cs="Gill Sans"/>
          <w:color w:val="000000"/>
        </w:rPr>
        <w:t>function</w:t>
      </w:r>
      <w:r>
        <w:rPr>
          <w:rFonts w:ascii="Gill Sans" w:eastAsia="Gill Sans" w:hAnsi="Gill Sans" w:cs="Gill Sans"/>
          <w:color w:val="000000"/>
        </w:rPr>
        <w:t>s will redirect users to the “User” from “Application Masters”.</w:t>
      </w:r>
    </w:p>
    <w:p w14:paraId="365D68A5" w14:textId="3ED8A6D9" w:rsidR="005037B3" w:rsidRDefault="005037B3" w:rsidP="00316914">
      <w:pPr>
        <w:numPr>
          <w:ilvl w:val="0"/>
          <w:numId w:val="18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Refer to the “</w:t>
      </w:r>
      <w:hyperlink w:anchor="_Setting_Up_a" w:history="1">
        <w:r w:rsidRPr="00EF4EC6">
          <w:rPr>
            <w:rStyle w:val="Hyperlink"/>
            <w:rFonts w:ascii="Gill Sans" w:eastAsia="Gill Sans" w:hAnsi="Gill Sans" w:cs="Gill Sans"/>
          </w:rPr>
          <w:t>Set Up User</w:t>
        </w:r>
      </w:hyperlink>
      <w:r>
        <w:rPr>
          <w:rFonts w:ascii="Gill Sans" w:eastAsia="Gill Sans" w:hAnsi="Gill Sans" w:cs="Gill Sans"/>
          <w:color w:val="000000"/>
        </w:rPr>
        <w:t>” function for the details.</w:t>
      </w:r>
    </w:p>
    <w:p w14:paraId="38844DB2"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                                                                              </w:t>
      </w:r>
    </w:p>
    <w:p w14:paraId="46A571A4" w14:textId="77777777" w:rsidR="005037B3" w:rsidRDefault="005037B3" w:rsidP="00F82D7C">
      <w:pPr>
        <w:numPr>
          <w:ilvl w:val="0"/>
          <w:numId w:val="8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Total Realms</w:t>
      </w:r>
    </w:p>
    <w:p w14:paraId="54058176"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72446062" w14:textId="77777777" w:rsidR="005037B3" w:rsidRDefault="005037B3" w:rsidP="00316914">
      <w:pPr>
        <w:numPr>
          <w:ilvl w:val="0"/>
          <w:numId w:val="21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The second section shows “Total Realms”.</w:t>
      </w:r>
    </w:p>
    <w:p w14:paraId="44328B9C" w14:textId="3EACEE8C" w:rsidR="005037B3" w:rsidRDefault="005037B3" w:rsidP="00316914">
      <w:pPr>
        <w:numPr>
          <w:ilvl w:val="0"/>
          <w:numId w:val="21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Click on the pull-down button. There are two </w:t>
      </w:r>
      <w:r w:rsidR="002C77C1">
        <w:rPr>
          <w:rFonts w:ascii="Gill Sans" w:eastAsia="Gill Sans" w:hAnsi="Gill Sans" w:cs="Gill Sans"/>
          <w:color w:val="000000"/>
        </w:rPr>
        <w:t>function</w:t>
      </w:r>
      <w:r>
        <w:rPr>
          <w:rFonts w:ascii="Gill Sans" w:eastAsia="Gill Sans" w:hAnsi="Gill Sans" w:cs="Gill Sans"/>
          <w:color w:val="000000"/>
        </w:rPr>
        <w:t xml:space="preserve">s “Realm List” and “Add Realm” </w:t>
      </w:r>
      <w:r w:rsidR="002C77C1">
        <w:rPr>
          <w:rFonts w:ascii="Gill Sans" w:eastAsia="Gill Sans" w:hAnsi="Gill Sans" w:cs="Gill Sans"/>
          <w:color w:val="000000"/>
        </w:rPr>
        <w:t>function</w:t>
      </w:r>
      <w:r>
        <w:rPr>
          <w:rFonts w:ascii="Gill Sans" w:eastAsia="Gill Sans" w:hAnsi="Gill Sans" w:cs="Gill Sans"/>
          <w:color w:val="000000"/>
        </w:rPr>
        <w:t>s.</w:t>
      </w:r>
    </w:p>
    <w:p w14:paraId="6222AAD3" w14:textId="15668201" w:rsidR="005037B3" w:rsidRDefault="005037B3" w:rsidP="00316914">
      <w:pPr>
        <w:numPr>
          <w:ilvl w:val="0"/>
          <w:numId w:val="21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Both </w:t>
      </w:r>
      <w:r w:rsidR="002C77C1">
        <w:rPr>
          <w:rFonts w:ascii="Gill Sans" w:eastAsia="Gill Sans" w:hAnsi="Gill Sans" w:cs="Gill Sans"/>
          <w:color w:val="000000"/>
        </w:rPr>
        <w:t>function</w:t>
      </w:r>
      <w:r>
        <w:rPr>
          <w:rFonts w:ascii="Gill Sans" w:eastAsia="Gill Sans" w:hAnsi="Gill Sans" w:cs="Gill Sans"/>
          <w:color w:val="000000"/>
        </w:rPr>
        <w:t xml:space="preserve">s redirect to the section “Realms” </w:t>
      </w:r>
      <w:r w:rsidR="002C77C1">
        <w:rPr>
          <w:rFonts w:ascii="Gill Sans" w:eastAsia="Gill Sans" w:hAnsi="Gill Sans" w:cs="Gill Sans"/>
          <w:color w:val="000000"/>
        </w:rPr>
        <w:t>function</w:t>
      </w:r>
      <w:r>
        <w:rPr>
          <w:rFonts w:ascii="Gill Sans" w:eastAsia="Gill Sans" w:hAnsi="Gill Sans" w:cs="Gill Sans"/>
          <w:color w:val="000000"/>
        </w:rPr>
        <w:t xml:space="preserve"> in the side bar menu.</w:t>
      </w:r>
    </w:p>
    <w:p w14:paraId="6700419C" w14:textId="77777777" w:rsidR="005037B3" w:rsidRDefault="005037B3" w:rsidP="005037B3">
      <w:pPr>
        <w:pBdr>
          <w:top w:val="nil"/>
          <w:left w:val="nil"/>
          <w:bottom w:val="nil"/>
          <w:right w:val="nil"/>
          <w:between w:val="nil"/>
        </w:pBdr>
        <w:rPr>
          <w:rFonts w:ascii="Gill Sans" w:eastAsia="Gill Sans" w:hAnsi="Gill Sans" w:cs="Gill Sans"/>
          <w:color w:val="CC0000"/>
          <w:sz w:val="28"/>
          <w:szCs w:val="28"/>
        </w:rPr>
      </w:pPr>
    </w:p>
    <w:p w14:paraId="237CAD9F" w14:textId="551D47A7" w:rsidR="005037B3" w:rsidRPr="00360CC4" w:rsidRDefault="005037B3" w:rsidP="00316914">
      <w:pPr>
        <w:numPr>
          <w:ilvl w:val="0"/>
          <w:numId w:val="8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Realm List</w:t>
      </w:r>
    </w:p>
    <w:p w14:paraId="0747C03B" w14:textId="77777777" w:rsidR="00360CC4" w:rsidRDefault="005037B3" w:rsidP="00360CC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3A0AE20" wp14:editId="319674AE">
            <wp:extent cx="6119820" cy="1295400"/>
            <wp:effectExtent l="0" t="0" r="0" b="0"/>
            <wp:docPr id="93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7"/>
                    <a:srcRect/>
                    <a:stretch>
                      <a:fillRect/>
                    </a:stretch>
                  </pic:blipFill>
                  <pic:spPr>
                    <a:xfrm>
                      <a:off x="0" y="0"/>
                      <a:ext cx="6119820" cy="1295400"/>
                    </a:xfrm>
                    <a:prstGeom prst="rect">
                      <a:avLst/>
                    </a:prstGeom>
                    <a:ln/>
                  </pic:spPr>
                </pic:pic>
              </a:graphicData>
            </a:graphic>
          </wp:inline>
        </w:drawing>
      </w:r>
    </w:p>
    <w:p w14:paraId="011D77C5" w14:textId="5D645574" w:rsidR="005037B3" w:rsidRDefault="009A4268" w:rsidP="00360CC4">
      <w:pPr>
        <w:pStyle w:val="Caption"/>
        <w:jc w:val="center"/>
        <w:rPr>
          <w:rFonts w:ascii="Gill Sans" w:eastAsia="Gill Sans" w:hAnsi="Gill Sans" w:cs="Gill Sans"/>
          <w:color w:val="000000"/>
        </w:rPr>
      </w:pPr>
      <w:r>
        <w:t>Figure 8</w:t>
      </w:r>
      <w:r w:rsidR="00360CC4">
        <w:t>.B- Realm List</w:t>
      </w:r>
    </w:p>
    <w:p w14:paraId="26D30771" w14:textId="77777777" w:rsidR="005037B3" w:rsidRDefault="005037B3" w:rsidP="00316914">
      <w:pPr>
        <w:numPr>
          <w:ilvl w:val="0"/>
          <w:numId w:val="10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Realm List shows Realm Display Name, Min Months of Stock Min Guardrail, Min MOS Max Guardrail and Max MOS Max Guardrail.</w:t>
      </w:r>
      <w:r>
        <w:rPr>
          <w:rFonts w:ascii="Gill Sans" w:eastAsia="Gill Sans" w:hAnsi="Gill Sans" w:cs="Gill Sans"/>
          <w:color w:val="000000"/>
        </w:rPr>
        <w:tab/>
      </w:r>
    </w:p>
    <w:p w14:paraId="08D12FEE" w14:textId="77777777" w:rsidR="005037B3" w:rsidRDefault="005037B3" w:rsidP="00316914">
      <w:pPr>
        <w:numPr>
          <w:ilvl w:val="0"/>
          <w:numId w:val="107"/>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To add the Realm refer “</w:t>
      </w:r>
      <w:hyperlink w:anchor="_heading=h.147n2zr">
        <w:r w:rsidRPr="00685FC2">
          <w:rPr>
            <w:rStyle w:val="Hyperlink"/>
          </w:rPr>
          <w:t>Realm</w:t>
        </w:r>
      </w:hyperlink>
      <w:r w:rsidRPr="00685FC2">
        <w:rPr>
          <w:rStyle w:val="Hyperlink"/>
        </w:rPr>
        <w:t>” function</w:t>
      </w:r>
      <w:r>
        <w:rPr>
          <w:rFonts w:ascii="Gill Sans" w:eastAsia="Gill Sans" w:hAnsi="Gill Sans" w:cs="Gill Sans"/>
          <w:color w:val="000000"/>
        </w:rPr>
        <w:t xml:space="preserve"> from Application Masters for the details.</w:t>
      </w:r>
    </w:p>
    <w:p w14:paraId="5C286193"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4343360" w14:textId="77777777" w:rsidR="005037B3" w:rsidRDefault="005037B3" w:rsidP="00316914">
      <w:pPr>
        <w:numPr>
          <w:ilvl w:val="0"/>
          <w:numId w:val="8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Language</w:t>
      </w:r>
    </w:p>
    <w:p w14:paraId="31A39DBA"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6CE6B6B8" w14:textId="53A5ECB2" w:rsidR="005037B3" w:rsidRDefault="005037B3" w:rsidP="00316914">
      <w:pPr>
        <w:numPr>
          <w:ilvl w:val="0"/>
          <w:numId w:val="56"/>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The third </w:t>
      </w:r>
      <w:r w:rsidR="002C77C1">
        <w:rPr>
          <w:rFonts w:ascii="Gill Sans" w:eastAsia="Gill Sans" w:hAnsi="Gill Sans" w:cs="Gill Sans"/>
          <w:color w:val="000000"/>
        </w:rPr>
        <w:t>function</w:t>
      </w:r>
      <w:r>
        <w:rPr>
          <w:rFonts w:ascii="Gill Sans" w:eastAsia="Gill Sans" w:hAnsi="Gill Sans" w:cs="Gill Sans"/>
          <w:color w:val="000000"/>
        </w:rPr>
        <w:t xml:space="preserve"> is “Language”.</w:t>
      </w:r>
    </w:p>
    <w:p w14:paraId="69FC9BFD" w14:textId="77777777" w:rsidR="005037B3" w:rsidRDefault="005037B3" w:rsidP="00316914">
      <w:pPr>
        <w:numPr>
          <w:ilvl w:val="0"/>
          <w:numId w:val="56"/>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lastRenderedPageBreak/>
        <w:t xml:space="preserve">Click on the pull-down button. </w:t>
      </w:r>
    </w:p>
    <w:p w14:paraId="1AF92F86" w14:textId="517321F2" w:rsidR="005037B3" w:rsidRDefault="005037B3" w:rsidP="00316914">
      <w:pPr>
        <w:numPr>
          <w:ilvl w:val="0"/>
          <w:numId w:val="56"/>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Both “List Language” and “Add Language” </w:t>
      </w:r>
      <w:r w:rsidR="002C77C1">
        <w:rPr>
          <w:rFonts w:ascii="Gill Sans" w:eastAsia="Gill Sans" w:hAnsi="Gill Sans" w:cs="Gill Sans"/>
          <w:color w:val="000000"/>
        </w:rPr>
        <w:t>function</w:t>
      </w:r>
      <w:r>
        <w:rPr>
          <w:rFonts w:ascii="Gill Sans" w:eastAsia="Gill Sans" w:hAnsi="Gill Sans" w:cs="Gill Sans"/>
          <w:color w:val="000000"/>
        </w:rPr>
        <w:t xml:space="preserve">s redirect users to the “Language” </w:t>
      </w:r>
      <w:r w:rsidR="002C77C1">
        <w:rPr>
          <w:rFonts w:ascii="Gill Sans" w:eastAsia="Gill Sans" w:hAnsi="Gill Sans" w:cs="Gill Sans"/>
          <w:color w:val="000000"/>
        </w:rPr>
        <w:t>function</w:t>
      </w:r>
      <w:r>
        <w:rPr>
          <w:rFonts w:ascii="Gill Sans" w:eastAsia="Gill Sans" w:hAnsi="Gill Sans" w:cs="Gill Sans"/>
          <w:color w:val="000000"/>
        </w:rPr>
        <w:t xml:space="preserve"> from the “Application Masters” menu in the sidebar.</w:t>
      </w:r>
    </w:p>
    <w:p w14:paraId="64A0EFC2" w14:textId="413B2995" w:rsidR="005037B3" w:rsidRDefault="005037B3" w:rsidP="00316914">
      <w:pPr>
        <w:numPr>
          <w:ilvl w:val="0"/>
          <w:numId w:val="56"/>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rPr>
        <w:t xml:space="preserve">Refer </w:t>
      </w:r>
      <w:r w:rsidR="00B63E9A">
        <w:rPr>
          <w:rFonts w:ascii="Gill Sans" w:eastAsia="Gill Sans" w:hAnsi="Gill Sans" w:cs="Gill Sans"/>
        </w:rPr>
        <w:t>to</w:t>
      </w:r>
      <w:r>
        <w:rPr>
          <w:rFonts w:ascii="Gill Sans" w:eastAsia="Gill Sans" w:hAnsi="Gill Sans" w:cs="Gill Sans"/>
        </w:rPr>
        <w:t xml:space="preserve"> The</w:t>
      </w:r>
      <w:r>
        <w:rPr>
          <w:rFonts w:ascii="Gill Sans" w:eastAsia="Gill Sans" w:hAnsi="Gill Sans" w:cs="Gill Sans"/>
          <w:color w:val="000000"/>
        </w:rPr>
        <w:t xml:space="preserve"> </w:t>
      </w:r>
      <w:r>
        <w:rPr>
          <w:rFonts w:ascii="Gill Sans" w:eastAsia="Gill Sans" w:hAnsi="Gill Sans" w:cs="Gill Sans"/>
        </w:rPr>
        <w:t>“Language</w:t>
      </w:r>
      <w:r>
        <w:rPr>
          <w:rFonts w:ascii="Gill Sans" w:eastAsia="Gill Sans" w:hAnsi="Gill Sans" w:cs="Gill Sans"/>
          <w:color w:val="000000"/>
        </w:rPr>
        <w:t>” function from Application Masters for the details.</w:t>
      </w:r>
    </w:p>
    <w:p w14:paraId="0D1ADBA4"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0A421850" w14:textId="6507D830" w:rsidR="005037B3" w:rsidRPr="00360CC4" w:rsidRDefault="005037B3" w:rsidP="00316914">
      <w:pPr>
        <w:numPr>
          <w:ilvl w:val="0"/>
          <w:numId w:val="8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Supply Plan Waiting for Approval</w:t>
      </w:r>
    </w:p>
    <w:p w14:paraId="24AB59A1" w14:textId="56F49C96"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The fourth </w:t>
      </w:r>
      <w:r w:rsidR="002C77C1">
        <w:rPr>
          <w:rFonts w:ascii="Gill Sans" w:eastAsia="Gill Sans" w:hAnsi="Gill Sans" w:cs="Gill Sans"/>
          <w:color w:val="000000"/>
        </w:rPr>
        <w:t>function</w:t>
      </w:r>
      <w:r>
        <w:rPr>
          <w:rFonts w:ascii="Gill Sans" w:eastAsia="Gill Sans" w:hAnsi="Gill Sans" w:cs="Gill Sans"/>
          <w:color w:val="000000"/>
        </w:rPr>
        <w:t xml:space="preserve"> is “Supply Plan Waiting for Approval”.</w:t>
      </w:r>
    </w:p>
    <w:p w14:paraId="5C9A418A" w14:textId="77777777"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pull-down button.</w:t>
      </w:r>
    </w:p>
    <w:p w14:paraId="24D132FC" w14:textId="12FFA6F5"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“View Supply Plan Waiting </w:t>
      </w:r>
      <w:r w:rsidR="00B63E9A">
        <w:rPr>
          <w:rFonts w:ascii="Gill Sans" w:eastAsia="Gill Sans" w:hAnsi="Gill Sans" w:cs="Gill Sans"/>
          <w:color w:val="000000"/>
        </w:rPr>
        <w:t>for</w:t>
      </w:r>
      <w:r>
        <w:rPr>
          <w:rFonts w:ascii="Gill Sans" w:eastAsia="Gill Sans" w:hAnsi="Gill Sans" w:cs="Gill Sans"/>
          <w:color w:val="000000"/>
        </w:rPr>
        <w:t xml:space="preserve"> Approval” will appear</w:t>
      </w:r>
    </w:p>
    <w:p w14:paraId="089DBDF3" w14:textId="7A36854B"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This </w:t>
      </w:r>
      <w:r w:rsidR="002C77C1">
        <w:rPr>
          <w:rFonts w:ascii="Gill Sans" w:eastAsia="Gill Sans" w:hAnsi="Gill Sans" w:cs="Gill Sans"/>
          <w:color w:val="000000"/>
        </w:rPr>
        <w:t>function</w:t>
      </w:r>
      <w:r>
        <w:rPr>
          <w:rFonts w:ascii="Gill Sans" w:eastAsia="Gill Sans" w:hAnsi="Gill Sans" w:cs="Gill Sans"/>
          <w:color w:val="000000"/>
        </w:rPr>
        <w:t xml:space="preserve"> redirects you to the “Supply Plan Version and Review” from “Reports” section.</w:t>
      </w:r>
    </w:p>
    <w:p w14:paraId="268CC2EF" w14:textId="674F2520" w:rsidR="005037B3" w:rsidRDefault="005037B3" w:rsidP="00316914">
      <w:pPr>
        <w:numPr>
          <w:ilvl w:val="0"/>
          <w:numId w:val="152"/>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Refer to </w:t>
      </w:r>
      <w:r>
        <w:rPr>
          <w:rFonts w:ascii="Gill Sans" w:eastAsia="Gill Sans" w:hAnsi="Gill Sans" w:cs="Gill Sans"/>
        </w:rPr>
        <w:t>Supply Plan Version and Review</w:t>
      </w:r>
      <w:r>
        <w:rPr>
          <w:rFonts w:ascii="Gill Sans" w:eastAsia="Gill Sans" w:hAnsi="Gill Sans" w:cs="Gill Sans"/>
          <w:color w:val="000000"/>
        </w:rPr>
        <w:t xml:space="preserve"> from “</w:t>
      </w:r>
      <w:hyperlink w:anchor="_Supply_Plan_Version" w:history="1">
        <w:r w:rsidRPr="00EF4EC6">
          <w:rPr>
            <w:rStyle w:val="Hyperlink"/>
            <w:rFonts w:ascii="Gill Sans" w:eastAsia="Gill Sans" w:hAnsi="Gill Sans" w:cs="Gill Sans"/>
          </w:rPr>
          <w:t>Working with Program Data</w:t>
        </w:r>
      </w:hyperlink>
      <w:r>
        <w:rPr>
          <w:rFonts w:ascii="Gill Sans" w:eastAsia="Gill Sans" w:hAnsi="Gill Sans" w:cs="Gill Sans"/>
          <w:color w:val="000000"/>
        </w:rPr>
        <w:t>” for the details.</w:t>
      </w:r>
    </w:p>
    <w:p w14:paraId="2010FEFD" w14:textId="04B1EAA0"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3BCF5CF3" w14:textId="5185C827" w:rsidR="005037B3" w:rsidRPr="00360CC4" w:rsidRDefault="005037B3" w:rsidP="00F82D7C">
      <w:pPr>
        <w:pStyle w:val="Heading1"/>
        <w:widowControl/>
        <w:numPr>
          <w:ilvl w:val="3"/>
          <w:numId w:val="45"/>
        </w:numPr>
        <w:pBdr>
          <w:top w:val="nil"/>
          <w:left w:val="nil"/>
          <w:bottom w:val="nil"/>
          <w:right w:val="nil"/>
          <w:between w:val="nil"/>
        </w:pBdr>
        <w:spacing w:after="0" w:line="276" w:lineRule="auto"/>
        <w:ind w:left="720"/>
        <w:rPr>
          <w:rFonts w:ascii="Gill Sans" w:eastAsia="Gill Sans" w:hAnsi="Gill Sans" w:cs="Gill Sans"/>
        </w:rPr>
      </w:pPr>
      <w:bookmarkStart w:id="66" w:name="_Toc57382802"/>
      <w:bookmarkStart w:id="67" w:name="_Toc57478152"/>
      <w:r>
        <w:rPr>
          <w:rFonts w:ascii="Gill Sans" w:eastAsia="Gill Sans" w:hAnsi="Gill Sans" w:cs="Gill Sans"/>
          <w:color w:val="CC0000"/>
        </w:rPr>
        <w:t>Three Levels of Hierarchy in QAT</w:t>
      </w:r>
      <w:bookmarkEnd w:id="66"/>
      <w:bookmarkEnd w:id="67"/>
    </w:p>
    <w:p w14:paraId="1D2D9991" w14:textId="77777777" w:rsidR="005037B3" w:rsidRDefault="005037B3" w:rsidP="00F82D7C">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 xml:space="preserve">The QAT system has </w:t>
      </w:r>
      <w:r>
        <w:rPr>
          <w:rFonts w:ascii="Gill Sans" w:eastAsia="Gill Sans" w:hAnsi="Gill Sans" w:cs="Gill Sans"/>
          <w:b/>
          <w:color w:val="000000"/>
        </w:rPr>
        <w:t xml:space="preserve">three levels of hierarchy </w:t>
      </w:r>
      <w:r>
        <w:rPr>
          <w:rFonts w:ascii="Gill Sans" w:eastAsia="Gill Sans" w:hAnsi="Gill Sans" w:cs="Gill Sans"/>
          <w:color w:val="000000"/>
        </w:rPr>
        <w:t>for conducting operations. The hierarchy levels are as follows:</w:t>
      </w:r>
    </w:p>
    <w:p w14:paraId="7969077F"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8918"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8"/>
      </w:tblGrid>
      <w:tr w:rsidR="005037B3" w14:paraId="49A8CF27" w14:textId="77777777" w:rsidTr="005037B3">
        <w:tc>
          <w:tcPr>
            <w:tcW w:w="8918" w:type="dxa"/>
            <w:shd w:val="clear" w:color="auto" w:fill="auto"/>
            <w:tcMar>
              <w:top w:w="100" w:type="dxa"/>
              <w:left w:w="100" w:type="dxa"/>
              <w:bottom w:w="100" w:type="dxa"/>
              <w:right w:w="100" w:type="dxa"/>
            </w:tcMar>
          </w:tcPr>
          <w:p w14:paraId="4D517957" w14:textId="77777777" w:rsidR="005037B3" w:rsidRDefault="005037B3" w:rsidP="005037B3">
            <w:pPr>
              <w:widowControl w:val="0"/>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Application Masters &gt; Realm Level Masters &gt; Program Management</w:t>
            </w:r>
          </w:p>
        </w:tc>
      </w:tr>
    </w:tbl>
    <w:p w14:paraId="6C1FEF1F" w14:textId="77777777" w:rsidR="005037B3" w:rsidRDefault="005037B3" w:rsidP="00360CC4">
      <w:pPr>
        <w:pBdr>
          <w:top w:val="nil"/>
          <w:left w:val="nil"/>
          <w:bottom w:val="nil"/>
          <w:right w:val="nil"/>
          <w:between w:val="nil"/>
        </w:pBdr>
        <w:rPr>
          <w:rFonts w:ascii="Gill Sans" w:eastAsia="Gill Sans" w:hAnsi="Gill Sans" w:cs="Gill Sans"/>
          <w:color w:val="000000"/>
        </w:rPr>
      </w:pPr>
    </w:p>
    <w:p w14:paraId="20255DF1" w14:textId="0A0020BC" w:rsidR="005037B3" w:rsidRDefault="00473875" w:rsidP="00685FC2">
      <w:pPr>
        <w:pStyle w:val="Heading2"/>
        <w:jc w:val="both"/>
        <w:rPr>
          <w:rFonts w:ascii="Gill Sans" w:eastAsia="Gill Sans" w:hAnsi="Gill Sans" w:cs="Gill Sans"/>
          <w:b w:val="0"/>
          <w:sz w:val="24"/>
          <w:szCs w:val="24"/>
        </w:rPr>
      </w:pPr>
      <w:bookmarkStart w:id="68" w:name="_heading=h.147n2zr" w:colFirst="0" w:colLast="0"/>
      <w:bookmarkStart w:id="69" w:name="_Toc57382803"/>
      <w:bookmarkStart w:id="70" w:name="_Toc57477177"/>
      <w:bookmarkStart w:id="71" w:name="_Toc57478153"/>
      <w:bookmarkEnd w:id="68"/>
      <w:r>
        <w:rPr>
          <w:rFonts w:ascii="Gill Sans" w:eastAsia="Gill Sans" w:hAnsi="Gill Sans" w:cs="Gill Sans"/>
          <w:sz w:val="24"/>
          <w:szCs w:val="24"/>
        </w:rPr>
        <w:t xml:space="preserve">          </w:t>
      </w:r>
      <w:r w:rsidR="005037B3">
        <w:rPr>
          <w:rFonts w:ascii="Gill Sans" w:eastAsia="Gill Sans" w:hAnsi="Gill Sans" w:cs="Gill Sans"/>
          <w:sz w:val="24"/>
          <w:szCs w:val="24"/>
        </w:rPr>
        <w:t>Application Masters</w:t>
      </w:r>
      <w:bookmarkEnd w:id="69"/>
      <w:bookmarkEnd w:id="70"/>
      <w:bookmarkEnd w:id="71"/>
      <w:r w:rsidR="005037B3">
        <w:rPr>
          <w:rFonts w:ascii="Gill Sans" w:eastAsia="Gill Sans" w:hAnsi="Gill Sans" w:cs="Gill Sans"/>
          <w:b w:val="0"/>
          <w:sz w:val="24"/>
          <w:szCs w:val="24"/>
        </w:rPr>
        <w:t xml:space="preserve"> </w:t>
      </w:r>
    </w:p>
    <w:p w14:paraId="5491ACC2" w14:textId="77777777" w:rsidR="005037B3" w:rsidRDefault="005037B3" w:rsidP="005037B3">
      <w:pPr>
        <w:pStyle w:val="Heading2"/>
        <w:ind w:left="720" w:firstLine="0"/>
        <w:jc w:val="both"/>
        <w:rPr>
          <w:rFonts w:ascii="Gill Sans" w:eastAsia="Gill Sans" w:hAnsi="Gill Sans" w:cs="Gill Sans"/>
          <w:b w:val="0"/>
          <w:sz w:val="24"/>
          <w:szCs w:val="24"/>
          <w:highlight w:val="yellow"/>
        </w:rPr>
      </w:pPr>
      <w:bookmarkStart w:id="72" w:name="_heading=h.3o7alnk" w:colFirst="0" w:colLast="0"/>
      <w:bookmarkStart w:id="73" w:name="_Toc57382804"/>
      <w:bookmarkStart w:id="74" w:name="_Toc57386622"/>
      <w:bookmarkStart w:id="75" w:name="_Toc57474766"/>
      <w:bookmarkStart w:id="76" w:name="_Toc57477178"/>
      <w:bookmarkStart w:id="77" w:name="_Toc57478154"/>
      <w:bookmarkEnd w:id="72"/>
      <w:r>
        <w:rPr>
          <w:rFonts w:ascii="Gill Sans" w:eastAsia="Gill Sans" w:hAnsi="Gill Sans" w:cs="Gill Sans"/>
          <w:sz w:val="24"/>
          <w:szCs w:val="24"/>
        </w:rPr>
        <w:t>Realm Level Masters</w:t>
      </w:r>
      <w:r>
        <w:rPr>
          <w:rFonts w:ascii="Gill Sans" w:eastAsia="Gill Sans" w:hAnsi="Gill Sans" w:cs="Gill Sans"/>
          <w:b w:val="0"/>
          <w:sz w:val="24"/>
          <w:szCs w:val="24"/>
        </w:rPr>
        <w:t xml:space="preserve"> covers all the master data for the programs and their supply plans. For example, all programs in the Global Health realm will be governed by the same master data. The Realm Admin will be able to maintain this master data and create programs. Realm Admins will have access to view, create and edit the Technical areas, Planning Units, Organization List and Region List for that specific realm.</w:t>
      </w:r>
      <w:bookmarkEnd w:id="73"/>
      <w:bookmarkEnd w:id="74"/>
      <w:bookmarkEnd w:id="75"/>
      <w:bookmarkEnd w:id="76"/>
      <w:bookmarkEnd w:id="77"/>
    </w:p>
    <w:p w14:paraId="739D6FE1" w14:textId="77777777" w:rsidR="005037B3" w:rsidRDefault="005037B3" w:rsidP="005037B3">
      <w:pPr>
        <w:pStyle w:val="Heading2"/>
        <w:ind w:left="720" w:firstLine="0"/>
        <w:jc w:val="both"/>
        <w:rPr>
          <w:rFonts w:ascii="Gill Sans" w:eastAsia="Gill Sans" w:hAnsi="Gill Sans" w:cs="Gill Sans"/>
          <w:b w:val="0"/>
          <w:sz w:val="24"/>
          <w:szCs w:val="24"/>
        </w:rPr>
      </w:pPr>
      <w:bookmarkStart w:id="78" w:name="_heading=h.23ckvvd" w:colFirst="0" w:colLast="0"/>
      <w:bookmarkStart w:id="79" w:name="_Toc57382805"/>
      <w:bookmarkStart w:id="80" w:name="_Toc57386623"/>
      <w:bookmarkStart w:id="81" w:name="_Toc57474767"/>
      <w:bookmarkStart w:id="82" w:name="_Toc57477179"/>
      <w:bookmarkStart w:id="83" w:name="_Toc57478155"/>
      <w:bookmarkEnd w:id="78"/>
      <w:r>
        <w:rPr>
          <w:rFonts w:ascii="Gill Sans" w:eastAsia="Gill Sans" w:hAnsi="Gill Sans" w:cs="Gill Sans"/>
          <w:sz w:val="24"/>
          <w:szCs w:val="24"/>
        </w:rPr>
        <w:t>Program Management</w:t>
      </w:r>
      <w:r>
        <w:rPr>
          <w:rFonts w:ascii="Gill Sans" w:eastAsia="Gill Sans" w:hAnsi="Gill Sans" w:cs="Gill Sans"/>
          <w:b w:val="0"/>
          <w:sz w:val="24"/>
          <w:szCs w:val="24"/>
        </w:rPr>
        <w:t xml:space="preserve"> is the third level of hierarchy in the QAT system. In this, the user can add and update particular programs. Program Admin and Program Users can add and update the program’s data (consumption, inventory, shipments).</w:t>
      </w:r>
      <w:bookmarkEnd w:id="79"/>
      <w:bookmarkEnd w:id="80"/>
      <w:bookmarkEnd w:id="81"/>
      <w:bookmarkEnd w:id="82"/>
      <w:bookmarkEnd w:id="83"/>
      <w:r>
        <w:rPr>
          <w:rFonts w:ascii="Gill Sans" w:eastAsia="Gill Sans" w:hAnsi="Gill Sans" w:cs="Gill Sans"/>
          <w:b w:val="0"/>
          <w:sz w:val="24"/>
          <w:szCs w:val="24"/>
        </w:rPr>
        <w:t xml:space="preserve"> </w:t>
      </w:r>
    </w:p>
    <w:p w14:paraId="79DA1008" w14:textId="77777777" w:rsidR="005037B3" w:rsidRDefault="005037B3" w:rsidP="005037B3">
      <w:pPr>
        <w:pStyle w:val="Heading2"/>
        <w:ind w:left="720" w:firstLine="0"/>
        <w:jc w:val="both"/>
        <w:rPr>
          <w:rFonts w:ascii="Gill Sans" w:eastAsia="Gill Sans" w:hAnsi="Gill Sans" w:cs="Gill Sans"/>
          <w:b w:val="0"/>
          <w:sz w:val="24"/>
          <w:szCs w:val="24"/>
        </w:rPr>
      </w:pPr>
      <w:bookmarkStart w:id="84" w:name="_heading=h.ihv636" w:colFirst="0" w:colLast="0"/>
      <w:bookmarkStart w:id="85" w:name="_Toc57382806"/>
      <w:bookmarkStart w:id="86" w:name="_Toc57386624"/>
      <w:bookmarkStart w:id="87" w:name="_Toc57474768"/>
      <w:bookmarkStart w:id="88" w:name="_Toc57477180"/>
      <w:bookmarkStart w:id="89" w:name="_Toc57478156"/>
      <w:bookmarkEnd w:id="84"/>
      <w:r>
        <w:rPr>
          <w:rFonts w:ascii="Gill Sans" w:eastAsia="Gill Sans" w:hAnsi="Gill Sans" w:cs="Gill Sans"/>
          <w:b w:val="0"/>
          <w:sz w:val="24"/>
          <w:szCs w:val="24"/>
        </w:rPr>
        <w:t>Programs are a combination of Country, Technical Area, and Organization and may have a Region. For example, Fasponia–ARV-MOH-National, is a program under the Global Health Realm for the management and planning of antiretrovirals for the ministry of health of Fasponia, and the consumption and inventory data is captured at a national level (region).</w:t>
      </w:r>
      <w:bookmarkEnd w:id="85"/>
      <w:bookmarkEnd w:id="86"/>
      <w:bookmarkEnd w:id="87"/>
      <w:bookmarkEnd w:id="88"/>
      <w:bookmarkEnd w:id="89"/>
      <w:r>
        <w:rPr>
          <w:rFonts w:ascii="Gill Sans" w:eastAsia="Gill Sans" w:hAnsi="Gill Sans" w:cs="Gill Sans"/>
          <w:b w:val="0"/>
          <w:sz w:val="24"/>
          <w:szCs w:val="24"/>
        </w:rPr>
        <w:t xml:space="preserve"> </w:t>
      </w:r>
    </w:p>
    <w:p w14:paraId="3DA6088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5A1119C"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90" w:name="_Toc57382807"/>
      <w:bookmarkStart w:id="91" w:name="_Toc57478157"/>
      <w:r>
        <w:rPr>
          <w:rFonts w:ascii="Gill Sans" w:eastAsia="Gill Sans" w:hAnsi="Gill Sans" w:cs="Gill Sans"/>
          <w:color w:val="CC0000"/>
        </w:rPr>
        <w:lastRenderedPageBreak/>
        <w:t>Application Masters</w:t>
      </w:r>
      <w:bookmarkEnd w:id="90"/>
      <w:bookmarkEnd w:id="91"/>
    </w:p>
    <w:p w14:paraId="78AA23A2" w14:textId="53E3A9DF" w:rsidR="005037B3" w:rsidRPr="00A80C1C" w:rsidRDefault="005037B3" w:rsidP="00A80C1C">
      <w:pPr>
        <w:pStyle w:val="Heading2"/>
        <w:ind w:left="720" w:firstLine="0"/>
        <w:jc w:val="both"/>
        <w:rPr>
          <w:rFonts w:ascii="Gill Sans" w:eastAsia="Gill Sans" w:hAnsi="Gill Sans" w:cs="Gill Sans"/>
          <w:b w:val="0"/>
          <w:sz w:val="24"/>
          <w:szCs w:val="24"/>
        </w:rPr>
      </w:pPr>
      <w:bookmarkStart w:id="92" w:name="_heading=h.1hmsyys" w:colFirst="0" w:colLast="0"/>
      <w:bookmarkStart w:id="93" w:name="_Toc57382808"/>
      <w:bookmarkStart w:id="94" w:name="_Toc57386626"/>
      <w:bookmarkStart w:id="95" w:name="_Toc57477182"/>
      <w:bookmarkStart w:id="96" w:name="_Toc57478158"/>
      <w:bookmarkEnd w:id="92"/>
      <w:r>
        <w:rPr>
          <w:rFonts w:ascii="Gill Sans" w:eastAsia="Gill Sans" w:hAnsi="Gill Sans" w:cs="Gill Sans"/>
          <w:b w:val="0"/>
          <w:sz w:val="24"/>
          <w:szCs w:val="24"/>
        </w:rPr>
        <w:t xml:space="preserve">Application Masters is the top-most data hierarchy level in the QAT system. This master data applies to </w:t>
      </w:r>
      <w:r>
        <w:rPr>
          <w:rFonts w:ascii="Gill Sans" w:eastAsia="Gill Sans" w:hAnsi="Gill Sans" w:cs="Gill Sans"/>
          <w:sz w:val="24"/>
          <w:szCs w:val="24"/>
        </w:rPr>
        <w:t>all the Realms and Programs</w:t>
      </w:r>
      <w:r>
        <w:rPr>
          <w:rFonts w:ascii="Gill Sans" w:eastAsia="Gill Sans" w:hAnsi="Gill Sans" w:cs="Gill Sans"/>
          <w:b w:val="0"/>
          <w:sz w:val="24"/>
          <w:szCs w:val="24"/>
        </w:rPr>
        <w:t xml:space="preserve"> within QAT. It consists of functions such as adding/editing/managing countries, currencies, or dimensions. Most of it is only accessible to Application Admins, though a few functions are available to Realm Admins such as adding and updating users and assigning roles to users.</w:t>
      </w:r>
      <w:bookmarkEnd w:id="93"/>
      <w:bookmarkEnd w:id="94"/>
      <w:bookmarkEnd w:id="95"/>
      <w:bookmarkEnd w:id="96"/>
      <w:r>
        <w:rPr>
          <w:rFonts w:ascii="Gill Sans" w:eastAsia="Gill Sans" w:hAnsi="Gill Sans" w:cs="Gill Sans"/>
          <w:b w:val="0"/>
          <w:sz w:val="24"/>
          <w:szCs w:val="24"/>
        </w:rPr>
        <w:t xml:space="preserve"> </w:t>
      </w:r>
    </w:p>
    <w:p w14:paraId="3225FF54" w14:textId="77777777" w:rsidR="005037B3" w:rsidRDefault="005037B3" w:rsidP="005037B3">
      <w:pPr>
        <w:pBdr>
          <w:top w:val="nil"/>
          <w:left w:val="nil"/>
          <w:bottom w:val="nil"/>
          <w:right w:val="nil"/>
          <w:between w:val="nil"/>
        </w:pBdr>
        <w:ind w:left="720"/>
        <w:jc w:val="both"/>
        <w:rPr>
          <w:rFonts w:ascii="Gill Sans" w:eastAsia="Gill Sans" w:hAnsi="Gill Sans" w:cs="Gill Sans"/>
          <w:b/>
          <w:color w:val="000000"/>
          <w:sz w:val="8"/>
          <w:szCs w:val="8"/>
        </w:rPr>
      </w:pPr>
      <w:r w:rsidRPr="00B63E9A">
        <w:rPr>
          <w:rFonts w:ascii="Gill Sans" w:eastAsia="Gill Sans" w:hAnsi="Gill Sans" w:cs="Gill Sans"/>
          <w:b/>
          <w:color w:val="000000"/>
        </w:rPr>
        <w:t>Application Admins</w:t>
      </w:r>
      <w:r>
        <w:rPr>
          <w:rFonts w:ascii="Gill Sans" w:eastAsia="Gill Sans" w:hAnsi="Gill Sans" w:cs="Gill Sans"/>
          <w:color w:val="000000"/>
        </w:rPr>
        <w:t xml:space="preserve"> can select the specific application-wide master data they want to add or update:</w:t>
      </w:r>
    </w:p>
    <w:p w14:paraId="76C10E8E"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67586401" w14:textId="77777777" w:rsidR="005037B3" w:rsidRDefault="005037B3" w:rsidP="00316914">
      <w:pPr>
        <w:pStyle w:val="Heading"/>
        <w:numPr>
          <w:ilvl w:val="0"/>
          <w:numId w:val="249"/>
        </w:numPr>
        <w:rPr>
          <w:highlight w:val="white"/>
        </w:rPr>
      </w:pPr>
      <w:bookmarkStart w:id="97" w:name="_Toc57478159"/>
      <w:r>
        <w:rPr>
          <w:highlight w:val="white"/>
        </w:rPr>
        <w:t>Country</w:t>
      </w:r>
      <w:bookmarkEnd w:id="97"/>
    </w:p>
    <w:p w14:paraId="45017578" w14:textId="77777777" w:rsidR="005037B3" w:rsidRDefault="005037B3" w:rsidP="00F36D29">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QAT has a list of default countries such as Kenya, but new countries can be added by </w:t>
      </w:r>
      <w:r w:rsidRPr="00B63E9A">
        <w:rPr>
          <w:rFonts w:ascii="Gill Sans" w:eastAsia="Gill Sans" w:hAnsi="Gill Sans" w:cs="Gill Sans"/>
          <w:b/>
          <w:color w:val="000000"/>
        </w:rPr>
        <w:t>an Application Admin</w:t>
      </w:r>
      <w:r>
        <w:rPr>
          <w:rFonts w:ascii="Gill Sans" w:eastAsia="Gill Sans" w:hAnsi="Gill Sans" w:cs="Gill Sans"/>
          <w:color w:val="000000"/>
        </w:rPr>
        <w:t>, as needed.</w:t>
      </w:r>
    </w:p>
    <w:p w14:paraId="64046724"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17F5B529" w14:textId="77777777"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see the countries, go to Application Masters and click on the side arrow.</w:t>
      </w:r>
    </w:p>
    <w:p w14:paraId="48339AA5" w14:textId="7A5EA17A"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Multiple </w:t>
      </w:r>
      <w:r w:rsidR="002C77C1">
        <w:rPr>
          <w:rFonts w:ascii="Gill Sans" w:eastAsia="Gill Sans" w:hAnsi="Gill Sans" w:cs="Gill Sans"/>
          <w:color w:val="000000"/>
        </w:rPr>
        <w:t>function</w:t>
      </w:r>
      <w:r>
        <w:rPr>
          <w:rFonts w:ascii="Gill Sans" w:eastAsia="Gill Sans" w:hAnsi="Gill Sans" w:cs="Gill Sans"/>
          <w:color w:val="000000"/>
        </w:rPr>
        <w:t>s will be shown while scrolling down in that section.</w:t>
      </w:r>
    </w:p>
    <w:p w14:paraId="7EC080FB" w14:textId="77777777"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“Country” and a List will be shown.</w:t>
      </w:r>
    </w:p>
    <w:p w14:paraId="3A21239B"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2F239FBC" w14:textId="77777777" w:rsidR="00BA3148" w:rsidRDefault="005037B3" w:rsidP="00BA3148">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74F89735" wp14:editId="74070DE6">
            <wp:extent cx="6119820" cy="2311400"/>
            <wp:effectExtent l="0" t="0" r="0" b="0"/>
            <wp:docPr id="1006"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48"/>
                    <a:srcRect/>
                    <a:stretch>
                      <a:fillRect/>
                    </a:stretch>
                  </pic:blipFill>
                  <pic:spPr>
                    <a:xfrm>
                      <a:off x="0" y="0"/>
                      <a:ext cx="6119820" cy="2311400"/>
                    </a:xfrm>
                    <a:prstGeom prst="rect">
                      <a:avLst/>
                    </a:prstGeom>
                    <a:ln/>
                  </pic:spPr>
                </pic:pic>
              </a:graphicData>
            </a:graphic>
          </wp:inline>
        </w:drawing>
      </w:r>
    </w:p>
    <w:p w14:paraId="22ABFB26" w14:textId="542B21D1" w:rsidR="005037B3" w:rsidRDefault="009A4268" w:rsidP="00BA3148">
      <w:pPr>
        <w:pStyle w:val="Caption"/>
        <w:jc w:val="center"/>
        <w:rPr>
          <w:rFonts w:ascii="Gill Sans" w:eastAsia="Gill Sans" w:hAnsi="Gill Sans" w:cs="Gill Sans"/>
          <w:color w:val="000000"/>
        </w:rPr>
      </w:pPr>
      <w:r>
        <w:t>Figure 10</w:t>
      </w:r>
      <w:r w:rsidR="00BA3148">
        <w:t>.A- Country</w:t>
      </w:r>
    </w:p>
    <w:p w14:paraId="3ACE958E" w14:textId="2C31C204"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Select the specific country by using the “Search” </w:t>
      </w:r>
      <w:r w:rsidR="002C77C1">
        <w:rPr>
          <w:rFonts w:ascii="Gill Sans" w:eastAsia="Gill Sans" w:hAnsi="Gill Sans" w:cs="Gill Sans"/>
          <w:color w:val="000000"/>
        </w:rPr>
        <w:t>function</w:t>
      </w:r>
      <w:r>
        <w:rPr>
          <w:rFonts w:ascii="Gill Sans" w:eastAsia="Gill Sans" w:hAnsi="Gill Sans" w:cs="Gill Sans"/>
          <w:color w:val="000000"/>
        </w:rPr>
        <w:t xml:space="preserve"> at the top right corner of the list.</w:t>
      </w:r>
    </w:p>
    <w:p w14:paraId="224C3DA2" w14:textId="77777777" w:rsidR="005037B3" w:rsidRDefault="005037B3" w:rsidP="00316914">
      <w:pPr>
        <w:numPr>
          <w:ilvl w:val="0"/>
          <w:numId w:val="19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select the status (Active” or “Disabled”) click on “Please select” as shown in the screen.</w:t>
      </w:r>
    </w:p>
    <w:p w14:paraId="6C6B3553" w14:textId="22F92B99" w:rsidR="00BA3148" w:rsidRDefault="00BA3148" w:rsidP="005037B3">
      <w:pPr>
        <w:pBdr>
          <w:top w:val="nil"/>
          <w:left w:val="nil"/>
          <w:bottom w:val="nil"/>
          <w:right w:val="nil"/>
          <w:between w:val="nil"/>
        </w:pBdr>
        <w:spacing w:line="288" w:lineRule="auto"/>
        <w:rPr>
          <w:rFonts w:ascii="Gill Sans" w:eastAsia="Gill Sans" w:hAnsi="Gill Sans" w:cs="Gill Sans"/>
          <w:sz w:val="18"/>
          <w:szCs w:val="18"/>
        </w:rPr>
      </w:pPr>
    </w:p>
    <w:p w14:paraId="1E52A2C1" w14:textId="77777777" w:rsidR="005037B3" w:rsidRDefault="005037B3" w:rsidP="00316914">
      <w:pPr>
        <w:numPr>
          <w:ilvl w:val="0"/>
          <w:numId w:val="22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Country</w:t>
      </w:r>
    </w:p>
    <w:p w14:paraId="633A8D12"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1869013E" w14:textId="77777777" w:rsidR="00BA3148" w:rsidRDefault="005037B3" w:rsidP="00BA3148">
      <w:pPr>
        <w:keepNext/>
        <w:pBdr>
          <w:top w:val="nil"/>
          <w:left w:val="nil"/>
          <w:bottom w:val="nil"/>
          <w:right w:val="nil"/>
          <w:between w:val="nil"/>
        </w:pBdr>
        <w:ind w:left="720"/>
        <w:jc w:val="center"/>
      </w:pPr>
      <w:r>
        <w:rPr>
          <w:rFonts w:ascii="Gill Sans" w:eastAsia="Gill Sans" w:hAnsi="Gill Sans" w:cs="Gill Sans"/>
          <w:noProof/>
          <w:color w:val="000000"/>
          <w:lang w:eastAsia="en-US" w:bidi="ar-SA"/>
        </w:rPr>
        <w:lastRenderedPageBreak/>
        <w:drawing>
          <wp:inline distT="114300" distB="114300" distL="114300" distR="114300" wp14:anchorId="16854688" wp14:editId="4DAD36D3">
            <wp:extent cx="3413288" cy="2623355"/>
            <wp:effectExtent l="0" t="0" r="0" b="0"/>
            <wp:docPr id="93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9"/>
                    <a:srcRect/>
                    <a:stretch>
                      <a:fillRect/>
                    </a:stretch>
                  </pic:blipFill>
                  <pic:spPr>
                    <a:xfrm>
                      <a:off x="0" y="0"/>
                      <a:ext cx="3413288" cy="2623355"/>
                    </a:xfrm>
                    <a:prstGeom prst="rect">
                      <a:avLst/>
                    </a:prstGeom>
                    <a:ln/>
                  </pic:spPr>
                </pic:pic>
              </a:graphicData>
            </a:graphic>
          </wp:inline>
        </w:drawing>
      </w:r>
    </w:p>
    <w:p w14:paraId="1A460845" w14:textId="144C14AE" w:rsidR="005037B3" w:rsidRPr="00BA3148" w:rsidRDefault="009A4268" w:rsidP="00BA3148">
      <w:pPr>
        <w:pStyle w:val="Caption"/>
        <w:jc w:val="center"/>
        <w:rPr>
          <w:rFonts w:ascii="Gill Sans" w:eastAsia="Gill Sans" w:hAnsi="Gill Sans" w:cs="Gill Sans"/>
          <w:b/>
          <w:color w:val="000000"/>
        </w:rPr>
      </w:pPr>
      <w:r>
        <w:t>Figure 10</w:t>
      </w:r>
      <w:r w:rsidR="00BA3148">
        <w:t>.A.a- Add Country</w:t>
      </w:r>
    </w:p>
    <w:p w14:paraId="0BB80FEB" w14:textId="77777777" w:rsidR="005037B3" w:rsidRDefault="005037B3" w:rsidP="00316914">
      <w:pPr>
        <w:numPr>
          <w:ilvl w:val="0"/>
          <w:numId w:val="1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Country List. </w:t>
      </w:r>
    </w:p>
    <w:p w14:paraId="2F475D79" w14:textId="77777777" w:rsidR="005037B3" w:rsidRDefault="005037B3" w:rsidP="00316914">
      <w:pPr>
        <w:numPr>
          <w:ilvl w:val="0"/>
          <w:numId w:val="1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5FD9C026" w14:textId="77777777" w:rsidR="005037B3" w:rsidRDefault="005037B3" w:rsidP="00316914">
      <w:pPr>
        <w:numPr>
          <w:ilvl w:val="0"/>
          <w:numId w:val="1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Country” will be opened.  </w:t>
      </w:r>
    </w:p>
    <w:p w14:paraId="3FAD5FCD" w14:textId="77777777" w:rsidR="005037B3" w:rsidRDefault="005037B3" w:rsidP="00316914">
      <w:pPr>
        <w:numPr>
          <w:ilvl w:val="0"/>
          <w:numId w:val="1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794107D2"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4ED60703" w14:textId="77777777" w:rsidR="005037B3" w:rsidRDefault="005037B3" w:rsidP="00316914">
      <w:pPr>
        <w:numPr>
          <w:ilvl w:val="0"/>
          <w:numId w:val="22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Country</w:t>
      </w:r>
    </w:p>
    <w:p w14:paraId="385B4D23" w14:textId="77777777" w:rsidR="00BA3148" w:rsidRDefault="005037B3" w:rsidP="00BA3148">
      <w:pPr>
        <w:keepNext/>
        <w:pBdr>
          <w:top w:val="nil"/>
          <w:left w:val="nil"/>
          <w:bottom w:val="nil"/>
          <w:right w:val="nil"/>
          <w:between w:val="nil"/>
        </w:pBdr>
        <w:ind w:left="720"/>
        <w:jc w:val="center"/>
      </w:pPr>
      <w:r>
        <w:rPr>
          <w:rFonts w:ascii="Gill Sans" w:eastAsia="Gill Sans" w:hAnsi="Gill Sans" w:cs="Gill Sans"/>
          <w:noProof/>
          <w:lang w:eastAsia="en-US" w:bidi="ar-SA"/>
        </w:rPr>
        <w:drawing>
          <wp:inline distT="114300" distB="114300" distL="114300" distR="114300" wp14:anchorId="2C716A4B" wp14:editId="091D29AD">
            <wp:extent cx="3249450" cy="3024419"/>
            <wp:effectExtent l="0" t="0" r="0" b="0"/>
            <wp:docPr id="7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3249450" cy="3024419"/>
                    </a:xfrm>
                    <a:prstGeom prst="rect">
                      <a:avLst/>
                    </a:prstGeom>
                    <a:ln/>
                  </pic:spPr>
                </pic:pic>
              </a:graphicData>
            </a:graphic>
          </wp:inline>
        </w:drawing>
      </w:r>
    </w:p>
    <w:p w14:paraId="77DF61FA" w14:textId="07752196" w:rsidR="00466344" w:rsidRPr="009A4268" w:rsidRDefault="009A4268" w:rsidP="009A4268">
      <w:pPr>
        <w:pStyle w:val="Caption"/>
        <w:jc w:val="center"/>
        <w:rPr>
          <w:rFonts w:ascii="Gill Sans" w:eastAsia="Gill Sans" w:hAnsi="Gill Sans" w:cs="Gill Sans"/>
          <w:color w:val="000000"/>
        </w:rPr>
      </w:pPr>
      <w:r>
        <w:t>Figure 10</w:t>
      </w:r>
      <w:r w:rsidR="00BA3148">
        <w:t>.A.b- Update Country</w:t>
      </w:r>
    </w:p>
    <w:p w14:paraId="537F4A5F" w14:textId="77777777" w:rsidR="005037B3" w:rsidRDefault="005037B3" w:rsidP="00316914">
      <w:pPr>
        <w:numPr>
          <w:ilvl w:val="0"/>
          <w:numId w:val="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Country, go to the Country List.</w:t>
      </w:r>
    </w:p>
    <w:p w14:paraId="55550550" w14:textId="171C78AD" w:rsidR="005037B3" w:rsidRDefault="005037B3" w:rsidP="00316914">
      <w:pPr>
        <w:numPr>
          <w:ilvl w:val="0"/>
          <w:numId w:val="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23A18CA0" w14:textId="46157120" w:rsidR="005037B3" w:rsidRPr="00473875" w:rsidRDefault="005037B3" w:rsidP="005037B3">
      <w:pPr>
        <w:numPr>
          <w:ilvl w:val="0"/>
          <w:numId w:val="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Country and click on “Submit”.</w:t>
      </w:r>
    </w:p>
    <w:p w14:paraId="079C9871" w14:textId="77777777" w:rsidR="005037B3" w:rsidRDefault="005037B3" w:rsidP="00316914">
      <w:pPr>
        <w:pStyle w:val="Heading"/>
        <w:numPr>
          <w:ilvl w:val="0"/>
          <w:numId w:val="249"/>
        </w:numPr>
        <w:rPr>
          <w:highlight w:val="white"/>
        </w:rPr>
      </w:pPr>
      <w:bookmarkStart w:id="98" w:name="_Toc57478160"/>
      <w:r>
        <w:rPr>
          <w:highlight w:val="white"/>
        </w:rPr>
        <w:lastRenderedPageBreak/>
        <w:t>Currency</w:t>
      </w:r>
      <w:bookmarkEnd w:id="98"/>
    </w:p>
    <w:p w14:paraId="45FEBFA3" w14:textId="6994E584" w:rsidR="003C25AA" w:rsidRPr="003C25AA" w:rsidRDefault="005037B3" w:rsidP="00B63E9A">
      <w:p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 xml:space="preserve">Application Masters has a currency function by which the </w:t>
      </w:r>
      <w:r w:rsidRPr="00B63E9A">
        <w:rPr>
          <w:rFonts w:ascii="Gill Sans" w:eastAsia="Gill Sans" w:hAnsi="Gill Sans" w:cs="Gill Sans"/>
          <w:b/>
          <w:color w:val="000000"/>
        </w:rPr>
        <w:t>Application Admin</w:t>
      </w:r>
      <w:r>
        <w:rPr>
          <w:rFonts w:ascii="Gill Sans" w:eastAsia="Gill Sans" w:hAnsi="Gill Sans" w:cs="Gill Sans"/>
          <w:color w:val="000000"/>
        </w:rPr>
        <w:t xml:space="preserve"> can </w:t>
      </w:r>
      <w:r>
        <w:rPr>
          <w:rFonts w:ascii="Gill Sans" w:eastAsia="Gill Sans" w:hAnsi="Gill Sans" w:cs="Gill Sans"/>
        </w:rPr>
        <w:t xml:space="preserve">view </w:t>
      </w:r>
      <w:r>
        <w:rPr>
          <w:rFonts w:ascii="Gill Sans" w:eastAsia="Gill Sans" w:hAnsi="Gill Sans" w:cs="Gill Sans"/>
          <w:color w:val="000000"/>
        </w:rPr>
        <w:t>the curr</w:t>
      </w:r>
      <w:r>
        <w:rPr>
          <w:rFonts w:ascii="Gill Sans" w:eastAsia="Gill Sans" w:hAnsi="Gill Sans" w:cs="Gill Sans"/>
        </w:rPr>
        <w:t xml:space="preserve">ent </w:t>
      </w:r>
      <w:r>
        <w:rPr>
          <w:rFonts w:ascii="Gill Sans" w:eastAsia="Gill Sans" w:hAnsi="Gill Sans" w:cs="Gill Sans"/>
          <w:color w:val="000000"/>
        </w:rPr>
        <w:t>conversion rates</w:t>
      </w:r>
      <w:r>
        <w:rPr>
          <w:rFonts w:ascii="Gill Sans" w:eastAsia="Gill Sans" w:hAnsi="Gill Sans" w:cs="Gill Sans"/>
        </w:rPr>
        <w:t>.</w:t>
      </w:r>
    </w:p>
    <w:p w14:paraId="57AF2F23" w14:textId="77777777" w:rsidR="005037B3" w:rsidRDefault="005037B3" w:rsidP="00316914">
      <w:pPr>
        <w:numPr>
          <w:ilvl w:val="0"/>
          <w:numId w:val="9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Application Masters and Click on the side arrow.</w:t>
      </w:r>
    </w:p>
    <w:p w14:paraId="76B043C1" w14:textId="77777777" w:rsidR="005037B3" w:rsidRDefault="005037B3" w:rsidP="00316914">
      <w:pPr>
        <w:numPr>
          <w:ilvl w:val="0"/>
          <w:numId w:val="9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“Currency” and a List will be shown.</w:t>
      </w:r>
    </w:p>
    <w:p w14:paraId="5DDD383C" w14:textId="77777777" w:rsidR="00BA3148" w:rsidRDefault="005037B3" w:rsidP="00BA3148">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39301934" wp14:editId="3ED49057">
            <wp:extent cx="6119820" cy="1587500"/>
            <wp:effectExtent l="0" t="0" r="0" b="0"/>
            <wp:docPr id="7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6119820" cy="1587500"/>
                    </a:xfrm>
                    <a:prstGeom prst="rect">
                      <a:avLst/>
                    </a:prstGeom>
                    <a:ln/>
                  </pic:spPr>
                </pic:pic>
              </a:graphicData>
            </a:graphic>
          </wp:inline>
        </w:drawing>
      </w:r>
    </w:p>
    <w:p w14:paraId="00FB16BE" w14:textId="79375D86" w:rsidR="005037B3" w:rsidRDefault="009A4268" w:rsidP="00BA3148">
      <w:pPr>
        <w:pStyle w:val="Caption"/>
        <w:jc w:val="center"/>
        <w:rPr>
          <w:rFonts w:ascii="Gill Sans" w:eastAsia="Gill Sans" w:hAnsi="Gill Sans" w:cs="Gill Sans"/>
          <w:color w:val="000000"/>
        </w:rPr>
      </w:pPr>
      <w:r>
        <w:t>Figure 10</w:t>
      </w:r>
      <w:r w:rsidR="00BA3148">
        <w:t>.B- Currency</w:t>
      </w:r>
    </w:p>
    <w:p w14:paraId="3BA425B4" w14:textId="689F599F" w:rsidR="005037B3" w:rsidRDefault="005037B3" w:rsidP="00316914">
      <w:pPr>
        <w:numPr>
          <w:ilvl w:val="0"/>
          <w:numId w:val="9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Select a specific country by using the “Search” </w:t>
      </w:r>
      <w:r w:rsidR="002C77C1">
        <w:rPr>
          <w:rFonts w:ascii="Gill Sans" w:eastAsia="Gill Sans" w:hAnsi="Gill Sans" w:cs="Gill Sans"/>
          <w:color w:val="000000"/>
        </w:rPr>
        <w:t>function</w:t>
      </w:r>
      <w:r>
        <w:rPr>
          <w:rFonts w:ascii="Gill Sans" w:eastAsia="Gill Sans" w:hAnsi="Gill Sans" w:cs="Gill Sans"/>
          <w:color w:val="000000"/>
        </w:rPr>
        <w:t xml:space="preserve"> at the top right corner of the list.</w:t>
      </w:r>
    </w:p>
    <w:p w14:paraId="00FFFDD7" w14:textId="0526E2FD"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77B9CF55" w14:textId="77777777" w:rsidR="005037B3" w:rsidRDefault="005037B3" w:rsidP="00316914">
      <w:pPr>
        <w:numPr>
          <w:ilvl w:val="0"/>
          <w:numId w:val="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Currency</w:t>
      </w:r>
      <w:r>
        <w:rPr>
          <w:rFonts w:ascii="Gill Sans" w:eastAsia="Gill Sans" w:hAnsi="Gill Sans" w:cs="Gill Sans"/>
          <w:color w:val="000000"/>
          <w:sz w:val="20"/>
          <w:szCs w:val="20"/>
        </w:rPr>
        <w:t xml:space="preserve"> </w:t>
      </w:r>
    </w:p>
    <w:p w14:paraId="2E53F2DB"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20"/>
          <w:szCs w:val="20"/>
        </w:rPr>
      </w:pPr>
    </w:p>
    <w:p w14:paraId="09246115" w14:textId="77777777" w:rsidR="00BA3148" w:rsidRDefault="005037B3" w:rsidP="00BA3148">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12390C9C" wp14:editId="7BB21FCF">
            <wp:extent cx="3435188" cy="2870190"/>
            <wp:effectExtent l="0" t="0" r="0" b="0"/>
            <wp:docPr id="83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2"/>
                    <a:srcRect/>
                    <a:stretch>
                      <a:fillRect/>
                    </a:stretch>
                  </pic:blipFill>
                  <pic:spPr>
                    <a:xfrm>
                      <a:off x="0" y="0"/>
                      <a:ext cx="3435188" cy="2870190"/>
                    </a:xfrm>
                    <a:prstGeom prst="rect">
                      <a:avLst/>
                    </a:prstGeom>
                    <a:ln/>
                  </pic:spPr>
                </pic:pic>
              </a:graphicData>
            </a:graphic>
          </wp:inline>
        </w:drawing>
      </w:r>
    </w:p>
    <w:p w14:paraId="7F139EAC" w14:textId="151CE80B" w:rsidR="005037B3" w:rsidRDefault="00BA3148" w:rsidP="00BA3148">
      <w:pPr>
        <w:pStyle w:val="Caption"/>
        <w:jc w:val="center"/>
        <w:rPr>
          <w:rFonts w:ascii="Gill Sans" w:eastAsia="Gill Sans" w:hAnsi="Gill Sans" w:cs="Gill Sans"/>
          <w:color w:val="000000"/>
        </w:rPr>
      </w:pPr>
      <w:r>
        <w:t xml:space="preserve">Figure </w:t>
      </w:r>
      <w:r w:rsidR="009A4268">
        <w:t>10.</w:t>
      </w:r>
      <w:r>
        <w:t>B.a- Add Currency</w:t>
      </w:r>
    </w:p>
    <w:p w14:paraId="2EBB22B9" w14:textId="77777777"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Currency List. </w:t>
      </w:r>
    </w:p>
    <w:p w14:paraId="5C2FDEF5" w14:textId="77777777"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33894F58" w14:textId="77777777"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Currency” will be opened. </w:t>
      </w:r>
    </w:p>
    <w:p w14:paraId="35B5C3DA" w14:textId="77777777"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192756B8" w14:textId="1B582FB6" w:rsidR="005037B3" w:rsidRDefault="005037B3" w:rsidP="00316914">
      <w:pPr>
        <w:numPr>
          <w:ilvl w:val="0"/>
          <w:numId w:val="2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The conversion rate to 1 USD can be entered manually or it can be obtained from the integration with the public online source by selecting “Yes” on the “Sync online conversion rate” </w:t>
      </w:r>
      <w:r w:rsidR="002C77C1">
        <w:rPr>
          <w:rFonts w:ascii="Gill Sans" w:eastAsia="Gill Sans" w:hAnsi="Gill Sans" w:cs="Gill Sans"/>
          <w:color w:val="000000"/>
        </w:rPr>
        <w:t>function</w:t>
      </w:r>
      <w:r>
        <w:rPr>
          <w:rFonts w:ascii="Gill Sans" w:eastAsia="Gill Sans" w:hAnsi="Gill Sans" w:cs="Gill Sans"/>
          <w:color w:val="000000"/>
        </w:rPr>
        <w:t>, which is the default.</w:t>
      </w:r>
    </w:p>
    <w:p w14:paraId="15368020"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66DE16B3" w14:textId="77777777" w:rsidR="005037B3" w:rsidRDefault="005037B3" w:rsidP="00316914">
      <w:pPr>
        <w:numPr>
          <w:ilvl w:val="0"/>
          <w:numId w:val="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Currency</w:t>
      </w:r>
    </w:p>
    <w:p w14:paraId="7119D160"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3DAEEC8D" w14:textId="77777777" w:rsidR="00BA3148" w:rsidRDefault="005037B3" w:rsidP="00BA3148">
      <w:pPr>
        <w:keepNext/>
        <w:pBdr>
          <w:top w:val="nil"/>
          <w:left w:val="nil"/>
          <w:bottom w:val="nil"/>
          <w:right w:val="nil"/>
          <w:between w:val="nil"/>
        </w:pBdr>
        <w:ind w:left="720"/>
        <w:jc w:val="center"/>
      </w:pPr>
      <w:r>
        <w:rPr>
          <w:rFonts w:ascii="Gill Sans" w:eastAsia="Gill Sans" w:hAnsi="Gill Sans" w:cs="Gill Sans"/>
          <w:noProof/>
          <w:lang w:eastAsia="en-US" w:bidi="ar-SA"/>
        </w:rPr>
        <w:drawing>
          <wp:inline distT="114300" distB="114300" distL="114300" distR="114300" wp14:anchorId="32BAF441" wp14:editId="7B7B4FF7">
            <wp:extent cx="3725700" cy="3043873"/>
            <wp:effectExtent l="0" t="0" r="0" b="0"/>
            <wp:docPr id="100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53"/>
                    <a:srcRect/>
                    <a:stretch>
                      <a:fillRect/>
                    </a:stretch>
                  </pic:blipFill>
                  <pic:spPr>
                    <a:xfrm>
                      <a:off x="0" y="0"/>
                      <a:ext cx="3725700" cy="3043873"/>
                    </a:xfrm>
                    <a:prstGeom prst="rect">
                      <a:avLst/>
                    </a:prstGeom>
                    <a:ln/>
                  </pic:spPr>
                </pic:pic>
              </a:graphicData>
            </a:graphic>
          </wp:inline>
        </w:drawing>
      </w:r>
    </w:p>
    <w:p w14:paraId="755E0A28" w14:textId="1A57A3A0" w:rsidR="005037B3" w:rsidRPr="00BA3148" w:rsidRDefault="00BA3148" w:rsidP="00BA3148">
      <w:pPr>
        <w:pStyle w:val="Caption"/>
        <w:jc w:val="center"/>
        <w:rPr>
          <w:rFonts w:ascii="Gill Sans" w:eastAsia="Gill Sans" w:hAnsi="Gill Sans" w:cs="Gill Sans"/>
          <w:color w:val="000000"/>
        </w:rPr>
      </w:pPr>
      <w:r>
        <w:t xml:space="preserve">Figure </w:t>
      </w:r>
      <w:r w:rsidR="009A4268">
        <w:t>10</w:t>
      </w:r>
      <w:r>
        <w:t>.B.b- Update Currency</w:t>
      </w:r>
    </w:p>
    <w:p w14:paraId="33B88B9B" w14:textId="77777777" w:rsidR="005037B3" w:rsidRDefault="005037B3" w:rsidP="00316914">
      <w:pPr>
        <w:numPr>
          <w:ilvl w:val="0"/>
          <w:numId w:val="2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Currency, go to the Currency List.</w:t>
      </w:r>
    </w:p>
    <w:p w14:paraId="49D08283" w14:textId="77777777" w:rsidR="005037B3" w:rsidRDefault="005037B3" w:rsidP="00316914">
      <w:pPr>
        <w:numPr>
          <w:ilvl w:val="0"/>
          <w:numId w:val="2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any field that needs to be changed or updated.</w:t>
      </w:r>
    </w:p>
    <w:p w14:paraId="5F2BC72F" w14:textId="77777777" w:rsidR="005037B3" w:rsidRDefault="005037B3" w:rsidP="00316914">
      <w:pPr>
        <w:numPr>
          <w:ilvl w:val="0"/>
          <w:numId w:val="2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the “Update” button.</w:t>
      </w:r>
    </w:p>
    <w:p w14:paraId="2D854FFC" w14:textId="77777777" w:rsidR="005037B3" w:rsidRDefault="005037B3" w:rsidP="005037B3">
      <w:pPr>
        <w:keepNext/>
        <w:widowControl w:val="0"/>
        <w:pBdr>
          <w:top w:val="nil"/>
          <w:left w:val="nil"/>
          <w:bottom w:val="nil"/>
          <w:right w:val="nil"/>
          <w:between w:val="nil"/>
        </w:pBdr>
        <w:spacing w:after="120"/>
        <w:rPr>
          <w:rFonts w:ascii="Gill Sans" w:eastAsia="Gill Sans" w:hAnsi="Gill Sans" w:cs="Gill Sans"/>
          <w:b/>
          <w:color w:val="000080"/>
          <w:sz w:val="36"/>
          <w:szCs w:val="36"/>
          <w:highlight w:val="white"/>
        </w:rPr>
      </w:pPr>
    </w:p>
    <w:p w14:paraId="6E5A3E53" w14:textId="77777777" w:rsidR="005037B3" w:rsidRDefault="005037B3" w:rsidP="00316914">
      <w:pPr>
        <w:pStyle w:val="Heading"/>
        <w:numPr>
          <w:ilvl w:val="0"/>
          <w:numId w:val="249"/>
        </w:numPr>
        <w:rPr>
          <w:highlight w:val="white"/>
        </w:rPr>
      </w:pPr>
      <w:bookmarkStart w:id="99" w:name="_Toc57478161"/>
      <w:r>
        <w:rPr>
          <w:highlight w:val="white"/>
        </w:rPr>
        <w:t>Dimensions</w:t>
      </w:r>
      <w:bookmarkEnd w:id="99"/>
    </w:p>
    <w:p w14:paraId="1715F6CF" w14:textId="77777777" w:rsidR="005037B3" w:rsidRDefault="005037B3" w:rsidP="00F36D29">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Dimensions denote various measurable values, such as length, volume, weight, or height. Only </w:t>
      </w:r>
      <w:r w:rsidRPr="00B63E9A">
        <w:rPr>
          <w:rFonts w:ascii="Gill Sans" w:eastAsia="Gill Sans" w:hAnsi="Gill Sans" w:cs="Gill Sans"/>
          <w:b/>
          <w:color w:val="000000"/>
        </w:rPr>
        <w:t>Application Admins</w:t>
      </w:r>
      <w:r>
        <w:rPr>
          <w:rFonts w:ascii="Gill Sans" w:eastAsia="Gill Sans" w:hAnsi="Gill Sans" w:cs="Gill Sans"/>
          <w:color w:val="000000"/>
        </w:rPr>
        <w:t xml:space="preserve"> can add/edit the master list of dimensions.</w:t>
      </w:r>
    </w:p>
    <w:p w14:paraId="40AA1208"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57828489" w14:textId="77777777" w:rsidR="005037B3" w:rsidRDefault="005037B3" w:rsidP="00316914">
      <w:pPr>
        <w:numPr>
          <w:ilvl w:val="0"/>
          <w:numId w:val="8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“Application Masters” and Click on the side arrow.</w:t>
      </w:r>
    </w:p>
    <w:p w14:paraId="45236E7C" w14:textId="77777777" w:rsidR="005037B3" w:rsidRDefault="005037B3" w:rsidP="00316914">
      <w:pPr>
        <w:numPr>
          <w:ilvl w:val="0"/>
          <w:numId w:val="8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the “Dimension” and a list will be shown.</w:t>
      </w:r>
    </w:p>
    <w:p w14:paraId="7B526867"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237C440F" w14:textId="77777777" w:rsidR="005037B3" w:rsidRDefault="005037B3" w:rsidP="00316914">
      <w:pPr>
        <w:numPr>
          <w:ilvl w:val="0"/>
          <w:numId w:val="8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Add Dimension</w:t>
      </w:r>
    </w:p>
    <w:p w14:paraId="714BCB0A"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03B92570" w14:textId="77777777" w:rsidR="005037B3" w:rsidRDefault="005037B3" w:rsidP="00316914">
      <w:pPr>
        <w:numPr>
          <w:ilvl w:val="0"/>
          <w:numId w:val="3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of the Dimension List. </w:t>
      </w:r>
    </w:p>
    <w:p w14:paraId="70DDF541" w14:textId="77777777" w:rsidR="005037B3" w:rsidRDefault="005037B3" w:rsidP="00316914">
      <w:pPr>
        <w:numPr>
          <w:ilvl w:val="0"/>
          <w:numId w:val="3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67AE71AE" w14:textId="77777777" w:rsidR="00DD022F"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318E3B20" wp14:editId="44B7BC07">
            <wp:extent cx="6119820" cy="1778000"/>
            <wp:effectExtent l="0" t="0" r="0" b="0"/>
            <wp:docPr id="90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4"/>
                    <a:srcRect/>
                    <a:stretch>
                      <a:fillRect/>
                    </a:stretch>
                  </pic:blipFill>
                  <pic:spPr>
                    <a:xfrm>
                      <a:off x="0" y="0"/>
                      <a:ext cx="6119820" cy="1778000"/>
                    </a:xfrm>
                    <a:prstGeom prst="rect">
                      <a:avLst/>
                    </a:prstGeom>
                    <a:ln/>
                  </pic:spPr>
                </pic:pic>
              </a:graphicData>
            </a:graphic>
          </wp:inline>
        </w:drawing>
      </w:r>
    </w:p>
    <w:p w14:paraId="41A14310" w14:textId="7A621AFB" w:rsidR="005037B3" w:rsidRPr="00DD022F" w:rsidRDefault="00DD022F" w:rsidP="00DD022F">
      <w:pPr>
        <w:pStyle w:val="Caption"/>
        <w:jc w:val="center"/>
        <w:rPr>
          <w:rFonts w:ascii="Gill Sans" w:eastAsia="Gill Sans" w:hAnsi="Gill Sans" w:cs="Gill Sans"/>
          <w:color w:val="000000"/>
          <w:sz w:val="20"/>
          <w:szCs w:val="20"/>
        </w:rPr>
      </w:pPr>
      <w:r>
        <w:t>Figure</w:t>
      </w:r>
      <w:r w:rsidR="009A4268">
        <w:t xml:space="preserve"> 10</w:t>
      </w:r>
      <w:r>
        <w:t>.C- Dimension</w:t>
      </w:r>
    </w:p>
    <w:p w14:paraId="6296839E" w14:textId="77777777" w:rsidR="005037B3" w:rsidRDefault="005037B3" w:rsidP="00316914">
      <w:pPr>
        <w:numPr>
          <w:ilvl w:val="0"/>
          <w:numId w:val="3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“Add Dimension” will be opened as shown below: </w:t>
      </w:r>
    </w:p>
    <w:p w14:paraId="4344373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C9AED8F" w14:textId="77777777" w:rsidR="00DD022F" w:rsidRDefault="005037B3" w:rsidP="00DD022F">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7F4F1EBE" wp14:editId="57B537C7">
            <wp:extent cx="4101938" cy="1771688"/>
            <wp:effectExtent l="0" t="0" r="0" b="0"/>
            <wp:docPr id="91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5"/>
                    <a:srcRect/>
                    <a:stretch>
                      <a:fillRect/>
                    </a:stretch>
                  </pic:blipFill>
                  <pic:spPr>
                    <a:xfrm>
                      <a:off x="0" y="0"/>
                      <a:ext cx="4101938" cy="1771688"/>
                    </a:xfrm>
                    <a:prstGeom prst="rect">
                      <a:avLst/>
                    </a:prstGeom>
                    <a:ln/>
                  </pic:spPr>
                </pic:pic>
              </a:graphicData>
            </a:graphic>
          </wp:inline>
        </w:drawing>
      </w:r>
    </w:p>
    <w:p w14:paraId="70ACCE4F" w14:textId="5D1C0429" w:rsidR="005037B3" w:rsidRDefault="00DD022F" w:rsidP="00DD022F">
      <w:pPr>
        <w:pStyle w:val="Caption"/>
        <w:jc w:val="center"/>
        <w:rPr>
          <w:rFonts w:ascii="Gill Sans" w:eastAsia="Gill Sans" w:hAnsi="Gill Sans" w:cs="Gill Sans"/>
          <w:color w:val="000000"/>
        </w:rPr>
      </w:pPr>
      <w:r>
        <w:t xml:space="preserve">Figure </w:t>
      </w:r>
      <w:r w:rsidR="009A4268">
        <w:t>10</w:t>
      </w:r>
      <w:r>
        <w:t>.C.a- Add Dimension</w:t>
      </w:r>
    </w:p>
    <w:p w14:paraId="3073AF60" w14:textId="77777777" w:rsidR="005037B3" w:rsidRDefault="005037B3" w:rsidP="00316914">
      <w:pPr>
        <w:numPr>
          <w:ilvl w:val="0"/>
          <w:numId w:val="3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611BC752"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01BA7FA4" w14:textId="77777777" w:rsidR="005037B3" w:rsidRDefault="005037B3" w:rsidP="00316914">
      <w:pPr>
        <w:numPr>
          <w:ilvl w:val="0"/>
          <w:numId w:val="8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Update Dimension</w:t>
      </w:r>
    </w:p>
    <w:p w14:paraId="6ABF6ACD"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12"/>
          <w:szCs w:val="12"/>
        </w:rPr>
      </w:pPr>
    </w:p>
    <w:p w14:paraId="4C712B77" w14:textId="77777777" w:rsidR="005037B3" w:rsidRDefault="005037B3" w:rsidP="00316914">
      <w:pPr>
        <w:numPr>
          <w:ilvl w:val="0"/>
          <w:numId w:val="1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Dimension, go to the Dimension List.</w:t>
      </w:r>
    </w:p>
    <w:p w14:paraId="2C9D61C7" w14:textId="1004218D" w:rsidR="005037B3" w:rsidRDefault="005037B3" w:rsidP="00316914">
      <w:pPr>
        <w:numPr>
          <w:ilvl w:val="0"/>
          <w:numId w:val="1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 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2CBCD833" w14:textId="77777777" w:rsidR="005037B3" w:rsidRDefault="005037B3" w:rsidP="00316914">
      <w:pPr>
        <w:numPr>
          <w:ilvl w:val="0"/>
          <w:numId w:val="1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“Update” button.</w:t>
      </w:r>
    </w:p>
    <w:p w14:paraId="63BEEC4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117C5ED" w14:textId="77777777" w:rsidR="00DD022F" w:rsidRDefault="005037B3" w:rsidP="00DD022F">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60C00D0F" wp14:editId="5E29A1F6">
            <wp:extent cx="3925725" cy="1681176"/>
            <wp:effectExtent l="0" t="0" r="0" b="0"/>
            <wp:docPr id="91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6"/>
                    <a:srcRect/>
                    <a:stretch>
                      <a:fillRect/>
                    </a:stretch>
                  </pic:blipFill>
                  <pic:spPr>
                    <a:xfrm>
                      <a:off x="0" y="0"/>
                      <a:ext cx="3925725" cy="1681176"/>
                    </a:xfrm>
                    <a:prstGeom prst="rect">
                      <a:avLst/>
                    </a:prstGeom>
                    <a:ln/>
                  </pic:spPr>
                </pic:pic>
              </a:graphicData>
            </a:graphic>
          </wp:inline>
        </w:drawing>
      </w:r>
    </w:p>
    <w:p w14:paraId="3049B0A0" w14:textId="71E3FE0E" w:rsidR="005037B3" w:rsidRPr="00DD022F" w:rsidRDefault="00DD022F" w:rsidP="00DD022F">
      <w:pPr>
        <w:pStyle w:val="Caption"/>
        <w:jc w:val="center"/>
        <w:rPr>
          <w:rFonts w:ascii="Gill Sans" w:eastAsia="Gill Sans" w:hAnsi="Gill Sans" w:cs="Gill Sans"/>
          <w:color w:val="000000"/>
          <w:sz w:val="20"/>
          <w:szCs w:val="20"/>
        </w:rPr>
      </w:pPr>
      <w:r>
        <w:t xml:space="preserve">Figure </w:t>
      </w:r>
      <w:r w:rsidR="009A4268">
        <w:t>10</w:t>
      </w:r>
      <w:r>
        <w:t>.C.b- Update Dimension</w:t>
      </w:r>
    </w:p>
    <w:p w14:paraId="1609C9A9" w14:textId="77777777" w:rsidR="005037B3" w:rsidRDefault="005037B3" w:rsidP="00316914">
      <w:pPr>
        <w:pStyle w:val="Heading"/>
        <w:numPr>
          <w:ilvl w:val="0"/>
          <w:numId w:val="249"/>
        </w:numPr>
        <w:rPr>
          <w:highlight w:val="white"/>
        </w:rPr>
      </w:pPr>
      <w:bookmarkStart w:id="100" w:name="_Toc57478162"/>
      <w:r>
        <w:rPr>
          <w:highlight w:val="white"/>
        </w:rPr>
        <w:lastRenderedPageBreak/>
        <w:t>Language</w:t>
      </w:r>
      <w:bookmarkEnd w:id="100"/>
      <w:r>
        <w:rPr>
          <w:highlight w:val="white"/>
        </w:rPr>
        <w:t xml:space="preserve"> </w:t>
      </w:r>
    </w:p>
    <w:p w14:paraId="108A2294" w14:textId="12195E5A" w:rsidR="005037B3" w:rsidRDefault="005037B3" w:rsidP="00DD022F">
      <w:pPr>
        <w:pStyle w:val="Heading2"/>
        <w:ind w:left="0" w:firstLine="0"/>
        <w:jc w:val="both"/>
        <w:rPr>
          <w:rFonts w:ascii="Gill Sans" w:eastAsia="Gill Sans" w:hAnsi="Gill Sans" w:cs="Gill Sans"/>
          <w:color w:val="000080"/>
        </w:rPr>
      </w:pPr>
      <w:bookmarkStart w:id="101" w:name="_heading=h.41mghml" w:colFirst="0" w:colLast="0"/>
      <w:bookmarkStart w:id="102" w:name="_Toc57382809"/>
      <w:bookmarkStart w:id="103" w:name="_Toc57386627"/>
      <w:bookmarkStart w:id="104" w:name="_Toc57477183"/>
      <w:bookmarkStart w:id="105" w:name="_Toc57478163"/>
      <w:bookmarkEnd w:id="101"/>
      <w:r>
        <w:rPr>
          <w:rFonts w:ascii="Gill Sans" w:eastAsia="Gill Sans" w:hAnsi="Gill Sans" w:cs="Gill Sans"/>
          <w:b w:val="0"/>
          <w:sz w:val="24"/>
          <w:szCs w:val="24"/>
        </w:rPr>
        <w:t>QAT offers four different languages: English, French</w:t>
      </w:r>
      <w:r w:rsidR="00DD022F">
        <w:rPr>
          <w:rFonts w:ascii="Gill Sans" w:eastAsia="Gill Sans" w:hAnsi="Gill Sans" w:cs="Gill Sans"/>
          <w:b w:val="0"/>
          <w:sz w:val="24"/>
          <w:szCs w:val="24"/>
        </w:rPr>
        <w:t xml:space="preserve">, Spanish, and Portuguese. Only </w:t>
      </w:r>
      <w:r w:rsidRPr="00B63E9A">
        <w:rPr>
          <w:rFonts w:ascii="Gill Sans" w:eastAsia="Gill Sans" w:hAnsi="Gill Sans" w:cs="Gill Sans"/>
          <w:sz w:val="24"/>
          <w:szCs w:val="24"/>
        </w:rPr>
        <w:t>Application Admins</w:t>
      </w:r>
      <w:r>
        <w:rPr>
          <w:rFonts w:ascii="Gill Sans" w:eastAsia="Gill Sans" w:hAnsi="Gill Sans" w:cs="Gill Sans"/>
          <w:b w:val="0"/>
          <w:sz w:val="24"/>
          <w:szCs w:val="24"/>
        </w:rPr>
        <w:t xml:space="preserve"> can add/edit the master list of languages. To manage languages in QAT:</w:t>
      </w:r>
      <w:bookmarkEnd w:id="102"/>
      <w:bookmarkEnd w:id="103"/>
      <w:bookmarkEnd w:id="104"/>
      <w:bookmarkEnd w:id="105"/>
    </w:p>
    <w:p w14:paraId="1E5D3480" w14:textId="77777777" w:rsidR="005037B3" w:rsidRDefault="005037B3" w:rsidP="00316914">
      <w:pPr>
        <w:numPr>
          <w:ilvl w:val="0"/>
          <w:numId w:val="15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Go to Application Masters and click on the side arrow.</w:t>
      </w:r>
    </w:p>
    <w:p w14:paraId="78B3D6D5" w14:textId="77777777" w:rsidR="005037B3" w:rsidRDefault="005037B3" w:rsidP="00316914">
      <w:pPr>
        <w:numPr>
          <w:ilvl w:val="0"/>
          <w:numId w:val="15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Click on “Language” and a List will be shown on screen.</w:t>
      </w:r>
    </w:p>
    <w:p w14:paraId="0288041D" w14:textId="77777777" w:rsidR="00DD022F"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21BE4645" wp14:editId="7E373DF2">
            <wp:extent cx="6119820" cy="1803400"/>
            <wp:effectExtent l="0" t="0" r="0" b="0"/>
            <wp:docPr id="97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57"/>
                    <a:srcRect/>
                    <a:stretch>
                      <a:fillRect/>
                    </a:stretch>
                  </pic:blipFill>
                  <pic:spPr>
                    <a:xfrm>
                      <a:off x="0" y="0"/>
                      <a:ext cx="6119820" cy="1803400"/>
                    </a:xfrm>
                    <a:prstGeom prst="rect">
                      <a:avLst/>
                    </a:prstGeom>
                    <a:ln/>
                  </pic:spPr>
                </pic:pic>
              </a:graphicData>
            </a:graphic>
          </wp:inline>
        </w:drawing>
      </w:r>
    </w:p>
    <w:p w14:paraId="6F7EC6F9" w14:textId="74B299E0" w:rsidR="005037B3" w:rsidRDefault="00DD022F" w:rsidP="00DD022F">
      <w:pPr>
        <w:pStyle w:val="Caption"/>
        <w:jc w:val="center"/>
      </w:pPr>
      <w:r>
        <w:t xml:space="preserve">Figure </w:t>
      </w:r>
      <w:r w:rsidR="009A4268">
        <w:t>10</w:t>
      </w:r>
      <w:r>
        <w:t>.D- Language</w:t>
      </w:r>
    </w:p>
    <w:p w14:paraId="5F98CAA3" w14:textId="77777777" w:rsidR="00DD022F" w:rsidRPr="00DD022F" w:rsidRDefault="00DD022F" w:rsidP="00DD022F"/>
    <w:p w14:paraId="5046F3AD" w14:textId="04B33ABE" w:rsidR="005037B3" w:rsidRPr="00DD022F" w:rsidRDefault="005037B3" w:rsidP="00316914">
      <w:pPr>
        <w:numPr>
          <w:ilvl w:val="0"/>
          <w:numId w:val="6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Language</w:t>
      </w:r>
    </w:p>
    <w:p w14:paraId="4CFF17BA" w14:textId="77777777" w:rsidR="005037B3" w:rsidRDefault="005037B3" w:rsidP="00316914">
      <w:pPr>
        <w:numPr>
          <w:ilvl w:val="0"/>
          <w:numId w:val="203"/>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Go to the top right corner in the Language List. </w:t>
      </w:r>
    </w:p>
    <w:p w14:paraId="713E1947" w14:textId="77777777" w:rsidR="005037B3" w:rsidRDefault="005037B3" w:rsidP="00316914">
      <w:pPr>
        <w:numPr>
          <w:ilvl w:val="0"/>
          <w:numId w:val="203"/>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765CA968" w14:textId="77777777" w:rsidR="005037B3" w:rsidRDefault="005037B3" w:rsidP="00316914">
      <w:pPr>
        <w:numPr>
          <w:ilvl w:val="0"/>
          <w:numId w:val="203"/>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A new screen showing “Add Language” will be opened.  </w:t>
      </w:r>
    </w:p>
    <w:p w14:paraId="5BDBFB48" w14:textId="77777777" w:rsidR="005037B3" w:rsidRDefault="005037B3" w:rsidP="00316914">
      <w:pPr>
        <w:numPr>
          <w:ilvl w:val="0"/>
          <w:numId w:val="203"/>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Enter the required details (Language name, and display name) and click on the “Submit” button.</w:t>
      </w:r>
    </w:p>
    <w:p w14:paraId="2143E6C7"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B0A6E32" w14:textId="77777777" w:rsidR="00DD022F" w:rsidRDefault="005037B3" w:rsidP="00DD022F">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148FEA50" wp14:editId="2850561D">
            <wp:extent cx="3720938" cy="2272931"/>
            <wp:effectExtent l="0" t="0" r="0" b="0"/>
            <wp:docPr id="1008"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58"/>
                    <a:srcRect/>
                    <a:stretch>
                      <a:fillRect/>
                    </a:stretch>
                  </pic:blipFill>
                  <pic:spPr>
                    <a:xfrm>
                      <a:off x="0" y="0"/>
                      <a:ext cx="3720938" cy="2272931"/>
                    </a:xfrm>
                    <a:prstGeom prst="rect">
                      <a:avLst/>
                    </a:prstGeom>
                    <a:ln/>
                  </pic:spPr>
                </pic:pic>
              </a:graphicData>
            </a:graphic>
          </wp:inline>
        </w:drawing>
      </w:r>
    </w:p>
    <w:p w14:paraId="44F9302B" w14:textId="45A80457" w:rsidR="005037B3" w:rsidRDefault="00DD022F" w:rsidP="00DD022F">
      <w:pPr>
        <w:pStyle w:val="Caption"/>
        <w:jc w:val="center"/>
        <w:rPr>
          <w:rFonts w:ascii="Gill Sans" w:eastAsia="Gill Sans" w:hAnsi="Gill Sans" w:cs="Gill Sans"/>
          <w:color w:val="000000"/>
        </w:rPr>
      </w:pPr>
      <w:r>
        <w:t xml:space="preserve">Figure </w:t>
      </w:r>
      <w:r w:rsidR="009A4268">
        <w:t>10</w:t>
      </w:r>
      <w:r>
        <w:t>.D.a- Add Language</w:t>
      </w:r>
    </w:p>
    <w:p w14:paraId="3C37481D" w14:textId="77777777" w:rsidR="005037B3" w:rsidRDefault="005037B3" w:rsidP="005037B3">
      <w:pPr>
        <w:pBdr>
          <w:top w:val="nil"/>
          <w:left w:val="nil"/>
          <w:bottom w:val="nil"/>
          <w:right w:val="nil"/>
          <w:between w:val="nil"/>
        </w:pBdr>
        <w:jc w:val="both"/>
        <w:rPr>
          <w:rFonts w:ascii="Gill Sans" w:eastAsia="Gill Sans" w:hAnsi="Gill Sans" w:cs="Gill Sans"/>
          <w:color w:val="000000"/>
        </w:rPr>
      </w:pPr>
    </w:p>
    <w:p w14:paraId="2FD6434C" w14:textId="77777777" w:rsidR="005037B3" w:rsidRDefault="005037B3" w:rsidP="005037B3">
      <w:pPr>
        <w:pBdr>
          <w:top w:val="nil"/>
          <w:left w:val="nil"/>
          <w:bottom w:val="nil"/>
          <w:right w:val="nil"/>
          <w:between w:val="nil"/>
        </w:pBdr>
        <w:rPr>
          <w:rFonts w:ascii="Gill Sans" w:eastAsia="Gill Sans" w:hAnsi="Gill Sans" w:cs="Gill Sans"/>
          <w:b/>
          <w:color w:val="000000"/>
          <w:sz w:val="36"/>
          <w:szCs w:val="36"/>
        </w:rPr>
      </w:pPr>
    </w:p>
    <w:p w14:paraId="46C2FBED" w14:textId="04726A41" w:rsidR="005037B3" w:rsidRPr="00B63E9A" w:rsidRDefault="005037B3" w:rsidP="00316914">
      <w:pPr>
        <w:numPr>
          <w:ilvl w:val="0"/>
          <w:numId w:val="6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lastRenderedPageBreak/>
        <w:t>Update Language</w:t>
      </w:r>
    </w:p>
    <w:p w14:paraId="41478106" w14:textId="77777777" w:rsidR="005037B3" w:rsidRDefault="005037B3" w:rsidP="00316914">
      <w:pPr>
        <w:numPr>
          <w:ilvl w:val="0"/>
          <w:numId w:val="1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a language, go to the Language List.</w:t>
      </w:r>
    </w:p>
    <w:p w14:paraId="6F2D996B" w14:textId="77777777" w:rsidR="005037B3" w:rsidRDefault="005037B3" w:rsidP="00316914">
      <w:pPr>
        <w:numPr>
          <w:ilvl w:val="0"/>
          <w:numId w:val="1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fields that need changing and click on the “Submit” button.</w:t>
      </w:r>
    </w:p>
    <w:p w14:paraId="4363A0B2"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7A1C3541" w14:textId="77777777" w:rsidR="00DD022F" w:rsidRDefault="005037B3" w:rsidP="00DD022F">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1778CFA1" wp14:editId="2D047146">
            <wp:extent cx="4068600" cy="2647679"/>
            <wp:effectExtent l="0" t="0" r="0" b="0"/>
            <wp:docPr id="87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59"/>
                    <a:srcRect/>
                    <a:stretch>
                      <a:fillRect/>
                    </a:stretch>
                  </pic:blipFill>
                  <pic:spPr>
                    <a:xfrm>
                      <a:off x="0" y="0"/>
                      <a:ext cx="4068600" cy="2647679"/>
                    </a:xfrm>
                    <a:prstGeom prst="rect">
                      <a:avLst/>
                    </a:prstGeom>
                    <a:ln/>
                  </pic:spPr>
                </pic:pic>
              </a:graphicData>
            </a:graphic>
          </wp:inline>
        </w:drawing>
      </w:r>
    </w:p>
    <w:p w14:paraId="6F0357F8" w14:textId="5CC96A89" w:rsidR="00DD022F" w:rsidRDefault="00DD022F" w:rsidP="00DD022F">
      <w:pPr>
        <w:pStyle w:val="Caption"/>
        <w:jc w:val="center"/>
      </w:pPr>
      <w:r>
        <w:t xml:space="preserve">Figure </w:t>
      </w:r>
      <w:r w:rsidR="009A4268">
        <w:t>10</w:t>
      </w:r>
      <w:r>
        <w:t>.D.b- Update Language</w:t>
      </w:r>
    </w:p>
    <w:p w14:paraId="31971EE5" w14:textId="77777777" w:rsidR="00DD022F" w:rsidRPr="00DD022F" w:rsidRDefault="00DD022F" w:rsidP="00DD022F"/>
    <w:p w14:paraId="1FD2150F" w14:textId="77777777" w:rsidR="005037B3" w:rsidRDefault="005037B3" w:rsidP="00316914">
      <w:pPr>
        <w:pStyle w:val="Heading"/>
        <w:numPr>
          <w:ilvl w:val="0"/>
          <w:numId w:val="249"/>
        </w:numPr>
        <w:rPr>
          <w:highlight w:val="white"/>
        </w:rPr>
      </w:pPr>
      <w:bookmarkStart w:id="106" w:name="_Toc57478164"/>
      <w:r>
        <w:rPr>
          <w:highlight w:val="white"/>
        </w:rPr>
        <w:t>Realm</w:t>
      </w:r>
      <w:bookmarkEnd w:id="106"/>
    </w:p>
    <w:p w14:paraId="6CB22694" w14:textId="08A258A3" w:rsidR="005037B3" w:rsidRPr="00DD022F" w:rsidRDefault="005037B3" w:rsidP="00DD022F">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 xml:space="preserve">Realm defines a domain of activity such as Global Health. A </w:t>
      </w:r>
      <w:r>
        <w:rPr>
          <w:rFonts w:ascii="Gill Sans" w:eastAsia="Gill Sans" w:hAnsi="Gill Sans" w:cs="Gill Sans"/>
          <w:b/>
          <w:color w:val="000000"/>
        </w:rPr>
        <w:t xml:space="preserve">Realm </w:t>
      </w:r>
      <w:r>
        <w:rPr>
          <w:rFonts w:ascii="Gill Sans" w:eastAsia="Gill Sans" w:hAnsi="Gill Sans" w:cs="Gill Sans"/>
          <w:color w:val="000000"/>
        </w:rPr>
        <w:t xml:space="preserve">governs all the master data for every program and their supply plans. The </w:t>
      </w:r>
      <w:r w:rsidRPr="00B63E9A">
        <w:rPr>
          <w:rFonts w:ascii="Gill Sans" w:eastAsia="Gill Sans" w:hAnsi="Gill Sans" w:cs="Gill Sans"/>
          <w:b/>
          <w:color w:val="000000"/>
        </w:rPr>
        <w:t>Realm Admins</w:t>
      </w:r>
      <w:r>
        <w:rPr>
          <w:rFonts w:ascii="Gill Sans" w:eastAsia="Gill Sans" w:hAnsi="Gill Sans" w:cs="Gill Sans"/>
          <w:color w:val="000000"/>
        </w:rPr>
        <w:t xml:space="preserve"> will be able to create Programs. </w:t>
      </w:r>
      <w:r w:rsidRPr="00B63E9A">
        <w:rPr>
          <w:rFonts w:ascii="Gill Sans" w:eastAsia="Gill Sans" w:hAnsi="Gill Sans" w:cs="Gill Sans"/>
          <w:b/>
          <w:color w:val="000000"/>
        </w:rPr>
        <w:t>Realm Admins will have access to Technical areas, Planning Units, Orga</w:t>
      </w:r>
      <w:r w:rsidR="00DD022F">
        <w:rPr>
          <w:rFonts w:ascii="Gill Sans" w:eastAsia="Gill Sans" w:hAnsi="Gill Sans" w:cs="Gill Sans"/>
          <w:b/>
          <w:color w:val="000000"/>
        </w:rPr>
        <w:t xml:space="preserve">nization List and Region List. </w:t>
      </w:r>
    </w:p>
    <w:p w14:paraId="097EFB26"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67758C30" w14:textId="77777777" w:rsidR="005037B3" w:rsidRDefault="005037B3" w:rsidP="00316914">
      <w:pPr>
        <w:numPr>
          <w:ilvl w:val="0"/>
          <w:numId w:val="16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“Application Masters”.</w:t>
      </w:r>
    </w:p>
    <w:p w14:paraId="238FEDCC" w14:textId="77777777" w:rsidR="005037B3" w:rsidRDefault="005037B3" w:rsidP="00316914">
      <w:pPr>
        <w:numPr>
          <w:ilvl w:val="0"/>
          <w:numId w:val="16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“Realm” and a screen will be shown as seen below:</w:t>
      </w:r>
    </w:p>
    <w:p w14:paraId="63A27536"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2203E2FC" w14:textId="77777777" w:rsidR="00DD022F" w:rsidRDefault="005037B3" w:rsidP="00F915E0">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7D8F4F0A" wp14:editId="1E7A62FF">
            <wp:extent cx="6119820" cy="1447800"/>
            <wp:effectExtent l="0" t="0" r="0" b="0"/>
            <wp:docPr id="100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60"/>
                    <a:srcRect/>
                    <a:stretch>
                      <a:fillRect/>
                    </a:stretch>
                  </pic:blipFill>
                  <pic:spPr>
                    <a:xfrm>
                      <a:off x="0" y="0"/>
                      <a:ext cx="6119820" cy="1447800"/>
                    </a:xfrm>
                    <a:prstGeom prst="rect">
                      <a:avLst/>
                    </a:prstGeom>
                    <a:ln/>
                  </pic:spPr>
                </pic:pic>
              </a:graphicData>
            </a:graphic>
          </wp:inline>
        </w:drawing>
      </w:r>
    </w:p>
    <w:p w14:paraId="03E6E1C5" w14:textId="6910879F" w:rsidR="005037B3" w:rsidRDefault="00DD022F" w:rsidP="00DD022F">
      <w:pPr>
        <w:pStyle w:val="Caption"/>
        <w:jc w:val="center"/>
        <w:rPr>
          <w:rFonts w:ascii="Gill Sans" w:eastAsia="Gill Sans" w:hAnsi="Gill Sans" w:cs="Gill Sans"/>
          <w:color w:val="000000"/>
        </w:rPr>
      </w:pPr>
      <w:r>
        <w:t xml:space="preserve">Figure </w:t>
      </w:r>
      <w:r w:rsidR="009A4268">
        <w:t>10</w:t>
      </w:r>
      <w:r>
        <w:t>.E- Realm</w:t>
      </w:r>
    </w:p>
    <w:p w14:paraId="4B6FF298" w14:textId="77777777" w:rsidR="005037B3" w:rsidRDefault="005037B3" w:rsidP="005037B3">
      <w:pPr>
        <w:pBdr>
          <w:top w:val="nil"/>
          <w:left w:val="nil"/>
          <w:bottom w:val="nil"/>
          <w:right w:val="nil"/>
          <w:between w:val="nil"/>
        </w:pBdr>
        <w:rPr>
          <w:rFonts w:ascii="Gill Sans" w:eastAsia="Gill Sans" w:hAnsi="Gill Sans" w:cs="Gill Sans"/>
          <w:b/>
        </w:rPr>
      </w:pPr>
    </w:p>
    <w:p w14:paraId="20BA9B9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1F0D38B" w14:textId="77777777" w:rsidR="005037B3" w:rsidRDefault="005037B3" w:rsidP="00316914">
      <w:pPr>
        <w:keepNext/>
        <w:widowControl w:val="0"/>
        <w:numPr>
          <w:ilvl w:val="0"/>
          <w:numId w:val="120"/>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lastRenderedPageBreak/>
        <w:t xml:space="preserve">Add Realm </w:t>
      </w:r>
    </w:p>
    <w:p w14:paraId="7EF0387C"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60B3E7B4" w14:textId="35153CC4" w:rsidR="005037B3" w:rsidRDefault="005037B3" w:rsidP="00F915E0">
      <w:p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Adding realms is only available to </w:t>
      </w:r>
      <w:r w:rsidRPr="00B63E9A">
        <w:rPr>
          <w:rFonts w:ascii="Gill Sans" w:eastAsia="Gill Sans" w:hAnsi="Gill Sans" w:cs="Gill Sans"/>
          <w:b/>
          <w:color w:val="000000"/>
        </w:rPr>
        <w:t>Application Admins</w:t>
      </w:r>
      <w:r>
        <w:rPr>
          <w:rFonts w:ascii="Gill Sans" w:eastAsia="Gill Sans" w:hAnsi="Gill Sans" w:cs="Gill Sans"/>
          <w:color w:val="000000"/>
        </w:rPr>
        <w:t>.</w:t>
      </w:r>
    </w:p>
    <w:p w14:paraId="0AC8F1F0" w14:textId="77777777" w:rsidR="00DD022F" w:rsidRDefault="00DD022F" w:rsidP="005037B3">
      <w:pPr>
        <w:pBdr>
          <w:top w:val="nil"/>
          <w:left w:val="nil"/>
          <w:bottom w:val="nil"/>
          <w:right w:val="nil"/>
          <w:between w:val="nil"/>
        </w:pBdr>
        <w:ind w:left="720"/>
        <w:jc w:val="both"/>
        <w:rPr>
          <w:rFonts w:ascii="Gill Sans" w:eastAsia="Gill Sans" w:hAnsi="Gill Sans" w:cs="Gill Sans"/>
          <w:color w:val="000000"/>
        </w:rPr>
      </w:pPr>
    </w:p>
    <w:p w14:paraId="376829F0" w14:textId="77777777" w:rsidR="00DD022F" w:rsidRDefault="005037B3" w:rsidP="00DD022F">
      <w:pPr>
        <w:keepNext/>
        <w:pBdr>
          <w:top w:val="nil"/>
          <w:left w:val="nil"/>
          <w:bottom w:val="nil"/>
          <w:right w:val="nil"/>
          <w:between w:val="nil"/>
        </w:pBdr>
        <w:ind w:left="720"/>
        <w:jc w:val="center"/>
      </w:pPr>
      <w:r>
        <w:rPr>
          <w:rFonts w:ascii="Gill Sans" w:eastAsia="Gill Sans" w:hAnsi="Gill Sans" w:cs="Gill Sans"/>
          <w:noProof/>
          <w:lang w:eastAsia="en-US" w:bidi="ar-SA"/>
        </w:rPr>
        <w:drawing>
          <wp:inline distT="114300" distB="114300" distL="114300" distR="114300" wp14:anchorId="68292440" wp14:editId="58349EF0">
            <wp:extent cx="3723256" cy="4301807"/>
            <wp:effectExtent l="0" t="0" r="0" b="0"/>
            <wp:docPr id="944"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1"/>
                    <a:srcRect/>
                    <a:stretch>
                      <a:fillRect/>
                    </a:stretch>
                  </pic:blipFill>
                  <pic:spPr>
                    <a:xfrm>
                      <a:off x="0" y="0"/>
                      <a:ext cx="3723256" cy="4301807"/>
                    </a:xfrm>
                    <a:prstGeom prst="rect">
                      <a:avLst/>
                    </a:prstGeom>
                    <a:ln/>
                  </pic:spPr>
                </pic:pic>
              </a:graphicData>
            </a:graphic>
          </wp:inline>
        </w:drawing>
      </w:r>
    </w:p>
    <w:p w14:paraId="510218BC" w14:textId="34B04636" w:rsidR="005037B3" w:rsidRPr="00DD022F" w:rsidRDefault="00DD022F" w:rsidP="00DD022F">
      <w:pPr>
        <w:pStyle w:val="Caption"/>
        <w:jc w:val="center"/>
      </w:pPr>
      <w:r>
        <w:t xml:space="preserve">Figure </w:t>
      </w:r>
      <w:r w:rsidR="009A4268">
        <w:t>10</w:t>
      </w:r>
      <w:r>
        <w:t>.E.a- Add Realm</w:t>
      </w:r>
    </w:p>
    <w:p w14:paraId="587BCEEB" w14:textId="77777777" w:rsidR="005037B3" w:rsidRDefault="005037B3" w:rsidP="00316914">
      <w:pPr>
        <w:numPr>
          <w:ilvl w:val="0"/>
          <w:numId w:val="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Realm List. </w:t>
      </w:r>
    </w:p>
    <w:p w14:paraId="20BDF96C" w14:textId="77777777" w:rsidR="005037B3" w:rsidRDefault="005037B3" w:rsidP="00316914">
      <w:pPr>
        <w:numPr>
          <w:ilvl w:val="0"/>
          <w:numId w:val="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blue colored add button (+) below the profile icon. The “Add Realm” screen will be opened. </w:t>
      </w:r>
    </w:p>
    <w:p w14:paraId="331654DD" w14:textId="77777777" w:rsidR="005037B3" w:rsidRDefault="005037B3" w:rsidP="00316914">
      <w:pPr>
        <w:numPr>
          <w:ilvl w:val="0"/>
          <w:numId w:val="1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Enter the </w:t>
      </w:r>
      <w:r>
        <w:rPr>
          <w:rFonts w:ascii="Gill Sans" w:eastAsia="Gill Sans" w:hAnsi="Gill Sans" w:cs="Gill Sans"/>
        </w:rPr>
        <w:t>required</w:t>
      </w:r>
      <w:r>
        <w:rPr>
          <w:rFonts w:ascii="Gill Sans" w:eastAsia="Gill Sans" w:hAnsi="Gill Sans" w:cs="Gill Sans"/>
          <w:color w:val="000000"/>
        </w:rPr>
        <w:t xml:space="preserve"> details and click on the “Submit” button.</w:t>
      </w:r>
    </w:p>
    <w:p w14:paraId="7AC277B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17710E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8BF0C22" w14:textId="0BE3D360" w:rsidR="005037B3" w:rsidRPr="00F915E0" w:rsidRDefault="005037B3" w:rsidP="00316914">
      <w:pPr>
        <w:keepNext/>
        <w:widowControl w:val="0"/>
        <w:numPr>
          <w:ilvl w:val="0"/>
          <w:numId w:val="120"/>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rPr>
        <w:t>Update Realm</w:t>
      </w:r>
    </w:p>
    <w:p w14:paraId="6E32FC9A" w14:textId="58D3306E" w:rsidR="00F915E0" w:rsidRDefault="005037B3" w:rsidP="00F915E0">
      <w:p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Both </w:t>
      </w:r>
      <w:r w:rsidRPr="00B63E9A">
        <w:rPr>
          <w:rFonts w:ascii="Gill Sans" w:eastAsia="Gill Sans" w:hAnsi="Gill Sans" w:cs="Gill Sans"/>
          <w:b/>
          <w:color w:val="000000"/>
        </w:rPr>
        <w:t>Application Admins and Realm Admins</w:t>
      </w:r>
      <w:r w:rsidR="00F915E0">
        <w:rPr>
          <w:rFonts w:ascii="Gill Sans" w:eastAsia="Gill Sans" w:hAnsi="Gill Sans" w:cs="Gill Sans"/>
          <w:color w:val="000000"/>
        </w:rPr>
        <w:t xml:space="preserve"> can edit existing realms.</w:t>
      </w:r>
    </w:p>
    <w:p w14:paraId="38F5C38E" w14:textId="77777777" w:rsidR="00F915E0" w:rsidRDefault="00F915E0" w:rsidP="00F915E0">
      <w:pPr>
        <w:pBdr>
          <w:top w:val="nil"/>
          <w:left w:val="nil"/>
          <w:bottom w:val="nil"/>
          <w:right w:val="nil"/>
          <w:between w:val="nil"/>
        </w:pBdr>
        <w:jc w:val="both"/>
        <w:rPr>
          <w:rFonts w:ascii="Gill Sans" w:eastAsia="Gill Sans" w:hAnsi="Gill Sans" w:cs="Gill Sans"/>
          <w:color w:val="000000"/>
        </w:rPr>
      </w:pPr>
    </w:p>
    <w:p w14:paraId="5323B5A0" w14:textId="77777777" w:rsidR="005037B3" w:rsidRDefault="005037B3" w:rsidP="00316914">
      <w:pPr>
        <w:numPr>
          <w:ilvl w:val="0"/>
          <w:numId w:val="1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click on any realm on the Realm List.</w:t>
      </w:r>
    </w:p>
    <w:p w14:paraId="1BFBA47A" w14:textId="77777777" w:rsidR="005037B3" w:rsidRDefault="005037B3" w:rsidP="00316914">
      <w:pPr>
        <w:numPr>
          <w:ilvl w:val="0"/>
          <w:numId w:val="1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any field that needs to be changed or updated.</w:t>
      </w:r>
    </w:p>
    <w:p w14:paraId="1FE19EA2" w14:textId="77777777" w:rsidR="005037B3" w:rsidRDefault="005037B3" w:rsidP="00316914">
      <w:pPr>
        <w:numPr>
          <w:ilvl w:val="0"/>
          <w:numId w:val="1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“Update” button.</w:t>
      </w:r>
    </w:p>
    <w:p w14:paraId="2D8F7D2D"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74C1F665" w14:textId="77777777" w:rsidR="005037B3" w:rsidRDefault="005037B3" w:rsidP="005037B3">
      <w:pPr>
        <w:pBdr>
          <w:top w:val="nil"/>
          <w:left w:val="nil"/>
          <w:bottom w:val="nil"/>
          <w:right w:val="nil"/>
          <w:between w:val="nil"/>
        </w:pBdr>
        <w:ind w:left="1080"/>
        <w:rPr>
          <w:rFonts w:ascii="Gill Sans" w:eastAsia="Gill Sans" w:hAnsi="Gill Sans" w:cs="Gill Sans"/>
          <w:b/>
          <w:color w:val="000000"/>
        </w:rPr>
      </w:pPr>
    </w:p>
    <w:p w14:paraId="0446181F" w14:textId="77777777" w:rsidR="00F915E0" w:rsidRDefault="005037B3" w:rsidP="00F915E0">
      <w:pPr>
        <w:keepNext/>
        <w:pBdr>
          <w:top w:val="nil"/>
          <w:left w:val="nil"/>
          <w:bottom w:val="nil"/>
          <w:right w:val="nil"/>
          <w:between w:val="nil"/>
        </w:pBdr>
        <w:ind w:left="720"/>
        <w:jc w:val="center"/>
      </w:pPr>
      <w:r>
        <w:rPr>
          <w:rFonts w:ascii="Gill Sans" w:eastAsia="Gill Sans" w:hAnsi="Gill Sans" w:cs="Gill Sans"/>
          <w:noProof/>
          <w:lang w:eastAsia="en-US" w:bidi="ar-SA"/>
        </w:rPr>
        <w:lastRenderedPageBreak/>
        <w:drawing>
          <wp:inline distT="114300" distB="114300" distL="114300" distR="114300" wp14:anchorId="4B518FDB" wp14:editId="75C22FE8">
            <wp:extent cx="3235163" cy="4094958"/>
            <wp:effectExtent l="0" t="0" r="0" b="0"/>
            <wp:docPr id="990"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62"/>
                    <a:srcRect/>
                    <a:stretch>
                      <a:fillRect/>
                    </a:stretch>
                  </pic:blipFill>
                  <pic:spPr>
                    <a:xfrm>
                      <a:off x="0" y="0"/>
                      <a:ext cx="3235163" cy="4094958"/>
                    </a:xfrm>
                    <a:prstGeom prst="rect">
                      <a:avLst/>
                    </a:prstGeom>
                    <a:ln/>
                  </pic:spPr>
                </pic:pic>
              </a:graphicData>
            </a:graphic>
          </wp:inline>
        </w:drawing>
      </w:r>
    </w:p>
    <w:p w14:paraId="0E8D6415" w14:textId="4207DA0D" w:rsidR="005037B3" w:rsidRDefault="00F915E0" w:rsidP="00F915E0">
      <w:pPr>
        <w:pStyle w:val="Caption"/>
        <w:jc w:val="center"/>
        <w:rPr>
          <w:rFonts w:ascii="Gill Sans" w:eastAsia="Gill Sans" w:hAnsi="Gill Sans" w:cs="Gill Sans"/>
          <w:color w:val="000000"/>
        </w:rPr>
      </w:pPr>
      <w:r>
        <w:t xml:space="preserve">Figure </w:t>
      </w:r>
      <w:r w:rsidR="009A4268">
        <w:t>10</w:t>
      </w:r>
      <w:r>
        <w:t>.E.b- Update Realm</w:t>
      </w:r>
    </w:p>
    <w:p w14:paraId="61454588"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39894C52" w14:textId="77777777" w:rsidR="005037B3" w:rsidRDefault="005037B3" w:rsidP="00316914">
      <w:pPr>
        <w:keepNext/>
        <w:widowControl w:val="0"/>
        <w:numPr>
          <w:ilvl w:val="0"/>
          <w:numId w:val="120"/>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rPr>
        <w:t>Add Countries to a Realm</w:t>
      </w:r>
    </w:p>
    <w:p w14:paraId="6341BE6D" w14:textId="77777777" w:rsidR="005037B3" w:rsidRDefault="005037B3" w:rsidP="005037B3">
      <w:pPr>
        <w:pBdr>
          <w:top w:val="nil"/>
          <w:left w:val="nil"/>
          <w:bottom w:val="nil"/>
          <w:right w:val="nil"/>
          <w:between w:val="nil"/>
        </w:pBdr>
        <w:rPr>
          <w:rFonts w:ascii="Gill Sans" w:eastAsia="Gill Sans" w:hAnsi="Gill Sans" w:cs="Gill Sans"/>
          <w:b/>
          <w:color w:val="000000"/>
          <w:sz w:val="20"/>
          <w:szCs w:val="20"/>
        </w:rPr>
      </w:pPr>
    </w:p>
    <w:p w14:paraId="6C33573A" w14:textId="77777777" w:rsidR="005037B3" w:rsidRDefault="005037B3" w:rsidP="00B63E9A">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the Realm section, </w:t>
      </w:r>
      <w:r w:rsidRPr="00B63E9A">
        <w:rPr>
          <w:rFonts w:ascii="Gill Sans" w:eastAsia="Gill Sans" w:hAnsi="Gill Sans" w:cs="Gill Sans"/>
          <w:b/>
          <w:color w:val="000000"/>
        </w:rPr>
        <w:t>Application and Realm Admins</w:t>
      </w:r>
      <w:r>
        <w:rPr>
          <w:rFonts w:ascii="Gill Sans" w:eastAsia="Gill Sans" w:hAnsi="Gill Sans" w:cs="Gill Sans"/>
          <w:color w:val="000000"/>
        </w:rPr>
        <w:t xml:space="preserve"> can add countries to an existing realm:</w:t>
      </w:r>
    </w:p>
    <w:p w14:paraId="08A6410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D19BE93" w14:textId="77777777" w:rsidR="005037B3" w:rsidRDefault="005037B3" w:rsidP="00316914">
      <w:pPr>
        <w:numPr>
          <w:ilvl w:val="0"/>
          <w:numId w:val="117"/>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Right click on the specific Realm.</w:t>
      </w:r>
    </w:p>
    <w:p w14:paraId="0FB0F21C" w14:textId="79E950B5" w:rsidR="005037B3" w:rsidRDefault="005037B3" w:rsidP="00316914">
      <w:pPr>
        <w:numPr>
          <w:ilvl w:val="0"/>
          <w:numId w:val="117"/>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“Map countries to this realm” shown below</w:t>
      </w:r>
      <w:r w:rsidR="00F915E0">
        <w:rPr>
          <w:rFonts w:ascii="Gill Sans" w:eastAsia="Gill Sans" w:hAnsi="Gill Sans" w:cs="Gill Sans"/>
          <w:color w:val="000000"/>
        </w:rPr>
        <w:t>:</w:t>
      </w:r>
    </w:p>
    <w:p w14:paraId="62C790E6" w14:textId="4501C62C" w:rsidR="00F915E0"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4AEB5529" wp14:editId="35B4C580">
            <wp:extent cx="6120130" cy="1823085"/>
            <wp:effectExtent l="0" t="0" r="0" b="0"/>
            <wp:docPr id="95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63"/>
                    <a:srcRect/>
                    <a:stretch>
                      <a:fillRect/>
                    </a:stretch>
                  </pic:blipFill>
                  <pic:spPr>
                    <a:xfrm>
                      <a:off x="0" y="0"/>
                      <a:ext cx="6120130" cy="1823085"/>
                    </a:xfrm>
                    <a:prstGeom prst="rect">
                      <a:avLst/>
                    </a:prstGeom>
                    <a:ln/>
                  </pic:spPr>
                </pic:pic>
              </a:graphicData>
            </a:graphic>
          </wp:inline>
        </w:drawing>
      </w:r>
    </w:p>
    <w:p w14:paraId="34A506E5" w14:textId="3537E560" w:rsidR="005037B3" w:rsidRPr="00F915E0" w:rsidRDefault="00F915E0" w:rsidP="00F915E0">
      <w:pPr>
        <w:pStyle w:val="Caption"/>
        <w:jc w:val="center"/>
        <w:rPr>
          <w:rFonts w:ascii="Gill Sans" w:eastAsia="Gill Sans" w:hAnsi="Gill Sans" w:cs="Gill Sans"/>
          <w:color w:val="000000"/>
        </w:rPr>
      </w:pPr>
      <w:r>
        <w:t xml:space="preserve">Figure </w:t>
      </w:r>
      <w:r w:rsidR="009A4268">
        <w:t>10</w:t>
      </w:r>
      <w:r>
        <w:t>.E.c- Map Realm Country</w:t>
      </w:r>
    </w:p>
    <w:p w14:paraId="3A0656B5" w14:textId="3C7B9B11" w:rsidR="005037B3" w:rsidRDefault="005037B3" w:rsidP="00316914">
      <w:pPr>
        <w:numPr>
          <w:ilvl w:val="0"/>
          <w:numId w:val="1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to add the required information.</w:t>
      </w:r>
    </w:p>
    <w:p w14:paraId="20393D97"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3C7104E2" w14:textId="18E1A0BC" w:rsidR="00F915E0"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3E10838E" wp14:editId="7309A0D4">
            <wp:extent cx="6120130" cy="2065655"/>
            <wp:effectExtent l="0" t="0" r="0" b="0"/>
            <wp:docPr id="96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64"/>
                    <a:srcRect/>
                    <a:stretch>
                      <a:fillRect/>
                    </a:stretch>
                  </pic:blipFill>
                  <pic:spPr>
                    <a:xfrm>
                      <a:off x="0" y="0"/>
                      <a:ext cx="6120130" cy="2065655"/>
                    </a:xfrm>
                    <a:prstGeom prst="rect">
                      <a:avLst/>
                    </a:prstGeom>
                    <a:ln/>
                  </pic:spPr>
                </pic:pic>
              </a:graphicData>
            </a:graphic>
          </wp:inline>
        </w:drawing>
      </w:r>
    </w:p>
    <w:p w14:paraId="24DB21CB" w14:textId="11AF9A05" w:rsidR="005037B3" w:rsidRPr="00F915E0" w:rsidRDefault="00F915E0" w:rsidP="00F915E0">
      <w:pPr>
        <w:pStyle w:val="Caption"/>
        <w:jc w:val="center"/>
        <w:rPr>
          <w:rFonts w:ascii="Gill Sans" w:eastAsia="Gill Sans" w:hAnsi="Gill Sans" w:cs="Gill Sans"/>
          <w:b/>
          <w:color w:val="000000"/>
        </w:rPr>
      </w:pPr>
      <w:r>
        <w:t xml:space="preserve">Figure </w:t>
      </w:r>
      <w:r w:rsidR="009A4268">
        <w:t>10</w:t>
      </w:r>
      <w:r>
        <w:t>.E.c- Add Realm Country</w:t>
      </w:r>
    </w:p>
    <w:p w14:paraId="386CF53D" w14:textId="67C6FC25" w:rsidR="005037B3" w:rsidRDefault="005037B3" w:rsidP="005037B3">
      <w:pPr>
        <w:pBdr>
          <w:top w:val="nil"/>
          <w:left w:val="nil"/>
          <w:bottom w:val="nil"/>
          <w:right w:val="nil"/>
          <w:between w:val="nil"/>
        </w:pBdr>
        <w:rPr>
          <w:rFonts w:ascii="Gill Sans" w:eastAsia="Gill Sans" w:hAnsi="Gill Sans" w:cs="Gill Sans"/>
        </w:rPr>
      </w:pPr>
    </w:p>
    <w:p w14:paraId="47090272" w14:textId="77777777" w:rsidR="005037B3" w:rsidRDefault="005037B3" w:rsidP="00316914">
      <w:pPr>
        <w:numPr>
          <w:ilvl w:val="0"/>
          <w:numId w:val="117"/>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Now click on the “Submit” button. </w:t>
      </w:r>
    </w:p>
    <w:p w14:paraId="3FAFAEB9"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51CECAD8" w14:textId="77777777" w:rsidR="005037B3" w:rsidRDefault="005037B3" w:rsidP="00316914">
      <w:pPr>
        <w:pStyle w:val="Heading"/>
        <w:numPr>
          <w:ilvl w:val="0"/>
          <w:numId w:val="249"/>
        </w:numPr>
        <w:rPr>
          <w:highlight w:val="white"/>
        </w:rPr>
      </w:pPr>
      <w:bookmarkStart w:id="107" w:name="_Toc57478165"/>
      <w:r>
        <w:rPr>
          <w:highlight w:val="white"/>
        </w:rPr>
        <w:t>Unit</w:t>
      </w:r>
      <w:bookmarkEnd w:id="107"/>
    </w:p>
    <w:p w14:paraId="05489FEE" w14:textId="77777777" w:rsidR="005037B3" w:rsidRDefault="005037B3" w:rsidP="00B63E9A">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Unit is a fixed quantity (in this case a value like mL, gm or even Box) used as a standard of measurement. Only </w:t>
      </w:r>
      <w:r w:rsidRPr="00B63E9A">
        <w:rPr>
          <w:rFonts w:ascii="Gill Sans" w:eastAsia="Gill Sans" w:hAnsi="Gill Sans" w:cs="Gill Sans"/>
          <w:b/>
          <w:color w:val="000000"/>
        </w:rPr>
        <w:t>Application Admins</w:t>
      </w:r>
      <w:r>
        <w:rPr>
          <w:rFonts w:ascii="Gill Sans" w:eastAsia="Gill Sans" w:hAnsi="Gill Sans" w:cs="Gill Sans"/>
          <w:color w:val="000000"/>
        </w:rPr>
        <w:t xml:space="preserve"> can add/edit the master list of units available.</w:t>
      </w:r>
    </w:p>
    <w:p w14:paraId="4E2C30AC"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10540DB4" w14:textId="77777777" w:rsidR="005037B3" w:rsidRDefault="005037B3" w:rsidP="00316914">
      <w:pPr>
        <w:numPr>
          <w:ilvl w:val="0"/>
          <w:numId w:val="22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“Application Masters” and Click on the side arrow.</w:t>
      </w:r>
    </w:p>
    <w:p w14:paraId="712F2ADE" w14:textId="1B939158" w:rsidR="005037B3" w:rsidRPr="00F915E0" w:rsidRDefault="005037B3" w:rsidP="00316914">
      <w:pPr>
        <w:numPr>
          <w:ilvl w:val="0"/>
          <w:numId w:val="22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the “Unit” and a list will be shown.</w:t>
      </w:r>
    </w:p>
    <w:p w14:paraId="66416E1D" w14:textId="77777777" w:rsidR="00F915E0" w:rsidRDefault="005037B3" w:rsidP="00F915E0">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30E03638" wp14:editId="536BE358">
            <wp:extent cx="5867400" cy="3200400"/>
            <wp:effectExtent l="0" t="0" r="0" b="0"/>
            <wp:docPr id="92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5"/>
                    <a:srcRect/>
                    <a:stretch>
                      <a:fillRect/>
                    </a:stretch>
                  </pic:blipFill>
                  <pic:spPr>
                    <a:xfrm>
                      <a:off x="0" y="0"/>
                      <a:ext cx="5867715" cy="3200572"/>
                    </a:xfrm>
                    <a:prstGeom prst="rect">
                      <a:avLst/>
                    </a:prstGeom>
                    <a:ln/>
                  </pic:spPr>
                </pic:pic>
              </a:graphicData>
            </a:graphic>
          </wp:inline>
        </w:drawing>
      </w:r>
    </w:p>
    <w:p w14:paraId="5686CD2F" w14:textId="211641A3" w:rsidR="005037B3" w:rsidRDefault="00F915E0" w:rsidP="00F915E0">
      <w:pPr>
        <w:pStyle w:val="Caption"/>
        <w:jc w:val="center"/>
        <w:rPr>
          <w:rFonts w:ascii="Gill Sans" w:eastAsia="Gill Sans" w:hAnsi="Gill Sans" w:cs="Gill Sans"/>
          <w:color w:val="000000"/>
          <w:sz w:val="20"/>
          <w:szCs w:val="20"/>
        </w:rPr>
      </w:pPr>
      <w:r>
        <w:t xml:space="preserve">Figure </w:t>
      </w:r>
      <w:r w:rsidR="009A4268">
        <w:t>10</w:t>
      </w:r>
      <w:r>
        <w:t>.F- Unit</w:t>
      </w:r>
    </w:p>
    <w:p w14:paraId="0C7A5CF1" w14:textId="77777777" w:rsidR="005037B3" w:rsidRDefault="005037B3" w:rsidP="00316914">
      <w:pPr>
        <w:numPr>
          <w:ilvl w:val="0"/>
          <w:numId w:val="6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Unit</w:t>
      </w:r>
    </w:p>
    <w:p w14:paraId="4D4C4D5C"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Unit List. </w:t>
      </w:r>
    </w:p>
    <w:p w14:paraId="0340AB07"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a blue add button below the profile icon.</w:t>
      </w:r>
    </w:p>
    <w:p w14:paraId="62EDCE88"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50857D6C" w14:textId="77777777" w:rsidR="00F915E0" w:rsidRDefault="005037B3" w:rsidP="00F915E0">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47D9EBEC" wp14:editId="6CFD8A65">
            <wp:extent cx="3697125" cy="2563700"/>
            <wp:effectExtent l="0" t="0" r="0" b="0"/>
            <wp:docPr id="96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66"/>
                    <a:srcRect/>
                    <a:stretch>
                      <a:fillRect/>
                    </a:stretch>
                  </pic:blipFill>
                  <pic:spPr>
                    <a:xfrm>
                      <a:off x="0" y="0"/>
                      <a:ext cx="3697125" cy="2563700"/>
                    </a:xfrm>
                    <a:prstGeom prst="rect">
                      <a:avLst/>
                    </a:prstGeom>
                    <a:ln/>
                  </pic:spPr>
                </pic:pic>
              </a:graphicData>
            </a:graphic>
          </wp:inline>
        </w:drawing>
      </w:r>
    </w:p>
    <w:p w14:paraId="560B0A63" w14:textId="3E46E63D" w:rsidR="005037B3" w:rsidRDefault="00042A5A" w:rsidP="00F915E0">
      <w:pPr>
        <w:pStyle w:val="Caption"/>
        <w:jc w:val="center"/>
        <w:rPr>
          <w:rFonts w:ascii="Gill Sans" w:eastAsia="Gill Sans" w:hAnsi="Gill Sans" w:cs="Gill Sans"/>
          <w:color w:val="000000"/>
        </w:rPr>
      </w:pPr>
      <w:r>
        <w:t xml:space="preserve">Figure </w:t>
      </w:r>
      <w:r w:rsidR="009A4268">
        <w:t>10</w:t>
      </w:r>
      <w:r>
        <w:t>.F.a</w:t>
      </w:r>
      <w:r w:rsidR="00F915E0">
        <w:t>- Add Unit</w:t>
      </w:r>
      <w:r w:rsidR="005037B3">
        <w:rPr>
          <w:rFonts w:ascii="Gill Sans" w:eastAsia="Gill Sans" w:hAnsi="Gill Sans" w:cs="Gill Sans"/>
          <w:b/>
          <w:color w:val="000000"/>
          <w:sz w:val="20"/>
          <w:szCs w:val="20"/>
        </w:rPr>
        <w:t xml:space="preserve">      </w:t>
      </w:r>
    </w:p>
    <w:p w14:paraId="009A4C0A"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that button and a new “Add Unit” screen will open.  </w:t>
      </w:r>
    </w:p>
    <w:p w14:paraId="3A63C777"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20E8040A" w14:textId="77777777" w:rsidR="005037B3" w:rsidRDefault="005037B3" w:rsidP="00316914">
      <w:pPr>
        <w:numPr>
          <w:ilvl w:val="0"/>
          <w:numId w:val="1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case the user wants to add it later click on the “Cancel” button.</w:t>
      </w:r>
    </w:p>
    <w:p w14:paraId="2ED7C296" w14:textId="67979B46" w:rsidR="00473875" w:rsidRDefault="00473875" w:rsidP="005037B3">
      <w:pPr>
        <w:pBdr>
          <w:top w:val="nil"/>
          <w:left w:val="nil"/>
          <w:bottom w:val="nil"/>
          <w:right w:val="nil"/>
          <w:between w:val="nil"/>
        </w:pBdr>
        <w:rPr>
          <w:rFonts w:ascii="Gill Sans" w:eastAsia="Gill Sans" w:hAnsi="Gill Sans" w:cs="Gill Sans"/>
          <w:b/>
          <w:color w:val="000000"/>
          <w:sz w:val="36"/>
          <w:szCs w:val="36"/>
        </w:rPr>
      </w:pPr>
    </w:p>
    <w:p w14:paraId="3E2CABAA" w14:textId="77777777" w:rsidR="00C47023" w:rsidRDefault="00C47023" w:rsidP="005037B3">
      <w:pPr>
        <w:pBdr>
          <w:top w:val="nil"/>
          <w:left w:val="nil"/>
          <w:bottom w:val="nil"/>
          <w:right w:val="nil"/>
          <w:between w:val="nil"/>
        </w:pBdr>
        <w:rPr>
          <w:rFonts w:ascii="Gill Sans" w:eastAsia="Gill Sans" w:hAnsi="Gill Sans" w:cs="Gill Sans"/>
          <w:b/>
          <w:color w:val="000000"/>
          <w:sz w:val="36"/>
          <w:szCs w:val="36"/>
        </w:rPr>
      </w:pPr>
    </w:p>
    <w:p w14:paraId="2951FEAE" w14:textId="77777777" w:rsidR="005037B3" w:rsidRDefault="005037B3" w:rsidP="00316914">
      <w:pPr>
        <w:numPr>
          <w:ilvl w:val="0"/>
          <w:numId w:val="6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Unit</w:t>
      </w:r>
    </w:p>
    <w:p w14:paraId="49A42244" w14:textId="77777777" w:rsidR="005037B3" w:rsidRDefault="005037B3" w:rsidP="00316914">
      <w:pPr>
        <w:numPr>
          <w:ilvl w:val="0"/>
          <w:numId w:val="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Unit, go to the Unit List.</w:t>
      </w:r>
    </w:p>
    <w:p w14:paraId="38C3685D" w14:textId="1D5BFF95" w:rsidR="005037B3" w:rsidRDefault="005037B3" w:rsidP="00316914">
      <w:pPr>
        <w:numPr>
          <w:ilvl w:val="0"/>
          <w:numId w:val="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3B879393"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12"/>
          <w:szCs w:val="12"/>
        </w:rPr>
      </w:pPr>
    </w:p>
    <w:p w14:paraId="3E17F397" w14:textId="77777777" w:rsidR="00042A5A" w:rsidRDefault="005037B3" w:rsidP="00042A5A">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469A095E" wp14:editId="55B34651">
            <wp:extent cx="3630450" cy="2621491"/>
            <wp:effectExtent l="0" t="0" r="0" b="0"/>
            <wp:docPr id="985"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67"/>
                    <a:srcRect/>
                    <a:stretch>
                      <a:fillRect/>
                    </a:stretch>
                  </pic:blipFill>
                  <pic:spPr>
                    <a:xfrm>
                      <a:off x="0" y="0"/>
                      <a:ext cx="3630450" cy="2621491"/>
                    </a:xfrm>
                    <a:prstGeom prst="rect">
                      <a:avLst/>
                    </a:prstGeom>
                    <a:ln/>
                  </pic:spPr>
                </pic:pic>
              </a:graphicData>
            </a:graphic>
          </wp:inline>
        </w:drawing>
      </w:r>
    </w:p>
    <w:p w14:paraId="5B35356F" w14:textId="151F9926" w:rsidR="005037B3" w:rsidRDefault="00042A5A" w:rsidP="00042A5A">
      <w:pPr>
        <w:pStyle w:val="Caption"/>
        <w:jc w:val="center"/>
        <w:rPr>
          <w:rFonts w:ascii="Gill Sans" w:eastAsia="Gill Sans" w:hAnsi="Gill Sans" w:cs="Gill Sans"/>
          <w:color w:val="000000"/>
        </w:rPr>
      </w:pPr>
      <w:r>
        <w:t xml:space="preserve">Figure </w:t>
      </w:r>
      <w:r w:rsidR="009A4268">
        <w:t>10</w:t>
      </w:r>
      <w:r>
        <w:t>.F.b- Update Unit</w:t>
      </w:r>
    </w:p>
    <w:p w14:paraId="463838FF"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sz w:val="18"/>
          <w:szCs w:val="18"/>
        </w:rPr>
      </w:pPr>
    </w:p>
    <w:p w14:paraId="75EF71EA" w14:textId="568B6DB6" w:rsidR="005037B3" w:rsidRDefault="005037B3" w:rsidP="00316914">
      <w:pPr>
        <w:numPr>
          <w:ilvl w:val="0"/>
          <w:numId w:val="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w:t>
      </w:r>
      <w:r w:rsidR="00C47023">
        <w:rPr>
          <w:rFonts w:ascii="Gill Sans" w:eastAsia="Gill Sans" w:hAnsi="Gill Sans" w:cs="Gill Sans"/>
          <w:color w:val="000000"/>
        </w:rPr>
        <w:t xml:space="preserve">t the required Dimension, Unit </w:t>
      </w:r>
      <w:r>
        <w:rPr>
          <w:rFonts w:ascii="Gill Sans" w:eastAsia="Gill Sans" w:hAnsi="Gill Sans" w:cs="Gill Sans"/>
          <w:color w:val="000000"/>
        </w:rPr>
        <w:t>and Select the status.</w:t>
      </w:r>
    </w:p>
    <w:p w14:paraId="7DF211B2" w14:textId="77777777" w:rsidR="005037B3" w:rsidRDefault="005037B3" w:rsidP="00316914">
      <w:pPr>
        <w:numPr>
          <w:ilvl w:val="0"/>
          <w:numId w:val="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“Update” to submit changes or Cancel it if you don’t want to update.</w:t>
      </w:r>
    </w:p>
    <w:p w14:paraId="4A9DC4E3" w14:textId="77777777" w:rsidR="005037B3" w:rsidRDefault="005037B3" w:rsidP="005037B3">
      <w:pPr>
        <w:pBdr>
          <w:top w:val="nil"/>
          <w:left w:val="nil"/>
          <w:bottom w:val="nil"/>
          <w:right w:val="nil"/>
          <w:between w:val="nil"/>
        </w:pBdr>
        <w:spacing w:line="288" w:lineRule="auto"/>
        <w:rPr>
          <w:rFonts w:ascii="Gill Sans" w:eastAsia="Gill Sans" w:hAnsi="Gill Sans" w:cs="Gill Sans"/>
          <w:b/>
          <w:color w:val="CC0000"/>
        </w:rPr>
      </w:pPr>
    </w:p>
    <w:p w14:paraId="21970F9C"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08" w:name="_Toc57382810"/>
      <w:bookmarkStart w:id="109" w:name="_Toc57478166"/>
      <w:r>
        <w:rPr>
          <w:rFonts w:ascii="Gill Sans" w:eastAsia="Gill Sans" w:hAnsi="Gill Sans" w:cs="Gill Sans"/>
          <w:color w:val="CC0000"/>
        </w:rPr>
        <w:t>Realm Level Masters</w:t>
      </w:r>
      <w:bookmarkEnd w:id="108"/>
      <w:bookmarkEnd w:id="109"/>
    </w:p>
    <w:p w14:paraId="3B3E90AA"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6A409E0D"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The QAT application is subdivided into Realms, each with their own master data (inclusive of product catalog, funder names, procurement agent names, etc.) Realm is the second level of hierarchy in the QAT system.</w:t>
      </w:r>
    </w:p>
    <w:p w14:paraId="4BFC3FD3"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678FA6A0" w14:textId="0C49E8CA" w:rsidR="005037B3" w:rsidRDefault="005037B3" w:rsidP="002E0554">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 Realm covers all the programs and their supply plans. For example, “Global Health” is a Realm under which various programs are managed. Other realms could be set up for other fields such as education supply chains, a</w:t>
      </w:r>
      <w:r w:rsidR="002E0554">
        <w:rPr>
          <w:rFonts w:ascii="Gill Sans" w:eastAsia="Gill Sans" w:hAnsi="Gill Sans" w:cs="Gill Sans"/>
          <w:color w:val="000000"/>
        </w:rPr>
        <w:t xml:space="preserve">griculture supply chains, etc. </w:t>
      </w:r>
    </w:p>
    <w:p w14:paraId="0A744D9A" w14:textId="77777777" w:rsidR="002E0554" w:rsidRPr="002E0554" w:rsidRDefault="002E0554" w:rsidP="002E0554">
      <w:pPr>
        <w:pBdr>
          <w:top w:val="nil"/>
          <w:left w:val="nil"/>
          <w:bottom w:val="nil"/>
          <w:right w:val="nil"/>
          <w:between w:val="nil"/>
        </w:pBdr>
        <w:ind w:left="720"/>
        <w:jc w:val="both"/>
        <w:rPr>
          <w:rFonts w:ascii="Gill Sans" w:eastAsia="Gill Sans" w:hAnsi="Gill Sans" w:cs="Gill Sans"/>
          <w:color w:val="000000"/>
        </w:rPr>
      </w:pPr>
    </w:p>
    <w:p w14:paraId="0CF83D8B"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2A5DA2D0" w14:textId="216B81B9" w:rsidR="005037B3" w:rsidRPr="00B63E9A" w:rsidRDefault="005037B3" w:rsidP="00316914">
      <w:pPr>
        <w:pStyle w:val="Heading"/>
        <w:numPr>
          <w:ilvl w:val="0"/>
          <w:numId w:val="250"/>
        </w:numPr>
        <w:rPr>
          <w:highlight w:val="white"/>
        </w:rPr>
      </w:pPr>
      <w:bookmarkStart w:id="110" w:name="_Toc57478167"/>
      <w:r>
        <w:rPr>
          <w:highlight w:val="white"/>
        </w:rPr>
        <w:lastRenderedPageBreak/>
        <w:t>Realm Country</w:t>
      </w:r>
      <w:bookmarkEnd w:id="110"/>
    </w:p>
    <w:p w14:paraId="345C5E10" w14:textId="48F55E0E" w:rsidR="00B63E9A" w:rsidRPr="00B63E9A" w:rsidRDefault="00B63E9A" w:rsidP="00B63E9A">
      <w:pPr>
        <w:keepNext/>
        <w:widowControl w:val="0"/>
        <w:pBdr>
          <w:top w:val="nil"/>
          <w:left w:val="nil"/>
          <w:bottom w:val="nil"/>
          <w:right w:val="nil"/>
          <w:between w:val="nil"/>
        </w:pBdr>
        <w:rPr>
          <w:rFonts w:ascii="Gill Sans" w:eastAsia="Gill Sans" w:hAnsi="Gill Sans" w:cs="Gill Sans"/>
          <w:color w:val="000000"/>
        </w:rPr>
      </w:pPr>
      <w:r w:rsidRPr="002E0554">
        <w:rPr>
          <w:rFonts w:ascii="Gill Sans" w:eastAsia="Gill Sans" w:hAnsi="Gill Sans" w:cs="Gill Sans"/>
          <w:b/>
          <w:color w:val="000000"/>
        </w:rPr>
        <w:t xml:space="preserve">Application Admin </w:t>
      </w:r>
      <w:r w:rsidRPr="002E0554">
        <w:rPr>
          <w:rFonts w:ascii="Gill Sans" w:eastAsia="Gill Sans" w:hAnsi="Gill Sans" w:cs="Gill Sans"/>
          <w:color w:val="000000"/>
        </w:rPr>
        <w:t>and</w:t>
      </w:r>
      <w:r w:rsidRPr="002E0554">
        <w:rPr>
          <w:rFonts w:ascii="Gill Sans" w:eastAsia="Gill Sans" w:hAnsi="Gill Sans" w:cs="Gill Sans"/>
          <w:b/>
          <w:color w:val="000000"/>
        </w:rPr>
        <w:t xml:space="preserve"> Realm Admin</w:t>
      </w:r>
      <w:r w:rsidRPr="00B63E9A">
        <w:rPr>
          <w:rFonts w:ascii="Gill Sans" w:eastAsia="Gill Sans" w:hAnsi="Gill Sans" w:cs="Gill Sans"/>
          <w:color w:val="000000"/>
        </w:rPr>
        <w:t xml:space="preserve"> can create/edit the realm country.</w:t>
      </w:r>
    </w:p>
    <w:p w14:paraId="653BCA92"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80"/>
          <w:sz w:val="8"/>
          <w:szCs w:val="8"/>
          <w:highlight w:val="white"/>
        </w:rPr>
      </w:pPr>
    </w:p>
    <w:p w14:paraId="3B9D3BD2" w14:textId="77777777" w:rsidR="002E0554" w:rsidRDefault="005037B3" w:rsidP="002E0554">
      <w:pPr>
        <w:keepNext/>
        <w:pBdr>
          <w:top w:val="nil"/>
          <w:left w:val="nil"/>
          <w:bottom w:val="nil"/>
          <w:right w:val="nil"/>
          <w:between w:val="nil"/>
        </w:pBdr>
        <w:spacing w:line="288" w:lineRule="auto"/>
        <w:jc w:val="center"/>
      </w:pPr>
      <w:r>
        <w:rPr>
          <w:rFonts w:ascii="Gill Sans" w:eastAsia="Gill Sans" w:hAnsi="Gill Sans" w:cs="Gill Sans"/>
          <w:noProof/>
          <w:sz w:val="18"/>
          <w:szCs w:val="18"/>
          <w:lang w:eastAsia="en-US" w:bidi="ar-SA"/>
        </w:rPr>
        <w:drawing>
          <wp:inline distT="114300" distB="114300" distL="114300" distR="114300" wp14:anchorId="4FC139F7" wp14:editId="599D748E">
            <wp:extent cx="5618798" cy="2704608"/>
            <wp:effectExtent l="0" t="0" r="0" b="0"/>
            <wp:docPr id="7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l="8154" t="18471" r="4167" b="25076"/>
                    <a:stretch>
                      <a:fillRect/>
                    </a:stretch>
                  </pic:blipFill>
                  <pic:spPr>
                    <a:xfrm>
                      <a:off x="0" y="0"/>
                      <a:ext cx="5618798" cy="2704608"/>
                    </a:xfrm>
                    <a:prstGeom prst="rect">
                      <a:avLst/>
                    </a:prstGeom>
                    <a:ln/>
                  </pic:spPr>
                </pic:pic>
              </a:graphicData>
            </a:graphic>
          </wp:inline>
        </w:drawing>
      </w:r>
    </w:p>
    <w:p w14:paraId="77E6F83D" w14:textId="4E899B4B" w:rsidR="005037B3" w:rsidRPr="002E0554" w:rsidRDefault="009A4268" w:rsidP="002E0554">
      <w:pPr>
        <w:pStyle w:val="Caption"/>
        <w:jc w:val="center"/>
        <w:rPr>
          <w:rFonts w:ascii="Gill Sans" w:eastAsia="Gill Sans" w:hAnsi="Gill Sans" w:cs="Gill Sans"/>
          <w:color w:val="000000"/>
        </w:rPr>
      </w:pPr>
      <w:r>
        <w:t>Figure 11</w:t>
      </w:r>
      <w:r w:rsidR="002E0554">
        <w:t>.A- Realm Country</w:t>
      </w:r>
    </w:p>
    <w:p w14:paraId="72CE425B"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“Realm Level Masters”.</w:t>
      </w:r>
    </w:p>
    <w:p w14:paraId="6DD4832F"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“Country” and the above screen will be shown.</w:t>
      </w:r>
    </w:p>
    <w:p w14:paraId="0CB99218"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a specific country that needs to be updated.</w:t>
      </w:r>
    </w:p>
    <w:p w14:paraId="46266B79"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8"/>
          <w:szCs w:val="18"/>
        </w:rPr>
      </w:pPr>
    </w:p>
    <w:p w14:paraId="4AF5E91B" w14:textId="77777777" w:rsidR="005037B3" w:rsidRDefault="005037B3" w:rsidP="00316914">
      <w:pPr>
        <w:numPr>
          <w:ilvl w:val="0"/>
          <w:numId w:val="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Realm Country Region</w:t>
      </w:r>
    </w:p>
    <w:p w14:paraId="54C6F7AE" w14:textId="77777777" w:rsidR="002E0554" w:rsidRDefault="005037B3" w:rsidP="002E0554">
      <w:pPr>
        <w:keepNext/>
        <w:pBdr>
          <w:top w:val="nil"/>
          <w:left w:val="nil"/>
          <w:bottom w:val="nil"/>
          <w:right w:val="nil"/>
          <w:between w:val="nil"/>
        </w:pBdr>
        <w:jc w:val="center"/>
      </w:pPr>
      <w:r>
        <w:rPr>
          <w:rFonts w:ascii="Gill Sans" w:eastAsia="Gill Sans" w:hAnsi="Gill Sans" w:cs="Gill Sans"/>
          <w:b/>
          <w:noProof/>
          <w:lang w:eastAsia="en-US" w:bidi="ar-SA"/>
        </w:rPr>
        <w:drawing>
          <wp:inline distT="114300" distB="114300" distL="114300" distR="114300" wp14:anchorId="2F49032E" wp14:editId="088D5158">
            <wp:extent cx="6021011" cy="1482407"/>
            <wp:effectExtent l="0" t="0" r="0" b="0"/>
            <wp:docPr id="7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l="6442" t="18333" r="1337" b="51323"/>
                    <a:stretch>
                      <a:fillRect/>
                    </a:stretch>
                  </pic:blipFill>
                  <pic:spPr>
                    <a:xfrm>
                      <a:off x="0" y="0"/>
                      <a:ext cx="6021011" cy="1482407"/>
                    </a:xfrm>
                    <a:prstGeom prst="rect">
                      <a:avLst/>
                    </a:prstGeom>
                    <a:ln/>
                  </pic:spPr>
                </pic:pic>
              </a:graphicData>
            </a:graphic>
          </wp:inline>
        </w:drawing>
      </w:r>
    </w:p>
    <w:p w14:paraId="3BFDB850" w14:textId="21AEA645" w:rsidR="005037B3" w:rsidRPr="002E0554" w:rsidRDefault="002E0554" w:rsidP="002E0554">
      <w:pPr>
        <w:pStyle w:val="Caption"/>
        <w:jc w:val="center"/>
        <w:rPr>
          <w:rFonts w:ascii="Gill Sans" w:eastAsia="Gill Sans" w:hAnsi="Gill Sans" w:cs="Gill Sans"/>
          <w:b/>
          <w:color w:val="000000"/>
        </w:rPr>
      </w:pPr>
      <w:r>
        <w:t xml:space="preserve">Figure </w:t>
      </w:r>
      <w:r w:rsidR="009A4268">
        <w:t>11</w:t>
      </w:r>
      <w:r>
        <w:t>.A.a- Realm Country</w:t>
      </w:r>
    </w:p>
    <w:p w14:paraId="0F94B2BA" w14:textId="66AD283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w:t>
      </w:r>
      <w:r w:rsidR="002C77C1">
        <w:rPr>
          <w:rFonts w:ascii="Gill Sans" w:eastAsia="Gill Sans" w:hAnsi="Gill Sans" w:cs="Gill Sans"/>
          <w:color w:val="000000"/>
        </w:rPr>
        <w:t>function</w:t>
      </w:r>
      <w:r>
        <w:rPr>
          <w:rFonts w:ascii="Gill Sans" w:eastAsia="Gill Sans" w:hAnsi="Gill Sans" w:cs="Gill Sans"/>
          <w:color w:val="000000"/>
        </w:rPr>
        <w:t xml:space="preserve"> “Map Region”.</w:t>
      </w:r>
    </w:p>
    <w:p w14:paraId="56993EFE"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“Map Region”.</w:t>
      </w:r>
    </w:p>
    <w:p w14:paraId="501283AB"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the cell of that country.</w:t>
      </w:r>
    </w:p>
    <w:p w14:paraId="71521873" w14:textId="6353E393"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offers two </w:t>
      </w:r>
      <w:r w:rsidR="002C77C1">
        <w:rPr>
          <w:rFonts w:ascii="Gill Sans" w:eastAsia="Gill Sans" w:hAnsi="Gill Sans" w:cs="Gill Sans"/>
          <w:color w:val="000000"/>
        </w:rPr>
        <w:t>function</w:t>
      </w:r>
      <w:r>
        <w:rPr>
          <w:rFonts w:ascii="Gill Sans" w:eastAsia="Gill Sans" w:hAnsi="Gill Sans" w:cs="Gill Sans"/>
          <w:color w:val="000000"/>
        </w:rPr>
        <w:t>s: “Insert new row before” and “Insert new row after”.</w:t>
      </w:r>
    </w:p>
    <w:p w14:paraId="7580F21A" w14:textId="7022AB96"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“Insert new row before” </w:t>
      </w:r>
      <w:r w:rsidR="002C77C1">
        <w:rPr>
          <w:rFonts w:ascii="Gill Sans" w:eastAsia="Gill Sans" w:hAnsi="Gill Sans" w:cs="Gill Sans"/>
          <w:color w:val="000000"/>
        </w:rPr>
        <w:t>function</w:t>
      </w:r>
      <w:r>
        <w:rPr>
          <w:rFonts w:ascii="Gill Sans" w:eastAsia="Gill Sans" w:hAnsi="Gill Sans" w:cs="Gill Sans"/>
          <w:color w:val="000000"/>
        </w:rPr>
        <w:t>.</w:t>
      </w:r>
    </w:p>
    <w:p w14:paraId="6ED4D93C" w14:textId="77777777"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row is added to the table. </w:t>
      </w:r>
    </w:p>
    <w:p w14:paraId="769ED47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464AF629" w14:textId="6F59C48D" w:rsidR="005037B3" w:rsidRDefault="005037B3" w:rsidP="00316914">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to add the data.</w:t>
      </w:r>
    </w:p>
    <w:p w14:paraId="555EE86A" w14:textId="272A5C93" w:rsidR="005037B3" w:rsidRPr="00473875" w:rsidRDefault="005037B3" w:rsidP="005037B3">
      <w:pPr>
        <w:numPr>
          <w:ilvl w:val="0"/>
          <w:numId w:val="10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Now click on the “Submit” button.</w:t>
      </w:r>
    </w:p>
    <w:p w14:paraId="35071F2C" w14:textId="77777777" w:rsidR="005037B3" w:rsidRDefault="005037B3" w:rsidP="00C47023">
      <w:pPr>
        <w:pStyle w:val="Heading"/>
        <w:numPr>
          <w:ilvl w:val="0"/>
          <w:numId w:val="250"/>
        </w:numPr>
        <w:spacing w:before="0" w:after="0"/>
        <w:rPr>
          <w:highlight w:val="white"/>
        </w:rPr>
      </w:pPr>
      <w:bookmarkStart w:id="111" w:name="_Toc57478168"/>
      <w:r>
        <w:rPr>
          <w:highlight w:val="white"/>
        </w:rPr>
        <w:lastRenderedPageBreak/>
        <w:t>Data Source</w:t>
      </w:r>
      <w:bookmarkEnd w:id="111"/>
    </w:p>
    <w:p w14:paraId="6D43ADB4" w14:textId="77777777" w:rsidR="005037B3" w:rsidRDefault="005037B3" w:rsidP="00C47023">
      <w:pPr>
        <w:keepNext/>
        <w:widowControl w:val="0"/>
        <w:pBdr>
          <w:top w:val="nil"/>
          <w:left w:val="nil"/>
          <w:bottom w:val="nil"/>
          <w:right w:val="nil"/>
          <w:between w:val="nil"/>
        </w:pBdr>
        <w:ind w:left="720"/>
        <w:rPr>
          <w:rFonts w:ascii="Gill Sans" w:eastAsia="Gill Sans" w:hAnsi="Gill Sans" w:cs="Gill Sans"/>
          <w:b/>
          <w:color w:val="000080"/>
          <w:sz w:val="8"/>
          <w:szCs w:val="8"/>
          <w:highlight w:val="white"/>
        </w:rPr>
      </w:pPr>
    </w:p>
    <w:p w14:paraId="44D96E1D" w14:textId="54246701" w:rsidR="00B63E9A" w:rsidRDefault="005037B3" w:rsidP="00C4702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data source is the location where data that</w:t>
      </w:r>
      <w:r w:rsidR="00B63E9A">
        <w:rPr>
          <w:rFonts w:ascii="Gill Sans" w:eastAsia="Gill Sans" w:hAnsi="Gill Sans" w:cs="Gill Sans"/>
          <w:color w:val="000000"/>
        </w:rPr>
        <w:t xml:space="preserve"> is being used originates from. </w:t>
      </w:r>
      <w:r w:rsidR="00B63E9A" w:rsidRPr="00B63E9A">
        <w:rPr>
          <w:rFonts w:ascii="Gill Sans" w:eastAsia="Gill Sans" w:hAnsi="Gill Sans" w:cs="Gill Sans"/>
          <w:b/>
          <w:color w:val="000000"/>
        </w:rPr>
        <w:t>Application and Realm Admins</w:t>
      </w:r>
      <w:r w:rsidR="00B63E9A">
        <w:rPr>
          <w:rFonts w:ascii="Gill Sans" w:eastAsia="Gill Sans" w:hAnsi="Gill Sans" w:cs="Gill Sans"/>
          <w:color w:val="000000"/>
        </w:rPr>
        <w:t xml:space="preserve"> can add/edit Data source.</w:t>
      </w:r>
    </w:p>
    <w:p w14:paraId="586BC09C" w14:textId="77777777" w:rsidR="005037B3" w:rsidRDefault="005037B3" w:rsidP="00B63E9A">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select different data sources from the list given below:</w:t>
      </w:r>
    </w:p>
    <w:p w14:paraId="38C90201"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color w:val="000000"/>
          <w:sz w:val="8"/>
          <w:szCs w:val="8"/>
        </w:rPr>
      </w:pPr>
    </w:p>
    <w:p w14:paraId="125EB855" w14:textId="77777777" w:rsidR="005037B3" w:rsidRDefault="005037B3" w:rsidP="00316914">
      <w:pPr>
        <w:numPr>
          <w:ilvl w:val="0"/>
          <w:numId w:val="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p>
    <w:p w14:paraId="56D251CB" w14:textId="77777777" w:rsidR="005037B3" w:rsidRDefault="005037B3" w:rsidP="00316914">
      <w:pPr>
        <w:numPr>
          <w:ilvl w:val="0"/>
          <w:numId w:val="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“Data Source” and a list is shown.</w:t>
      </w:r>
    </w:p>
    <w:p w14:paraId="5D98CC6F"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5AA32F53" w14:textId="77777777" w:rsidR="002E0554" w:rsidRDefault="005037B3" w:rsidP="002E0554">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205D7E51" wp14:editId="307643B5">
            <wp:extent cx="5762625" cy="3076575"/>
            <wp:effectExtent l="0" t="0" r="0" b="0"/>
            <wp:docPr id="1005"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70"/>
                    <a:srcRect/>
                    <a:stretch>
                      <a:fillRect/>
                    </a:stretch>
                  </pic:blipFill>
                  <pic:spPr>
                    <a:xfrm>
                      <a:off x="0" y="0"/>
                      <a:ext cx="5763495" cy="3077039"/>
                    </a:xfrm>
                    <a:prstGeom prst="rect">
                      <a:avLst/>
                    </a:prstGeom>
                    <a:ln/>
                  </pic:spPr>
                </pic:pic>
              </a:graphicData>
            </a:graphic>
          </wp:inline>
        </w:drawing>
      </w:r>
    </w:p>
    <w:p w14:paraId="2127FE7D" w14:textId="4E72A685" w:rsidR="005037B3" w:rsidRDefault="002E0554" w:rsidP="002E0554">
      <w:pPr>
        <w:pStyle w:val="Caption"/>
        <w:jc w:val="center"/>
        <w:rPr>
          <w:rFonts w:ascii="Gill Sans" w:eastAsia="Gill Sans" w:hAnsi="Gill Sans" w:cs="Gill Sans"/>
          <w:color w:val="000000"/>
        </w:rPr>
      </w:pPr>
      <w:r>
        <w:t xml:space="preserve">Figure </w:t>
      </w:r>
      <w:r w:rsidR="009A4268">
        <w:t>11</w:t>
      </w:r>
      <w:r>
        <w:t>.B- Data Source</w:t>
      </w:r>
    </w:p>
    <w:p w14:paraId="30A39C98" w14:textId="77777777" w:rsidR="005037B3" w:rsidRDefault="005037B3" w:rsidP="00316914">
      <w:pPr>
        <w:numPr>
          <w:ilvl w:val="0"/>
          <w:numId w:val="2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Select the status (Active” or “Disabled”) as shown in the screen.</w:t>
      </w:r>
    </w:p>
    <w:p w14:paraId="1FB3282F" w14:textId="43210E0C" w:rsidR="005037B3" w:rsidRDefault="005037B3" w:rsidP="005037B3">
      <w:pPr>
        <w:pBdr>
          <w:top w:val="nil"/>
          <w:left w:val="nil"/>
          <w:bottom w:val="nil"/>
          <w:right w:val="nil"/>
          <w:between w:val="nil"/>
        </w:pBdr>
        <w:rPr>
          <w:rFonts w:ascii="Gill Sans" w:eastAsia="Gill Sans" w:hAnsi="Gill Sans" w:cs="Gill Sans"/>
          <w:sz w:val="20"/>
          <w:szCs w:val="20"/>
        </w:rPr>
      </w:pPr>
    </w:p>
    <w:p w14:paraId="37195503" w14:textId="77777777" w:rsidR="005037B3" w:rsidRDefault="005037B3" w:rsidP="00316914">
      <w:pPr>
        <w:numPr>
          <w:ilvl w:val="0"/>
          <w:numId w:val="19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Add a Data Source </w:t>
      </w:r>
    </w:p>
    <w:p w14:paraId="2B07FDB3" w14:textId="77777777" w:rsidR="00C47023" w:rsidRDefault="00C4702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sidRPr="00C47023">
        <w:rPr>
          <w:rFonts w:ascii="Gill Sans" w:eastAsia="Gill Sans" w:hAnsi="Gill Sans" w:cs="Gill Sans"/>
          <w:color w:val="000000"/>
        </w:rPr>
        <w:t xml:space="preserve">Go to the top right corner in the List. </w:t>
      </w:r>
    </w:p>
    <w:p w14:paraId="66CBFD13" w14:textId="07177C4B" w:rsidR="00C47023" w:rsidRPr="00C47023" w:rsidRDefault="00C4702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sidRPr="00C47023">
        <w:rPr>
          <w:rFonts w:ascii="Gill Sans" w:eastAsia="Gill Sans" w:hAnsi="Gill Sans" w:cs="Gill Sans"/>
          <w:color w:val="000000"/>
        </w:rPr>
        <w:t>Click on the blue “Add” button below the profile icon.</w:t>
      </w:r>
    </w:p>
    <w:p w14:paraId="61DF27E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EF077BF" w14:textId="77777777" w:rsidR="002E0554" w:rsidRDefault="005037B3" w:rsidP="002E0554">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15AECCD9" wp14:editId="44104D12">
            <wp:extent cx="3543300" cy="3143250"/>
            <wp:effectExtent l="0" t="0" r="0" b="0"/>
            <wp:docPr id="91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71"/>
                    <a:srcRect/>
                    <a:stretch>
                      <a:fillRect/>
                    </a:stretch>
                  </pic:blipFill>
                  <pic:spPr>
                    <a:xfrm>
                      <a:off x="0" y="0"/>
                      <a:ext cx="3543806" cy="3143699"/>
                    </a:xfrm>
                    <a:prstGeom prst="rect">
                      <a:avLst/>
                    </a:prstGeom>
                    <a:ln/>
                  </pic:spPr>
                </pic:pic>
              </a:graphicData>
            </a:graphic>
          </wp:inline>
        </w:drawing>
      </w:r>
    </w:p>
    <w:p w14:paraId="16BC0108" w14:textId="65550680" w:rsidR="005037B3" w:rsidRDefault="002E0554" w:rsidP="00090D19">
      <w:pPr>
        <w:pStyle w:val="Caption"/>
        <w:jc w:val="center"/>
        <w:rPr>
          <w:rFonts w:ascii="Gill Sans" w:eastAsia="Gill Sans" w:hAnsi="Gill Sans" w:cs="Gill Sans"/>
          <w:color w:val="000000"/>
        </w:rPr>
      </w:pPr>
      <w:r>
        <w:t xml:space="preserve">Figure </w:t>
      </w:r>
      <w:r w:rsidR="009A4268">
        <w:t>11</w:t>
      </w:r>
      <w:r w:rsidR="00090D19">
        <w:t>.B.a</w:t>
      </w:r>
      <w:r>
        <w:t>- Add Data Source</w:t>
      </w:r>
    </w:p>
    <w:p w14:paraId="1E19D822" w14:textId="77777777" w:rsidR="005037B3" w:rsidRDefault="005037B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A new screen showing “Add Data Source” appears.  </w:t>
      </w:r>
    </w:p>
    <w:p w14:paraId="60855A14" w14:textId="77777777" w:rsidR="005037B3" w:rsidRDefault="005037B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010A3B1E" w14:textId="784EA9B9" w:rsidR="005037B3" w:rsidRDefault="005037B3" w:rsidP="00C47023">
      <w:pPr>
        <w:pStyle w:val="ListParagraph"/>
        <w:numPr>
          <w:ilvl w:val="1"/>
          <w:numId w:val="26"/>
        </w:num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Click on the “Cancel” button to not add the data source.</w:t>
      </w:r>
    </w:p>
    <w:p w14:paraId="7CD2278C" w14:textId="77777777" w:rsidR="00090D19" w:rsidRPr="00090D19" w:rsidRDefault="00090D19" w:rsidP="00090D19">
      <w:pPr>
        <w:pBdr>
          <w:top w:val="nil"/>
          <w:left w:val="nil"/>
          <w:bottom w:val="nil"/>
          <w:right w:val="nil"/>
          <w:between w:val="nil"/>
        </w:pBdr>
        <w:ind w:left="720"/>
        <w:rPr>
          <w:rFonts w:ascii="Gill Sans" w:eastAsia="Gill Sans" w:hAnsi="Gill Sans" w:cs="Gill Sans"/>
          <w:color w:val="000000"/>
        </w:rPr>
      </w:pPr>
    </w:p>
    <w:p w14:paraId="008A971D" w14:textId="77777777" w:rsidR="005037B3" w:rsidRDefault="005037B3" w:rsidP="00316914">
      <w:pPr>
        <w:numPr>
          <w:ilvl w:val="0"/>
          <w:numId w:val="19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Data Source</w:t>
      </w:r>
    </w:p>
    <w:p w14:paraId="5FD3E344"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308DEAA7" w14:textId="77777777" w:rsidR="00090D19" w:rsidRDefault="005037B3" w:rsidP="00090D19">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7BF47B39" wp14:editId="40698EF8">
            <wp:extent cx="3352800" cy="3171825"/>
            <wp:effectExtent l="0" t="0" r="0" b="0"/>
            <wp:docPr id="100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72"/>
                    <a:srcRect/>
                    <a:stretch>
                      <a:fillRect/>
                    </a:stretch>
                  </pic:blipFill>
                  <pic:spPr>
                    <a:xfrm>
                      <a:off x="0" y="0"/>
                      <a:ext cx="3353224" cy="3172226"/>
                    </a:xfrm>
                    <a:prstGeom prst="rect">
                      <a:avLst/>
                    </a:prstGeom>
                    <a:ln/>
                  </pic:spPr>
                </pic:pic>
              </a:graphicData>
            </a:graphic>
          </wp:inline>
        </w:drawing>
      </w:r>
    </w:p>
    <w:p w14:paraId="4423E260" w14:textId="7FB38648" w:rsidR="005037B3" w:rsidRPr="00090D19" w:rsidRDefault="00090D19" w:rsidP="00090D19">
      <w:pPr>
        <w:pStyle w:val="Caption"/>
        <w:jc w:val="center"/>
        <w:rPr>
          <w:rFonts w:ascii="Gill Sans" w:eastAsia="Gill Sans" w:hAnsi="Gill Sans" w:cs="Gill Sans"/>
          <w:color w:val="000000"/>
        </w:rPr>
      </w:pPr>
      <w:r>
        <w:t xml:space="preserve">Figure </w:t>
      </w:r>
      <w:r w:rsidR="009A4268">
        <w:t>11</w:t>
      </w:r>
      <w:r>
        <w:t>.B.b- Update Data Source</w:t>
      </w:r>
    </w:p>
    <w:p w14:paraId="2FB05C56" w14:textId="77777777" w:rsidR="005037B3" w:rsidRDefault="005037B3" w:rsidP="00316914">
      <w:pPr>
        <w:numPr>
          <w:ilvl w:val="0"/>
          <w:numId w:val="1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To update the Data Source, go to the Data Source List.</w:t>
      </w:r>
    </w:p>
    <w:p w14:paraId="1BD31275" w14:textId="180637F6" w:rsidR="005037B3" w:rsidRDefault="005037B3" w:rsidP="00316914">
      <w:pPr>
        <w:numPr>
          <w:ilvl w:val="0"/>
          <w:numId w:val="1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0B77C35C" w14:textId="77777777" w:rsidR="005037B3" w:rsidRDefault="005037B3" w:rsidP="00316914">
      <w:pPr>
        <w:numPr>
          <w:ilvl w:val="0"/>
          <w:numId w:val="1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Type the required Data Source and the status; click on “Update”.</w:t>
      </w:r>
    </w:p>
    <w:p w14:paraId="0C8E6463" w14:textId="77777777" w:rsidR="005037B3" w:rsidRDefault="005037B3" w:rsidP="005037B3">
      <w:pPr>
        <w:pBdr>
          <w:top w:val="nil"/>
          <w:left w:val="nil"/>
          <w:bottom w:val="nil"/>
          <w:right w:val="nil"/>
          <w:between w:val="nil"/>
        </w:pBdr>
        <w:rPr>
          <w:rFonts w:ascii="Gill Sans" w:eastAsia="Gill Sans" w:hAnsi="Gill Sans" w:cs="Gill Sans"/>
          <w:b/>
          <w:color w:val="000000"/>
          <w:sz w:val="36"/>
          <w:szCs w:val="36"/>
        </w:rPr>
      </w:pPr>
    </w:p>
    <w:p w14:paraId="4DADD3C6" w14:textId="77777777" w:rsidR="005037B3" w:rsidRDefault="005037B3" w:rsidP="00316914">
      <w:pPr>
        <w:pStyle w:val="Heading"/>
        <w:numPr>
          <w:ilvl w:val="0"/>
          <w:numId w:val="250"/>
        </w:numPr>
        <w:rPr>
          <w:highlight w:val="white"/>
        </w:rPr>
      </w:pPr>
      <w:bookmarkStart w:id="112" w:name="_Toc57478169"/>
      <w:r>
        <w:rPr>
          <w:highlight w:val="white"/>
        </w:rPr>
        <w:t>Data Source Type</w:t>
      </w:r>
      <w:bookmarkEnd w:id="112"/>
    </w:p>
    <w:p w14:paraId="20A23A68"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80"/>
          <w:sz w:val="8"/>
          <w:szCs w:val="8"/>
          <w:highlight w:val="white"/>
        </w:rPr>
      </w:pPr>
    </w:p>
    <w:p w14:paraId="4701FC96" w14:textId="5D7CA73B" w:rsidR="00B63E9A" w:rsidRDefault="005037B3" w:rsidP="00B63E9A">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QAT system has a Data Source Type for certain Realms. </w:t>
      </w:r>
      <w:r w:rsidR="00B63E9A" w:rsidRPr="00B63E9A">
        <w:rPr>
          <w:rFonts w:ascii="Gill Sans" w:eastAsia="Gill Sans" w:hAnsi="Gill Sans" w:cs="Gill Sans"/>
          <w:b/>
          <w:color w:val="000000"/>
        </w:rPr>
        <w:t>Application and Realm Admins</w:t>
      </w:r>
      <w:r w:rsidR="00B63E9A">
        <w:rPr>
          <w:rFonts w:ascii="Gill Sans" w:eastAsia="Gill Sans" w:hAnsi="Gill Sans" w:cs="Gill Sans"/>
          <w:color w:val="000000"/>
        </w:rPr>
        <w:t xml:space="preserve"> can add/edit Data Source Type.</w:t>
      </w:r>
    </w:p>
    <w:p w14:paraId="0AA77BB4" w14:textId="77777777" w:rsidR="005037B3" w:rsidRDefault="005037B3" w:rsidP="00B63E9A">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For example, ACTCON, which stands for actual consumption, is the Data Source Type for Global Health as shown below:</w:t>
      </w:r>
    </w:p>
    <w:p w14:paraId="56416CA6"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26F2085A" w14:textId="77777777" w:rsidR="005037B3" w:rsidRDefault="005037B3" w:rsidP="00316914">
      <w:pPr>
        <w:numPr>
          <w:ilvl w:val="0"/>
          <w:numId w:val="16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p>
    <w:p w14:paraId="2E373BB0" w14:textId="77777777" w:rsidR="005037B3" w:rsidRDefault="005037B3" w:rsidP="00316914">
      <w:pPr>
        <w:numPr>
          <w:ilvl w:val="0"/>
          <w:numId w:val="16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“Data Source Type” and a List will be shown.</w:t>
      </w:r>
    </w:p>
    <w:p w14:paraId="5BFED2DE" w14:textId="77777777" w:rsidR="00090D19" w:rsidRDefault="005037B3" w:rsidP="00090D19">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3C3F6603" wp14:editId="2C9E9B5C">
            <wp:extent cx="6119820" cy="1739900"/>
            <wp:effectExtent l="0" t="0" r="0" b="0"/>
            <wp:docPr id="101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73"/>
                    <a:srcRect/>
                    <a:stretch>
                      <a:fillRect/>
                    </a:stretch>
                  </pic:blipFill>
                  <pic:spPr>
                    <a:xfrm>
                      <a:off x="0" y="0"/>
                      <a:ext cx="6119820" cy="1739900"/>
                    </a:xfrm>
                    <a:prstGeom prst="rect">
                      <a:avLst/>
                    </a:prstGeom>
                    <a:ln/>
                  </pic:spPr>
                </pic:pic>
              </a:graphicData>
            </a:graphic>
          </wp:inline>
        </w:drawing>
      </w:r>
    </w:p>
    <w:p w14:paraId="5FB39492" w14:textId="522F10AD" w:rsidR="005037B3" w:rsidRPr="00090D19" w:rsidRDefault="00090D19" w:rsidP="00090D19">
      <w:pPr>
        <w:pStyle w:val="Caption"/>
        <w:jc w:val="center"/>
        <w:rPr>
          <w:rFonts w:ascii="Gill Sans" w:eastAsia="Gill Sans" w:hAnsi="Gill Sans" w:cs="Gill Sans"/>
          <w:color w:val="000000"/>
          <w:sz w:val="20"/>
          <w:szCs w:val="20"/>
        </w:rPr>
      </w:pPr>
      <w:r>
        <w:t xml:space="preserve">Figure </w:t>
      </w:r>
      <w:r w:rsidR="009A4268">
        <w:t>11</w:t>
      </w:r>
      <w:r w:rsidR="008E12E2">
        <w:t>.C</w:t>
      </w:r>
      <w:r>
        <w:t>- Data Source Type</w:t>
      </w:r>
    </w:p>
    <w:p w14:paraId="07578387" w14:textId="77777777" w:rsidR="005037B3" w:rsidRDefault="005037B3" w:rsidP="00316914">
      <w:pPr>
        <w:numPr>
          <w:ilvl w:val="0"/>
          <w:numId w:val="16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Select the status (Active” or “Disabled”) as shown in the screen.</w:t>
      </w:r>
    </w:p>
    <w:p w14:paraId="435D8764" w14:textId="77777777" w:rsidR="005037B3" w:rsidRDefault="005037B3" w:rsidP="005037B3">
      <w:pPr>
        <w:pBdr>
          <w:top w:val="nil"/>
          <w:left w:val="nil"/>
          <w:bottom w:val="nil"/>
          <w:right w:val="nil"/>
          <w:between w:val="nil"/>
        </w:pBdr>
        <w:rPr>
          <w:rFonts w:ascii="Gill Sans" w:eastAsia="Gill Sans" w:hAnsi="Gill Sans" w:cs="Gill Sans"/>
          <w:b/>
          <w:color w:val="000000"/>
          <w:sz w:val="36"/>
          <w:szCs w:val="36"/>
        </w:rPr>
      </w:pPr>
    </w:p>
    <w:p w14:paraId="41F0EA91" w14:textId="6E289444" w:rsidR="005037B3" w:rsidRPr="007E011A" w:rsidRDefault="005037B3" w:rsidP="007E011A">
      <w:pPr>
        <w:numPr>
          <w:ilvl w:val="0"/>
          <w:numId w:val="15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Data Source Type</w:t>
      </w:r>
    </w:p>
    <w:p w14:paraId="49EFB203" w14:textId="77777777" w:rsidR="007E011A" w:rsidRDefault="007E011A" w:rsidP="007E011A">
      <w:pPr>
        <w:numPr>
          <w:ilvl w:val="0"/>
          <w:numId w:val="1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Data Source Type List. </w:t>
      </w:r>
    </w:p>
    <w:p w14:paraId="0B8CED7E" w14:textId="77777777" w:rsidR="007E011A" w:rsidRDefault="007E011A" w:rsidP="007E011A">
      <w:pPr>
        <w:numPr>
          <w:ilvl w:val="0"/>
          <w:numId w:val="1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5B37102A" w14:textId="77777777" w:rsidR="007E011A" w:rsidRPr="007E011A" w:rsidRDefault="007E011A" w:rsidP="007E011A">
      <w:pPr>
        <w:pBdr>
          <w:top w:val="nil"/>
          <w:left w:val="nil"/>
          <w:bottom w:val="nil"/>
          <w:right w:val="nil"/>
          <w:between w:val="nil"/>
        </w:pBdr>
        <w:rPr>
          <w:rFonts w:ascii="Gill Sans" w:eastAsia="Gill Sans" w:hAnsi="Gill Sans" w:cs="Gill Sans"/>
          <w:color w:val="000000"/>
        </w:rPr>
      </w:pPr>
    </w:p>
    <w:p w14:paraId="2B44796D" w14:textId="77777777" w:rsidR="00105917" w:rsidRDefault="005037B3" w:rsidP="00105917">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1CC440C2" wp14:editId="5BBAD50A">
            <wp:extent cx="3963825" cy="2462785"/>
            <wp:effectExtent l="0" t="0" r="0" b="0"/>
            <wp:docPr id="995"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74"/>
                    <a:srcRect/>
                    <a:stretch>
                      <a:fillRect/>
                    </a:stretch>
                  </pic:blipFill>
                  <pic:spPr>
                    <a:xfrm>
                      <a:off x="0" y="0"/>
                      <a:ext cx="3963825" cy="2462785"/>
                    </a:xfrm>
                    <a:prstGeom prst="rect">
                      <a:avLst/>
                    </a:prstGeom>
                    <a:ln/>
                  </pic:spPr>
                </pic:pic>
              </a:graphicData>
            </a:graphic>
          </wp:inline>
        </w:drawing>
      </w:r>
    </w:p>
    <w:p w14:paraId="5CED9993" w14:textId="5C809367" w:rsidR="005037B3" w:rsidRPr="00105917" w:rsidRDefault="00105917" w:rsidP="00105917">
      <w:pPr>
        <w:pStyle w:val="Caption"/>
        <w:jc w:val="center"/>
        <w:rPr>
          <w:rFonts w:ascii="Gill Sans" w:eastAsia="Gill Sans" w:hAnsi="Gill Sans" w:cs="Gill Sans"/>
          <w:color w:val="000000"/>
        </w:rPr>
      </w:pPr>
      <w:r>
        <w:t xml:space="preserve">Figure </w:t>
      </w:r>
      <w:r w:rsidR="009A4268">
        <w:t>11</w:t>
      </w:r>
      <w:r>
        <w:t>.C.a- Add Data Source Type</w:t>
      </w:r>
    </w:p>
    <w:p w14:paraId="2C9FEBD4" w14:textId="77777777" w:rsidR="005037B3" w:rsidRDefault="005037B3" w:rsidP="00316914">
      <w:pPr>
        <w:numPr>
          <w:ilvl w:val="0"/>
          <w:numId w:val="1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Data Source Type” will be opened. </w:t>
      </w:r>
    </w:p>
    <w:p w14:paraId="0E26F6D1" w14:textId="77777777" w:rsidR="005037B3" w:rsidRDefault="005037B3" w:rsidP="00316914">
      <w:pPr>
        <w:numPr>
          <w:ilvl w:val="0"/>
          <w:numId w:val="14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07D75864" w14:textId="77777777" w:rsidR="005037B3" w:rsidRDefault="005037B3" w:rsidP="005037B3">
      <w:pPr>
        <w:pBdr>
          <w:top w:val="nil"/>
          <w:left w:val="nil"/>
          <w:bottom w:val="nil"/>
          <w:right w:val="nil"/>
          <w:between w:val="nil"/>
        </w:pBdr>
        <w:rPr>
          <w:rFonts w:ascii="Gill Sans" w:eastAsia="Gill Sans" w:hAnsi="Gill Sans" w:cs="Gill Sans"/>
          <w:color w:val="000000"/>
          <w:sz w:val="36"/>
          <w:szCs w:val="36"/>
        </w:rPr>
      </w:pPr>
    </w:p>
    <w:p w14:paraId="6B66AB19" w14:textId="77777777" w:rsidR="005037B3" w:rsidRDefault="005037B3" w:rsidP="00316914">
      <w:pPr>
        <w:numPr>
          <w:ilvl w:val="0"/>
          <w:numId w:val="15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Data Source Type</w:t>
      </w:r>
    </w:p>
    <w:p w14:paraId="5CBED5D1"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2A34FB4A" w14:textId="6EAF375C" w:rsidR="005037B3" w:rsidRPr="007E011A" w:rsidRDefault="005037B3" w:rsidP="00316914">
      <w:pPr>
        <w:numPr>
          <w:ilvl w:val="0"/>
          <w:numId w:val="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To update the Data Source Type, go to the Data Source Type List.</w:t>
      </w:r>
    </w:p>
    <w:p w14:paraId="52EBB94F" w14:textId="77777777" w:rsidR="007E011A" w:rsidRPr="00105917" w:rsidRDefault="007E011A" w:rsidP="007E011A">
      <w:pPr>
        <w:pBdr>
          <w:top w:val="nil"/>
          <w:left w:val="nil"/>
          <w:bottom w:val="nil"/>
          <w:right w:val="nil"/>
          <w:between w:val="nil"/>
        </w:pBdr>
        <w:ind w:left="720"/>
        <w:rPr>
          <w:rFonts w:ascii="Gill Sans" w:eastAsia="Gill Sans" w:hAnsi="Gill Sans" w:cs="Gill Sans"/>
        </w:rPr>
      </w:pPr>
    </w:p>
    <w:p w14:paraId="033DBD37" w14:textId="77777777" w:rsidR="00105917" w:rsidRDefault="005037B3" w:rsidP="00105917">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6892D50C" wp14:editId="298BB873">
            <wp:extent cx="3611400" cy="2361632"/>
            <wp:effectExtent l="0" t="0" r="0" b="0"/>
            <wp:docPr id="991"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5"/>
                    <a:srcRect/>
                    <a:stretch>
                      <a:fillRect/>
                    </a:stretch>
                  </pic:blipFill>
                  <pic:spPr>
                    <a:xfrm>
                      <a:off x="0" y="0"/>
                      <a:ext cx="3611400" cy="2361632"/>
                    </a:xfrm>
                    <a:prstGeom prst="rect">
                      <a:avLst/>
                    </a:prstGeom>
                    <a:ln/>
                  </pic:spPr>
                </pic:pic>
              </a:graphicData>
            </a:graphic>
          </wp:inline>
        </w:drawing>
      </w:r>
    </w:p>
    <w:p w14:paraId="1C0980E6" w14:textId="71889595" w:rsidR="005037B3" w:rsidRPr="00105917" w:rsidRDefault="00105917" w:rsidP="00105917">
      <w:pPr>
        <w:pStyle w:val="Caption"/>
        <w:jc w:val="center"/>
        <w:rPr>
          <w:rFonts w:ascii="Gill Sans" w:eastAsia="Gill Sans" w:hAnsi="Gill Sans" w:cs="Gill Sans"/>
          <w:color w:val="000000"/>
        </w:rPr>
      </w:pPr>
      <w:r>
        <w:t xml:space="preserve">Figure </w:t>
      </w:r>
      <w:r w:rsidR="009A4268">
        <w:t>11</w:t>
      </w:r>
      <w:r>
        <w:t>.C.b- Update Data Source Type</w:t>
      </w:r>
    </w:p>
    <w:p w14:paraId="33A2C1BD" w14:textId="562FB670" w:rsidR="005037B3" w:rsidRDefault="005037B3" w:rsidP="00316914">
      <w:pPr>
        <w:numPr>
          <w:ilvl w:val="0"/>
          <w:numId w:val="3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44938B53" w14:textId="774A3948" w:rsidR="005037B3" w:rsidRDefault="005037B3" w:rsidP="00316914">
      <w:pPr>
        <w:numPr>
          <w:ilvl w:val="0"/>
          <w:numId w:val="36"/>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Select the required Data Source Type and click on the “Update” button.</w:t>
      </w:r>
    </w:p>
    <w:p w14:paraId="75848640" w14:textId="77777777" w:rsidR="00BC61D9" w:rsidRPr="00CA7EC0" w:rsidRDefault="00BC61D9" w:rsidP="00BC61D9">
      <w:pPr>
        <w:pBdr>
          <w:top w:val="nil"/>
          <w:left w:val="nil"/>
          <w:bottom w:val="nil"/>
          <w:right w:val="nil"/>
          <w:between w:val="nil"/>
        </w:pBdr>
        <w:spacing w:line="276" w:lineRule="auto"/>
        <w:ind w:left="720"/>
        <w:rPr>
          <w:rFonts w:ascii="Gill Sans" w:eastAsia="Gill Sans" w:hAnsi="Gill Sans" w:cs="Gill Sans"/>
          <w:color w:val="000000"/>
        </w:rPr>
      </w:pPr>
    </w:p>
    <w:p w14:paraId="6B54BCA0" w14:textId="40C6FAD3" w:rsidR="005037B3" w:rsidRDefault="00885C44" w:rsidP="00316914">
      <w:pPr>
        <w:pStyle w:val="Heading"/>
        <w:numPr>
          <w:ilvl w:val="0"/>
          <w:numId w:val="250"/>
        </w:numPr>
        <w:rPr>
          <w:highlight w:val="white"/>
        </w:rPr>
      </w:pPr>
      <w:bookmarkStart w:id="113" w:name="_Toc57478170"/>
      <w:r>
        <w:rPr>
          <w:highlight w:val="white"/>
        </w:rPr>
        <w:t>Funding Source</w:t>
      </w:r>
      <w:bookmarkEnd w:id="113"/>
    </w:p>
    <w:p w14:paraId="4EF67148" w14:textId="19320648" w:rsidR="00885C44" w:rsidRDefault="005037B3" w:rsidP="00885C44">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Funding Source is any financial institution or other entity providing funding or facilities for the organization.</w:t>
      </w:r>
      <w:r w:rsidR="00885C44">
        <w:rPr>
          <w:rFonts w:ascii="Gill Sans" w:eastAsia="Gill Sans" w:hAnsi="Gill Sans" w:cs="Gill Sans"/>
          <w:color w:val="000000"/>
        </w:rPr>
        <w:t xml:space="preserve"> </w:t>
      </w:r>
      <w:r w:rsidR="00885C44" w:rsidRPr="00B63E9A">
        <w:rPr>
          <w:rFonts w:ascii="Gill Sans" w:eastAsia="Gill Sans" w:hAnsi="Gill Sans" w:cs="Gill Sans"/>
          <w:b/>
          <w:color w:val="000000"/>
        </w:rPr>
        <w:t>Application and Realm Admins</w:t>
      </w:r>
      <w:r w:rsidR="00885C44">
        <w:rPr>
          <w:rFonts w:ascii="Gill Sans" w:eastAsia="Gill Sans" w:hAnsi="Gill Sans" w:cs="Gill Sans"/>
          <w:color w:val="000000"/>
        </w:rPr>
        <w:t xml:space="preserve"> can add/edit Funding Source.</w:t>
      </w:r>
    </w:p>
    <w:p w14:paraId="2CD53F49" w14:textId="5FD9A29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0BE9A26C"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47D908C4" w14:textId="77777777" w:rsidR="00105917" w:rsidRDefault="005037B3" w:rsidP="00105917">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0E7A48D1" wp14:editId="702FE91E">
            <wp:extent cx="5952173" cy="2878889"/>
            <wp:effectExtent l="0" t="0" r="0" b="0"/>
            <wp:docPr id="7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5952173" cy="2878889"/>
                    </a:xfrm>
                    <a:prstGeom prst="rect">
                      <a:avLst/>
                    </a:prstGeom>
                    <a:ln/>
                  </pic:spPr>
                </pic:pic>
              </a:graphicData>
            </a:graphic>
          </wp:inline>
        </w:drawing>
      </w:r>
    </w:p>
    <w:p w14:paraId="727BC0CA" w14:textId="3B866E20" w:rsidR="005037B3" w:rsidRDefault="00105917" w:rsidP="00105917">
      <w:pPr>
        <w:pStyle w:val="Caption"/>
        <w:jc w:val="center"/>
        <w:rPr>
          <w:rFonts w:ascii="Gill Sans" w:eastAsia="Gill Sans" w:hAnsi="Gill Sans" w:cs="Gill Sans"/>
          <w:color w:val="000000"/>
        </w:rPr>
      </w:pPr>
      <w:r>
        <w:t xml:space="preserve">Figure </w:t>
      </w:r>
      <w:r w:rsidR="009A4268">
        <w:t>11</w:t>
      </w:r>
      <w:r>
        <w:t>.D- Funding Source</w:t>
      </w:r>
    </w:p>
    <w:p w14:paraId="10A00716" w14:textId="1B4F535B" w:rsidR="005037B3" w:rsidRDefault="005037B3" w:rsidP="00316914">
      <w:pPr>
        <w:numPr>
          <w:ilvl w:val="0"/>
          <w:numId w:val="184"/>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r w:rsidR="00105917">
        <w:rPr>
          <w:rFonts w:ascii="Gill Sans" w:eastAsia="Gill Sans" w:hAnsi="Gill Sans" w:cs="Gill Sans"/>
          <w:color w:val="000000"/>
        </w:rPr>
        <w:t>.</w:t>
      </w:r>
    </w:p>
    <w:p w14:paraId="663C9AA7" w14:textId="1D01BB8E" w:rsidR="005037B3" w:rsidRDefault="005037B3" w:rsidP="00316914">
      <w:pPr>
        <w:numPr>
          <w:ilvl w:val="0"/>
          <w:numId w:val="184"/>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“Funding Source” and Fu</w:t>
      </w:r>
      <w:r w:rsidR="00105917">
        <w:rPr>
          <w:rFonts w:ascii="Gill Sans" w:eastAsia="Gill Sans" w:hAnsi="Gill Sans" w:cs="Gill Sans"/>
          <w:color w:val="000000"/>
        </w:rPr>
        <w:t>nding Source List will be shown.</w:t>
      </w:r>
    </w:p>
    <w:p w14:paraId="3E05D355"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0089357B" w14:textId="77777777" w:rsidR="005037B3" w:rsidRDefault="005037B3" w:rsidP="00316914">
      <w:pPr>
        <w:numPr>
          <w:ilvl w:val="0"/>
          <w:numId w:val="7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b/>
          <w:color w:val="000000"/>
        </w:rPr>
        <w:t>Add Funding Source</w:t>
      </w:r>
    </w:p>
    <w:p w14:paraId="6225D75F" w14:textId="77777777" w:rsidR="00105917" w:rsidRDefault="005037B3" w:rsidP="00105917">
      <w:pPr>
        <w:keepNext/>
        <w:pBdr>
          <w:top w:val="nil"/>
          <w:left w:val="nil"/>
          <w:bottom w:val="nil"/>
          <w:right w:val="nil"/>
          <w:between w:val="nil"/>
        </w:pBdr>
        <w:spacing w:line="288" w:lineRule="auto"/>
        <w:ind w:left="720"/>
        <w:jc w:val="center"/>
      </w:pPr>
      <w:r>
        <w:rPr>
          <w:rFonts w:ascii="Gill Sans" w:eastAsia="Gill Sans" w:hAnsi="Gill Sans" w:cs="Gill Sans"/>
          <w:noProof/>
          <w:lang w:eastAsia="en-US" w:bidi="ar-SA"/>
        </w:rPr>
        <w:drawing>
          <wp:inline distT="114300" distB="114300" distL="114300" distR="114300" wp14:anchorId="60E2D000" wp14:editId="790F1FD4">
            <wp:extent cx="3892388" cy="3331476"/>
            <wp:effectExtent l="0" t="0" r="0" b="0"/>
            <wp:docPr id="7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a:stretch>
                      <a:fillRect/>
                    </a:stretch>
                  </pic:blipFill>
                  <pic:spPr>
                    <a:xfrm>
                      <a:off x="0" y="0"/>
                      <a:ext cx="3892388" cy="3331476"/>
                    </a:xfrm>
                    <a:prstGeom prst="rect">
                      <a:avLst/>
                    </a:prstGeom>
                    <a:ln/>
                  </pic:spPr>
                </pic:pic>
              </a:graphicData>
            </a:graphic>
          </wp:inline>
        </w:drawing>
      </w:r>
    </w:p>
    <w:p w14:paraId="24F0C565" w14:textId="79571104" w:rsidR="005037B3" w:rsidRDefault="00105917" w:rsidP="00105917">
      <w:pPr>
        <w:pStyle w:val="Caption"/>
        <w:jc w:val="center"/>
        <w:rPr>
          <w:rFonts w:ascii="Gill Sans" w:eastAsia="Gill Sans" w:hAnsi="Gill Sans" w:cs="Gill Sans"/>
          <w:color w:val="000000"/>
        </w:rPr>
      </w:pPr>
      <w:r>
        <w:t xml:space="preserve">Figure </w:t>
      </w:r>
      <w:r w:rsidR="009A4268">
        <w:t>11</w:t>
      </w:r>
      <w:r>
        <w:t>.D.a- Add Funding Source</w:t>
      </w:r>
    </w:p>
    <w:p w14:paraId="43D16B70" w14:textId="77777777" w:rsidR="005037B3" w:rsidRDefault="005037B3" w:rsidP="00316914">
      <w:pPr>
        <w:numPr>
          <w:ilvl w:val="0"/>
          <w:numId w:val="18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lastRenderedPageBreak/>
        <w:t xml:space="preserve">Go to the top right corner in the Funding Source List. </w:t>
      </w:r>
    </w:p>
    <w:p w14:paraId="541386EC" w14:textId="77777777" w:rsidR="005037B3" w:rsidRDefault="005037B3" w:rsidP="00316914">
      <w:pPr>
        <w:numPr>
          <w:ilvl w:val="0"/>
          <w:numId w:val="18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blue “add” button below the profile icon.</w:t>
      </w:r>
    </w:p>
    <w:p w14:paraId="0C2BE068" w14:textId="77777777" w:rsidR="005037B3" w:rsidRDefault="005037B3" w:rsidP="00316914">
      <w:pPr>
        <w:numPr>
          <w:ilvl w:val="0"/>
          <w:numId w:val="18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A new screen showing “Add Funding Source” opens. </w:t>
      </w:r>
    </w:p>
    <w:p w14:paraId="0A4CB300" w14:textId="77777777" w:rsidR="005037B3" w:rsidRDefault="005037B3" w:rsidP="00316914">
      <w:pPr>
        <w:numPr>
          <w:ilvl w:val="0"/>
          <w:numId w:val="18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Enter the required details and click on the “Submit” button.</w:t>
      </w:r>
    </w:p>
    <w:p w14:paraId="16FAF17C" w14:textId="7E097951" w:rsidR="005037B3" w:rsidRDefault="005037B3" w:rsidP="005037B3">
      <w:pPr>
        <w:pBdr>
          <w:top w:val="nil"/>
          <w:left w:val="nil"/>
          <w:bottom w:val="nil"/>
          <w:right w:val="nil"/>
          <w:between w:val="nil"/>
        </w:pBdr>
        <w:rPr>
          <w:rFonts w:ascii="Gill Sans" w:eastAsia="Gill Sans" w:hAnsi="Gill Sans" w:cs="Gill Sans"/>
          <w:b/>
          <w:color w:val="000000"/>
        </w:rPr>
      </w:pPr>
    </w:p>
    <w:p w14:paraId="340ED440" w14:textId="77777777" w:rsidR="005037B3" w:rsidRDefault="005037B3" w:rsidP="00316914">
      <w:pPr>
        <w:numPr>
          <w:ilvl w:val="0"/>
          <w:numId w:val="7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b/>
          <w:color w:val="000000"/>
        </w:rPr>
        <w:t>Update Funding Source</w:t>
      </w:r>
    </w:p>
    <w:p w14:paraId="37F1698D"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b/>
          <w:color w:val="000000"/>
          <w:sz w:val="18"/>
          <w:szCs w:val="18"/>
        </w:rPr>
      </w:pPr>
    </w:p>
    <w:p w14:paraId="6743E235" w14:textId="77777777" w:rsidR="00105917" w:rsidRDefault="005037B3" w:rsidP="00105917">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1034066E" wp14:editId="5444F2A3">
            <wp:extent cx="3352800" cy="2905125"/>
            <wp:effectExtent l="0" t="0" r="0" b="0"/>
            <wp:docPr id="7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3353117" cy="2905399"/>
                    </a:xfrm>
                    <a:prstGeom prst="rect">
                      <a:avLst/>
                    </a:prstGeom>
                    <a:ln/>
                  </pic:spPr>
                </pic:pic>
              </a:graphicData>
            </a:graphic>
          </wp:inline>
        </w:drawing>
      </w:r>
    </w:p>
    <w:p w14:paraId="2B6B3DD3" w14:textId="1836F460" w:rsidR="005037B3" w:rsidRDefault="00105917" w:rsidP="00105917">
      <w:pPr>
        <w:pStyle w:val="Caption"/>
        <w:jc w:val="center"/>
        <w:rPr>
          <w:rFonts w:ascii="Gill Sans" w:eastAsia="Gill Sans" w:hAnsi="Gill Sans" w:cs="Gill Sans"/>
          <w:color w:val="000000"/>
        </w:rPr>
      </w:pPr>
      <w:r>
        <w:t xml:space="preserve">Figure </w:t>
      </w:r>
      <w:r w:rsidR="009A4268">
        <w:t>11</w:t>
      </w:r>
      <w:r>
        <w:t>.D.b- Update Funding Source</w:t>
      </w:r>
    </w:p>
    <w:p w14:paraId="4C2F98CD" w14:textId="77777777" w:rsidR="005037B3" w:rsidRDefault="005037B3" w:rsidP="00316914">
      <w:pPr>
        <w:numPr>
          <w:ilvl w:val="0"/>
          <w:numId w:val="5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Funding Source, go to the Funding Source List.</w:t>
      </w:r>
    </w:p>
    <w:p w14:paraId="5905BF72" w14:textId="0C798D8D" w:rsidR="005037B3" w:rsidRDefault="005037B3" w:rsidP="00316914">
      <w:pPr>
        <w:numPr>
          <w:ilvl w:val="0"/>
          <w:numId w:val="5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the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4C8E637C" w14:textId="77777777" w:rsidR="005037B3" w:rsidRDefault="005037B3" w:rsidP="00316914">
      <w:pPr>
        <w:numPr>
          <w:ilvl w:val="0"/>
          <w:numId w:val="5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Funding Source and click on the “Update” button.</w:t>
      </w:r>
      <w:r>
        <w:rPr>
          <w:rFonts w:ascii="Gill Sans" w:eastAsia="Gill Sans" w:hAnsi="Gill Sans" w:cs="Gill Sans"/>
          <w:b/>
          <w:color w:val="000000"/>
        </w:rPr>
        <w:t xml:space="preserve"> </w:t>
      </w:r>
    </w:p>
    <w:p w14:paraId="3B0F41C3" w14:textId="748B1458" w:rsidR="005037B3" w:rsidRDefault="005037B3" w:rsidP="005037B3">
      <w:pPr>
        <w:spacing w:line="288" w:lineRule="auto"/>
        <w:rPr>
          <w:rFonts w:ascii="Arial" w:eastAsia="Arial" w:hAnsi="Arial" w:cs="Arial"/>
          <w:b/>
        </w:rPr>
      </w:pPr>
    </w:p>
    <w:p w14:paraId="16986BDB" w14:textId="739B6108" w:rsidR="00105917" w:rsidRPr="000D5D49" w:rsidRDefault="00473875" w:rsidP="000D5D49">
      <w:pPr>
        <w:pStyle w:val="Heading"/>
        <w:numPr>
          <w:ilvl w:val="0"/>
          <w:numId w:val="250"/>
        </w:numPr>
        <w:rPr>
          <w:highlight w:val="white"/>
        </w:rPr>
      </w:pPr>
      <w:bookmarkStart w:id="114" w:name="_Toc57478171"/>
      <w:r w:rsidRPr="00CA7EC0">
        <w:rPr>
          <w:highlight w:val="white"/>
        </w:rPr>
        <w:t>Manufacturer</w:t>
      </w:r>
      <w:bookmarkEnd w:id="114"/>
    </w:p>
    <w:p w14:paraId="69D6451A" w14:textId="77777777" w:rsidR="00473875" w:rsidRPr="00105917" w:rsidRDefault="00473875" w:rsidP="00473875">
      <w:p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b/>
          <w:color w:val="000000"/>
        </w:rPr>
        <w:t>On</w:t>
      </w:r>
      <w:r w:rsidRPr="00105917">
        <w:rPr>
          <w:rFonts w:ascii="Gill Sans" w:eastAsia="Gill Sans" w:hAnsi="Gill Sans" w:cs="Gill Sans"/>
          <w:b/>
          <w:color w:val="000000"/>
        </w:rPr>
        <w:t xml:space="preserve">ly Application </w:t>
      </w:r>
      <w:r w:rsidRPr="00105917">
        <w:rPr>
          <w:rFonts w:ascii="Gill Sans" w:eastAsia="Gill Sans" w:hAnsi="Gill Sans" w:cs="Gill Sans"/>
          <w:color w:val="000000"/>
        </w:rPr>
        <w:t>can view/add/edit the manufacturer.</w:t>
      </w:r>
    </w:p>
    <w:p w14:paraId="5C25F256" w14:textId="77777777" w:rsidR="00473875" w:rsidRPr="00105917" w:rsidRDefault="00473875" w:rsidP="00473875">
      <w:pPr>
        <w:pBdr>
          <w:top w:val="nil"/>
          <w:left w:val="nil"/>
          <w:bottom w:val="nil"/>
          <w:right w:val="nil"/>
          <w:between w:val="nil"/>
        </w:pBdr>
        <w:spacing w:line="276" w:lineRule="auto"/>
        <w:rPr>
          <w:rFonts w:ascii="Gill Sans" w:eastAsia="Gill Sans" w:hAnsi="Gill Sans" w:cs="Gill Sans"/>
          <w:color w:val="000000"/>
        </w:rPr>
      </w:pPr>
    </w:p>
    <w:p w14:paraId="36CEC760" w14:textId="77777777" w:rsidR="00473875" w:rsidRPr="00105917" w:rsidRDefault="00473875" w:rsidP="00473875">
      <w:pPr>
        <w:numPr>
          <w:ilvl w:val="0"/>
          <w:numId w:val="191"/>
        </w:numPr>
        <w:spacing w:line="276" w:lineRule="auto"/>
        <w:rPr>
          <w:rFonts w:ascii="Gill Sans" w:eastAsia="Arial" w:hAnsi="Gill Sans" w:cs="Arial"/>
        </w:rPr>
      </w:pPr>
      <w:r w:rsidRPr="00105917">
        <w:rPr>
          <w:rFonts w:ascii="Gill Sans" w:eastAsia="Arial" w:hAnsi="Gill Sans" w:cs="Arial"/>
        </w:rPr>
        <w:t>Go to “Realm Level Masters” and Click on the side arrow.</w:t>
      </w:r>
    </w:p>
    <w:p w14:paraId="35C38A90" w14:textId="77777777" w:rsidR="00473875" w:rsidRPr="00105917" w:rsidRDefault="00473875" w:rsidP="00473875">
      <w:pPr>
        <w:numPr>
          <w:ilvl w:val="0"/>
          <w:numId w:val="191"/>
        </w:numPr>
        <w:spacing w:line="288" w:lineRule="auto"/>
        <w:rPr>
          <w:rFonts w:ascii="Gill Sans" w:eastAsia="Arial" w:hAnsi="Gill Sans" w:cs="Arial"/>
        </w:rPr>
      </w:pPr>
      <w:r w:rsidRPr="00105917">
        <w:rPr>
          <w:rFonts w:ascii="Gill Sans" w:eastAsia="Arial" w:hAnsi="Gill Sans" w:cs="Arial"/>
        </w:rPr>
        <w:t>There are multiple functions in that section.</w:t>
      </w:r>
    </w:p>
    <w:p w14:paraId="29A7843D" w14:textId="77777777" w:rsidR="00473875" w:rsidRPr="00105917" w:rsidRDefault="00473875" w:rsidP="00473875">
      <w:pPr>
        <w:numPr>
          <w:ilvl w:val="0"/>
          <w:numId w:val="191"/>
        </w:numPr>
        <w:spacing w:line="288" w:lineRule="auto"/>
        <w:rPr>
          <w:rFonts w:ascii="Gill Sans" w:eastAsia="Arial" w:hAnsi="Gill Sans" w:cs="Arial"/>
        </w:rPr>
      </w:pPr>
      <w:r w:rsidRPr="00105917">
        <w:rPr>
          <w:rFonts w:ascii="Gill Sans" w:eastAsia="Arial" w:hAnsi="Gill Sans" w:cs="Arial"/>
        </w:rPr>
        <w:t>Click on the function named “Manufacturer” and a list will be shown.</w:t>
      </w:r>
    </w:p>
    <w:p w14:paraId="1A88EE68" w14:textId="77777777" w:rsidR="00473875" w:rsidRDefault="00473875" w:rsidP="00473875">
      <w:pPr>
        <w:spacing w:line="288" w:lineRule="auto"/>
        <w:ind w:left="720"/>
        <w:rPr>
          <w:rFonts w:ascii="Arial" w:eastAsia="Arial" w:hAnsi="Arial" w:cs="Arial"/>
          <w:sz w:val="8"/>
          <w:szCs w:val="8"/>
        </w:rPr>
      </w:pPr>
    </w:p>
    <w:p w14:paraId="122EC1E2" w14:textId="77777777" w:rsidR="00473875" w:rsidRDefault="00473875" w:rsidP="00473875">
      <w:pPr>
        <w:keepNext/>
        <w:spacing w:line="288" w:lineRule="auto"/>
        <w:jc w:val="center"/>
      </w:pPr>
      <w:r>
        <w:rPr>
          <w:rFonts w:ascii="Arial" w:eastAsia="Arial" w:hAnsi="Arial" w:cs="Arial"/>
          <w:noProof/>
          <w:lang w:eastAsia="en-US" w:bidi="ar-SA"/>
        </w:rPr>
        <w:lastRenderedPageBreak/>
        <w:drawing>
          <wp:inline distT="114300" distB="114300" distL="114300" distR="114300" wp14:anchorId="68AF737E" wp14:editId="2DEEA2D5">
            <wp:extent cx="5757545" cy="2724150"/>
            <wp:effectExtent l="0" t="0" r="0" b="0"/>
            <wp:docPr id="7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9"/>
                    <a:srcRect/>
                    <a:stretch>
                      <a:fillRect/>
                    </a:stretch>
                  </pic:blipFill>
                  <pic:spPr>
                    <a:xfrm>
                      <a:off x="0" y="0"/>
                      <a:ext cx="5757850" cy="2724295"/>
                    </a:xfrm>
                    <a:prstGeom prst="rect">
                      <a:avLst/>
                    </a:prstGeom>
                    <a:ln/>
                  </pic:spPr>
                </pic:pic>
              </a:graphicData>
            </a:graphic>
          </wp:inline>
        </w:drawing>
      </w:r>
    </w:p>
    <w:p w14:paraId="26D0B420" w14:textId="77777777" w:rsidR="00473875" w:rsidRDefault="00473875" w:rsidP="00473875">
      <w:pPr>
        <w:pStyle w:val="Caption"/>
        <w:jc w:val="center"/>
        <w:rPr>
          <w:rFonts w:ascii="Arial" w:eastAsia="Arial" w:hAnsi="Arial" w:cs="Arial"/>
        </w:rPr>
      </w:pPr>
      <w:r>
        <w:t>Figure 11.E- Manufacturer</w:t>
      </w:r>
    </w:p>
    <w:p w14:paraId="2F9AEBDE" w14:textId="77777777" w:rsidR="00473875" w:rsidRDefault="00473875" w:rsidP="00473875">
      <w:pPr>
        <w:spacing w:line="288" w:lineRule="auto"/>
        <w:ind w:left="720"/>
        <w:jc w:val="center"/>
        <w:rPr>
          <w:rFonts w:ascii="Arial" w:eastAsia="Arial" w:hAnsi="Arial" w:cs="Arial"/>
          <w:sz w:val="18"/>
          <w:szCs w:val="18"/>
        </w:rPr>
      </w:pPr>
    </w:p>
    <w:p w14:paraId="01E37E19" w14:textId="29F9CB69" w:rsidR="00105917" w:rsidRPr="000D5D49" w:rsidRDefault="00473875" w:rsidP="00105917">
      <w:pPr>
        <w:numPr>
          <w:ilvl w:val="0"/>
          <w:numId w:val="125"/>
        </w:numPr>
        <w:spacing w:line="288" w:lineRule="auto"/>
        <w:rPr>
          <w:rFonts w:ascii="Gill Sans" w:eastAsia="Arial" w:hAnsi="Gill Sans" w:cs="Arial"/>
        </w:rPr>
      </w:pPr>
      <w:r w:rsidRPr="00105917">
        <w:rPr>
          <w:rFonts w:ascii="Gill Sans" w:eastAsia="Arial" w:hAnsi="Gill Sans" w:cs="Arial"/>
          <w:b/>
        </w:rPr>
        <w:t>Add Manufacturer</w:t>
      </w:r>
    </w:p>
    <w:p w14:paraId="505CD7EA" w14:textId="77777777" w:rsidR="005037B3" w:rsidRDefault="005037B3" w:rsidP="005037B3">
      <w:pPr>
        <w:spacing w:line="288" w:lineRule="auto"/>
        <w:ind w:left="720"/>
        <w:rPr>
          <w:rFonts w:ascii="Arial" w:eastAsia="Arial" w:hAnsi="Arial" w:cs="Arial"/>
          <w:b/>
        </w:rPr>
      </w:pPr>
    </w:p>
    <w:p w14:paraId="71AD6F9A" w14:textId="77777777" w:rsidR="00105917" w:rsidRDefault="005037B3" w:rsidP="00105917">
      <w:pPr>
        <w:keepNext/>
        <w:spacing w:line="288" w:lineRule="auto"/>
        <w:jc w:val="center"/>
      </w:pPr>
      <w:r>
        <w:rPr>
          <w:rFonts w:ascii="Arial" w:eastAsia="Arial" w:hAnsi="Arial" w:cs="Arial"/>
          <w:b/>
          <w:noProof/>
          <w:lang w:eastAsia="en-US" w:bidi="ar-SA"/>
        </w:rPr>
        <w:drawing>
          <wp:inline distT="114300" distB="114300" distL="114300" distR="114300" wp14:anchorId="11BE0044" wp14:editId="21AD1834">
            <wp:extent cx="3820950" cy="2079653"/>
            <wp:effectExtent l="0" t="0" r="0" b="0"/>
            <wp:docPr id="920"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0"/>
                    <a:srcRect/>
                    <a:stretch>
                      <a:fillRect/>
                    </a:stretch>
                  </pic:blipFill>
                  <pic:spPr>
                    <a:xfrm>
                      <a:off x="0" y="0"/>
                      <a:ext cx="3820950" cy="2079653"/>
                    </a:xfrm>
                    <a:prstGeom prst="rect">
                      <a:avLst/>
                    </a:prstGeom>
                    <a:ln/>
                  </pic:spPr>
                </pic:pic>
              </a:graphicData>
            </a:graphic>
          </wp:inline>
        </w:drawing>
      </w:r>
    </w:p>
    <w:p w14:paraId="5002E3A7" w14:textId="5524C7CA" w:rsidR="005037B3" w:rsidRDefault="00105917" w:rsidP="00105917">
      <w:pPr>
        <w:pStyle w:val="Caption"/>
        <w:jc w:val="center"/>
        <w:rPr>
          <w:rFonts w:ascii="Arial" w:eastAsia="Arial" w:hAnsi="Arial" w:cs="Arial"/>
          <w:b/>
        </w:rPr>
      </w:pPr>
      <w:r>
        <w:t xml:space="preserve">Figure </w:t>
      </w:r>
      <w:r w:rsidR="009A4268">
        <w:t>11</w:t>
      </w:r>
      <w:r>
        <w:t>.E.a- Add Manufacturer</w:t>
      </w:r>
    </w:p>
    <w:p w14:paraId="19E46B71"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 xml:space="preserve">Now go to the top right corner in the list of Manufacturers.                                                     </w:t>
      </w:r>
    </w:p>
    <w:p w14:paraId="6AFA857F"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Click on the blue “add” button.</w:t>
      </w:r>
    </w:p>
    <w:p w14:paraId="27E042DD"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A new screen of “Add Manufacturer” will be opened.</w:t>
      </w:r>
    </w:p>
    <w:p w14:paraId="6171D726"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 xml:space="preserve">Enter the required details.  </w:t>
      </w:r>
    </w:p>
    <w:p w14:paraId="6757B5DA" w14:textId="77777777" w:rsidR="005037B3" w:rsidRPr="00105917" w:rsidRDefault="005037B3" w:rsidP="00316914">
      <w:pPr>
        <w:numPr>
          <w:ilvl w:val="0"/>
          <w:numId w:val="221"/>
        </w:numPr>
        <w:rPr>
          <w:rFonts w:ascii="Gill Sans" w:eastAsia="Arial" w:hAnsi="Gill Sans" w:cs="Arial"/>
        </w:rPr>
      </w:pPr>
      <w:r w:rsidRPr="00105917">
        <w:rPr>
          <w:rFonts w:ascii="Gill Sans" w:eastAsia="Arial" w:hAnsi="Gill Sans" w:cs="Arial"/>
        </w:rPr>
        <w:t>Now click on the “Submit” button. In case the user wants to add it later click on the “Cancel” button.</w:t>
      </w:r>
    </w:p>
    <w:p w14:paraId="23F5BDB7" w14:textId="66E90569" w:rsidR="005037B3" w:rsidRPr="00105917" w:rsidRDefault="005037B3" w:rsidP="005037B3">
      <w:pPr>
        <w:rPr>
          <w:rFonts w:ascii="Gill Sans" w:eastAsia="Arial" w:hAnsi="Gill Sans" w:cs="Arial"/>
        </w:rPr>
      </w:pPr>
    </w:p>
    <w:p w14:paraId="1CCD0328" w14:textId="48F472D0" w:rsidR="005037B3" w:rsidRPr="000D5D49" w:rsidRDefault="005037B3" w:rsidP="000D5D49">
      <w:pPr>
        <w:numPr>
          <w:ilvl w:val="0"/>
          <w:numId w:val="125"/>
        </w:numPr>
        <w:spacing w:line="288" w:lineRule="auto"/>
        <w:rPr>
          <w:rFonts w:ascii="Gill Sans" w:eastAsia="Arial" w:hAnsi="Gill Sans" w:cs="Arial"/>
        </w:rPr>
      </w:pPr>
      <w:r w:rsidRPr="00105917">
        <w:rPr>
          <w:rFonts w:ascii="Gill Sans" w:eastAsia="Arial" w:hAnsi="Gill Sans" w:cs="Arial"/>
          <w:b/>
        </w:rPr>
        <w:t>Update Manufacturer</w:t>
      </w:r>
    </w:p>
    <w:p w14:paraId="07242531" w14:textId="77777777" w:rsidR="000D5D49" w:rsidRPr="00105917" w:rsidRDefault="000D5D49" w:rsidP="000D5D49">
      <w:pPr>
        <w:numPr>
          <w:ilvl w:val="0"/>
          <w:numId w:val="166"/>
        </w:numPr>
        <w:rPr>
          <w:rFonts w:ascii="Gill Sans" w:eastAsia="Arial" w:hAnsi="Gill Sans" w:cs="Arial"/>
        </w:rPr>
      </w:pPr>
      <w:r w:rsidRPr="00105917">
        <w:rPr>
          <w:rFonts w:ascii="Gill Sans" w:eastAsia="Arial" w:hAnsi="Gill Sans" w:cs="Arial"/>
        </w:rPr>
        <w:t>To update the Manufacturer, go to the Manufacturer list and click on any function that needs to be changed or updated.</w:t>
      </w:r>
    </w:p>
    <w:p w14:paraId="3CBF11AC" w14:textId="77777777" w:rsidR="000D5D49" w:rsidRPr="000D5D49" w:rsidRDefault="000D5D49" w:rsidP="000D5D49">
      <w:pPr>
        <w:rPr>
          <w:rFonts w:ascii="Arial" w:eastAsia="Arial" w:hAnsi="Arial" w:cs="Arial"/>
        </w:rPr>
      </w:pPr>
    </w:p>
    <w:p w14:paraId="14ED30F6" w14:textId="77777777" w:rsidR="00105917" w:rsidRDefault="005037B3" w:rsidP="00105917">
      <w:pPr>
        <w:keepNext/>
        <w:jc w:val="center"/>
      </w:pPr>
      <w:r>
        <w:rPr>
          <w:rFonts w:ascii="Arial" w:eastAsia="Arial" w:hAnsi="Arial" w:cs="Arial"/>
          <w:b/>
          <w:noProof/>
          <w:lang w:eastAsia="en-US" w:bidi="ar-SA"/>
        </w:rPr>
        <w:lastRenderedPageBreak/>
        <w:drawing>
          <wp:inline distT="114300" distB="114300" distL="114300" distR="114300" wp14:anchorId="0DC37ADE" wp14:editId="08865457">
            <wp:extent cx="3887625" cy="2215528"/>
            <wp:effectExtent l="0" t="0" r="0" b="0"/>
            <wp:docPr id="7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3887625" cy="2215528"/>
                    </a:xfrm>
                    <a:prstGeom prst="rect">
                      <a:avLst/>
                    </a:prstGeom>
                    <a:ln/>
                  </pic:spPr>
                </pic:pic>
              </a:graphicData>
            </a:graphic>
          </wp:inline>
        </w:drawing>
      </w:r>
    </w:p>
    <w:p w14:paraId="3686139B" w14:textId="3E583DB5" w:rsidR="005037B3" w:rsidRDefault="00105917" w:rsidP="00105917">
      <w:pPr>
        <w:pStyle w:val="Caption"/>
        <w:jc w:val="center"/>
        <w:rPr>
          <w:rFonts w:ascii="Arial" w:eastAsia="Arial" w:hAnsi="Arial" w:cs="Arial"/>
          <w:b/>
        </w:rPr>
      </w:pPr>
      <w:r>
        <w:t xml:space="preserve">Figure </w:t>
      </w:r>
      <w:r w:rsidR="009A4268">
        <w:t>11</w:t>
      </w:r>
      <w:r>
        <w:t>.E.b- Update Manufacturer</w:t>
      </w:r>
    </w:p>
    <w:p w14:paraId="4804CE69" w14:textId="77777777" w:rsidR="005037B3" w:rsidRPr="00105917" w:rsidRDefault="005037B3" w:rsidP="00316914">
      <w:pPr>
        <w:numPr>
          <w:ilvl w:val="0"/>
          <w:numId w:val="166"/>
        </w:numPr>
        <w:rPr>
          <w:rFonts w:ascii="Gill Sans" w:eastAsia="Arial" w:hAnsi="Gill Sans" w:cs="Arial"/>
        </w:rPr>
      </w:pPr>
      <w:r w:rsidRPr="00105917">
        <w:rPr>
          <w:rFonts w:ascii="Gill Sans" w:eastAsia="Arial" w:hAnsi="Gill Sans" w:cs="Arial"/>
        </w:rPr>
        <w:t>Enter the required details.</w:t>
      </w:r>
    </w:p>
    <w:p w14:paraId="7DA8278B" w14:textId="109C3EA2" w:rsidR="005037B3" w:rsidRDefault="005037B3" w:rsidP="00473875">
      <w:pPr>
        <w:numPr>
          <w:ilvl w:val="0"/>
          <w:numId w:val="166"/>
        </w:numPr>
        <w:rPr>
          <w:rFonts w:ascii="Gill Sans" w:eastAsia="Arial" w:hAnsi="Gill Sans" w:cs="Arial"/>
        </w:rPr>
      </w:pPr>
      <w:r w:rsidRPr="00105917">
        <w:rPr>
          <w:rFonts w:ascii="Gill Sans" w:eastAsia="Arial" w:hAnsi="Gill Sans" w:cs="Arial"/>
        </w:rPr>
        <w:t>Click on the “Update” button to save the changes.</w:t>
      </w:r>
    </w:p>
    <w:p w14:paraId="551B8007" w14:textId="77777777" w:rsidR="00BC61D9" w:rsidRPr="00473875" w:rsidRDefault="00BC61D9" w:rsidP="00BC61D9">
      <w:pPr>
        <w:ind w:left="720"/>
        <w:rPr>
          <w:rFonts w:ascii="Gill Sans" w:eastAsia="Arial" w:hAnsi="Gill Sans" w:cs="Arial"/>
        </w:rPr>
      </w:pPr>
    </w:p>
    <w:p w14:paraId="3701EB05" w14:textId="77777777" w:rsidR="005037B3" w:rsidRDefault="005037B3" w:rsidP="00316914">
      <w:pPr>
        <w:pStyle w:val="Heading"/>
        <w:numPr>
          <w:ilvl w:val="0"/>
          <w:numId w:val="250"/>
        </w:numPr>
        <w:rPr>
          <w:highlight w:val="white"/>
        </w:rPr>
      </w:pPr>
      <w:bookmarkStart w:id="115" w:name="_Toc57478172"/>
      <w:r>
        <w:t>Organization</w:t>
      </w:r>
      <w:bookmarkEnd w:id="115"/>
    </w:p>
    <w:p w14:paraId="1A55B8BE" w14:textId="69FBDA1C" w:rsidR="001C5072" w:rsidRDefault="005037B3" w:rsidP="001C5072">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An organization is a group of people with a particular purpose, which can be a private or government body.</w:t>
      </w:r>
      <w:r w:rsidR="001C5072">
        <w:rPr>
          <w:rFonts w:ascii="Gill Sans" w:eastAsia="Gill Sans" w:hAnsi="Gill Sans" w:cs="Gill Sans"/>
          <w:color w:val="000000"/>
        </w:rPr>
        <w:t xml:space="preserve"> </w:t>
      </w:r>
      <w:r w:rsidR="001C5072">
        <w:rPr>
          <w:rFonts w:ascii="Gill Sans" w:eastAsia="Gill Sans" w:hAnsi="Gill Sans" w:cs="Gill Sans"/>
          <w:b/>
          <w:color w:val="000000"/>
        </w:rPr>
        <w:t xml:space="preserve">Application, </w:t>
      </w:r>
      <w:r w:rsidR="001C5072" w:rsidRPr="00B63E9A">
        <w:rPr>
          <w:rFonts w:ascii="Gill Sans" w:eastAsia="Gill Sans" w:hAnsi="Gill Sans" w:cs="Gill Sans"/>
          <w:b/>
          <w:color w:val="000000"/>
        </w:rPr>
        <w:t>Realm Admins</w:t>
      </w:r>
      <w:r w:rsidR="001C5072">
        <w:rPr>
          <w:rFonts w:ascii="Gill Sans" w:eastAsia="Gill Sans" w:hAnsi="Gill Sans" w:cs="Gill Sans"/>
          <w:b/>
          <w:color w:val="000000"/>
        </w:rPr>
        <w:t>, Program Admin, Program User and Guest User</w:t>
      </w:r>
      <w:r w:rsidR="001C5072">
        <w:rPr>
          <w:rFonts w:ascii="Gill Sans" w:eastAsia="Gill Sans" w:hAnsi="Gill Sans" w:cs="Gill Sans"/>
          <w:color w:val="000000"/>
        </w:rPr>
        <w:t xml:space="preserve"> can list/view organization.</w:t>
      </w:r>
    </w:p>
    <w:p w14:paraId="61D32D76" w14:textId="47874909" w:rsidR="005037B3" w:rsidRDefault="005037B3" w:rsidP="00105917">
      <w:pPr>
        <w:pBdr>
          <w:top w:val="nil"/>
          <w:left w:val="nil"/>
          <w:bottom w:val="nil"/>
          <w:right w:val="nil"/>
          <w:between w:val="nil"/>
        </w:pBdr>
        <w:spacing w:line="288" w:lineRule="auto"/>
        <w:rPr>
          <w:rFonts w:ascii="Gill Sans" w:eastAsia="Gill Sans" w:hAnsi="Gill Sans" w:cs="Gill Sans"/>
          <w:color w:val="000000"/>
          <w:sz w:val="8"/>
          <w:szCs w:val="8"/>
        </w:rPr>
      </w:pPr>
    </w:p>
    <w:p w14:paraId="7D840405" w14:textId="77777777" w:rsidR="005037B3" w:rsidRDefault="005037B3" w:rsidP="00316914">
      <w:pPr>
        <w:numPr>
          <w:ilvl w:val="0"/>
          <w:numId w:val="21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p>
    <w:p w14:paraId="4C9B3332" w14:textId="3472AA18" w:rsidR="005037B3" w:rsidRDefault="005037B3" w:rsidP="00316914">
      <w:pPr>
        <w:numPr>
          <w:ilvl w:val="0"/>
          <w:numId w:val="216"/>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“Organization” and a list will be shown.</w:t>
      </w:r>
    </w:p>
    <w:p w14:paraId="7907D6E8"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2"/>
          <w:szCs w:val="12"/>
        </w:rPr>
      </w:pPr>
    </w:p>
    <w:p w14:paraId="0E9D0427" w14:textId="77777777" w:rsidR="00D232DF" w:rsidRDefault="005037B3" w:rsidP="00D232DF">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73B138D4" wp14:editId="245E5218">
            <wp:extent cx="6119820" cy="2882900"/>
            <wp:effectExtent l="0" t="0" r="0" b="0"/>
            <wp:docPr id="7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2"/>
                    <a:srcRect/>
                    <a:stretch>
                      <a:fillRect/>
                    </a:stretch>
                  </pic:blipFill>
                  <pic:spPr>
                    <a:xfrm>
                      <a:off x="0" y="0"/>
                      <a:ext cx="6119820" cy="2882900"/>
                    </a:xfrm>
                    <a:prstGeom prst="rect">
                      <a:avLst/>
                    </a:prstGeom>
                    <a:ln/>
                  </pic:spPr>
                </pic:pic>
              </a:graphicData>
            </a:graphic>
          </wp:inline>
        </w:drawing>
      </w:r>
    </w:p>
    <w:p w14:paraId="3CCC8901" w14:textId="341454F5" w:rsidR="005037B3" w:rsidRDefault="00D232DF" w:rsidP="00D232DF">
      <w:pPr>
        <w:pStyle w:val="Caption"/>
        <w:jc w:val="center"/>
        <w:rPr>
          <w:rFonts w:ascii="Gill Sans" w:eastAsia="Gill Sans" w:hAnsi="Gill Sans" w:cs="Gill Sans"/>
          <w:color w:val="000000"/>
        </w:rPr>
      </w:pPr>
      <w:r>
        <w:t xml:space="preserve">Figure </w:t>
      </w:r>
      <w:r w:rsidR="009A4268">
        <w:t>11</w:t>
      </w:r>
      <w:r>
        <w:t>.F- Organization</w:t>
      </w:r>
    </w:p>
    <w:p w14:paraId="4182DC02" w14:textId="401CDD9D" w:rsidR="00D232DF" w:rsidRDefault="00D232DF"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2E6EA322" w14:textId="77777777" w:rsidR="000D5D49" w:rsidRDefault="000D5D49"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4F344876" w14:textId="77777777" w:rsidR="005037B3" w:rsidRDefault="005037B3" w:rsidP="00316914">
      <w:pPr>
        <w:numPr>
          <w:ilvl w:val="0"/>
          <w:numId w:val="21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Add Organization</w:t>
      </w:r>
    </w:p>
    <w:p w14:paraId="23CCBD72" w14:textId="77777777" w:rsidR="005037B3" w:rsidRDefault="005037B3" w:rsidP="005037B3">
      <w:pPr>
        <w:pBdr>
          <w:top w:val="nil"/>
          <w:left w:val="nil"/>
          <w:bottom w:val="nil"/>
          <w:right w:val="nil"/>
          <w:between w:val="nil"/>
        </w:pBdr>
        <w:spacing w:line="288" w:lineRule="auto"/>
        <w:rPr>
          <w:rFonts w:ascii="Gill Sans" w:eastAsia="Gill Sans" w:hAnsi="Gill Sans" w:cs="Gill Sans"/>
          <w:b/>
          <w:color w:val="000000"/>
          <w:sz w:val="8"/>
          <w:szCs w:val="8"/>
        </w:rPr>
      </w:pPr>
    </w:p>
    <w:p w14:paraId="008C8B72" w14:textId="77777777" w:rsidR="005037B3" w:rsidRDefault="005037B3"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go to the top right corner in the list of Organization.                                                     </w:t>
      </w:r>
    </w:p>
    <w:p w14:paraId="2ACE3D67" w14:textId="3142DC3C" w:rsidR="005037B3" w:rsidRDefault="005037B3"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w:t>
      </w:r>
      <w:r w:rsidR="001C5072">
        <w:rPr>
          <w:rFonts w:ascii="Gill Sans" w:eastAsia="Gill Sans" w:hAnsi="Gill Sans" w:cs="Gill Sans"/>
          <w:color w:val="000000"/>
        </w:rPr>
        <w:t>blue” add</w:t>
      </w:r>
      <w:r>
        <w:rPr>
          <w:rFonts w:ascii="Gill Sans" w:eastAsia="Gill Sans" w:hAnsi="Gill Sans" w:cs="Gill Sans"/>
          <w:color w:val="000000"/>
        </w:rPr>
        <w:t>” button.</w:t>
      </w:r>
    </w:p>
    <w:p w14:paraId="4516599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3837559" w14:textId="77777777" w:rsidR="00D232DF" w:rsidRDefault="005037B3" w:rsidP="00D232DF">
      <w:pPr>
        <w:keepNext/>
        <w:pBdr>
          <w:top w:val="nil"/>
          <w:left w:val="nil"/>
          <w:bottom w:val="nil"/>
          <w:right w:val="nil"/>
          <w:between w:val="nil"/>
        </w:pBdr>
        <w:spacing w:line="288" w:lineRule="auto"/>
        <w:jc w:val="center"/>
      </w:pPr>
      <w:r>
        <w:rPr>
          <w:rFonts w:ascii="Gill Sans" w:eastAsia="Gill Sans" w:hAnsi="Gill Sans" w:cs="Gill Sans"/>
          <w:noProof/>
          <w:color w:val="000000"/>
          <w:lang w:eastAsia="en-US" w:bidi="ar-SA"/>
        </w:rPr>
        <w:drawing>
          <wp:inline distT="114300" distB="114300" distL="114300" distR="114300" wp14:anchorId="11E05871" wp14:editId="518016F1">
            <wp:extent cx="3725700" cy="3033669"/>
            <wp:effectExtent l="0" t="0" r="0" b="0"/>
            <wp:docPr id="93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83"/>
                    <a:srcRect/>
                    <a:stretch>
                      <a:fillRect/>
                    </a:stretch>
                  </pic:blipFill>
                  <pic:spPr>
                    <a:xfrm>
                      <a:off x="0" y="0"/>
                      <a:ext cx="3725700" cy="3033669"/>
                    </a:xfrm>
                    <a:prstGeom prst="rect">
                      <a:avLst/>
                    </a:prstGeom>
                    <a:ln/>
                  </pic:spPr>
                </pic:pic>
              </a:graphicData>
            </a:graphic>
          </wp:inline>
        </w:drawing>
      </w:r>
    </w:p>
    <w:p w14:paraId="5F6DE254" w14:textId="0E4B8E52" w:rsidR="005037B3" w:rsidRDefault="00D232DF" w:rsidP="00D232DF">
      <w:pPr>
        <w:pStyle w:val="Caption"/>
        <w:jc w:val="center"/>
        <w:rPr>
          <w:rFonts w:ascii="Gill Sans" w:eastAsia="Gill Sans" w:hAnsi="Gill Sans" w:cs="Gill Sans"/>
          <w:color w:val="000000"/>
        </w:rPr>
      </w:pPr>
      <w:r>
        <w:t xml:space="preserve">Figure </w:t>
      </w:r>
      <w:r w:rsidR="009A4268">
        <w:t>11</w:t>
      </w:r>
      <w:r>
        <w:t>.F.a- Add Organization</w:t>
      </w:r>
    </w:p>
    <w:p w14:paraId="1590A854" w14:textId="77777777" w:rsidR="005037B3" w:rsidRDefault="005037B3"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“Add Organization” screen will be opened. </w:t>
      </w:r>
    </w:p>
    <w:p w14:paraId="699662FF" w14:textId="47F8D4E2" w:rsidR="005037B3" w:rsidRDefault="00D232DF"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w:t>
      </w:r>
    </w:p>
    <w:p w14:paraId="4960D197" w14:textId="77777777" w:rsidR="005037B3" w:rsidRDefault="005037B3" w:rsidP="00316914">
      <w:pPr>
        <w:numPr>
          <w:ilvl w:val="0"/>
          <w:numId w:val="17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“Submit” button. </w:t>
      </w:r>
    </w:p>
    <w:p w14:paraId="6D0DB8EA" w14:textId="1485018A"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427BCD1D" w14:textId="77777777" w:rsidR="005037B3" w:rsidRDefault="005037B3" w:rsidP="00316914">
      <w:pPr>
        <w:numPr>
          <w:ilvl w:val="0"/>
          <w:numId w:val="21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Update Organization</w:t>
      </w:r>
    </w:p>
    <w:p w14:paraId="22789ECA"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7F0E99F9" w14:textId="77777777" w:rsidR="00D232DF" w:rsidRDefault="005037B3" w:rsidP="00D232DF">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2E5B6FB7" wp14:editId="39FD0C8B">
            <wp:extent cx="3735225" cy="3168054"/>
            <wp:effectExtent l="0" t="0" r="0" b="0"/>
            <wp:docPr id="93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84"/>
                    <a:srcRect/>
                    <a:stretch>
                      <a:fillRect/>
                    </a:stretch>
                  </pic:blipFill>
                  <pic:spPr>
                    <a:xfrm>
                      <a:off x="0" y="0"/>
                      <a:ext cx="3735225" cy="3168054"/>
                    </a:xfrm>
                    <a:prstGeom prst="rect">
                      <a:avLst/>
                    </a:prstGeom>
                    <a:ln/>
                  </pic:spPr>
                </pic:pic>
              </a:graphicData>
            </a:graphic>
          </wp:inline>
        </w:drawing>
      </w:r>
    </w:p>
    <w:p w14:paraId="5E76F269" w14:textId="0861AF7F" w:rsidR="005037B3" w:rsidRDefault="00D232DF" w:rsidP="00D232DF">
      <w:pPr>
        <w:pStyle w:val="Caption"/>
        <w:jc w:val="center"/>
        <w:rPr>
          <w:rFonts w:ascii="Gill Sans" w:eastAsia="Gill Sans" w:hAnsi="Gill Sans" w:cs="Gill Sans"/>
          <w:color w:val="000000"/>
        </w:rPr>
      </w:pPr>
      <w:r>
        <w:t xml:space="preserve">Figure </w:t>
      </w:r>
      <w:r w:rsidR="009A4268">
        <w:t>11</w:t>
      </w:r>
      <w:r>
        <w:t>.F.b- Update Organization</w:t>
      </w:r>
    </w:p>
    <w:p w14:paraId="143E8216" w14:textId="0835D5CE" w:rsidR="005037B3" w:rsidRDefault="005037B3" w:rsidP="00316914">
      <w:pPr>
        <w:numPr>
          <w:ilvl w:val="0"/>
          <w:numId w:val="7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update the Organization, go to the Organization list and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3D113499" w14:textId="77777777" w:rsidR="005037B3" w:rsidRDefault="005037B3" w:rsidP="00316914">
      <w:pPr>
        <w:numPr>
          <w:ilvl w:val="0"/>
          <w:numId w:val="7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the required information.</w:t>
      </w:r>
    </w:p>
    <w:p w14:paraId="581BAAAC" w14:textId="77777777" w:rsidR="005037B3" w:rsidRDefault="005037B3" w:rsidP="00316914">
      <w:pPr>
        <w:numPr>
          <w:ilvl w:val="0"/>
          <w:numId w:val="7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“Update” button to save the </w:t>
      </w:r>
      <w:sdt>
        <w:sdtPr>
          <w:tag w:val="goog_rdk_35"/>
          <w:id w:val="-1456944598"/>
        </w:sdtPr>
        <w:sdtContent>
          <w:commentRangeStart w:id="116"/>
        </w:sdtContent>
      </w:sdt>
      <w:sdt>
        <w:sdtPr>
          <w:tag w:val="goog_rdk_36"/>
          <w:id w:val="79491473"/>
        </w:sdtPr>
        <w:sdtContent>
          <w:commentRangeStart w:id="117"/>
        </w:sdtContent>
      </w:sdt>
      <w:r>
        <w:rPr>
          <w:rFonts w:ascii="Gill Sans" w:eastAsia="Gill Sans" w:hAnsi="Gill Sans" w:cs="Gill Sans"/>
          <w:color w:val="000000"/>
        </w:rPr>
        <w:t>changes</w:t>
      </w:r>
      <w:commentRangeEnd w:id="116"/>
      <w:r>
        <w:commentReference w:id="116"/>
      </w:r>
      <w:commentRangeEnd w:id="117"/>
      <w:r>
        <w:commentReference w:id="117"/>
      </w:r>
      <w:r>
        <w:rPr>
          <w:rFonts w:ascii="Gill Sans" w:eastAsia="Gill Sans" w:hAnsi="Gill Sans" w:cs="Gill Sans"/>
          <w:color w:val="000000"/>
        </w:rPr>
        <w:t>.</w:t>
      </w:r>
    </w:p>
    <w:p w14:paraId="386F6133" w14:textId="77777777" w:rsidR="005037B3" w:rsidRDefault="005037B3" w:rsidP="005037B3">
      <w:pPr>
        <w:pBdr>
          <w:top w:val="nil"/>
          <w:left w:val="nil"/>
          <w:bottom w:val="nil"/>
          <w:right w:val="nil"/>
          <w:between w:val="nil"/>
        </w:pBdr>
        <w:ind w:left="720"/>
        <w:rPr>
          <w:rFonts w:ascii="Gill Sans" w:eastAsia="Gill Sans" w:hAnsi="Gill Sans" w:cs="Gill Sans"/>
        </w:rPr>
      </w:pPr>
    </w:p>
    <w:p w14:paraId="321B4C2E" w14:textId="3F0626DB" w:rsidR="005037B3" w:rsidRPr="001C5072" w:rsidRDefault="005037B3" w:rsidP="00316914">
      <w:pPr>
        <w:pStyle w:val="Heading"/>
        <w:numPr>
          <w:ilvl w:val="0"/>
          <w:numId w:val="250"/>
        </w:numPr>
        <w:rPr>
          <w:highlight w:val="white"/>
        </w:rPr>
      </w:pPr>
      <w:bookmarkStart w:id="118" w:name="_Toc57478173"/>
      <w:r>
        <w:t>Product</w:t>
      </w:r>
      <w:bookmarkEnd w:id="118"/>
    </w:p>
    <w:p w14:paraId="5C465AE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Important Terms for Alternate Reporting Unit:</w:t>
      </w:r>
    </w:p>
    <w:p w14:paraId="121B0440"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7"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4819"/>
        <w:gridCol w:w="4818"/>
      </w:tblGrid>
      <w:tr w:rsidR="005037B3" w14:paraId="35772BA8"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17ED009"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GTIN</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FFB95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Global Transaction Identification Code</w:t>
            </w:r>
          </w:p>
        </w:tc>
      </w:tr>
      <w:tr w:rsidR="005037B3" w14:paraId="74757E96"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7D2A41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SKU Code</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6ED30CA"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Stock Keeping Unit</w:t>
            </w:r>
          </w:p>
        </w:tc>
      </w:tr>
    </w:tbl>
    <w:p w14:paraId="1D136752" w14:textId="7E3ADFA9"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8"/>
          <w:szCs w:val="18"/>
        </w:rPr>
      </w:pPr>
    </w:p>
    <w:p w14:paraId="33A354BA" w14:textId="77777777" w:rsidR="00D232DF" w:rsidRDefault="00D232DF" w:rsidP="005037B3">
      <w:pPr>
        <w:pBdr>
          <w:top w:val="nil"/>
          <w:left w:val="nil"/>
          <w:bottom w:val="nil"/>
          <w:right w:val="nil"/>
          <w:between w:val="nil"/>
        </w:pBdr>
        <w:spacing w:line="288" w:lineRule="auto"/>
        <w:rPr>
          <w:rFonts w:ascii="Gill Sans" w:eastAsia="Gill Sans" w:hAnsi="Gill Sans" w:cs="Gill Sans"/>
          <w:color w:val="000000"/>
          <w:sz w:val="18"/>
          <w:szCs w:val="18"/>
        </w:rPr>
      </w:pPr>
    </w:p>
    <w:p w14:paraId="284AB286" w14:textId="11D5F3C4" w:rsidR="005037B3" w:rsidRPr="001C5072" w:rsidRDefault="005037B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Alternate Reporting Unit</w:t>
      </w:r>
    </w:p>
    <w:p w14:paraId="54AF8F27" w14:textId="5FA07C92" w:rsidR="005037B3" w:rsidRDefault="001C5072" w:rsidP="001C5072">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The Alternate Reporting U</w:t>
      </w:r>
      <w:r>
        <w:rPr>
          <w:rFonts w:ascii="Gill Sans" w:eastAsia="Gill Sans" w:hAnsi="Gill Sans" w:cs="Gill Sans"/>
          <w:color w:val="000000"/>
          <w:highlight w:val="white"/>
        </w:rPr>
        <w:t>nit is a planning unit mapped within a Particular Country / Realm</w:t>
      </w:r>
      <w:r w:rsidR="009568AD">
        <w:rPr>
          <w:rFonts w:ascii="Gill Sans" w:eastAsia="Gill Sans" w:hAnsi="Gill Sans" w:cs="Gill Sans"/>
          <w:color w:val="000000"/>
        </w:rPr>
        <w:t xml:space="preserve">. </w:t>
      </w:r>
      <w:r w:rsidR="009568AD">
        <w:rPr>
          <w:rFonts w:ascii="Gill Sans" w:eastAsia="Gill Sans" w:hAnsi="Gill Sans" w:cs="Gill Sans"/>
          <w:b/>
          <w:color w:val="000000"/>
        </w:rPr>
        <w:t xml:space="preserve">Application, </w:t>
      </w:r>
      <w:r w:rsidR="009568AD" w:rsidRPr="00B63E9A">
        <w:rPr>
          <w:rFonts w:ascii="Gill Sans" w:eastAsia="Gill Sans" w:hAnsi="Gill Sans" w:cs="Gill Sans"/>
          <w:b/>
          <w:color w:val="000000"/>
        </w:rPr>
        <w:t>Realm Admins</w:t>
      </w:r>
      <w:r w:rsidR="009568AD">
        <w:rPr>
          <w:rFonts w:ascii="Gill Sans" w:eastAsia="Gill Sans" w:hAnsi="Gill Sans" w:cs="Gill Sans"/>
          <w:b/>
          <w:color w:val="000000"/>
        </w:rPr>
        <w:t>, Program Admin</w:t>
      </w:r>
      <w:r w:rsidR="009568AD">
        <w:rPr>
          <w:rFonts w:ascii="Gill Sans" w:eastAsia="Gill Sans" w:hAnsi="Gill Sans" w:cs="Gill Sans"/>
          <w:color w:val="000000"/>
        </w:rPr>
        <w:t xml:space="preserve"> can list/view Alternate Reporting Unit.</w:t>
      </w:r>
    </w:p>
    <w:p w14:paraId="0F8FDFCB" w14:textId="77777777" w:rsidR="00D232DF" w:rsidRDefault="005037B3" w:rsidP="00D232DF">
      <w:pPr>
        <w:keepNext/>
        <w:pBdr>
          <w:top w:val="nil"/>
          <w:left w:val="nil"/>
          <w:bottom w:val="nil"/>
          <w:right w:val="nil"/>
          <w:between w:val="nil"/>
        </w:pBdr>
        <w:jc w:val="center"/>
      </w:pPr>
      <w:r>
        <w:rPr>
          <w:rFonts w:ascii="Gill Sans" w:eastAsia="Gill Sans" w:hAnsi="Gill Sans" w:cs="Gill Sans"/>
          <w:b/>
          <w:noProof/>
          <w:lang w:eastAsia="en-US" w:bidi="ar-SA"/>
        </w:rPr>
        <w:lastRenderedPageBreak/>
        <w:drawing>
          <wp:inline distT="114300" distB="114300" distL="114300" distR="114300" wp14:anchorId="28240FC2" wp14:editId="3BD7070A">
            <wp:extent cx="5809298" cy="3011199"/>
            <wp:effectExtent l="0" t="0" r="0" b="0"/>
            <wp:docPr id="79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5809298" cy="3011199"/>
                    </a:xfrm>
                    <a:prstGeom prst="rect">
                      <a:avLst/>
                    </a:prstGeom>
                    <a:ln/>
                  </pic:spPr>
                </pic:pic>
              </a:graphicData>
            </a:graphic>
          </wp:inline>
        </w:drawing>
      </w:r>
    </w:p>
    <w:p w14:paraId="021EF4DB" w14:textId="2941B55C" w:rsidR="005037B3" w:rsidRDefault="00D232DF" w:rsidP="00D232DF">
      <w:pPr>
        <w:pStyle w:val="Caption"/>
        <w:jc w:val="center"/>
        <w:rPr>
          <w:rFonts w:ascii="Gill Sans" w:eastAsia="Gill Sans" w:hAnsi="Gill Sans" w:cs="Gill Sans"/>
          <w:color w:val="000000"/>
        </w:rPr>
      </w:pPr>
      <w:r>
        <w:t xml:space="preserve">Figure </w:t>
      </w:r>
      <w:r w:rsidR="009A4268">
        <w:t>11</w:t>
      </w:r>
      <w:r>
        <w:t>.G- Map Alternate Reporting Unit</w:t>
      </w:r>
    </w:p>
    <w:p w14:paraId="78A42D28" w14:textId="77777777" w:rsidR="005037B3" w:rsidRDefault="005037B3" w:rsidP="00316914">
      <w:pPr>
        <w:numPr>
          <w:ilvl w:val="0"/>
          <w:numId w:val="9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4D653FD4" w14:textId="77777777" w:rsidR="005037B3" w:rsidRDefault="005037B3" w:rsidP="00316914">
      <w:pPr>
        <w:numPr>
          <w:ilvl w:val="0"/>
          <w:numId w:val="9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“Alternate Reporting Unit” in that section.</w:t>
      </w:r>
    </w:p>
    <w:p w14:paraId="404E745E" w14:textId="77777777" w:rsidR="005037B3" w:rsidRDefault="005037B3" w:rsidP="00316914">
      <w:pPr>
        <w:numPr>
          <w:ilvl w:val="0"/>
          <w:numId w:val="9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Select the Realm Country. </w:t>
      </w:r>
    </w:p>
    <w:p w14:paraId="1CD31783" w14:textId="77777777" w:rsidR="005037B3" w:rsidRDefault="005037B3" w:rsidP="00316914">
      <w:pPr>
        <w:numPr>
          <w:ilvl w:val="0"/>
          <w:numId w:val="9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The above screen displays the data for that specific country.  </w:t>
      </w:r>
    </w:p>
    <w:p w14:paraId="6939BC80" w14:textId="77777777" w:rsidR="005037B3" w:rsidRPr="00D232DF" w:rsidRDefault="005037B3" w:rsidP="005037B3">
      <w:pPr>
        <w:keepNext/>
        <w:widowControl w:val="0"/>
        <w:pBdr>
          <w:top w:val="nil"/>
          <w:left w:val="nil"/>
          <w:bottom w:val="nil"/>
          <w:right w:val="nil"/>
          <w:between w:val="nil"/>
        </w:pBdr>
        <w:spacing w:after="120"/>
        <w:rPr>
          <w:rFonts w:ascii="Gill Sans" w:eastAsia="Gill Sans" w:hAnsi="Gill Sans" w:cs="Gill Sans"/>
          <w:b/>
          <w:color w:val="000080"/>
        </w:rPr>
      </w:pPr>
    </w:p>
    <w:p w14:paraId="67017861" w14:textId="77777777" w:rsidR="005037B3" w:rsidRDefault="005037B3" w:rsidP="00316914">
      <w:pPr>
        <w:numPr>
          <w:ilvl w:val="0"/>
          <w:numId w:val="16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Alternate Reporting Unit</w:t>
      </w:r>
      <w:r>
        <w:rPr>
          <w:rFonts w:ascii="Gill Sans" w:eastAsia="Gill Sans" w:hAnsi="Gill Sans" w:cs="Gill Sans"/>
          <w:b/>
          <w:color w:val="000000"/>
          <w:sz w:val="20"/>
          <w:szCs w:val="20"/>
        </w:rPr>
        <w:t xml:space="preserve">       </w:t>
      </w:r>
    </w:p>
    <w:p w14:paraId="3E740112"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20"/>
          <w:szCs w:val="20"/>
        </w:rPr>
      </w:pPr>
    </w:p>
    <w:p w14:paraId="2C202640" w14:textId="77777777" w:rsidR="00D232DF" w:rsidRDefault="005037B3" w:rsidP="00D232DF">
      <w:pPr>
        <w:keepNext/>
        <w:widowControl w:val="0"/>
        <w:pBdr>
          <w:top w:val="nil"/>
          <w:left w:val="nil"/>
          <w:bottom w:val="nil"/>
          <w:right w:val="nil"/>
          <w:between w:val="nil"/>
        </w:pBdr>
        <w:spacing w:after="120"/>
        <w:jc w:val="center"/>
      </w:pPr>
      <w:r>
        <w:rPr>
          <w:rFonts w:ascii="Gill Sans" w:eastAsia="Gill Sans" w:hAnsi="Gill Sans" w:cs="Gill Sans"/>
          <w:b/>
          <w:noProof/>
          <w:color w:val="000080"/>
          <w:sz w:val="32"/>
          <w:szCs w:val="32"/>
          <w:lang w:eastAsia="en-US" w:bidi="ar-SA"/>
        </w:rPr>
        <w:drawing>
          <wp:inline distT="114300" distB="114300" distL="114300" distR="114300" wp14:anchorId="06A77923" wp14:editId="4335DC9B">
            <wp:extent cx="5891212" cy="2749232"/>
            <wp:effectExtent l="0" t="0" r="0" b="0"/>
            <wp:docPr id="93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8"/>
                    <a:srcRect l="5935" t="31867" r="3197" b="11405"/>
                    <a:stretch>
                      <a:fillRect/>
                    </a:stretch>
                  </pic:blipFill>
                  <pic:spPr>
                    <a:xfrm>
                      <a:off x="0" y="0"/>
                      <a:ext cx="5891212" cy="2749232"/>
                    </a:xfrm>
                    <a:prstGeom prst="rect">
                      <a:avLst/>
                    </a:prstGeom>
                    <a:ln/>
                  </pic:spPr>
                </pic:pic>
              </a:graphicData>
            </a:graphic>
          </wp:inline>
        </w:drawing>
      </w:r>
    </w:p>
    <w:p w14:paraId="0359F598" w14:textId="22BE3F51" w:rsidR="005037B3" w:rsidRDefault="00D232DF" w:rsidP="00D232DF">
      <w:pPr>
        <w:pStyle w:val="Caption"/>
        <w:jc w:val="center"/>
        <w:rPr>
          <w:rFonts w:ascii="Gill Sans" w:eastAsia="Gill Sans" w:hAnsi="Gill Sans" w:cs="Gill Sans"/>
          <w:b/>
          <w:color w:val="000080"/>
          <w:sz w:val="32"/>
          <w:szCs w:val="32"/>
        </w:rPr>
      </w:pPr>
      <w:r>
        <w:t xml:space="preserve">Figure </w:t>
      </w:r>
      <w:r w:rsidR="000D5D49">
        <w:t>11. G.</w:t>
      </w:r>
      <w:r>
        <w:t>1</w:t>
      </w:r>
      <w:r w:rsidR="00B314BC">
        <w:t>a</w:t>
      </w:r>
      <w:r>
        <w:t>- Add Alternate Reporting Unit</w:t>
      </w:r>
    </w:p>
    <w:p w14:paraId="54256A94" w14:textId="77777777" w:rsidR="00D232DF" w:rsidRDefault="00D232DF"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13EDD337"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Go to the top right corner in the Alternate Reporting Unit List. </w:t>
      </w:r>
    </w:p>
    <w:p w14:paraId="25CCA38C"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a blue “add” button below the profile icon.</w:t>
      </w:r>
    </w:p>
    <w:p w14:paraId="36AAFF09"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that button and a new screen will be opened.</w:t>
      </w:r>
    </w:p>
    <w:p w14:paraId="5906D98E"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right click on the specific cell.</w:t>
      </w:r>
    </w:p>
    <w:p w14:paraId="76D4FBE4" w14:textId="0B356BB9"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either the “Insert row before” or “Insert row after” </w:t>
      </w:r>
      <w:r w:rsidR="002C77C1">
        <w:rPr>
          <w:rFonts w:ascii="Gill Sans" w:eastAsia="Gill Sans" w:hAnsi="Gill Sans" w:cs="Gill Sans"/>
          <w:color w:val="000000"/>
        </w:rPr>
        <w:t>function</w:t>
      </w:r>
      <w:r>
        <w:rPr>
          <w:rFonts w:ascii="Gill Sans" w:eastAsia="Gill Sans" w:hAnsi="Gill Sans" w:cs="Gill Sans"/>
          <w:color w:val="000000"/>
        </w:rPr>
        <w:t>.</w:t>
      </w:r>
    </w:p>
    <w:p w14:paraId="63D05BD4" w14:textId="0C3E39B2"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also 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at the bottom to insert new rows.</w:t>
      </w:r>
    </w:p>
    <w:p w14:paraId="4B5FB38D" w14:textId="77777777" w:rsidR="005037B3" w:rsidRDefault="005037B3" w:rsidP="00316914">
      <w:pPr>
        <w:numPr>
          <w:ilvl w:val="0"/>
          <w:numId w:val="1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details in the newly created row and click on “Submit”.</w:t>
      </w:r>
    </w:p>
    <w:p w14:paraId="619B2C83" w14:textId="75398BFC" w:rsidR="005037B3" w:rsidRDefault="005037B3" w:rsidP="00D232DF">
      <w:pPr>
        <w:pBdr>
          <w:top w:val="nil"/>
          <w:left w:val="nil"/>
          <w:bottom w:val="nil"/>
          <w:right w:val="nil"/>
          <w:between w:val="nil"/>
        </w:pBdr>
        <w:spacing w:line="288" w:lineRule="auto"/>
        <w:rPr>
          <w:rFonts w:ascii="Gill Sans" w:eastAsia="Gill Sans" w:hAnsi="Gill Sans" w:cs="Gill Sans"/>
          <w:color w:val="000000"/>
          <w:sz w:val="18"/>
          <w:szCs w:val="18"/>
        </w:rPr>
      </w:pPr>
    </w:p>
    <w:p w14:paraId="1907884A" w14:textId="25212B24" w:rsidR="005037B3" w:rsidRDefault="00D232DF"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 xml:space="preserve">Forecasting Unit </w:t>
      </w:r>
    </w:p>
    <w:p w14:paraId="51044B89" w14:textId="76D77C92" w:rsidR="005037B3" w:rsidRDefault="005037B3" w:rsidP="005037B3">
      <w:pPr>
        <w:pBdr>
          <w:top w:val="nil"/>
          <w:left w:val="nil"/>
          <w:bottom w:val="nil"/>
          <w:right w:val="nil"/>
          <w:between w:val="nil"/>
        </w:pBdr>
        <w:rPr>
          <w:rFonts w:ascii="Gill Sans" w:eastAsia="Gill Sans" w:hAnsi="Gill Sans" w:cs="Gill Sans"/>
          <w:highlight w:val="white"/>
        </w:rPr>
      </w:pPr>
      <w:r>
        <w:rPr>
          <w:rFonts w:ascii="Gill Sans" w:eastAsia="Gill Sans" w:hAnsi="Gill Sans" w:cs="Gill Sans"/>
          <w:highlight w:val="white"/>
        </w:rPr>
        <w:t>It is a base unit that will be used for specified forecasting period</w:t>
      </w:r>
      <w:r w:rsidR="009568AD">
        <w:rPr>
          <w:rFonts w:ascii="Gill Sans" w:eastAsia="Gill Sans" w:hAnsi="Gill Sans" w:cs="Gill Sans"/>
          <w:highlight w:val="white"/>
        </w:rPr>
        <w:t>.</w:t>
      </w:r>
      <w:r w:rsidR="00CB0813">
        <w:rPr>
          <w:rFonts w:ascii="Gill Sans" w:eastAsia="Gill Sans" w:hAnsi="Gill Sans" w:cs="Gill Sans"/>
          <w:highlight w:val="white"/>
        </w:rPr>
        <w:t xml:space="preserve"> </w:t>
      </w:r>
      <w:r w:rsidR="00CB0813">
        <w:rPr>
          <w:rFonts w:ascii="Gill Sans" w:eastAsia="Gill Sans" w:hAnsi="Gill Sans" w:cs="Gill Sans"/>
          <w:b/>
          <w:color w:val="000000"/>
        </w:rPr>
        <w:t xml:space="preserve">Application Admin and </w:t>
      </w:r>
      <w:r w:rsidR="00CB0813" w:rsidRPr="00B63E9A">
        <w:rPr>
          <w:rFonts w:ascii="Gill Sans" w:eastAsia="Gill Sans" w:hAnsi="Gill Sans" w:cs="Gill Sans"/>
          <w:b/>
          <w:color w:val="000000"/>
        </w:rPr>
        <w:t>Realm Admins</w:t>
      </w:r>
      <w:r w:rsidR="00CB0813">
        <w:rPr>
          <w:rFonts w:ascii="Gill Sans" w:eastAsia="Gill Sans" w:hAnsi="Gill Sans" w:cs="Gill Sans"/>
          <w:b/>
          <w:color w:val="000000"/>
        </w:rPr>
        <w:t xml:space="preserve"> </w:t>
      </w:r>
      <w:r w:rsidR="00CB0813">
        <w:rPr>
          <w:rFonts w:ascii="Gill Sans" w:eastAsia="Gill Sans" w:hAnsi="Gill Sans" w:cs="Gill Sans"/>
          <w:color w:val="000000"/>
        </w:rPr>
        <w:t>can add/edit Forecasting Unit.</w:t>
      </w:r>
    </w:p>
    <w:p w14:paraId="2CD299A4"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265CFE5F" w14:textId="77777777" w:rsidR="005037B3" w:rsidRDefault="005037B3" w:rsidP="00316914">
      <w:pPr>
        <w:numPr>
          <w:ilvl w:val="0"/>
          <w:numId w:val="13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58975B86" w14:textId="65EE87F8" w:rsidR="005037B3" w:rsidRDefault="005037B3" w:rsidP="00316914">
      <w:pPr>
        <w:numPr>
          <w:ilvl w:val="0"/>
          <w:numId w:val="13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“Forecasting Unit” and a list will be shown.</w:t>
      </w:r>
    </w:p>
    <w:p w14:paraId="419F1BCA"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24C24D1F" w14:textId="77777777" w:rsidR="00D232DF" w:rsidRDefault="00CB0813" w:rsidP="00D232DF">
      <w:pPr>
        <w:keepNext/>
        <w:pBdr>
          <w:top w:val="nil"/>
          <w:left w:val="nil"/>
          <w:bottom w:val="nil"/>
          <w:right w:val="nil"/>
          <w:between w:val="nil"/>
        </w:pBdr>
        <w:jc w:val="center"/>
      </w:pPr>
      <w:r>
        <w:rPr>
          <w:noProof/>
          <w:lang w:eastAsia="en-US" w:bidi="ar-SA"/>
        </w:rPr>
        <w:drawing>
          <wp:inline distT="0" distB="0" distL="0" distR="0" wp14:anchorId="5345D095" wp14:editId="045CF536">
            <wp:extent cx="5600700" cy="3228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881" t="16508" r="3116" b="13537"/>
                    <a:stretch/>
                  </pic:blipFill>
                  <pic:spPr bwMode="auto">
                    <a:xfrm>
                      <a:off x="0" y="0"/>
                      <a:ext cx="5600700" cy="3228975"/>
                    </a:xfrm>
                    <a:prstGeom prst="rect">
                      <a:avLst/>
                    </a:prstGeom>
                    <a:ln>
                      <a:noFill/>
                    </a:ln>
                    <a:extLst>
                      <a:ext uri="{53640926-AAD7-44D8-BBD7-CCE9431645EC}">
                        <a14:shadowObscured xmlns:a14="http://schemas.microsoft.com/office/drawing/2010/main"/>
                      </a:ext>
                    </a:extLst>
                  </pic:spPr>
                </pic:pic>
              </a:graphicData>
            </a:graphic>
          </wp:inline>
        </w:drawing>
      </w:r>
    </w:p>
    <w:p w14:paraId="0C15AC5C" w14:textId="4D6DF2FA" w:rsidR="005037B3" w:rsidRDefault="00D232DF" w:rsidP="00D232DF">
      <w:pPr>
        <w:pStyle w:val="Caption"/>
        <w:jc w:val="center"/>
      </w:pPr>
      <w:r>
        <w:t xml:space="preserve">Figure </w:t>
      </w:r>
      <w:r w:rsidR="009A4268">
        <w:t>11</w:t>
      </w:r>
      <w:r>
        <w:t>.G- Forecasting Unit</w:t>
      </w:r>
    </w:p>
    <w:p w14:paraId="36820257" w14:textId="20F6C144" w:rsidR="005037B3" w:rsidRPr="00D232DF" w:rsidRDefault="005037B3" w:rsidP="00316914">
      <w:pPr>
        <w:pStyle w:val="ListParagraph"/>
        <w:numPr>
          <w:ilvl w:val="1"/>
          <w:numId w:val="204"/>
        </w:numPr>
        <w:pBdr>
          <w:top w:val="nil"/>
          <w:left w:val="nil"/>
          <w:bottom w:val="nil"/>
          <w:right w:val="nil"/>
          <w:between w:val="nil"/>
        </w:pBdr>
        <w:ind w:left="720"/>
        <w:rPr>
          <w:rFonts w:ascii="Gill Sans" w:eastAsia="Gill Sans" w:hAnsi="Gill Sans" w:cs="Gill Sans"/>
          <w:color w:val="000000"/>
        </w:rPr>
      </w:pPr>
      <w:r w:rsidRPr="00D232DF">
        <w:rPr>
          <w:rFonts w:ascii="Gill Sans" w:eastAsia="Gill Sans" w:hAnsi="Gill Sans" w:cs="Gill Sans"/>
          <w:b/>
          <w:color w:val="000000"/>
        </w:rPr>
        <w:t>Add Forecasting Unit</w:t>
      </w:r>
      <w:r w:rsidRPr="00D232DF">
        <w:rPr>
          <w:rFonts w:ascii="Gill Sans" w:eastAsia="Gill Sans" w:hAnsi="Gill Sans" w:cs="Gill Sans"/>
          <w:b/>
          <w:color w:val="000000"/>
          <w:sz w:val="20"/>
          <w:szCs w:val="20"/>
        </w:rPr>
        <w:t xml:space="preserve">       </w:t>
      </w:r>
    </w:p>
    <w:p w14:paraId="34A090EF"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Forecasting Unit List. </w:t>
      </w:r>
    </w:p>
    <w:p w14:paraId="0EE4E5B0"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a blue “add” button below the profile icon.</w:t>
      </w:r>
    </w:p>
    <w:p w14:paraId="7E4C41A3"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that button and a new screen called “Add Forecasting Unit” will be opened.</w:t>
      </w:r>
    </w:p>
    <w:p w14:paraId="4E7F0CF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77C3608" w14:textId="77777777" w:rsidR="00D232DF" w:rsidRDefault="005037B3" w:rsidP="00D232DF">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3C4897BE" wp14:editId="7D37D65B">
            <wp:extent cx="3735225" cy="4109561"/>
            <wp:effectExtent l="0" t="0" r="0" b="0"/>
            <wp:docPr id="96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0"/>
                    <a:srcRect/>
                    <a:stretch>
                      <a:fillRect/>
                    </a:stretch>
                  </pic:blipFill>
                  <pic:spPr>
                    <a:xfrm>
                      <a:off x="0" y="0"/>
                      <a:ext cx="3735225" cy="4109561"/>
                    </a:xfrm>
                    <a:prstGeom prst="rect">
                      <a:avLst/>
                    </a:prstGeom>
                    <a:ln/>
                  </pic:spPr>
                </pic:pic>
              </a:graphicData>
            </a:graphic>
          </wp:inline>
        </w:drawing>
      </w:r>
    </w:p>
    <w:p w14:paraId="7B213838" w14:textId="78991711" w:rsidR="005037B3" w:rsidRDefault="00D232DF" w:rsidP="00D232DF">
      <w:pPr>
        <w:pStyle w:val="Caption"/>
        <w:jc w:val="center"/>
        <w:rPr>
          <w:rFonts w:ascii="Gill Sans" w:eastAsia="Gill Sans" w:hAnsi="Gill Sans" w:cs="Gill Sans"/>
          <w:color w:val="000000"/>
        </w:rPr>
      </w:pPr>
      <w:r>
        <w:t xml:space="preserve">Figure </w:t>
      </w:r>
      <w:r w:rsidR="009A4268">
        <w:t>11</w:t>
      </w:r>
      <w:r w:rsidR="00B314BC">
        <w:t>. G.</w:t>
      </w:r>
      <w:r>
        <w:t>2a- Add Forecasting Unit</w:t>
      </w:r>
    </w:p>
    <w:p w14:paraId="1766187A" w14:textId="77777777" w:rsidR="005037B3" w:rsidRDefault="005037B3" w:rsidP="005037B3">
      <w:pPr>
        <w:pBdr>
          <w:top w:val="nil"/>
          <w:left w:val="nil"/>
          <w:bottom w:val="nil"/>
          <w:right w:val="nil"/>
          <w:between w:val="nil"/>
        </w:pBdr>
        <w:ind w:left="720"/>
        <w:jc w:val="center"/>
        <w:rPr>
          <w:rFonts w:ascii="Gill Sans" w:eastAsia="Gill Sans" w:hAnsi="Gill Sans" w:cs="Gill Sans"/>
          <w:color w:val="000000"/>
        </w:rPr>
      </w:pPr>
    </w:p>
    <w:p w14:paraId="42C5C7CD"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Enter the required details. </w:t>
      </w:r>
    </w:p>
    <w:p w14:paraId="388EE841" w14:textId="77777777" w:rsidR="005037B3" w:rsidRDefault="005037B3" w:rsidP="00316914">
      <w:pPr>
        <w:numPr>
          <w:ilvl w:val="0"/>
          <w:numId w:val="2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w:t>
      </w:r>
    </w:p>
    <w:p w14:paraId="4A3CC4B9" w14:textId="765131C9" w:rsidR="005037B3" w:rsidRDefault="005037B3" w:rsidP="005037B3">
      <w:pPr>
        <w:pBdr>
          <w:top w:val="nil"/>
          <w:left w:val="nil"/>
          <w:bottom w:val="nil"/>
          <w:right w:val="nil"/>
          <w:between w:val="nil"/>
        </w:pBdr>
        <w:rPr>
          <w:rFonts w:ascii="Gill Sans" w:eastAsia="Gill Sans" w:hAnsi="Gill Sans" w:cs="Gill Sans"/>
          <w:b/>
          <w:color w:val="000000"/>
        </w:rPr>
      </w:pPr>
    </w:p>
    <w:p w14:paraId="23EFEA33" w14:textId="76AE340C" w:rsidR="00D232DF" w:rsidRDefault="00D232DF" w:rsidP="005037B3">
      <w:pPr>
        <w:pBdr>
          <w:top w:val="nil"/>
          <w:left w:val="nil"/>
          <w:bottom w:val="nil"/>
          <w:right w:val="nil"/>
          <w:between w:val="nil"/>
        </w:pBdr>
        <w:rPr>
          <w:rFonts w:ascii="Gill Sans" w:eastAsia="Gill Sans" w:hAnsi="Gill Sans" w:cs="Gill Sans"/>
          <w:b/>
          <w:color w:val="000000"/>
        </w:rPr>
      </w:pPr>
    </w:p>
    <w:p w14:paraId="58553670" w14:textId="362C3563" w:rsidR="00D232DF" w:rsidRDefault="00D232DF" w:rsidP="00D232DF">
      <w:pPr>
        <w:rPr>
          <w:rFonts w:ascii="Gill Sans" w:eastAsia="Gill Sans" w:hAnsi="Gill Sans" w:cs="Gill Sans"/>
          <w:b/>
          <w:color w:val="000000"/>
        </w:rPr>
      </w:pPr>
      <w:r>
        <w:rPr>
          <w:rFonts w:ascii="Gill Sans" w:eastAsia="Gill Sans" w:hAnsi="Gill Sans" w:cs="Gill Sans"/>
          <w:b/>
          <w:color w:val="000000"/>
        </w:rPr>
        <w:br w:type="page"/>
      </w:r>
    </w:p>
    <w:p w14:paraId="1853CBC5" w14:textId="723688A4" w:rsidR="005037B3" w:rsidRPr="00D232DF" w:rsidRDefault="005037B3" w:rsidP="00316914">
      <w:pPr>
        <w:pStyle w:val="ListParagraph"/>
        <w:numPr>
          <w:ilvl w:val="0"/>
          <w:numId w:val="167"/>
        </w:numPr>
        <w:pBdr>
          <w:top w:val="nil"/>
          <w:left w:val="nil"/>
          <w:bottom w:val="nil"/>
          <w:right w:val="nil"/>
          <w:between w:val="nil"/>
        </w:pBdr>
        <w:rPr>
          <w:rFonts w:ascii="Gill Sans" w:eastAsia="Gill Sans" w:hAnsi="Gill Sans" w:cs="Gill Sans"/>
          <w:color w:val="000000"/>
        </w:rPr>
      </w:pPr>
      <w:r w:rsidRPr="00D232DF">
        <w:rPr>
          <w:rFonts w:ascii="Gill Sans" w:eastAsia="Gill Sans" w:hAnsi="Gill Sans" w:cs="Gill Sans"/>
          <w:b/>
          <w:color w:val="000000"/>
        </w:rPr>
        <w:lastRenderedPageBreak/>
        <w:t>Update Forecasting Unit</w:t>
      </w:r>
    </w:p>
    <w:p w14:paraId="61BD00E2"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7069AAFE" w14:textId="77777777" w:rsidR="00D232DF" w:rsidRDefault="005037B3" w:rsidP="00D232DF">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FA596AB" wp14:editId="622754AC">
            <wp:extent cx="3887625" cy="4497449"/>
            <wp:effectExtent l="0" t="0" r="0" b="0"/>
            <wp:docPr id="95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91"/>
                    <a:srcRect/>
                    <a:stretch>
                      <a:fillRect/>
                    </a:stretch>
                  </pic:blipFill>
                  <pic:spPr>
                    <a:xfrm>
                      <a:off x="0" y="0"/>
                      <a:ext cx="3887625" cy="4497449"/>
                    </a:xfrm>
                    <a:prstGeom prst="rect">
                      <a:avLst/>
                    </a:prstGeom>
                    <a:ln/>
                  </pic:spPr>
                </pic:pic>
              </a:graphicData>
            </a:graphic>
          </wp:inline>
        </w:drawing>
      </w:r>
    </w:p>
    <w:p w14:paraId="5AE4A3BD" w14:textId="1550FFB6" w:rsidR="005037B3" w:rsidRPr="00D232DF" w:rsidRDefault="00D232DF" w:rsidP="00D232DF">
      <w:pPr>
        <w:pStyle w:val="Caption"/>
        <w:jc w:val="center"/>
        <w:rPr>
          <w:rFonts w:ascii="Gill Sans" w:eastAsia="Gill Sans" w:hAnsi="Gill Sans" w:cs="Gill Sans"/>
          <w:color w:val="000000"/>
        </w:rPr>
      </w:pPr>
      <w:r>
        <w:t xml:space="preserve">Figure </w:t>
      </w:r>
      <w:r w:rsidR="009A4268">
        <w:t>11</w:t>
      </w:r>
      <w:r w:rsidR="00B314BC">
        <w:t>. G.</w:t>
      </w:r>
      <w:r>
        <w:t>2b- Update Forecasting Unit</w:t>
      </w:r>
    </w:p>
    <w:p w14:paraId="106A8239" w14:textId="77777777" w:rsidR="005037B3" w:rsidRDefault="005037B3" w:rsidP="00316914">
      <w:pPr>
        <w:numPr>
          <w:ilvl w:val="0"/>
          <w:numId w:val="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Forecasting Unit, go to the Forecasting Unit List.</w:t>
      </w:r>
    </w:p>
    <w:p w14:paraId="61128226" w14:textId="48D3FE0A" w:rsidR="005037B3" w:rsidRDefault="005037B3" w:rsidP="00316914">
      <w:pPr>
        <w:numPr>
          <w:ilvl w:val="0"/>
          <w:numId w:val="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1E17C38C" w14:textId="77777777" w:rsidR="005037B3" w:rsidRDefault="005037B3" w:rsidP="00316914">
      <w:pPr>
        <w:numPr>
          <w:ilvl w:val="0"/>
          <w:numId w:val="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the required information.</w:t>
      </w:r>
    </w:p>
    <w:p w14:paraId="10B5A03D" w14:textId="77777777" w:rsidR="005037B3" w:rsidRDefault="005037B3" w:rsidP="00316914">
      <w:pPr>
        <w:numPr>
          <w:ilvl w:val="0"/>
          <w:numId w:val="7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“Update” to save the changes.</w:t>
      </w:r>
    </w:p>
    <w:p w14:paraId="4CDF4A2D" w14:textId="7C4CADD6" w:rsidR="002E31E5" w:rsidRDefault="002E31E5" w:rsidP="002E31E5">
      <w:pPr>
        <w:pBdr>
          <w:top w:val="nil"/>
          <w:left w:val="nil"/>
          <w:bottom w:val="nil"/>
          <w:right w:val="nil"/>
          <w:between w:val="nil"/>
        </w:pBdr>
        <w:rPr>
          <w:rFonts w:ascii="Gill Sans" w:eastAsia="Gill Sans" w:hAnsi="Gill Sans" w:cs="Gill Sans"/>
          <w:b/>
          <w:highlight w:val="white"/>
        </w:rPr>
      </w:pPr>
    </w:p>
    <w:p w14:paraId="07CA7F14" w14:textId="69CDF098" w:rsidR="005037B3" w:rsidRDefault="00CB081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Planning Unit </w:t>
      </w:r>
    </w:p>
    <w:p w14:paraId="7E79C960" w14:textId="07FF5F2A" w:rsidR="005037B3"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rPr>
        <w:t>It is the product to be planned for in QAT.</w:t>
      </w:r>
      <w:r w:rsidR="00CB0813">
        <w:rPr>
          <w:rFonts w:ascii="Gill Sans" w:eastAsia="Gill Sans" w:hAnsi="Gill Sans" w:cs="Gill Sans"/>
        </w:rPr>
        <w:t xml:space="preserve"> </w:t>
      </w:r>
      <w:r w:rsidR="00CB0813">
        <w:rPr>
          <w:rFonts w:ascii="Gill Sans" w:eastAsia="Gill Sans" w:hAnsi="Gill Sans" w:cs="Gill Sans"/>
          <w:b/>
          <w:color w:val="000000"/>
        </w:rPr>
        <w:t xml:space="preserve">Application Admins and </w:t>
      </w:r>
      <w:r w:rsidR="00CB0813" w:rsidRPr="00B63E9A">
        <w:rPr>
          <w:rFonts w:ascii="Gill Sans" w:eastAsia="Gill Sans" w:hAnsi="Gill Sans" w:cs="Gill Sans"/>
          <w:b/>
          <w:color w:val="000000"/>
        </w:rPr>
        <w:t>Realm Admins</w:t>
      </w:r>
      <w:r w:rsidR="00CB0813">
        <w:rPr>
          <w:rFonts w:ascii="Gill Sans" w:eastAsia="Gill Sans" w:hAnsi="Gill Sans" w:cs="Gill Sans"/>
          <w:color w:val="000000"/>
        </w:rPr>
        <w:t xml:space="preserve"> add/edit Planning Unit.</w:t>
      </w:r>
    </w:p>
    <w:p w14:paraId="4174CD12" w14:textId="77777777" w:rsidR="002E31E5" w:rsidRDefault="00CB0813" w:rsidP="001D24CE">
      <w:pPr>
        <w:keepNext/>
        <w:pBdr>
          <w:top w:val="nil"/>
          <w:left w:val="nil"/>
          <w:bottom w:val="nil"/>
          <w:right w:val="nil"/>
          <w:between w:val="nil"/>
        </w:pBdr>
        <w:jc w:val="center"/>
      </w:pPr>
      <w:r>
        <w:rPr>
          <w:noProof/>
          <w:lang w:eastAsia="en-US" w:bidi="ar-SA"/>
        </w:rPr>
        <w:lastRenderedPageBreak/>
        <w:drawing>
          <wp:inline distT="0" distB="0" distL="0" distR="0" wp14:anchorId="34F16973" wp14:editId="19E82ED1">
            <wp:extent cx="5562600" cy="314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726" t="16715" r="3890" b="15187"/>
                    <a:stretch/>
                  </pic:blipFill>
                  <pic:spPr bwMode="auto">
                    <a:xfrm>
                      <a:off x="0" y="0"/>
                      <a:ext cx="5562600" cy="3143250"/>
                    </a:xfrm>
                    <a:prstGeom prst="rect">
                      <a:avLst/>
                    </a:prstGeom>
                    <a:ln>
                      <a:noFill/>
                    </a:ln>
                    <a:extLst>
                      <a:ext uri="{53640926-AAD7-44D8-BBD7-CCE9431645EC}">
                        <a14:shadowObscured xmlns:a14="http://schemas.microsoft.com/office/drawing/2010/main"/>
                      </a:ext>
                    </a:extLst>
                  </pic:spPr>
                </pic:pic>
              </a:graphicData>
            </a:graphic>
          </wp:inline>
        </w:drawing>
      </w:r>
    </w:p>
    <w:p w14:paraId="70F806B9" w14:textId="386A86E5" w:rsidR="005037B3" w:rsidRDefault="002E31E5" w:rsidP="002E31E5">
      <w:pPr>
        <w:pStyle w:val="Caption"/>
        <w:jc w:val="center"/>
        <w:rPr>
          <w:rFonts w:ascii="Gill Sans" w:eastAsia="Gill Sans" w:hAnsi="Gill Sans" w:cs="Gill Sans"/>
          <w:color w:val="000000"/>
        </w:rPr>
      </w:pPr>
      <w:r>
        <w:t xml:space="preserve">Figure </w:t>
      </w:r>
      <w:r w:rsidR="009A4268">
        <w:t>11</w:t>
      </w:r>
      <w:r>
        <w:t>.G- Planning Unit</w:t>
      </w:r>
    </w:p>
    <w:p w14:paraId="7626DAD2" w14:textId="77777777" w:rsidR="005037B3" w:rsidRDefault="005037B3" w:rsidP="00316914">
      <w:pPr>
        <w:numPr>
          <w:ilvl w:val="0"/>
          <w:numId w:val="10"/>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Go to “Realm Level Masters” and Click on “Product”.</w:t>
      </w:r>
    </w:p>
    <w:p w14:paraId="4BA58E9E" w14:textId="4601D9EB" w:rsidR="005037B3" w:rsidRDefault="005037B3" w:rsidP="00316914">
      <w:pPr>
        <w:numPr>
          <w:ilvl w:val="0"/>
          <w:numId w:val="10"/>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“Planning Unit” and a list will be shown.</w:t>
      </w:r>
    </w:p>
    <w:p w14:paraId="295D25A2"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75797058" w14:textId="77777777" w:rsidR="005037B3" w:rsidRDefault="005037B3" w:rsidP="00316914">
      <w:pPr>
        <w:numPr>
          <w:ilvl w:val="0"/>
          <w:numId w:val="4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Map Planning Volume</w:t>
      </w:r>
    </w:p>
    <w:p w14:paraId="4ED7DE86" w14:textId="77777777"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Right click on the specific cell.</w:t>
      </w:r>
    </w:p>
    <w:p w14:paraId="4A808C93" w14:textId="5A886DFA"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The </w:t>
      </w:r>
      <w:r w:rsidR="002C77C1">
        <w:rPr>
          <w:rFonts w:ascii="Gill Sans" w:eastAsia="Gill Sans" w:hAnsi="Gill Sans" w:cs="Gill Sans"/>
          <w:color w:val="000000"/>
        </w:rPr>
        <w:t>function</w:t>
      </w:r>
      <w:r>
        <w:rPr>
          <w:rFonts w:ascii="Gill Sans" w:eastAsia="Gill Sans" w:hAnsi="Gill Sans" w:cs="Gill Sans"/>
          <w:color w:val="000000"/>
        </w:rPr>
        <w:t xml:space="preserve"> “Map Volumes” will be displayed.</w:t>
      </w:r>
    </w:p>
    <w:p w14:paraId="409DD1B2" w14:textId="16597942"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that </w:t>
      </w:r>
      <w:r w:rsidR="002C77C1">
        <w:rPr>
          <w:rFonts w:ascii="Gill Sans" w:eastAsia="Gill Sans" w:hAnsi="Gill Sans" w:cs="Gill Sans"/>
          <w:color w:val="000000"/>
        </w:rPr>
        <w:t>function</w:t>
      </w:r>
      <w:r>
        <w:rPr>
          <w:rFonts w:ascii="Gill Sans" w:eastAsia="Gill Sans" w:hAnsi="Gill Sans" w:cs="Gill Sans"/>
          <w:color w:val="000000"/>
        </w:rPr>
        <w:t xml:space="preserve"> and a new screen will be opened.</w:t>
      </w:r>
    </w:p>
    <w:p w14:paraId="018281E5" w14:textId="77777777"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Right click on the cell to insert or delete the row.</w:t>
      </w:r>
    </w:p>
    <w:p w14:paraId="06BDD4B5" w14:textId="77777777" w:rsidR="005037B3" w:rsidRDefault="005037B3" w:rsidP="00316914">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Enter the required details in the newly added row.</w:t>
      </w:r>
    </w:p>
    <w:p w14:paraId="0085778E" w14:textId="7A7017B5" w:rsidR="005037B3" w:rsidRPr="001D24CE" w:rsidRDefault="005037B3" w:rsidP="005037B3">
      <w:pPr>
        <w:numPr>
          <w:ilvl w:val="0"/>
          <w:numId w:val="80"/>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the “Submit” button.</w:t>
      </w:r>
    </w:p>
    <w:p w14:paraId="32FA94FE" w14:textId="77777777" w:rsidR="002E31E5" w:rsidRDefault="00CB0813" w:rsidP="002E31E5">
      <w:pPr>
        <w:keepNext/>
        <w:pBdr>
          <w:top w:val="nil"/>
          <w:left w:val="nil"/>
          <w:bottom w:val="nil"/>
          <w:right w:val="nil"/>
          <w:between w:val="nil"/>
        </w:pBdr>
      </w:pPr>
      <w:r>
        <w:rPr>
          <w:noProof/>
          <w:lang w:eastAsia="en-US" w:bidi="ar-SA"/>
        </w:rPr>
        <w:drawing>
          <wp:inline distT="0" distB="0" distL="0" distR="0" wp14:anchorId="37A1BA46" wp14:editId="7B58C3B7">
            <wp:extent cx="5676900" cy="139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6191" t="17128" r="1568" b="52744"/>
                    <a:stretch/>
                  </pic:blipFill>
                  <pic:spPr bwMode="auto">
                    <a:xfrm>
                      <a:off x="0" y="0"/>
                      <a:ext cx="5676900" cy="1390650"/>
                    </a:xfrm>
                    <a:prstGeom prst="rect">
                      <a:avLst/>
                    </a:prstGeom>
                    <a:ln>
                      <a:noFill/>
                    </a:ln>
                    <a:extLst>
                      <a:ext uri="{53640926-AAD7-44D8-BBD7-CCE9431645EC}">
                        <a14:shadowObscured xmlns:a14="http://schemas.microsoft.com/office/drawing/2010/main"/>
                      </a:ext>
                    </a:extLst>
                  </pic:spPr>
                </pic:pic>
              </a:graphicData>
            </a:graphic>
          </wp:inline>
        </w:drawing>
      </w:r>
    </w:p>
    <w:p w14:paraId="2A0E5E60" w14:textId="2952CE35" w:rsidR="005037B3" w:rsidRDefault="002E31E5" w:rsidP="001D24CE">
      <w:pPr>
        <w:pStyle w:val="Caption"/>
        <w:jc w:val="center"/>
        <w:rPr>
          <w:rFonts w:ascii="Gill Sans" w:eastAsia="Gill Sans" w:hAnsi="Gill Sans" w:cs="Gill Sans"/>
          <w:color w:val="000000"/>
        </w:rPr>
      </w:pPr>
      <w:r>
        <w:t xml:space="preserve">Figure </w:t>
      </w:r>
      <w:r w:rsidR="009A4268">
        <w:t>11</w:t>
      </w:r>
      <w:r>
        <w:t>. G.3a- Map Planning Volume</w:t>
      </w:r>
    </w:p>
    <w:p w14:paraId="04475AA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06C661F" w14:textId="77777777" w:rsidR="005037B3" w:rsidRDefault="005037B3" w:rsidP="00316914">
      <w:pPr>
        <w:numPr>
          <w:ilvl w:val="0"/>
          <w:numId w:val="4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Add Planning Unit</w:t>
      </w:r>
    </w:p>
    <w:p w14:paraId="19967D5E"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3D544B47" w14:textId="77777777" w:rsidR="005037B3" w:rsidRDefault="005037B3" w:rsidP="00316914">
      <w:pPr>
        <w:numPr>
          <w:ilvl w:val="0"/>
          <w:numId w:val="1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Go to the top right corner in the Planning Unit List. </w:t>
      </w:r>
    </w:p>
    <w:p w14:paraId="65D8AB3F" w14:textId="77777777" w:rsidR="005037B3" w:rsidRDefault="005037B3" w:rsidP="00316914">
      <w:pPr>
        <w:numPr>
          <w:ilvl w:val="0"/>
          <w:numId w:val="1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There is a blue “add” button below the profile icon.</w:t>
      </w:r>
    </w:p>
    <w:p w14:paraId="442E8287" w14:textId="77777777" w:rsidR="005037B3" w:rsidRDefault="005037B3" w:rsidP="00316914">
      <w:pPr>
        <w:numPr>
          <w:ilvl w:val="0"/>
          <w:numId w:val="1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lastRenderedPageBreak/>
        <w:t xml:space="preserve">Click on that button and a new screen called “Add Planning Unit” will be opened. </w:t>
      </w:r>
    </w:p>
    <w:p w14:paraId="47524B6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723E054" w14:textId="77777777" w:rsidR="002E31E5" w:rsidRDefault="0056154B" w:rsidP="002E31E5">
      <w:pPr>
        <w:keepNext/>
        <w:pBdr>
          <w:top w:val="nil"/>
          <w:left w:val="nil"/>
          <w:bottom w:val="nil"/>
          <w:right w:val="nil"/>
          <w:between w:val="nil"/>
        </w:pBdr>
        <w:jc w:val="center"/>
      </w:pPr>
      <w:r>
        <w:rPr>
          <w:noProof/>
          <w:lang w:eastAsia="en-US" w:bidi="ar-SA"/>
        </w:rPr>
        <w:drawing>
          <wp:inline distT="0" distB="0" distL="0" distR="0" wp14:anchorId="2E387389" wp14:editId="175941BD">
            <wp:extent cx="3667125" cy="40209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68690" cy="4022685"/>
                    </a:xfrm>
                    <a:prstGeom prst="rect">
                      <a:avLst/>
                    </a:prstGeom>
                  </pic:spPr>
                </pic:pic>
              </a:graphicData>
            </a:graphic>
          </wp:inline>
        </w:drawing>
      </w:r>
    </w:p>
    <w:p w14:paraId="0CF8ECB1" w14:textId="1BF45D8E" w:rsidR="005037B3" w:rsidRDefault="002E31E5" w:rsidP="002E31E5">
      <w:pPr>
        <w:pStyle w:val="Caption"/>
        <w:jc w:val="center"/>
        <w:rPr>
          <w:rFonts w:ascii="Gill Sans" w:eastAsia="Gill Sans" w:hAnsi="Gill Sans" w:cs="Gill Sans"/>
          <w:color w:val="000000"/>
        </w:rPr>
      </w:pPr>
      <w:r>
        <w:t xml:space="preserve">Figure </w:t>
      </w:r>
      <w:r w:rsidR="00190E61">
        <w:t>11. G.</w:t>
      </w:r>
      <w:r>
        <w:t>3b- Add Planning Unit</w:t>
      </w:r>
    </w:p>
    <w:p w14:paraId="53B8EE89" w14:textId="347BAC84" w:rsidR="005037B3" w:rsidRPr="002E31E5" w:rsidRDefault="005037B3" w:rsidP="00316914">
      <w:pPr>
        <w:numPr>
          <w:ilvl w:val="0"/>
          <w:numId w:val="13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Enter the details and click on the “Submit” button.</w:t>
      </w:r>
    </w:p>
    <w:p w14:paraId="78A3D535"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4037517C" w14:textId="77777777" w:rsidR="005037B3" w:rsidRDefault="005037B3" w:rsidP="00316914">
      <w:pPr>
        <w:numPr>
          <w:ilvl w:val="0"/>
          <w:numId w:val="49"/>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Update Planning Unit</w:t>
      </w:r>
    </w:p>
    <w:p w14:paraId="760649E0" w14:textId="77777777" w:rsidR="002E31E5" w:rsidRDefault="002E31E5" w:rsidP="002E31E5">
      <w:pPr>
        <w:pBdr>
          <w:top w:val="nil"/>
          <w:left w:val="nil"/>
          <w:bottom w:val="nil"/>
          <w:right w:val="nil"/>
          <w:between w:val="nil"/>
        </w:pBdr>
        <w:ind w:left="720"/>
        <w:rPr>
          <w:rFonts w:ascii="Gill Sans" w:eastAsia="Gill Sans" w:hAnsi="Gill Sans" w:cs="Gill Sans"/>
          <w:color w:val="000000"/>
          <w:sz w:val="8"/>
          <w:szCs w:val="8"/>
        </w:rPr>
      </w:pPr>
    </w:p>
    <w:p w14:paraId="6A4D0531" w14:textId="77777777" w:rsidR="002E31E5" w:rsidRDefault="002E31E5" w:rsidP="00316914">
      <w:pPr>
        <w:numPr>
          <w:ilvl w:val="0"/>
          <w:numId w:val="225"/>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To update the Planning Unit, go to the Planning Unit List.</w:t>
      </w:r>
    </w:p>
    <w:p w14:paraId="27CD1B85" w14:textId="77777777" w:rsidR="002E31E5" w:rsidRDefault="002E31E5" w:rsidP="00316914">
      <w:pPr>
        <w:numPr>
          <w:ilvl w:val="0"/>
          <w:numId w:val="225"/>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any function that needs to be changed or updated.</w:t>
      </w:r>
    </w:p>
    <w:p w14:paraId="253DC602"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41015558" w14:textId="77777777" w:rsidR="002E31E5" w:rsidRDefault="0056154B" w:rsidP="002E31E5">
      <w:pPr>
        <w:keepNext/>
        <w:pBdr>
          <w:top w:val="nil"/>
          <w:left w:val="nil"/>
          <w:bottom w:val="nil"/>
          <w:right w:val="nil"/>
          <w:between w:val="nil"/>
        </w:pBdr>
        <w:jc w:val="center"/>
      </w:pPr>
      <w:r>
        <w:rPr>
          <w:noProof/>
          <w:lang w:eastAsia="en-US" w:bidi="ar-SA"/>
        </w:rPr>
        <w:lastRenderedPageBreak/>
        <w:drawing>
          <wp:inline distT="0" distB="0" distL="0" distR="0" wp14:anchorId="3BC7550C" wp14:editId="563BA5AF">
            <wp:extent cx="3743325" cy="42923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43958" cy="4293072"/>
                    </a:xfrm>
                    <a:prstGeom prst="rect">
                      <a:avLst/>
                    </a:prstGeom>
                  </pic:spPr>
                </pic:pic>
              </a:graphicData>
            </a:graphic>
          </wp:inline>
        </w:drawing>
      </w:r>
    </w:p>
    <w:p w14:paraId="013963D5" w14:textId="20BAD860" w:rsidR="005037B3" w:rsidRDefault="002E31E5" w:rsidP="002E31E5">
      <w:pPr>
        <w:pStyle w:val="Caption"/>
        <w:jc w:val="center"/>
        <w:rPr>
          <w:rFonts w:ascii="Gill Sans" w:eastAsia="Gill Sans" w:hAnsi="Gill Sans" w:cs="Gill Sans"/>
          <w:color w:val="000000"/>
        </w:rPr>
      </w:pPr>
      <w:r>
        <w:t xml:space="preserve">Figure </w:t>
      </w:r>
      <w:r w:rsidR="009A4268">
        <w:t>11</w:t>
      </w:r>
      <w:r>
        <w:t>.G.</w:t>
      </w:r>
      <w:fldSimple w:instr=" SEQ Figure \* ARABIC ">
        <w:r w:rsidR="00565DB5">
          <w:rPr>
            <w:noProof/>
          </w:rPr>
          <w:t>1</w:t>
        </w:r>
      </w:fldSimple>
      <w:r>
        <w:t>c- Update Planning Unit</w:t>
      </w:r>
    </w:p>
    <w:p w14:paraId="2F3642AB" w14:textId="77777777" w:rsidR="005037B3" w:rsidRDefault="005037B3" w:rsidP="00316914">
      <w:pPr>
        <w:numPr>
          <w:ilvl w:val="0"/>
          <w:numId w:val="225"/>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Select the required Forecasting Unit, Planning Unit, and the Multiplier.</w:t>
      </w:r>
    </w:p>
    <w:p w14:paraId="4FA8675F" w14:textId="77777777" w:rsidR="005037B3" w:rsidRDefault="005037B3" w:rsidP="00316914">
      <w:pPr>
        <w:numPr>
          <w:ilvl w:val="0"/>
          <w:numId w:val="225"/>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“Update” button to save the changes.</w:t>
      </w:r>
    </w:p>
    <w:p w14:paraId="0A928BC5" w14:textId="77777777" w:rsidR="005037B3" w:rsidRDefault="005037B3" w:rsidP="005037B3">
      <w:pPr>
        <w:pBdr>
          <w:top w:val="nil"/>
          <w:left w:val="nil"/>
          <w:bottom w:val="nil"/>
          <w:right w:val="nil"/>
          <w:between w:val="nil"/>
        </w:pBdr>
        <w:ind w:left="720"/>
        <w:rPr>
          <w:rFonts w:ascii="Gill Sans" w:eastAsia="Gill Sans" w:hAnsi="Gill Sans" w:cs="Gill Sans"/>
          <w:b/>
          <w:color w:val="000000"/>
          <w:highlight w:val="white"/>
        </w:rPr>
      </w:pPr>
    </w:p>
    <w:p w14:paraId="3308B964" w14:textId="77777777" w:rsidR="005037B3" w:rsidRDefault="005037B3" w:rsidP="002E31E5">
      <w:pPr>
        <w:pBdr>
          <w:top w:val="nil"/>
          <w:left w:val="nil"/>
          <w:bottom w:val="nil"/>
          <w:right w:val="nil"/>
          <w:between w:val="nil"/>
        </w:pBdr>
        <w:ind w:left="720"/>
        <w:rPr>
          <w:rFonts w:ascii="Gill Sans" w:eastAsia="Gill Sans" w:hAnsi="Gill Sans" w:cs="Gill Sans"/>
          <w:b/>
          <w:color w:val="000000"/>
          <w:highlight w:val="white"/>
        </w:rPr>
      </w:pPr>
    </w:p>
    <w:p w14:paraId="70BD0D56" w14:textId="77777777" w:rsidR="005037B3" w:rsidRDefault="005037B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Planning Unit Category</w:t>
      </w:r>
    </w:p>
    <w:p w14:paraId="4EABF24E" w14:textId="5D2A805C" w:rsidR="00CB0813" w:rsidRDefault="005037B3" w:rsidP="00CB0813">
      <w:p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A product refers to the types of stock available for different categories. It can be a medicine or medical device or medical implant used in the category where it's needed. </w:t>
      </w:r>
      <w:r w:rsidR="00CB0813">
        <w:rPr>
          <w:rFonts w:ascii="Gill Sans" w:eastAsia="Gill Sans" w:hAnsi="Gill Sans" w:cs="Gill Sans"/>
          <w:b/>
          <w:color w:val="000000"/>
        </w:rPr>
        <w:t xml:space="preserve">Application Admins and </w:t>
      </w:r>
      <w:r w:rsidR="00CB0813" w:rsidRPr="00B63E9A">
        <w:rPr>
          <w:rFonts w:ascii="Gill Sans" w:eastAsia="Gill Sans" w:hAnsi="Gill Sans" w:cs="Gill Sans"/>
          <w:b/>
          <w:color w:val="000000"/>
        </w:rPr>
        <w:t>Realm Admins</w:t>
      </w:r>
      <w:r w:rsidR="00CB0813">
        <w:rPr>
          <w:rFonts w:ascii="Gill Sans" w:eastAsia="Gill Sans" w:hAnsi="Gill Sans" w:cs="Gill Sans"/>
          <w:color w:val="000000"/>
        </w:rPr>
        <w:t xml:space="preserve"> add/edit Planning Unit Category.</w:t>
      </w:r>
    </w:p>
    <w:p w14:paraId="1FB59E8B"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15900F8B" w14:textId="77777777" w:rsidR="005037B3" w:rsidRDefault="005037B3" w:rsidP="00316914">
      <w:pPr>
        <w:numPr>
          <w:ilvl w:val="0"/>
          <w:numId w:val="15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Go to “Realm Level Masters” and Click on “Product”.</w:t>
      </w:r>
    </w:p>
    <w:p w14:paraId="52B10131" w14:textId="77777777" w:rsidR="005037B3" w:rsidRDefault="005037B3" w:rsidP="00316914">
      <w:pPr>
        <w:numPr>
          <w:ilvl w:val="0"/>
          <w:numId w:val="15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rPr>
        <w:t>Select “Planning Unit Category”</w:t>
      </w:r>
    </w:p>
    <w:p w14:paraId="6B878964" w14:textId="77777777" w:rsidR="005037B3" w:rsidRDefault="005037B3" w:rsidP="00316914">
      <w:pPr>
        <w:numPr>
          <w:ilvl w:val="0"/>
          <w:numId w:val="155"/>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The screen will show the Realm section as shown in the figure below:</w:t>
      </w:r>
    </w:p>
    <w:p w14:paraId="49AEC44D"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7EBE91F6" w14:textId="77777777" w:rsidR="002E31E5" w:rsidRDefault="005037B3" w:rsidP="002E31E5">
      <w:pPr>
        <w:keepNext/>
        <w:pBdr>
          <w:top w:val="nil"/>
          <w:left w:val="nil"/>
          <w:bottom w:val="nil"/>
          <w:right w:val="nil"/>
          <w:between w:val="nil"/>
        </w:pBdr>
        <w:spacing w:line="288" w:lineRule="auto"/>
        <w:jc w:val="center"/>
      </w:pPr>
      <w:r>
        <w:rPr>
          <w:rFonts w:ascii="Gill Sans" w:eastAsia="Gill Sans" w:hAnsi="Gill Sans" w:cs="Gill Sans"/>
          <w:noProof/>
          <w:color w:val="000000"/>
          <w:lang w:eastAsia="en-US" w:bidi="ar-SA"/>
        </w:rPr>
        <w:lastRenderedPageBreak/>
        <w:drawing>
          <wp:inline distT="114300" distB="114300" distL="114300" distR="114300" wp14:anchorId="60DCBF65" wp14:editId="495002FD">
            <wp:extent cx="2409825" cy="1123950"/>
            <wp:effectExtent l="0" t="0" r="0" b="0"/>
            <wp:docPr id="94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6"/>
                    <a:srcRect/>
                    <a:stretch>
                      <a:fillRect/>
                    </a:stretch>
                  </pic:blipFill>
                  <pic:spPr>
                    <a:xfrm>
                      <a:off x="0" y="0"/>
                      <a:ext cx="2409825" cy="1123950"/>
                    </a:xfrm>
                    <a:prstGeom prst="rect">
                      <a:avLst/>
                    </a:prstGeom>
                    <a:ln/>
                  </pic:spPr>
                </pic:pic>
              </a:graphicData>
            </a:graphic>
          </wp:inline>
        </w:drawing>
      </w:r>
    </w:p>
    <w:p w14:paraId="421D2762" w14:textId="392230E2" w:rsidR="005037B3" w:rsidRDefault="002E31E5" w:rsidP="002E31E5">
      <w:pPr>
        <w:pStyle w:val="Caption"/>
        <w:jc w:val="center"/>
      </w:pPr>
      <w:r>
        <w:t xml:space="preserve">Figure </w:t>
      </w:r>
      <w:r w:rsidR="009A4268">
        <w:t>11</w:t>
      </w:r>
      <w:r>
        <w:t>.G- Planning Unit Category</w:t>
      </w:r>
    </w:p>
    <w:p w14:paraId="51423A67" w14:textId="77777777" w:rsidR="002E31E5" w:rsidRPr="002E31E5" w:rsidRDefault="002E31E5" w:rsidP="002E31E5"/>
    <w:p w14:paraId="737CAB72" w14:textId="77777777" w:rsidR="005037B3" w:rsidRDefault="005037B3" w:rsidP="00316914">
      <w:pPr>
        <w:numPr>
          <w:ilvl w:val="0"/>
          <w:numId w:val="229"/>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b/>
          <w:color w:val="000000"/>
        </w:rPr>
        <w:t>Adding a new Planning Unit Category</w:t>
      </w:r>
    </w:p>
    <w:p w14:paraId="10CA343F" w14:textId="77777777" w:rsidR="005037B3" w:rsidRDefault="005037B3" w:rsidP="00316914">
      <w:pPr>
        <w:numPr>
          <w:ilvl w:val="0"/>
          <w:numId w:val="24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The user can see the tree-view for each category.</w:t>
      </w:r>
    </w:p>
    <w:p w14:paraId="384303DE" w14:textId="4EDB67CD" w:rsidR="005037B3" w:rsidRDefault="005037B3" w:rsidP="00316914">
      <w:pPr>
        <w:numPr>
          <w:ilvl w:val="0"/>
          <w:numId w:val="24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 xml:space="preserve">The Planning Unit Tree View </w:t>
      </w:r>
      <w:r w:rsidR="002C77C1">
        <w:rPr>
          <w:rFonts w:ascii="Gill Sans" w:eastAsia="Gill Sans" w:hAnsi="Gill Sans" w:cs="Gill Sans"/>
          <w:color w:val="000000"/>
        </w:rPr>
        <w:t>function</w:t>
      </w:r>
      <w:r>
        <w:rPr>
          <w:rFonts w:ascii="Gill Sans" w:eastAsia="Gill Sans" w:hAnsi="Gill Sans" w:cs="Gill Sans"/>
          <w:color w:val="000000"/>
        </w:rPr>
        <w:t xml:space="preserve"> allows the user to modify product data.</w:t>
      </w:r>
    </w:p>
    <w:p w14:paraId="7DF83137" w14:textId="77777777" w:rsidR="005037B3" w:rsidRDefault="005037B3" w:rsidP="00316914">
      <w:pPr>
        <w:numPr>
          <w:ilvl w:val="0"/>
          <w:numId w:val="24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color w:val="000000"/>
        </w:rPr>
        <w:t>Click on the “Add” button to add a new category.</w:t>
      </w:r>
    </w:p>
    <w:p w14:paraId="3584F574" w14:textId="1385758E" w:rsidR="005037B3" w:rsidRDefault="005037B3" w:rsidP="00316914">
      <w:pPr>
        <w:numPr>
          <w:ilvl w:val="0"/>
          <w:numId w:val="24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rPr>
        <w:t xml:space="preserve">The user can drag a particular category and </w:t>
      </w:r>
      <w:r w:rsidR="00190E61">
        <w:rPr>
          <w:rFonts w:ascii="Gill Sans" w:eastAsia="Gill Sans" w:hAnsi="Gill Sans" w:cs="Gill Sans"/>
        </w:rPr>
        <w:t>adjust</w:t>
      </w:r>
      <w:r>
        <w:rPr>
          <w:rFonts w:ascii="Gill Sans" w:eastAsia="Gill Sans" w:hAnsi="Gill Sans" w:cs="Gill Sans"/>
        </w:rPr>
        <w:t xml:space="preserve"> in the </w:t>
      </w:r>
      <w:r w:rsidR="00190E61">
        <w:rPr>
          <w:rFonts w:ascii="Gill Sans" w:eastAsia="Gill Sans" w:hAnsi="Gill Sans" w:cs="Gill Sans"/>
        </w:rPr>
        <w:t>tree view</w:t>
      </w:r>
      <w:r>
        <w:rPr>
          <w:rFonts w:ascii="Gill Sans" w:eastAsia="Gill Sans" w:hAnsi="Gill Sans" w:cs="Gill Sans"/>
        </w:rPr>
        <w:t>.</w:t>
      </w:r>
    </w:p>
    <w:p w14:paraId="48C94153"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311C8584" w14:textId="77777777" w:rsidR="002E31E5" w:rsidRDefault="005037B3" w:rsidP="002E31E5">
      <w:pPr>
        <w:keepNext/>
        <w:pBdr>
          <w:top w:val="nil"/>
          <w:left w:val="nil"/>
          <w:bottom w:val="nil"/>
          <w:right w:val="nil"/>
          <w:between w:val="nil"/>
        </w:pBdr>
        <w:spacing w:line="288" w:lineRule="auto"/>
        <w:jc w:val="center"/>
      </w:pPr>
      <w:r>
        <w:rPr>
          <w:rFonts w:ascii="Gill Sans" w:eastAsia="Gill Sans" w:hAnsi="Gill Sans" w:cs="Gill Sans"/>
          <w:noProof/>
          <w:lang w:eastAsia="en-US" w:bidi="ar-SA"/>
        </w:rPr>
        <w:drawing>
          <wp:inline distT="114300" distB="114300" distL="114300" distR="114300" wp14:anchorId="24AF4312" wp14:editId="1D8F8AA4">
            <wp:extent cx="5542598" cy="2776239"/>
            <wp:effectExtent l="0" t="0" r="0" b="0"/>
            <wp:docPr id="84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7"/>
                    <a:srcRect l="6504" t="25834" r="6251" b="15564"/>
                    <a:stretch>
                      <a:fillRect/>
                    </a:stretch>
                  </pic:blipFill>
                  <pic:spPr>
                    <a:xfrm>
                      <a:off x="0" y="0"/>
                      <a:ext cx="5542598" cy="2776239"/>
                    </a:xfrm>
                    <a:prstGeom prst="rect">
                      <a:avLst/>
                    </a:prstGeom>
                    <a:ln/>
                  </pic:spPr>
                </pic:pic>
              </a:graphicData>
            </a:graphic>
          </wp:inline>
        </w:drawing>
      </w:r>
    </w:p>
    <w:p w14:paraId="4FB32FCF" w14:textId="58D88195" w:rsidR="005037B3" w:rsidRDefault="002E31E5" w:rsidP="002E31E5">
      <w:pPr>
        <w:pStyle w:val="Caption"/>
        <w:jc w:val="center"/>
      </w:pPr>
      <w:r>
        <w:t xml:space="preserve">Figure </w:t>
      </w:r>
      <w:r w:rsidR="00190E61">
        <w:t>11. G.</w:t>
      </w:r>
      <w:r>
        <w:t>4a- Add Planning Unit Category</w:t>
      </w:r>
    </w:p>
    <w:p w14:paraId="212C1608" w14:textId="77777777" w:rsidR="002E31E5" w:rsidRPr="002E31E5" w:rsidRDefault="002E31E5" w:rsidP="002E31E5"/>
    <w:p w14:paraId="283DF81C" w14:textId="4391C2AB" w:rsidR="005037B3" w:rsidRDefault="00A71183" w:rsidP="00316914">
      <w:pPr>
        <w:numPr>
          <w:ilvl w:val="0"/>
          <w:numId w:val="138"/>
        </w:numPr>
        <w:pBdr>
          <w:top w:val="nil"/>
          <w:left w:val="nil"/>
          <w:bottom w:val="nil"/>
          <w:right w:val="nil"/>
          <w:between w:val="nil"/>
        </w:pBdr>
        <w:rPr>
          <w:rFonts w:ascii="Gill Sans" w:eastAsia="Gill Sans" w:hAnsi="Gill Sans" w:cs="Gill Sans"/>
          <w:b/>
          <w:color w:val="000000"/>
        </w:rPr>
      </w:pPr>
      <w:sdt>
        <w:sdtPr>
          <w:tag w:val="goog_rdk_37"/>
          <w:id w:val="-1844543450"/>
          <w:showingPlcHdr/>
        </w:sdtPr>
        <w:sdtContent>
          <w:r w:rsidR="00081F97">
            <w:t xml:space="preserve">     </w:t>
          </w:r>
        </w:sdtContent>
      </w:sdt>
      <w:r w:rsidR="005037B3">
        <w:rPr>
          <w:rFonts w:ascii="Gill Sans" w:eastAsia="Gill Sans" w:hAnsi="Gill Sans" w:cs="Gill Sans"/>
          <w:b/>
          <w:color w:val="000000"/>
        </w:rPr>
        <w:t>Planning Unit Volume</w:t>
      </w:r>
    </w:p>
    <w:p w14:paraId="44776184" w14:textId="4C696DAC" w:rsidR="0056154B" w:rsidRPr="002E31E5" w:rsidRDefault="003C25AA" w:rsidP="003C25AA">
      <w:pPr>
        <w:ind w:left="360"/>
        <w:rPr>
          <w:rFonts w:ascii="Gill Sans" w:hAnsi="Gill Sans"/>
        </w:rPr>
      </w:pPr>
      <w:r w:rsidRPr="003C25AA">
        <w:rPr>
          <w:rFonts w:ascii="Gill Sans" w:eastAsia="Gill Sans" w:hAnsi="Gill Sans" w:cs="Gill Sans"/>
          <w:color w:val="000000"/>
        </w:rPr>
        <w:t xml:space="preserve">The user can view the information for a particular planning unit. The user cannot </w:t>
      </w:r>
      <w:r w:rsidRPr="002E31E5">
        <w:rPr>
          <w:rFonts w:ascii="Gill Sans" w:eastAsia="Gill Sans" w:hAnsi="Gill Sans" w:cs="Gill Sans"/>
          <w:color w:val="000000"/>
        </w:rPr>
        <w:t>create/add/edit the table.</w:t>
      </w:r>
      <w:r w:rsidRPr="002E31E5">
        <w:rPr>
          <w:rFonts w:ascii="Gill Sans" w:hAnsi="Gill Sans"/>
        </w:rPr>
        <w:t xml:space="preserve"> </w:t>
      </w:r>
      <w:r w:rsidR="00D16BFF" w:rsidRPr="002E31E5">
        <w:rPr>
          <w:rFonts w:ascii="Gill Sans" w:hAnsi="Gill Sans"/>
          <w:b/>
        </w:rPr>
        <w:t>Application</w:t>
      </w:r>
      <w:r w:rsidR="00D16BFF" w:rsidRPr="002E31E5">
        <w:rPr>
          <w:rFonts w:ascii="Gill Sans" w:hAnsi="Gill Sans"/>
        </w:rPr>
        <w:t xml:space="preserve"> </w:t>
      </w:r>
      <w:r w:rsidR="00D16BFF" w:rsidRPr="002E31E5">
        <w:rPr>
          <w:rFonts w:ascii="Gill Sans" w:eastAsia="Gill Sans" w:hAnsi="Gill Sans" w:cs="Gill Sans"/>
          <w:b/>
          <w:color w:val="000000"/>
        </w:rPr>
        <w:t xml:space="preserve">Admins </w:t>
      </w:r>
      <w:r w:rsidR="00D16BFF" w:rsidRPr="002E31E5">
        <w:rPr>
          <w:rFonts w:ascii="Gill Sans" w:eastAsia="Gill Sans" w:hAnsi="Gill Sans" w:cs="Gill Sans"/>
          <w:color w:val="000000"/>
        </w:rPr>
        <w:t>add/edit Planning Unit Volume.</w:t>
      </w:r>
    </w:p>
    <w:p w14:paraId="656FD768" w14:textId="2F282A2F" w:rsidR="003C25AA" w:rsidRDefault="003C25AA" w:rsidP="002E31E5">
      <w:pPr>
        <w:ind w:left="360"/>
        <w:rPr>
          <w:rFonts w:ascii="Gill Sans" w:hAnsi="Gill Sans"/>
        </w:rPr>
      </w:pPr>
      <w:r w:rsidRPr="002E31E5">
        <w:rPr>
          <w:rFonts w:ascii="Gill Sans" w:eastAsia="Gill Sans" w:hAnsi="Gill Sans" w:cs="Gill Sans"/>
          <w:b/>
          <w:color w:val="000000"/>
        </w:rPr>
        <w:t>Note</w:t>
      </w:r>
      <w:r w:rsidRPr="002E31E5">
        <w:rPr>
          <w:rFonts w:ascii="Gill Sans" w:eastAsia="Gill Sans" w:hAnsi="Gill Sans" w:cs="Gill Sans"/>
          <w:color w:val="000000"/>
        </w:rPr>
        <w:t>: It is read only tab.</w:t>
      </w:r>
    </w:p>
    <w:p w14:paraId="32E7280A" w14:textId="77777777" w:rsidR="002E31E5" w:rsidRPr="002E31E5" w:rsidRDefault="002E31E5" w:rsidP="002E31E5">
      <w:pPr>
        <w:ind w:left="360"/>
        <w:rPr>
          <w:rFonts w:ascii="Gill Sans" w:hAnsi="Gill Sans"/>
        </w:rPr>
      </w:pPr>
    </w:p>
    <w:p w14:paraId="55E679DE" w14:textId="77777777" w:rsidR="005037B3" w:rsidRDefault="005037B3" w:rsidP="00316914">
      <w:pPr>
        <w:numPr>
          <w:ilvl w:val="0"/>
          <w:numId w:val="2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05DE2660" w14:textId="336B950A" w:rsidR="005037B3" w:rsidRDefault="005037B3" w:rsidP="00316914">
      <w:pPr>
        <w:numPr>
          <w:ilvl w:val="0"/>
          <w:numId w:val="218"/>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“Planning Unit Volume” and a list will be shown.</w:t>
      </w:r>
    </w:p>
    <w:p w14:paraId="52369597" w14:textId="77777777" w:rsidR="002E31E5" w:rsidRDefault="005037B3" w:rsidP="002E31E5">
      <w:pPr>
        <w:keepNext/>
        <w:pBdr>
          <w:top w:val="nil"/>
          <w:left w:val="nil"/>
          <w:bottom w:val="nil"/>
          <w:right w:val="nil"/>
          <w:between w:val="nil"/>
        </w:pBdr>
      </w:pPr>
      <w:r>
        <w:rPr>
          <w:rFonts w:ascii="Gill Sans" w:eastAsia="Gill Sans" w:hAnsi="Gill Sans" w:cs="Gill Sans"/>
          <w:noProof/>
          <w:color w:val="000000"/>
          <w:lang w:eastAsia="en-US" w:bidi="ar-SA"/>
        </w:rPr>
        <w:lastRenderedPageBreak/>
        <w:drawing>
          <wp:inline distT="114300" distB="114300" distL="114300" distR="114300" wp14:anchorId="68FE6710" wp14:editId="26C66A2E">
            <wp:extent cx="5961698" cy="1566916"/>
            <wp:effectExtent l="0" t="0" r="0" b="0"/>
            <wp:docPr id="95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8"/>
                    <a:srcRect/>
                    <a:stretch>
                      <a:fillRect/>
                    </a:stretch>
                  </pic:blipFill>
                  <pic:spPr>
                    <a:xfrm>
                      <a:off x="0" y="0"/>
                      <a:ext cx="5961698" cy="1566916"/>
                    </a:xfrm>
                    <a:prstGeom prst="rect">
                      <a:avLst/>
                    </a:prstGeom>
                    <a:ln/>
                  </pic:spPr>
                </pic:pic>
              </a:graphicData>
            </a:graphic>
          </wp:inline>
        </w:drawing>
      </w:r>
    </w:p>
    <w:p w14:paraId="1DE33824" w14:textId="2D4B6028" w:rsidR="005037B3" w:rsidRPr="002E31E5" w:rsidRDefault="002E31E5" w:rsidP="002E31E5">
      <w:pPr>
        <w:pStyle w:val="Caption"/>
        <w:jc w:val="center"/>
        <w:rPr>
          <w:rFonts w:ascii="Gill Sans" w:eastAsia="Gill Sans" w:hAnsi="Gill Sans" w:cs="Gill Sans"/>
          <w:color w:val="000000"/>
        </w:rPr>
      </w:pPr>
      <w:r>
        <w:t>Figure</w:t>
      </w:r>
      <w:r w:rsidR="009A4268">
        <w:t xml:space="preserve"> 11</w:t>
      </w:r>
      <w:r>
        <w:t>.G.5- Planning Unit Volume</w:t>
      </w:r>
    </w:p>
    <w:p w14:paraId="30ED83BD" w14:textId="77777777" w:rsidR="005037B3" w:rsidRDefault="005037B3" w:rsidP="005037B3">
      <w:pPr>
        <w:pBdr>
          <w:top w:val="nil"/>
          <w:left w:val="nil"/>
          <w:bottom w:val="nil"/>
          <w:right w:val="nil"/>
          <w:between w:val="nil"/>
        </w:pBdr>
        <w:ind w:left="720"/>
        <w:rPr>
          <w:rFonts w:ascii="Gill Sans" w:eastAsia="Gill Sans" w:hAnsi="Gill Sans" w:cs="Gill Sans"/>
          <w:b/>
          <w:color w:val="000000"/>
          <w:highlight w:val="white"/>
        </w:rPr>
      </w:pPr>
    </w:p>
    <w:p w14:paraId="22E3A827" w14:textId="77777777" w:rsidR="005037B3" w:rsidRDefault="005037B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Procurement Unit</w:t>
      </w:r>
    </w:p>
    <w:p w14:paraId="12B6A661" w14:textId="0595302C" w:rsidR="005037B3" w:rsidRDefault="00A71183" w:rsidP="005037B3">
      <w:pPr>
        <w:pBdr>
          <w:top w:val="nil"/>
          <w:left w:val="nil"/>
          <w:bottom w:val="nil"/>
          <w:right w:val="nil"/>
          <w:between w:val="nil"/>
        </w:pBdr>
        <w:spacing w:before="240" w:after="120"/>
        <w:rPr>
          <w:rFonts w:ascii="Gill Sans" w:eastAsia="Gill Sans" w:hAnsi="Gill Sans" w:cs="Gill Sans"/>
          <w:color w:val="000000"/>
        </w:rPr>
      </w:pPr>
      <w:sdt>
        <w:sdtPr>
          <w:tag w:val="goog_rdk_38"/>
          <w:id w:val="1031384721"/>
        </w:sdtPr>
        <w:sdtContent/>
      </w:sdt>
      <w:r w:rsidR="005037B3">
        <w:rPr>
          <w:rFonts w:ascii="Gill Sans" w:eastAsia="Gill Sans" w:hAnsi="Gill Sans" w:cs="Gill Sans"/>
          <w:color w:val="000000"/>
        </w:rPr>
        <w:t xml:space="preserve">Procurement unit: </w:t>
      </w:r>
      <w:r w:rsidR="005037B3">
        <w:rPr>
          <w:rFonts w:ascii="Gill Sans" w:eastAsia="Gill Sans" w:hAnsi="Gill Sans" w:cs="Gill Sans"/>
        </w:rPr>
        <w:t>Procurement unit is a Planning unit mapped to a particular procurement agent.</w:t>
      </w:r>
      <w:r w:rsidR="00D16BFF">
        <w:rPr>
          <w:rFonts w:ascii="Gill Sans" w:eastAsia="Gill Sans" w:hAnsi="Gill Sans" w:cs="Gill Sans"/>
        </w:rPr>
        <w:t xml:space="preserve"> </w:t>
      </w:r>
      <w:r w:rsidR="00D16BFF" w:rsidRPr="00D16BFF">
        <w:rPr>
          <w:rFonts w:ascii="Gill Sans" w:eastAsia="Gill Sans" w:hAnsi="Gill Sans" w:cs="Gill Sans"/>
          <w:b/>
        </w:rPr>
        <w:t>Application</w:t>
      </w:r>
      <w:r w:rsidR="00D16BFF">
        <w:rPr>
          <w:rFonts w:ascii="Gill Sans" w:eastAsia="Gill Sans" w:hAnsi="Gill Sans" w:cs="Gill Sans"/>
        </w:rPr>
        <w:t xml:space="preserve"> </w:t>
      </w:r>
      <w:r w:rsidR="00D16BFF">
        <w:rPr>
          <w:rFonts w:ascii="Gill Sans" w:eastAsia="Gill Sans" w:hAnsi="Gill Sans" w:cs="Gill Sans"/>
          <w:b/>
          <w:color w:val="000000"/>
        </w:rPr>
        <w:t xml:space="preserve">Admins and </w:t>
      </w:r>
      <w:r w:rsidR="00D16BFF" w:rsidRPr="00B63E9A">
        <w:rPr>
          <w:rFonts w:ascii="Gill Sans" w:eastAsia="Gill Sans" w:hAnsi="Gill Sans" w:cs="Gill Sans"/>
          <w:b/>
          <w:color w:val="000000"/>
        </w:rPr>
        <w:t>Realm Admins</w:t>
      </w:r>
      <w:r w:rsidR="00D16BFF">
        <w:rPr>
          <w:rFonts w:ascii="Gill Sans" w:eastAsia="Gill Sans" w:hAnsi="Gill Sans" w:cs="Gill Sans"/>
          <w:color w:val="000000"/>
        </w:rPr>
        <w:t xml:space="preserve"> add/edit Procurement Unit.</w:t>
      </w:r>
    </w:p>
    <w:p w14:paraId="04199249" w14:textId="77777777" w:rsidR="005037B3" w:rsidRDefault="005037B3" w:rsidP="00316914">
      <w:pPr>
        <w:numPr>
          <w:ilvl w:val="0"/>
          <w:numId w:val="8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640DB317" w14:textId="52CC3F6E" w:rsidR="005037B3" w:rsidRDefault="005037B3" w:rsidP="00316914">
      <w:pPr>
        <w:numPr>
          <w:ilvl w:val="0"/>
          <w:numId w:val="81"/>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“Procurement Unit” and a list will be shown.</w:t>
      </w:r>
    </w:p>
    <w:p w14:paraId="7C9C588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4FC8DA8" w14:textId="77777777" w:rsidR="005037B3" w:rsidRDefault="005037B3" w:rsidP="00316914">
      <w:pPr>
        <w:numPr>
          <w:ilvl w:val="0"/>
          <w:numId w:val="18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Procurement Unit</w:t>
      </w:r>
    </w:p>
    <w:p w14:paraId="42E0D49C" w14:textId="77777777" w:rsidR="002E31E5" w:rsidRDefault="005037B3" w:rsidP="002E31E5">
      <w:pPr>
        <w:keepNext/>
        <w:pBdr>
          <w:top w:val="nil"/>
          <w:left w:val="nil"/>
          <w:bottom w:val="nil"/>
          <w:right w:val="nil"/>
          <w:between w:val="nil"/>
        </w:pBdr>
        <w:spacing w:before="240" w:after="120"/>
        <w:jc w:val="center"/>
      </w:pPr>
      <w:r>
        <w:rPr>
          <w:rFonts w:ascii="Gill Sans" w:eastAsia="Gill Sans" w:hAnsi="Gill Sans" w:cs="Gill Sans"/>
          <w:noProof/>
          <w:lang w:eastAsia="en-US" w:bidi="ar-SA"/>
        </w:rPr>
        <w:drawing>
          <wp:inline distT="114300" distB="114300" distL="114300" distR="114300" wp14:anchorId="4EA29107" wp14:editId="24E42DD2">
            <wp:extent cx="6119820" cy="2070100"/>
            <wp:effectExtent l="0" t="0" r="0" b="0"/>
            <wp:docPr id="79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9"/>
                    <a:srcRect/>
                    <a:stretch>
                      <a:fillRect/>
                    </a:stretch>
                  </pic:blipFill>
                  <pic:spPr>
                    <a:xfrm>
                      <a:off x="0" y="0"/>
                      <a:ext cx="6119820" cy="2070100"/>
                    </a:xfrm>
                    <a:prstGeom prst="rect">
                      <a:avLst/>
                    </a:prstGeom>
                    <a:ln/>
                  </pic:spPr>
                </pic:pic>
              </a:graphicData>
            </a:graphic>
          </wp:inline>
        </w:drawing>
      </w:r>
    </w:p>
    <w:p w14:paraId="358F7D9C" w14:textId="182E10E1" w:rsidR="005037B3" w:rsidRPr="002E31E5" w:rsidRDefault="002E31E5" w:rsidP="002E31E5">
      <w:pPr>
        <w:pStyle w:val="Caption"/>
        <w:jc w:val="center"/>
        <w:rPr>
          <w:rFonts w:ascii="Gill Sans" w:eastAsia="Gill Sans" w:hAnsi="Gill Sans" w:cs="Gill Sans"/>
          <w:b/>
          <w:color w:val="000080"/>
          <w:sz w:val="32"/>
          <w:szCs w:val="32"/>
        </w:rPr>
      </w:pPr>
      <w:r>
        <w:t xml:space="preserve">Figure </w:t>
      </w:r>
      <w:r w:rsidR="009A4268">
        <w:t>11</w:t>
      </w:r>
      <w:r w:rsidR="00A2501B">
        <w:t>. G.</w:t>
      </w:r>
      <w:r>
        <w:t>6a- Add Procurement Unit</w:t>
      </w:r>
    </w:p>
    <w:p w14:paraId="5CD290DA" w14:textId="77777777" w:rsidR="005037B3" w:rsidRDefault="005037B3" w:rsidP="00316914">
      <w:pPr>
        <w:numPr>
          <w:ilvl w:val="0"/>
          <w:numId w:val="17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Go to the top right corner in the Procurement Unit List. </w:t>
      </w:r>
    </w:p>
    <w:p w14:paraId="150BEA77" w14:textId="77777777" w:rsidR="005037B3" w:rsidRDefault="005037B3" w:rsidP="00316914">
      <w:pPr>
        <w:numPr>
          <w:ilvl w:val="0"/>
          <w:numId w:val="17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blue add button below the profile icon.</w:t>
      </w:r>
    </w:p>
    <w:p w14:paraId="052EA6F5" w14:textId="77777777" w:rsidR="005037B3" w:rsidRDefault="005037B3" w:rsidP="00316914">
      <w:pPr>
        <w:numPr>
          <w:ilvl w:val="0"/>
          <w:numId w:val="17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A new “Add Procurement Unit” screen will be opened. </w:t>
      </w:r>
    </w:p>
    <w:p w14:paraId="69C7C2AB" w14:textId="77777777" w:rsidR="005037B3" w:rsidRDefault="005037B3" w:rsidP="005037B3">
      <w:pPr>
        <w:pBdr>
          <w:top w:val="nil"/>
          <w:left w:val="nil"/>
          <w:bottom w:val="nil"/>
          <w:right w:val="nil"/>
          <w:between w:val="nil"/>
        </w:pBdr>
        <w:rPr>
          <w:rFonts w:ascii="Gill Sans" w:eastAsia="Gill Sans" w:hAnsi="Gill Sans" w:cs="Gill Sans"/>
        </w:rPr>
      </w:pPr>
    </w:p>
    <w:p w14:paraId="43E696CD" w14:textId="77777777" w:rsidR="002E31E5" w:rsidRDefault="005037B3" w:rsidP="002E31E5">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7272AE76" wp14:editId="60BE9339">
            <wp:extent cx="3181350" cy="5324475"/>
            <wp:effectExtent l="0" t="0" r="0" b="0"/>
            <wp:docPr id="79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3181350" cy="5324475"/>
                    </a:xfrm>
                    <a:prstGeom prst="rect">
                      <a:avLst/>
                    </a:prstGeom>
                    <a:ln/>
                  </pic:spPr>
                </pic:pic>
              </a:graphicData>
            </a:graphic>
          </wp:inline>
        </w:drawing>
      </w:r>
    </w:p>
    <w:p w14:paraId="2F8406C5" w14:textId="7EF14EFF" w:rsidR="005037B3" w:rsidRDefault="002E31E5" w:rsidP="002E31E5">
      <w:pPr>
        <w:pStyle w:val="Caption"/>
        <w:jc w:val="center"/>
        <w:rPr>
          <w:rFonts w:ascii="Gill Sans" w:eastAsia="Gill Sans" w:hAnsi="Gill Sans" w:cs="Gill Sans"/>
        </w:rPr>
      </w:pPr>
      <w:r>
        <w:t xml:space="preserve">Figure </w:t>
      </w:r>
      <w:r w:rsidR="00B90925">
        <w:t>11</w:t>
      </w:r>
      <w:r w:rsidR="00A2501B">
        <w:t xml:space="preserve">. G.6a </w:t>
      </w:r>
      <w:r>
        <w:t>- Add Procurement Unit</w:t>
      </w:r>
      <w:r w:rsidR="00A2501B">
        <w:t xml:space="preserve"> - 1</w:t>
      </w:r>
    </w:p>
    <w:p w14:paraId="77047593" w14:textId="77777777" w:rsidR="005037B3" w:rsidRDefault="005037B3" w:rsidP="005037B3">
      <w:pPr>
        <w:pBdr>
          <w:top w:val="nil"/>
          <w:left w:val="nil"/>
          <w:bottom w:val="nil"/>
          <w:right w:val="nil"/>
          <w:between w:val="nil"/>
        </w:pBdr>
        <w:jc w:val="center"/>
        <w:rPr>
          <w:rFonts w:ascii="Gill Sans" w:eastAsia="Gill Sans" w:hAnsi="Gill Sans" w:cs="Gill Sans"/>
        </w:rPr>
      </w:pPr>
      <w:r>
        <w:rPr>
          <w:rFonts w:ascii="Gill Sans" w:eastAsia="Gill Sans" w:hAnsi="Gill Sans" w:cs="Gill Sans"/>
          <w:noProof/>
          <w:lang w:eastAsia="en-US" w:bidi="ar-SA"/>
        </w:rPr>
        <w:lastRenderedPageBreak/>
        <w:drawing>
          <wp:inline distT="114300" distB="114300" distL="114300" distR="114300" wp14:anchorId="5A766375" wp14:editId="0A22EBEB">
            <wp:extent cx="5791200" cy="4895850"/>
            <wp:effectExtent l="0" t="0" r="0" b="0"/>
            <wp:docPr id="97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01"/>
                    <a:srcRect/>
                    <a:stretch>
                      <a:fillRect/>
                    </a:stretch>
                  </pic:blipFill>
                  <pic:spPr>
                    <a:xfrm>
                      <a:off x="0" y="0"/>
                      <a:ext cx="5791200" cy="4895850"/>
                    </a:xfrm>
                    <a:prstGeom prst="rect">
                      <a:avLst/>
                    </a:prstGeom>
                    <a:ln/>
                  </pic:spPr>
                </pic:pic>
              </a:graphicData>
            </a:graphic>
          </wp:inline>
        </w:drawing>
      </w:r>
    </w:p>
    <w:p w14:paraId="011F8995" w14:textId="4FA9B183" w:rsidR="005037B3" w:rsidRDefault="00A2501B" w:rsidP="00A2501B">
      <w:pPr>
        <w:pStyle w:val="Caption"/>
        <w:jc w:val="center"/>
        <w:rPr>
          <w:rFonts w:ascii="Gill Sans" w:eastAsia="Gill Sans" w:hAnsi="Gill Sans" w:cs="Gill Sans"/>
        </w:rPr>
      </w:pPr>
      <w:r>
        <w:t xml:space="preserve">Figure </w:t>
      </w:r>
      <w:r w:rsidR="00B90925">
        <w:t>11</w:t>
      </w:r>
      <w:r>
        <w:t>. G.6a - Add Procurement Unit - 2</w:t>
      </w:r>
    </w:p>
    <w:p w14:paraId="31EDD24D" w14:textId="77777777" w:rsidR="005037B3" w:rsidRDefault="005037B3" w:rsidP="00316914">
      <w:pPr>
        <w:numPr>
          <w:ilvl w:val="0"/>
          <w:numId w:val="176"/>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Enter the details and click on the “Submit” button.</w:t>
      </w:r>
    </w:p>
    <w:p w14:paraId="0BA99E2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5251CC5" w14:textId="77777777" w:rsidR="005037B3" w:rsidRDefault="005037B3" w:rsidP="00316914">
      <w:pPr>
        <w:numPr>
          <w:ilvl w:val="0"/>
          <w:numId w:val="18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Procurement Unit</w:t>
      </w:r>
    </w:p>
    <w:p w14:paraId="7BCD5E2F"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10A32481" w14:textId="77777777" w:rsidR="005037B3" w:rsidRDefault="005037B3" w:rsidP="00316914">
      <w:pPr>
        <w:numPr>
          <w:ilvl w:val="0"/>
          <w:numId w:val="172"/>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To update go to the Procurement Unit List.</w:t>
      </w:r>
    </w:p>
    <w:p w14:paraId="5DBC28A0" w14:textId="1BD39359" w:rsidR="005037B3" w:rsidRDefault="005037B3" w:rsidP="00316914">
      <w:pPr>
        <w:numPr>
          <w:ilvl w:val="0"/>
          <w:numId w:val="172"/>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166F7212" w14:textId="77777777" w:rsidR="005037B3" w:rsidRDefault="005037B3" w:rsidP="00316914">
      <w:pPr>
        <w:numPr>
          <w:ilvl w:val="0"/>
          <w:numId w:val="172"/>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Edit the required information.</w:t>
      </w:r>
    </w:p>
    <w:p w14:paraId="4C77DE40" w14:textId="77777777" w:rsidR="005037B3" w:rsidRDefault="005037B3" w:rsidP="00316914">
      <w:pPr>
        <w:numPr>
          <w:ilvl w:val="0"/>
          <w:numId w:val="172"/>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“Update” button to save the changes.</w:t>
      </w:r>
    </w:p>
    <w:p w14:paraId="2D96228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7690F8F" w14:textId="77777777" w:rsidR="007B7790" w:rsidRDefault="005037B3" w:rsidP="007B7790">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431372A2" wp14:editId="78C153A9">
            <wp:extent cx="4335921" cy="5625782"/>
            <wp:effectExtent l="0" t="0" r="0" b="0"/>
            <wp:docPr id="90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2"/>
                    <a:srcRect/>
                    <a:stretch>
                      <a:fillRect/>
                    </a:stretch>
                  </pic:blipFill>
                  <pic:spPr>
                    <a:xfrm>
                      <a:off x="0" y="0"/>
                      <a:ext cx="4335921" cy="5625782"/>
                    </a:xfrm>
                    <a:prstGeom prst="rect">
                      <a:avLst/>
                    </a:prstGeom>
                    <a:ln/>
                  </pic:spPr>
                </pic:pic>
              </a:graphicData>
            </a:graphic>
          </wp:inline>
        </w:drawing>
      </w:r>
    </w:p>
    <w:p w14:paraId="73B86B3D" w14:textId="58B80BAB" w:rsidR="005037B3" w:rsidRDefault="007B7790" w:rsidP="007B7790">
      <w:pPr>
        <w:pStyle w:val="Caption"/>
        <w:jc w:val="center"/>
        <w:rPr>
          <w:rFonts w:ascii="Gill Sans" w:eastAsia="Gill Sans" w:hAnsi="Gill Sans" w:cs="Gill Sans"/>
          <w:color w:val="000000"/>
        </w:rPr>
      </w:pPr>
      <w:r>
        <w:t xml:space="preserve">Figure </w:t>
      </w:r>
      <w:r w:rsidR="00B353FA">
        <w:t>11. G.</w:t>
      </w:r>
      <w:r>
        <w:t>6b- Update Procurement Unit - 1</w:t>
      </w:r>
    </w:p>
    <w:p w14:paraId="04F6F235" w14:textId="77777777" w:rsidR="005037B3" w:rsidRDefault="005037B3" w:rsidP="005037B3">
      <w:pPr>
        <w:pBdr>
          <w:top w:val="nil"/>
          <w:left w:val="nil"/>
          <w:bottom w:val="nil"/>
          <w:right w:val="nil"/>
          <w:between w:val="nil"/>
        </w:pBdr>
        <w:spacing w:line="288" w:lineRule="auto"/>
        <w:jc w:val="center"/>
        <w:rPr>
          <w:rFonts w:ascii="Gill Sans" w:eastAsia="Gill Sans" w:hAnsi="Gill Sans" w:cs="Gill Sans"/>
          <w:color w:val="000000"/>
        </w:rPr>
      </w:pPr>
      <w:r>
        <w:rPr>
          <w:rFonts w:ascii="Gill Sans" w:eastAsia="Gill Sans" w:hAnsi="Gill Sans" w:cs="Gill Sans"/>
          <w:noProof/>
          <w:color w:val="000000"/>
          <w:sz w:val="18"/>
          <w:szCs w:val="18"/>
          <w:lang w:eastAsia="en-US" w:bidi="ar-SA"/>
        </w:rPr>
        <w:lastRenderedPageBreak/>
        <w:drawing>
          <wp:inline distT="114300" distB="114300" distL="114300" distR="114300" wp14:anchorId="0BDB709C" wp14:editId="2BB36A90">
            <wp:extent cx="5092456" cy="4442143"/>
            <wp:effectExtent l="0" t="0" r="0" b="0"/>
            <wp:docPr id="905"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3"/>
                    <a:srcRect/>
                    <a:stretch>
                      <a:fillRect/>
                    </a:stretch>
                  </pic:blipFill>
                  <pic:spPr>
                    <a:xfrm>
                      <a:off x="0" y="0"/>
                      <a:ext cx="5092456" cy="4442143"/>
                    </a:xfrm>
                    <a:prstGeom prst="rect">
                      <a:avLst/>
                    </a:prstGeom>
                    <a:ln/>
                  </pic:spPr>
                </pic:pic>
              </a:graphicData>
            </a:graphic>
          </wp:inline>
        </w:drawing>
      </w:r>
    </w:p>
    <w:p w14:paraId="5EE6939A" w14:textId="75F20052" w:rsidR="007B7790" w:rsidRDefault="007B7790" w:rsidP="007B7790">
      <w:pPr>
        <w:pStyle w:val="Caption"/>
        <w:jc w:val="center"/>
        <w:rPr>
          <w:rFonts w:ascii="Gill Sans" w:eastAsia="Gill Sans" w:hAnsi="Gill Sans" w:cs="Gill Sans"/>
          <w:color w:val="000000"/>
        </w:rPr>
      </w:pPr>
      <w:r>
        <w:t xml:space="preserve">Figure </w:t>
      </w:r>
      <w:r w:rsidR="00B90925">
        <w:t>11</w:t>
      </w:r>
      <w:r>
        <w:t>. G.6b- Update Procurement Unit - 2</w:t>
      </w:r>
    </w:p>
    <w:p w14:paraId="2DFDB902" w14:textId="17FEB5D6" w:rsidR="005037B3" w:rsidRDefault="005037B3" w:rsidP="005037B3">
      <w:pPr>
        <w:pBdr>
          <w:top w:val="nil"/>
          <w:left w:val="nil"/>
          <w:bottom w:val="nil"/>
          <w:right w:val="nil"/>
          <w:between w:val="nil"/>
        </w:pBdr>
        <w:rPr>
          <w:rFonts w:ascii="Gill Sans" w:eastAsia="Gill Sans" w:hAnsi="Gill Sans" w:cs="Gill Sans"/>
          <w:b/>
          <w:color w:val="000000"/>
          <w:highlight w:val="white"/>
        </w:rPr>
      </w:pPr>
    </w:p>
    <w:p w14:paraId="79AF483B" w14:textId="77777777" w:rsidR="005037B3" w:rsidRDefault="005037B3" w:rsidP="00316914">
      <w:pPr>
        <w:numPr>
          <w:ilvl w:val="0"/>
          <w:numId w:val="13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Tracer Category</w:t>
      </w:r>
    </w:p>
    <w:p w14:paraId="5472FCB6"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80"/>
          <w:sz w:val="8"/>
          <w:szCs w:val="8"/>
          <w:highlight w:val="white"/>
        </w:rPr>
      </w:pPr>
    </w:p>
    <w:p w14:paraId="5A55C6EE" w14:textId="171F2A80"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r>
        <w:rPr>
          <w:rFonts w:ascii="Gill Sans" w:eastAsia="Gill Sans" w:hAnsi="Gill Sans" w:cs="Gill Sans"/>
          <w:color w:val="000000"/>
        </w:rPr>
        <w:t>In the QAT system, the Tracer Category is mapped to a particular Realm. For example, 1- Rod Implantable Hormonal Contraceptives Placebos are mapped to Global Health.</w:t>
      </w:r>
      <w:r w:rsidR="00D16BFF">
        <w:rPr>
          <w:rFonts w:ascii="Gill Sans" w:eastAsia="Gill Sans" w:hAnsi="Gill Sans" w:cs="Gill Sans"/>
          <w:color w:val="000000"/>
        </w:rPr>
        <w:t xml:space="preserve"> </w:t>
      </w:r>
      <w:r w:rsidR="00D16BFF" w:rsidRPr="00D16BFF">
        <w:rPr>
          <w:rFonts w:ascii="Gill Sans" w:eastAsia="Gill Sans" w:hAnsi="Gill Sans" w:cs="Gill Sans"/>
          <w:b/>
          <w:color w:val="000000"/>
        </w:rPr>
        <w:t>Application</w:t>
      </w:r>
      <w:r w:rsidR="00D16BFF">
        <w:rPr>
          <w:rFonts w:ascii="Gill Sans" w:eastAsia="Gill Sans" w:hAnsi="Gill Sans" w:cs="Gill Sans"/>
          <w:color w:val="000000"/>
        </w:rPr>
        <w:t xml:space="preserve"> </w:t>
      </w:r>
      <w:r w:rsidR="00D16BFF">
        <w:rPr>
          <w:rFonts w:ascii="Gill Sans" w:eastAsia="Gill Sans" w:hAnsi="Gill Sans" w:cs="Gill Sans"/>
          <w:b/>
          <w:color w:val="000000"/>
        </w:rPr>
        <w:t xml:space="preserve">Admins and </w:t>
      </w:r>
      <w:r w:rsidR="00D16BFF" w:rsidRPr="00B63E9A">
        <w:rPr>
          <w:rFonts w:ascii="Gill Sans" w:eastAsia="Gill Sans" w:hAnsi="Gill Sans" w:cs="Gill Sans"/>
          <w:b/>
          <w:color w:val="000000"/>
        </w:rPr>
        <w:t>Realm Admins</w:t>
      </w:r>
      <w:r w:rsidR="00D16BFF">
        <w:rPr>
          <w:rFonts w:ascii="Gill Sans" w:eastAsia="Gill Sans" w:hAnsi="Gill Sans" w:cs="Gill Sans"/>
          <w:color w:val="000000"/>
        </w:rPr>
        <w:t xml:space="preserve"> add/edit Tracer Category.</w:t>
      </w:r>
    </w:p>
    <w:p w14:paraId="27BD791F"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2ADC59E1"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508435BE" w14:textId="77777777" w:rsidR="007B7790" w:rsidRDefault="005037B3" w:rsidP="00982577">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31E76593" wp14:editId="1D0BED02">
            <wp:extent cx="6119820" cy="3365500"/>
            <wp:effectExtent l="0" t="0" r="0" b="0"/>
            <wp:docPr id="951"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04"/>
                    <a:srcRect/>
                    <a:stretch>
                      <a:fillRect/>
                    </a:stretch>
                  </pic:blipFill>
                  <pic:spPr>
                    <a:xfrm>
                      <a:off x="0" y="0"/>
                      <a:ext cx="6119820" cy="3365500"/>
                    </a:xfrm>
                    <a:prstGeom prst="rect">
                      <a:avLst/>
                    </a:prstGeom>
                    <a:ln/>
                  </pic:spPr>
                </pic:pic>
              </a:graphicData>
            </a:graphic>
          </wp:inline>
        </w:drawing>
      </w:r>
    </w:p>
    <w:p w14:paraId="6270C861" w14:textId="4D661225" w:rsidR="005037B3" w:rsidRDefault="007B7790" w:rsidP="007B7790">
      <w:pPr>
        <w:pStyle w:val="Caption"/>
        <w:jc w:val="center"/>
        <w:rPr>
          <w:rFonts w:ascii="Gill Sans" w:eastAsia="Gill Sans" w:hAnsi="Gill Sans" w:cs="Gill Sans"/>
          <w:color w:val="000000"/>
        </w:rPr>
      </w:pPr>
      <w:r>
        <w:t xml:space="preserve">Figure </w:t>
      </w:r>
      <w:r w:rsidR="00B90925">
        <w:t>11</w:t>
      </w:r>
      <w:r>
        <w:t>. G. 7- Tracer Category</w:t>
      </w:r>
    </w:p>
    <w:p w14:paraId="4E482924"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415F1AC7" w14:textId="77777777" w:rsidR="005037B3" w:rsidRDefault="005037B3" w:rsidP="00316914">
      <w:pPr>
        <w:numPr>
          <w:ilvl w:val="0"/>
          <w:numId w:val="64"/>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“Product”.</w:t>
      </w:r>
    </w:p>
    <w:p w14:paraId="78930FD1" w14:textId="0C31E024" w:rsidR="005037B3" w:rsidRDefault="005037B3" w:rsidP="00316914">
      <w:pPr>
        <w:numPr>
          <w:ilvl w:val="0"/>
          <w:numId w:val="64"/>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“Tracer Category” and a list will be shown.</w:t>
      </w:r>
    </w:p>
    <w:p w14:paraId="3CD2C8BA"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p>
    <w:p w14:paraId="7D6B4E86" w14:textId="77777777" w:rsidR="005037B3" w:rsidRDefault="005037B3" w:rsidP="00316914">
      <w:pPr>
        <w:numPr>
          <w:ilvl w:val="0"/>
          <w:numId w:val="232"/>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Add Tracer Category </w:t>
      </w:r>
      <w:r>
        <w:rPr>
          <w:rFonts w:ascii="Gill Sans" w:eastAsia="Gill Sans" w:hAnsi="Gill Sans" w:cs="Gill Sans"/>
          <w:b/>
          <w:color w:val="000000"/>
          <w:sz w:val="20"/>
          <w:szCs w:val="20"/>
        </w:rPr>
        <w:t xml:space="preserve">       </w:t>
      </w:r>
    </w:p>
    <w:p w14:paraId="18B06B69"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43155105"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Tracer Category List. </w:t>
      </w:r>
    </w:p>
    <w:p w14:paraId="23D1F74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999F742" w14:textId="77777777" w:rsidR="007B7790" w:rsidRDefault="005037B3" w:rsidP="007B7790">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01AC7A1E" wp14:editId="6D901F45">
            <wp:extent cx="3495675" cy="2199005"/>
            <wp:effectExtent l="0" t="0" r="0" b="0"/>
            <wp:docPr id="90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5"/>
                    <a:srcRect l="11814" t="2587"/>
                    <a:stretch>
                      <a:fillRect/>
                    </a:stretch>
                  </pic:blipFill>
                  <pic:spPr>
                    <a:xfrm>
                      <a:off x="0" y="0"/>
                      <a:ext cx="3495675" cy="2199005"/>
                    </a:xfrm>
                    <a:prstGeom prst="rect">
                      <a:avLst/>
                    </a:prstGeom>
                    <a:ln/>
                  </pic:spPr>
                </pic:pic>
              </a:graphicData>
            </a:graphic>
          </wp:inline>
        </w:drawing>
      </w:r>
    </w:p>
    <w:p w14:paraId="4908E737" w14:textId="28A22A0C" w:rsidR="005037B3" w:rsidRDefault="007B7790" w:rsidP="007B7790">
      <w:pPr>
        <w:pStyle w:val="Caption"/>
        <w:jc w:val="center"/>
        <w:rPr>
          <w:rFonts w:ascii="Gill Sans" w:eastAsia="Gill Sans" w:hAnsi="Gill Sans" w:cs="Gill Sans"/>
          <w:color w:val="000000"/>
        </w:rPr>
      </w:pPr>
      <w:r>
        <w:t xml:space="preserve">Figure </w:t>
      </w:r>
      <w:r w:rsidR="00B90925">
        <w:t>11</w:t>
      </w:r>
      <w:r>
        <w:t>. G. 7a- Add Tracer Category</w:t>
      </w:r>
    </w:p>
    <w:p w14:paraId="56D66350"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79ACDF48"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a blue “add” button below the profile icon.</w:t>
      </w:r>
    </w:p>
    <w:p w14:paraId="77FECA95"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Click on that button and a new “Add Tracer Category” screen will be opened.  </w:t>
      </w:r>
    </w:p>
    <w:p w14:paraId="04AEB908"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Realm and add the Tracer Category. </w:t>
      </w:r>
    </w:p>
    <w:p w14:paraId="3DFD27F8" w14:textId="77777777" w:rsidR="005037B3" w:rsidRDefault="005037B3" w:rsidP="00316914">
      <w:pPr>
        <w:numPr>
          <w:ilvl w:val="0"/>
          <w:numId w:val="20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Now click on the “Submit” button.</w:t>
      </w:r>
    </w:p>
    <w:p w14:paraId="1519E474" w14:textId="45120DCE"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1D5DF695" w14:textId="77777777" w:rsidR="005037B3" w:rsidRDefault="005037B3" w:rsidP="00316914">
      <w:pPr>
        <w:numPr>
          <w:ilvl w:val="0"/>
          <w:numId w:val="232"/>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Update Tracer Category</w:t>
      </w:r>
    </w:p>
    <w:p w14:paraId="38C96DB3"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22822F04" w14:textId="77777777" w:rsidR="005037B3" w:rsidRDefault="005037B3" w:rsidP="00316914">
      <w:pPr>
        <w:numPr>
          <w:ilvl w:val="0"/>
          <w:numId w:val="18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Tracer Category, go to the Tracer Category List.</w:t>
      </w:r>
    </w:p>
    <w:p w14:paraId="77526EC3" w14:textId="2716D274" w:rsidR="005037B3" w:rsidRDefault="005037B3" w:rsidP="00316914">
      <w:pPr>
        <w:numPr>
          <w:ilvl w:val="0"/>
          <w:numId w:val="18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30702587" w14:textId="77777777" w:rsidR="005037B3" w:rsidRDefault="005037B3" w:rsidP="00316914">
      <w:pPr>
        <w:numPr>
          <w:ilvl w:val="0"/>
          <w:numId w:val="18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Realm, Tracer Category, and current status.</w:t>
      </w:r>
    </w:p>
    <w:p w14:paraId="595C7B17" w14:textId="77777777" w:rsidR="005037B3" w:rsidRDefault="005037B3" w:rsidP="00316914">
      <w:pPr>
        <w:numPr>
          <w:ilvl w:val="0"/>
          <w:numId w:val="18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Now click on the “Update” button to save the changes.</w:t>
      </w:r>
    </w:p>
    <w:p w14:paraId="4BEB136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61CE253" w14:textId="77777777" w:rsidR="007B7790" w:rsidRDefault="005037B3" w:rsidP="007B7790">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7924797" wp14:editId="4D0C8716">
            <wp:extent cx="3484725" cy="2352675"/>
            <wp:effectExtent l="0" t="0" r="0" b="0"/>
            <wp:docPr id="90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6"/>
                    <a:srcRect l="12055"/>
                    <a:stretch>
                      <a:fillRect/>
                    </a:stretch>
                  </pic:blipFill>
                  <pic:spPr>
                    <a:xfrm>
                      <a:off x="0" y="0"/>
                      <a:ext cx="3484725" cy="2352675"/>
                    </a:xfrm>
                    <a:prstGeom prst="rect">
                      <a:avLst/>
                    </a:prstGeom>
                    <a:ln/>
                  </pic:spPr>
                </pic:pic>
              </a:graphicData>
            </a:graphic>
          </wp:inline>
        </w:drawing>
      </w:r>
    </w:p>
    <w:p w14:paraId="144FEBC8" w14:textId="5697F8F8" w:rsidR="005037B3" w:rsidRPr="00CA7EC0" w:rsidRDefault="007B7790" w:rsidP="00CA7EC0">
      <w:pPr>
        <w:pStyle w:val="Caption"/>
        <w:jc w:val="center"/>
        <w:rPr>
          <w:rFonts w:ascii="Gill Sans" w:eastAsia="Gill Sans" w:hAnsi="Gill Sans" w:cs="Gill Sans"/>
          <w:color w:val="000000"/>
        </w:rPr>
      </w:pPr>
      <w:r>
        <w:t xml:space="preserve">Figure </w:t>
      </w:r>
      <w:r w:rsidR="00B90925">
        <w:t>11</w:t>
      </w:r>
      <w:r>
        <w:t>. G. 7b- Update Tracer Category</w:t>
      </w:r>
    </w:p>
    <w:p w14:paraId="59151EE9" w14:textId="77777777" w:rsidR="005037B3" w:rsidRDefault="005037B3" w:rsidP="00316914">
      <w:pPr>
        <w:pStyle w:val="Heading"/>
        <w:numPr>
          <w:ilvl w:val="0"/>
          <w:numId w:val="250"/>
        </w:numPr>
        <w:rPr>
          <w:highlight w:val="white"/>
        </w:rPr>
      </w:pPr>
      <w:bookmarkStart w:id="119" w:name="_Toc57478174"/>
      <w:r>
        <w:t>Technical Area</w:t>
      </w:r>
      <w:bookmarkEnd w:id="119"/>
    </w:p>
    <w:p w14:paraId="1A4FC6E2" w14:textId="4AE12EF5"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rPr>
      </w:pPr>
      <w:r>
        <w:rPr>
          <w:rFonts w:ascii="Gill Sans" w:eastAsia="Gill Sans" w:hAnsi="Gill Sans" w:cs="Gill Sans"/>
          <w:color w:val="000000"/>
        </w:rPr>
        <w:t>Technical Area specifies the medical condition or procedure according to the required program.</w:t>
      </w:r>
      <w:r w:rsidR="00D16BFF">
        <w:rPr>
          <w:rFonts w:ascii="Gill Sans" w:eastAsia="Gill Sans" w:hAnsi="Gill Sans" w:cs="Gill Sans"/>
          <w:color w:val="000000"/>
        </w:rPr>
        <w:t xml:space="preserve"> </w:t>
      </w:r>
      <w:r w:rsidR="00D16BFF" w:rsidRPr="00D16BFF">
        <w:rPr>
          <w:rFonts w:ascii="Gill Sans" w:eastAsia="Gill Sans" w:hAnsi="Gill Sans" w:cs="Gill Sans"/>
          <w:b/>
          <w:color w:val="000000"/>
        </w:rPr>
        <w:t>Application</w:t>
      </w:r>
      <w:r w:rsidR="00D16BFF">
        <w:rPr>
          <w:rFonts w:ascii="Gill Sans" w:eastAsia="Gill Sans" w:hAnsi="Gill Sans" w:cs="Gill Sans"/>
          <w:color w:val="000000"/>
        </w:rPr>
        <w:t xml:space="preserve"> </w:t>
      </w:r>
      <w:r w:rsidR="00D16BFF">
        <w:rPr>
          <w:rFonts w:ascii="Gill Sans" w:eastAsia="Gill Sans" w:hAnsi="Gill Sans" w:cs="Gill Sans"/>
          <w:b/>
          <w:color w:val="000000"/>
        </w:rPr>
        <w:t xml:space="preserve">Admins and </w:t>
      </w:r>
      <w:r w:rsidR="00D16BFF" w:rsidRPr="00B63E9A">
        <w:rPr>
          <w:rFonts w:ascii="Gill Sans" w:eastAsia="Gill Sans" w:hAnsi="Gill Sans" w:cs="Gill Sans"/>
          <w:b/>
          <w:color w:val="000000"/>
        </w:rPr>
        <w:t>Realm Admins</w:t>
      </w:r>
      <w:r w:rsidR="00D16BFF">
        <w:rPr>
          <w:rFonts w:ascii="Gill Sans" w:eastAsia="Gill Sans" w:hAnsi="Gill Sans" w:cs="Gill Sans"/>
          <w:color w:val="000000"/>
        </w:rPr>
        <w:t xml:space="preserve"> add/edit Technical Area.</w:t>
      </w:r>
    </w:p>
    <w:p w14:paraId="018D97B5"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8"/>
          <w:szCs w:val="8"/>
        </w:rPr>
      </w:pPr>
    </w:p>
    <w:p w14:paraId="3001B8CC" w14:textId="77777777" w:rsidR="005037B3" w:rsidRDefault="005037B3" w:rsidP="00316914">
      <w:pPr>
        <w:numPr>
          <w:ilvl w:val="0"/>
          <w:numId w:val="3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Go to “Realm Level Masters” and click on the side arrow.</w:t>
      </w:r>
    </w:p>
    <w:p w14:paraId="4D1B2CDF" w14:textId="77777777" w:rsidR="005037B3" w:rsidRDefault="005037B3" w:rsidP="00316914">
      <w:pPr>
        <w:numPr>
          <w:ilvl w:val="0"/>
          <w:numId w:val="3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“Technical Area” and a List will be shown to you.</w:t>
      </w:r>
    </w:p>
    <w:p w14:paraId="02B87B22" w14:textId="77777777" w:rsidR="007B7790" w:rsidRDefault="005037B3" w:rsidP="00982577">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40CB191C" wp14:editId="74A73BEB">
            <wp:extent cx="6119820" cy="1993900"/>
            <wp:effectExtent l="0" t="0" r="0" b="0"/>
            <wp:docPr id="7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7"/>
                    <a:srcRect/>
                    <a:stretch>
                      <a:fillRect/>
                    </a:stretch>
                  </pic:blipFill>
                  <pic:spPr>
                    <a:xfrm>
                      <a:off x="0" y="0"/>
                      <a:ext cx="6119820" cy="1993900"/>
                    </a:xfrm>
                    <a:prstGeom prst="rect">
                      <a:avLst/>
                    </a:prstGeom>
                    <a:ln/>
                  </pic:spPr>
                </pic:pic>
              </a:graphicData>
            </a:graphic>
          </wp:inline>
        </w:drawing>
      </w:r>
    </w:p>
    <w:p w14:paraId="5569519D" w14:textId="032DD591" w:rsidR="005037B3" w:rsidRDefault="007B7790" w:rsidP="007B7790">
      <w:pPr>
        <w:pStyle w:val="Caption"/>
        <w:jc w:val="center"/>
        <w:rPr>
          <w:rFonts w:ascii="Gill Sans" w:eastAsia="Gill Sans" w:hAnsi="Gill Sans" w:cs="Gill Sans"/>
          <w:color w:val="000000"/>
        </w:rPr>
      </w:pPr>
      <w:r>
        <w:t xml:space="preserve">Figure </w:t>
      </w:r>
      <w:r w:rsidR="00B90925">
        <w:t>11</w:t>
      </w:r>
      <w:r w:rsidR="00982577">
        <w:t>.H</w:t>
      </w:r>
      <w:r>
        <w:t>- Technical Area</w:t>
      </w:r>
    </w:p>
    <w:p w14:paraId="1CFA9DDC" w14:textId="13E0A3D3" w:rsidR="005037B3" w:rsidRPr="00982577" w:rsidRDefault="005037B3" w:rsidP="00316914">
      <w:pPr>
        <w:numPr>
          <w:ilvl w:val="0"/>
          <w:numId w:val="37"/>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To select the status (Active” or “Disabled”) </w:t>
      </w:r>
      <w:r>
        <w:rPr>
          <w:rFonts w:ascii="Gill Sans" w:eastAsia="Gill Sans" w:hAnsi="Gill Sans" w:cs="Gill Sans"/>
        </w:rPr>
        <w:t xml:space="preserve">on </w:t>
      </w:r>
      <w:r>
        <w:rPr>
          <w:rFonts w:ascii="Gill Sans" w:eastAsia="Gill Sans" w:hAnsi="Gill Sans" w:cs="Gill Sans"/>
          <w:color w:val="000000"/>
        </w:rPr>
        <w:t>the screen.</w:t>
      </w:r>
    </w:p>
    <w:p w14:paraId="5586C74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E97DE23" w14:textId="77777777" w:rsidR="005037B3" w:rsidRDefault="005037B3" w:rsidP="00316914">
      <w:pPr>
        <w:numPr>
          <w:ilvl w:val="0"/>
          <w:numId w:val="231"/>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Add Technical Area</w:t>
      </w:r>
    </w:p>
    <w:p w14:paraId="1331BB69"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75EF64B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0AAA350" w14:textId="77777777" w:rsidR="00982577" w:rsidRDefault="005037B3" w:rsidP="00982577">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6E237695" wp14:editId="4EB299E9">
            <wp:extent cx="3820950" cy="3176668"/>
            <wp:effectExtent l="0" t="0" r="0" b="0"/>
            <wp:docPr id="100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08"/>
                    <a:srcRect/>
                    <a:stretch>
                      <a:fillRect/>
                    </a:stretch>
                  </pic:blipFill>
                  <pic:spPr>
                    <a:xfrm>
                      <a:off x="0" y="0"/>
                      <a:ext cx="3820950" cy="3176668"/>
                    </a:xfrm>
                    <a:prstGeom prst="rect">
                      <a:avLst/>
                    </a:prstGeom>
                    <a:ln/>
                  </pic:spPr>
                </pic:pic>
              </a:graphicData>
            </a:graphic>
          </wp:inline>
        </w:drawing>
      </w:r>
    </w:p>
    <w:p w14:paraId="21FB8D14" w14:textId="3D0AE109" w:rsidR="005037B3" w:rsidRPr="00982577" w:rsidRDefault="00982577" w:rsidP="00982577">
      <w:pPr>
        <w:pStyle w:val="Caption"/>
        <w:jc w:val="center"/>
        <w:rPr>
          <w:rFonts w:ascii="Gill Sans" w:eastAsia="Gill Sans" w:hAnsi="Gill Sans" w:cs="Gill Sans"/>
          <w:color w:val="000000"/>
        </w:rPr>
      </w:pPr>
      <w:r>
        <w:t xml:space="preserve">Figure </w:t>
      </w:r>
      <w:r w:rsidR="00B90925">
        <w:t>11</w:t>
      </w:r>
      <w:r>
        <w:t>.H.a- Add Technical Area</w:t>
      </w:r>
    </w:p>
    <w:p w14:paraId="4A5FF628"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Technical Area List. </w:t>
      </w:r>
    </w:p>
    <w:p w14:paraId="5E7337B8"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052D69DC"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Technical Area” will open.  </w:t>
      </w:r>
    </w:p>
    <w:p w14:paraId="3A42D27F"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the “Submit” button.</w:t>
      </w:r>
    </w:p>
    <w:p w14:paraId="3092271B" w14:textId="77777777" w:rsidR="005037B3" w:rsidRDefault="005037B3" w:rsidP="00316914">
      <w:pPr>
        <w:numPr>
          <w:ilvl w:val="0"/>
          <w:numId w:val="1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case the user wants to add it later click on the “Cancel” button.</w:t>
      </w:r>
    </w:p>
    <w:p w14:paraId="14B5C346" w14:textId="119AF492" w:rsidR="005037B3" w:rsidRPr="00982577" w:rsidRDefault="005037B3" w:rsidP="005037B3">
      <w:pPr>
        <w:pBdr>
          <w:top w:val="nil"/>
          <w:left w:val="nil"/>
          <w:bottom w:val="nil"/>
          <w:right w:val="nil"/>
          <w:between w:val="nil"/>
        </w:pBdr>
        <w:spacing w:line="288" w:lineRule="auto"/>
        <w:rPr>
          <w:rFonts w:ascii="Gill Sans" w:eastAsia="Gill Sans" w:hAnsi="Gill Sans" w:cs="Gill Sans"/>
          <w:color w:val="000000"/>
        </w:rPr>
      </w:pPr>
    </w:p>
    <w:p w14:paraId="54C51CD0" w14:textId="556F7299" w:rsidR="005037B3" w:rsidRPr="00982577" w:rsidRDefault="005037B3" w:rsidP="00316914">
      <w:pPr>
        <w:numPr>
          <w:ilvl w:val="0"/>
          <w:numId w:val="231"/>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Update Technical Area</w:t>
      </w:r>
    </w:p>
    <w:p w14:paraId="28EF468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247B9026" w14:textId="77777777" w:rsidR="00982577" w:rsidRDefault="005037B3" w:rsidP="00982577">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633DC803" wp14:editId="34C75D15">
            <wp:extent cx="3563775" cy="5053764"/>
            <wp:effectExtent l="0" t="0" r="0" b="0"/>
            <wp:docPr id="83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9"/>
                    <a:srcRect/>
                    <a:stretch>
                      <a:fillRect/>
                    </a:stretch>
                  </pic:blipFill>
                  <pic:spPr>
                    <a:xfrm>
                      <a:off x="0" y="0"/>
                      <a:ext cx="3563775" cy="5053764"/>
                    </a:xfrm>
                    <a:prstGeom prst="rect">
                      <a:avLst/>
                    </a:prstGeom>
                    <a:ln/>
                  </pic:spPr>
                </pic:pic>
              </a:graphicData>
            </a:graphic>
          </wp:inline>
        </w:drawing>
      </w:r>
    </w:p>
    <w:p w14:paraId="1E0C32B8" w14:textId="7382CB5A" w:rsidR="005037B3" w:rsidRDefault="00982577" w:rsidP="00982577">
      <w:pPr>
        <w:pStyle w:val="Caption"/>
        <w:jc w:val="center"/>
        <w:rPr>
          <w:rFonts w:ascii="Gill Sans" w:eastAsia="Gill Sans" w:hAnsi="Gill Sans" w:cs="Gill Sans"/>
          <w:color w:val="000000"/>
        </w:rPr>
      </w:pPr>
      <w:r>
        <w:t xml:space="preserve">Figure </w:t>
      </w:r>
      <w:r w:rsidR="00B90925">
        <w:t>11</w:t>
      </w:r>
      <w:r>
        <w:t>.H.b- Update Technical Area</w:t>
      </w:r>
    </w:p>
    <w:p w14:paraId="550272DE" w14:textId="77777777" w:rsidR="005037B3" w:rsidRDefault="005037B3" w:rsidP="00316914">
      <w:pPr>
        <w:numPr>
          <w:ilvl w:val="0"/>
          <w:numId w:val="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Technical Area, go to the Technical Area List.</w:t>
      </w:r>
    </w:p>
    <w:p w14:paraId="59FD8710" w14:textId="253EB566" w:rsidR="005037B3" w:rsidRDefault="005037B3" w:rsidP="00316914">
      <w:pPr>
        <w:numPr>
          <w:ilvl w:val="0"/>
          <w:numId w:val="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6E335789" w14:textId="2630D370" w:rsidR="005037B3" w:rsidRDefault="005037B3" w:rsidP="00316914">
      <w:pPr>
        <w:numPr>
          <w:ilvl w:val="0"/>
          <w:numId w:val="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Country and click on the “Submit” button.</w:t>
      </w:r>
    </w:p>
    <w:p w14:paraId="3A2C3C1D" w14:textId="77777777" w:rsidR="006D6233" w:rsidRDefault="006D6233" w:rsidP="006D6233">
      <w:pPr>
        <w:pBdr>
          <w:top w:val="nil"/>
          <w:left w:val="nil"/>
          <w:bottom w:val="nil"/>
          <w:right w:val="nil"/>
          <w:between w:val="nil"/>
        </w:pBdr>
        <w:ind w:left="720"/>
        <w:rPr>
          <w:rFonts w:ascii="Gill Sans" w:eastAsia="Gill Sans" w:hAnsi="Gill Sans" w:cs="Gill Sans"/>
          <w:color w:val="000000"/>
        </w:rPr>
      </w:pPr>
    </w:p>
    <w:p w14:paraId="42B22419"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20" w:name="_Toc57382811"/>
      <w:bookmarkStart w:id="121" w:name="_Toc57478175"/>
      <w:r>
        <w:rPr>
          <w:rFonts w:ascii="Gill Sans" w:eastAsia="Gill Sans" w:hAnsi="Gill Sans" w:cs="Gill Sans"/>
          <w:color w:val="CC0000"/>
        </w:rPr>
        <w:t>Setup Program</w:t>
      </w:r>
      <w:bookmarkEnd w:id="120"/>
      <w:bookmarkEnd w:id="121"/>
      <w:r>
        <w:rPr>
          <w:rFonts w:ascii="Gill Sans" w:eastAsia="Gill Sans" w:hAnsi="Gill Sans" w:cs="Gill Sans"/>
          <w:color w:val="CC0000"/>
        </w:rPr>
        <w:t xml:space="preserve"> </w:t>
      </w:r>
    </w:p>
    <w:p w14:paraId="471F9A57" w14:textId="77777777" w:rsidR="005037B3" w:rsidRDefault="005037B3" w:rsidP="00316914">
      <w:pPr>
        <w:pStyle w:val="Heading2"/>
        <w:numPr>
          <w:ilvl w:val="0"/>
          <w:numId w:val="223"/>
        </w:numPr>
        <w:pBdr>
          <w:top w:val="nil"/>
          <w:left w:val="nil"/>
          <w:bottom w:val="nil"/>
          <w:right w:val="nil"/>
          <w:between w:val="nil"/>
        </w:pBdr>
        <w:rPr>
          <w:rFonts w:ascii="Gill Sans" w:eastAsia="Gill Sans" w:hAnsi="Gill Sans" w:cs="Gill Sans"/>
        </w:rPr>
      </w:pPr>
      <w:bookmarkStart w:id="122" w:name="_Toc57382812"/>
      <w:bookmarkStart w:id="123" w:name="_Toc57478176"/>
      <w:r>
        <w:rPr>
          <w:rFonts w:ascii="Gill Sans" w:eastAsia="Gill Sans" w:hAnsi="Gill Sans" w:cs="Gill Sans"/>
        </w:rPr>
        <w:t>Introduction</w:t>
      </w:r>
      <w:bookmarkEnd w:id="122"/>
      <w:bookmarkEnd w:id="123"/>
      <w:r>
        <w:rPr>
          <w:rFonts w:ascii="Gill Sans" w:eastAsia="Gill Sans" w:hAnsi="Gill Sans" w:cs="Gill Sans"/>
        </w:rPr>
        <w:t xml:space="preserve"> </w:t>
      </w:r>
    </w:p>
    <w:p w14:paraId="2270CB7B" w14:textId="77777777" w:rsidR="005037B3" w:rsidRDefault="005037B3" w:rsidP="005037B3">
      <w:pPr>
        <w:pBdr>
          <w:top w:val="nil"/>
          <w:left w:val="nil"/>
          <w:bottom w:val="nil"/>
          <w:right w:val="nil"/>
          <w:between w:val="nil"/>
        </w:pBdr>
        <w:shd w:val="clear" w:color="auto" w:fill="FFFFFF"/>
        <w:spacing w:before="240" w:after="120"/>
        <w:ind w:left="720"/>
        <w:rPr>
          <w:rFonts w:ascii="Gill Sans" w:eastAsia="Gill Sans" w:hAnsi="Gill Sans" w:cs="Gill Sans"/>
          <w:color w:val="000000"/>
        </w:rPr>
      </w:pPr>
      <w:r>
        <w:rPr>
          <w:rFonts w:ascii="Gill Sans" w:eastAsia="Gill Sans" w:hAnsi="Gill Sans" w:cs="Gill Sans"/>
          <w:color w:val="000000"/>
        </w:rPr>
        <w:t xml:space="preserve">Program is a combination of Country, Technical Area, and Organization and it may have one or more Regions. If Region is not specified, it will be set as “National” by default. </w:t>
      </w:r>
    </w:p>
    <w:p w14:paraId="5C3AF949" w14:textId="77777777" w:rsidR="005037B3" w:rsidRDefault="005037B3" w:rsidP="005037B3">
      <w:pPr>
        <w:pBdr>
          <w:top w:val="nil"/>
          <w:left w:val="nil"/>
          <w:bottom w:val="nil"/>
          <w:right w:val="nil"/>
          <w:between w:val="nil"/>
        </w:pBdr>
        <w:shd w:val="clear" w:color="auto" w:fill="FFFFFF"/>
        <w:spacing w:before="240" w:after="120"/>
        <w:ind w:left="720"/>
        <w:rPr>
          <w:rFonts w:ascii="Gill Sans" w:eastAsia="Gill Sans" w:hAnsi="Gill Sans" w:cs="Gill Sans"/>
          <w:color w:val="000000"/>
        </w:rPr>
      </w:pPr>
      <w:r>
        <w:rPr>
          <w:rFonts w:ascii="Gill Sans" w:eastAsia="Gill Sans" w:hAnsi="Gill Sans" w:cs="Gill Sans"/>
          <w:color w:val="000000"/>
        </w:rPr>
        <w:t xml:space="preserve">For example, </w:t>
      </w:r>
    </w:p>
    <w:tbl>
      <w:tblPr>
        <w:tblW w:w="9349"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400" w:firstRow="0" w:lastRow="0" w:firstColumn="0" w:lastColumn="0" w:noHBand="0" w:noVBand="1"/>
      </w:tblPr>
      <w:tblGrid>
        <w:gridCol w:w="2337"/>
        <w:gridCol w:w="2337"/>
        <w:gridCol w:w="2338"/>
        <w:gridCol w:w="2337"/>
      </w:tblGrid>
      <w:tr w:rsidR="005037B3" w14:paraId="00B6ABD7" w14:textId="77777777" w:rsidTr="00B353FA">
        <w:trPr>
          <w:jc w:val="center"/>
        </w:trPr>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7A49EC"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lastRenderedPageBreak/>
              <w:t>Country</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772CBDC"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Technical Area</w:t>
            </w:r>
          </w:p>
        </w:tc>
        <w:tc>
          <w:tcPr>
            <w:tcW w:w="23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4A038AB1"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Organization</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4EC84FE"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Region</w:t>
            </w:r>
          </w:p>
        </w:tc>
      </w:tr>
      <w:tr w:rsidR="005037B3" w14:paraId="38CD36CB" w14:textId="77777777" w:rsidTr="00B353FA">
        <w:trPr>
          <w:jc w:val="center"/>
        </w:trPr>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AEB06FB"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Ethiopia</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2577CE03"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Malaria</w:t>
            </w:r>
          </w:p>
        </w:tc>
        <w:tc>
          <w:tcPr>
            <w:tcW w:w="23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0270DA7"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Bill Gates Foundation</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5437ADC"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East-North</w:t>
            </w:r>
          </w:p>
        </w:tc>
      </w:tr>
      <w:tr w:rsidR="005037B3" w14:paraId="4BD16F3F" w14:textId="77777777" w:rsidTr="00B353FA">
        <w:trPr>
          <w:jc w:val="center"/>
        </w:trPr>
        <w:tc>
          <w:tcPr>
            <w:tcW w:w="9349" w:type="dxa"/>
            <w:gridSpan w:val="4"/>
            <w:tcBorders>
              <w:top w:val="single" w:sz="4" w:space="0" w:color="000001"/>
              <w:left w:val="single" w:sz="4" w:space="0" w:color="000001"/>
              <w:bottom w:val="single" w:sz="4" w:space="0" w:color="000001"/>
              <w:right w:val="single" w:sz="4" w:space="0" w:color="000001"/>
            </w:tcBorders>
            <w:shd w:val="clear" w:color="auto" w:fill="auto"/>
            <w:tcMar>
              <w:left w:w="108" w:type="dxa"/>
            </w:tcMar>
            <w:vAlign w:val="center"/>
          </w:tcPr>
          <w:p w14:paraId="33BBEF20" w14:textId="77777777" w:rsidR="005037B3" w:rsidRPr="00E0771A" w:rsidRDefault="005037B3" w:rsidP="005037B3">
            <w:pPr>
              <w:pBdr>
                <w:top w:val="nil"/>
                <w:left w:val="nil"/>
                <w:bottom w:val="nil"/>
                <w:right w:val="nil"/>
                <w:between w:val="nil"/>
              </w:pBdr>
              <w:spacing w:before="240" w:after="120"/>
              <w:jc w:val="center"/>
              <w:rPr>
                <w:rFonts w:ascii="Gill Sans" w:eastAsia="Gill Sans" w:hAnsi="Gill Sans" w:cs="Gill Sans"/>
                <w:b/>
                <w:color w:val="000000"/>
              </w:rPr>
            </w:pPr>
            <w:r w:rsidRPr="00E0771A">
              <w:rPr>
                <w:rFonts w:ascii="Gill Sans" w:eastAsia="Gill Sans" w:hAnsi="Gill Sans" w:cs="Gill Sans"/>
                <w:b/>
                <w:color w:val="000000"/>
              </w:rPr>
              <w:t>OR</w:t>
            </w:r>
          </w:p>
        </w:tc>
      </w:tr>
      <w:tr w:rsidR="005037B3" w14:paraId="317FB9AE" w14:textId="77777777" w:rsidTr="00B353FA">
        <w:trPr>
          <w:jc w:val="center"/>
        </w:trPr>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CA5AECF"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Country</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B301CC2"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Technical Area</w:t>
            </w:r>
          </w:p>
        </w:tc>
        <w:tc>
          <w:tcPr>
            <w:tcW w:w="23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3FCC04FC"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Organization</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10E80E78"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b/>
                <w:color w:val="000000"/>
              </w:rPr>
            </w:pPr>
            <w:r w:rsidRPr="00E0771A">
              <w:rPr>
                <w:rFonts w:ascii="Gill Sans" w:eastAsia="Gill Sans" w:hAnsi="Gill Sans" w:cs="Gill Sans"/>
                <w:b/>
                <w:color w:val="000000"/>
              </w:rPr>
              <w:t>Region</w:t>
            </w:r>
          </w:p>
        </w:tc>
      </w:tr>
      <w:tr w:rsidR="005037B3" w14:paraId="0CE2E4F8" w14:textId="77777777" w:rsidTr="00B353FA">
        <w:trPr>
          <w:jc w:val="center"/>
        </w:trPr>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0C0328DF"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Zimbabwe</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43B2A0"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ARV</w:t>
            </w:r>
          </w:p>
        </w:tc>
        <w:tc>
          <w:tcPr>
            <w:tcW w:w="23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70288621"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r w:rsidRPr="00E0771A">
              <w:rPr>
                <w:rFonts w:ascii="Gill Sans" w:eastAsia="Gill Sans" w:hAnsi="Gill Sans" w:cs="Gill Sans"/>
                <w:color w:val="000000"/>
              </w:rPr>
              <w:t>MOH</w:t>
            </w:r>
          </w:p>
        </w:tc>
        <w:tc>
          <w:tcPr>
            <w:tcW w:w="23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14:paraId="5DAE904E" w14:textId="77777777" w:rsidR="005037B3" w:rsidRPr="00E0771A" w:rsidRDefault="005037B3" w:rsidP="005037B3">
            <w:pPr>
              <w:pBdr>
                <w:top w:val="nil"/>
                <w:left w:val="nil"/>
                <w:bottom w:val="nil"/>
                <w:right w:val="nil"/>
                <w:between w:val="nil"/>
              </w:pBdr>
              <w:spacing w:before="240" w:after="120"/>
              <w:rPr>
                <w:rFonts w:ascii="Gill Sans" w:eastAsia="Gill Sans" w:hAnsi="Gill Sans" w:cs="Gill Sans"/>
                <w:color w:val="000000"/>
              </w:rPr>
            </w:pPr>
          </w:p>
        </w:tc>
      </w:tr>
    </w:tbl>
    <w:p w14:paraId="1F33A377" w14:textId="77777777"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color w:val="000000"/>
        </w:rPr>
        <w:t>In the above table, the first “Program” set is [Ethiopia – Malaria – Bill Gates Foundation – East-North]. While the second program is [Zimbabwe – ARV – MOH – National] (since the region is not specified).</w:t>
      </w:r>
    </w:p>
    <w:p w14:paraId="1B12C3C1" w14:textId="635D54BB" w:rsidR="005037B3" w:rsidRDefault="00E0771A"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rPr>
        <w:t>Users</w:t>
      </w:r>
      <w:r>
        <w:rPr>
          <w:rFonts w:ascii="Gill Sans" w:eastAsia="Gill Sans" w:hAnsi="Gill Sans" w:cs="Gill Sans"/>
          <w:color w:val="000000"/>
        </w:rPr>
        <w:t xml:space="preserve"> may</w:t>
      </w:r>
      <w:r w:rsidR="005037B3">
        <w:rPr>
          <w:rFonts w:ascii="Gill Sans" w:eastAsia="Gill Sans" w:hAnsi="Gill Sans" w:cs="Gill Sans"/>
          <w:color w:val="000000"/>
        </w:rPr>
        <w:t xml:space="preserve"> set up more than one program depending on their product management requirements.</w:t>
      </w:r>
    </w:p>
    <w:p w14:paraId="39EC8D71" w14:textId="5BE72656"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b/>
          <w:color w:val="000000"/>
        </w:rPr>
      </w:pPr>
      <w:r>
        <w:rPr>
          <w:rFonts w:ascii="Gill Sans" w:eastAsia="Gill Sans" w:hAnsi="Gill Sans" w:cs="Gill Sans"/>
          <w:b/>
          <w:color w:val="000000"/>
        </w:rPr>
        <w:t xml:space="preserve">When setting up a Program, </w:t>
      </w:r>
      <w:r w:rsidR="00D9505A">
        <w:rPr>
          <w:rFonts w:ascii="Gill Sans" w:eastAsia="Gill Sans" w:hAnsi="Gill Sans" w:cs="Gill Sans"/>
          <w:b/>
          <w:color w:val="000000"/>
        </w:rPr>
        <w:t>there at</w:t>
      </w:r>
      <w:r>
        <w:rPr>
          <w:rFonts w:ascii="Gill Sans" w:eastAsia="Gill Sans" w:hAnsi="Gill Sans" w:cs="Gill Sans"/>
          <w:b/>
          <w:color w:val="000000"/>
        </w:rPr>
        <w:t xml:space="preserve"> least one user must be assigned the Program Admin role so that this user(s) can set up the specific parameters within the program as detailed in the next section.</w:t>
      </w:r>
    </w:p>
    <w:p w14:paraId="42FB0915"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To set up a particular program the user must log into QAT.</w:t>
      </w:r>
    </w:p>
    <w:p w14:paraId="33984D16" w14:textId="77777777" w:rsidR="005037B3" w:rsidRDefault="005037B3" w:rsidP="00316914">
      <w:pPr>
        <w:pStyle w:val="Heading2"/>
        <w:numPr>
          <w:ilvl w:val="0"/>
          <w:numId w:val="223"/>
        </w:numPr>
        <w:pBdr>
          <w:top w:val="nil"/>
          <w:left w:val="nil"/>
          <w:bottom w:val="nil"/>
          <w:right w:val="nil"/>
          <w:between w:val="nil"/>
        </w:pBdr>
        <w:rPr>
          <w:rFonts w:ascii="Gill Sans" w:eastAsia="Gill Sans" w:hAnsi="Gill Sans" w:cs="Gill Sans"/>
        </w:rPr>
      </w:pPr>
      <w:bookmarkStart w:id="124" w:name="_Toc57382813"/>
      <w:bookmarkStart w:id="125" w:name="_Toc57478177"/>
      <w:r>
        <w:rPr>
          <w:rFonts w:ascii="Gill Sans" w:eastAsia="Gill Sans" w:hAnsi="Gill Sans" w:cs="Gill Sans"/>
        </w:rPr>
        <w:t>Lead Times</w:t>
      </w:r>
      <w:bookmarkEnd w:id="124"/>
      <w:bookmarkEnd w:id="125"/>
    </w:p>
    <w:p w14:paraId="74D21264"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3A187885"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Program default lead times are used to calculate procurement actions for needed</w:t>
      </w:r>
    </w:p>
    <w:p w14:paraId="57D45943"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Quantities. A lead time is the latency between the initiation and completion of a process. For example, the lead time between the placement of an order and delivery of new products might be between 2 weeks and 6 months, depending on various particularities such as procurement time, availability, etc.</w:t>
      </w:r>
    </w:p>
    <w:p w14:paraId="08713C1B"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7B1B8656"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Default lead times are also used for shipments from suppliers without entered lead times and without entered shipment lead time dates. </w:t>
      </w:r>
    </w:p>
    <w:p w14:paraId="69FD89BA" w14:textId="77777777" w:rsidR="005037B3" w:rsidRDefault="005037B3" w:rsidP="005037B3">
      <w:pPr>
        <w:pBdr>
          <w:top w:val="nil"/>
          <w:left w:val="nil"/>
          <w:bottom w:val="nil"/>
          <w:right w:val="nil"/>
          <w:between w:val="nil"/>
        </w:pBdr>
        <w:jc w:val="both"/>
        <w:rPr>
          <w:rFonts w:ascii="Gill Sans" w:eastAsia="Gill Sans" w:hAnsi="Gill Sans" w:cs="Gill Sans"/>
          <w:color w:val="000000"/>
        </w:rPr>
      </w:pPr>
    </w:p>
    <w:p w14:paraId="3E998168" w14:textId="77777777" w:rsidR="005037B3" w:rsidRDefault="005037B3" w:rsidP="00316914">
      <w:pPr>
        <w:numPr>
          <w:ilvl w:val="0"/>
          <w:numId w:val="148"/>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 xml:space="preserve">The </w:t>
      </w:r>
      <w:r>
        <w:rPr>
          <w:rFonts w:ascii="Gill Sans" w:eastAsia="Gill Sans" w:hAnsi="Gill Sans" w:cs="Gill Sans"/>
          <w:b/>
          <w:color w:val="000000"/>
        </w:rPr>
        <w:t xml:space="preserve">Plan to </w:t>
      </w:r>
      <w:r>
        <w:rPr>
          <w:rFonts w:ascii="Gill Sans" w:eastAsia="Gill Sans" w:hAnsi="Gill Sans" w:cs="Gill Sans"/>
          <w:b/>
        </w:rPr>
        <w:t>submit</w:t>
      </w:r>
      <w:r>
        <w:rPr>
          <w:rFonts w:ascii="Gill Sans" w:eastAsia="Gill Sans" w:hAnsi="Gill Sans" w:cs="Gill Sans"/>
          <w:color w:val="000000"/>
        </w:rPr>
        <w:t xml:space="preserve"> field shows the estimated lead time (in months) expected from the time a shipment is planned when it is ordered. </w:t>
      </w:r>
    </w:p>
    <w:p w14:paraId="22064EA5"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Click in the Plan to </w:t>
      </w:r>
      <w:r>
        <w:rPr>
          <w:rFonts w:ascii="Gill Sans" w:eastAsia="Gill Sans" w:hAnsi="Gill Sans" w:cs="Gill Sans"/>
        </w:rPr>
        <w:t>submit</w:t>
      </w:r>
      <w:r>
        <w:rPr>
          <w:rFonts w:ascii="Gill Sans" w:eastAsia="Gill Sans" w:hAnsi="Gill Sans" w:cs="Gill Sans"/>
          <w:color w:val="000000"/>
        </w:rPr>
        <w:t xml:space="preserve"> field, delete the default value, and type the lead time.</w:t>
      </w:r>
    </w:p>
    <w:p w14:paraId="6703DDF1"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1A6643C4" w14:textId="77777777" w:rsidR="005037B3" w:rsidRDefault="005037B3" w:rsidP="00316914">
      <w:pPr>
        <w:numPr>
          <w:ilvl w:val="0"/>
          <w:numId w:val="148"/>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The</w:t>
      </w:r>
      <w:r>
        <w:rPr>
          <w:rFonts w:ascii="Gill Sans" w:eastAsia="Gill Sans" w:hAnsi="Gill Sans" w:cs="Gill Sans"/>
          <w:b/>
          <w:color w:val="000000"/>
        </w:rPr>
        <w:t xml:space="preserve"> Order to Ship</w:t>
      </w:r>
      <w:r>
        <w:rPr>
          <w:rFonts w:ascii="Gill Sans" w:eastAsia="Gill Sans" w:hAnsi="Gill Sans" w:cs="Gill Sans"/>
          <w:color w:val="000000"/>
        </w:rPr>
        <w:t xml:space="preserve"> field shows the estimated lead time (in months) expected from the time a shipment is ordered to when it is shipped. To change the default—</w:t>
      </w:r>
    </w:p>
    <w:p w14:paraId="6042682E"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Click in the Order to Ship field, delete the default value, and type the order to</w:t>
      </w:r>
    </w:p>
    <w:p w14:paraId="1350B6AE" w14:textId="1E69554B" w:rsidR="005037B3" w:rsidRDefault="005037B3" w:rsidP="00B353FA">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ship lead time.</w:t>
      </w:r>
    </w:p>
    <w:p w14:paraId="1A7CF805" w14:textId="77777777" w:rsidR="005037B3" w:rsidRDefault="005037B3" w:rsidP="00316914">
      <w:pPr>
        <w:numPr>
          <w:ilvl w:val="0"/>
          <w:numId w:val="148"/>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lastRenderedPageBreak/>
        <w:t xml:space="preserve">The </w:t>
      </w:r>
      <w:r>
        <w:rPr>
          <w:rFonts w:ascii="Gill Sans" w:eastAsia="Gill Sans" w:hAnsi="Gill Sans" w:cs="Gill Sans"/>
          <w:b/>
          <w:color w:val="000000"/>
        </w:rPr>
        <w:t xml:space="preserve">Ship to Receive </w:t>
      </w:r>
      <w:r>
        <w:rPr>
          <w:rFonts w:ascii="Gill Sans" w:eastAsia="Gill Sans" w:hAnsi="Gill Sans" w:cs="Gill Sans"/>
          <w:color w:val="000000"/>
        </w:rPr>
        <w:t>field shows the estimated lead time (in months) from the time a shipment is shipped to when it is received by the program. To change the default—</w:t>
      </w:r>
    </w:p>
    <w:p w14:paraId="4743A43E"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Click in the Ship to Receive field, delete the default value, and type the ship to</w:t>
      </w:r>
    </w:p>
    <w:p w14:paraId="0900C2DB"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receive lead time.</w:t>
      </w:r>
    </w:p>
    <w:p w14:paraId="7D40075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C66DF97" w14:textId="77777777" w:rsidR="005037B3" w:rsidRDefault="005037B3" w:rsidP="00316914">
      <w:pPr>
        <w:pStyle w:val="Heading2"/>
        <w:numPr>
          <w:ilvl w:val="0"/>
          <w:numId w:val="223"/>
        </w:numPr>
        <w:pBdr>
          <w:top w:val="nil"/>
          <w:left w:val="nil"/>
          <w:bottom w:val="nil"/>
          <w:right w:val="nil"/>
          <w:between w:val="nil"/>
        </w:pBdr>
        <w:rPr>
          <w:rFonts w:ascii="Gill Sans" w:eastAsia="Gill Sans" w:hAnsi="Gill Sans" w:cs="Gill Sans"/>
        </w:rPr>
      </w:pPr>
      <w:bookmarkStart w:id="126" w:name="_Toc57382814"/>
      <w:bookmarkStart w:id="127" w:name="_Toc57478178"/>
      <w:r>
        <w:rPr>
          <w:rFonts w:ascii="Gill Sans" w:eastAsia="Gill Sans" w:hAnsi="Gill Sans" w:cs="Gill Sans"/>
        </w:rPr>
        <w:t>Set up Program</w:t>
      </w:r>
      <w:bookmarkEnd w:id="126"/>
      <w:bookmarkEnd w:id="127"/>
    </w:p>
    <w:p w14:paraId="319C59E1" w14:textId="77777777"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color w:val="000000"/>
        </w:rPr>
        <w:t xml:space="preserve">Setting up a Program means to set up the whole structure by adding specific Realm, Country, Technical Area, Organization, Region, Program Data, and Planning Unit.  </w:t>
      </w:r>
    </w:p>
    <w:p w14:paraId="5630E527"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Following are the details of </w:t>
      </w:r>
      <w:r>
        <w:rPr>
          <w:rFonts w:ascii="Gill Sans" w:eastAsia="Gill Sans" w:hAnsi="Gill Sans" w:cs="Gill Sans"/>
        </w:rPr>
        <w:t xml:space="preserve">terms </w:t>
      </w:r>
      <w:r>
        <w:rPr>
          <w:rFonts w:ascii="Gill Sans" w:eastAsia="Gill Sans" w:hAnsi="Gill Sans" w:cs="Gill Sans"/>
          <w:color w:val="000000"/>
        </w:rPr>
        <w:t>used in adding/updating the program:</w:t>
      </w:r>
    </w:p>
    <w:p w14:paraId="2CD3EFE5"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9A6FF27"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75"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4815"/>
        <w:gridCol w:w="4860"/>
      </w:tblGrid>
      <w:tr w:rsidR="005037B3" w14:paraId="7EF724CB"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69768A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Realm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9961D84" w14:textId="4C223D84" w:rsidR="005037B3" w:rsidRDefault="00466344" w:rsidP="005037B3">
            <w:pPr>
              <w:pBdr>
                <w:top w:val="nil"/>
                <w:left w:val="nil"/>
                <w:bottom w:val="nil"/>
                <w:right w:val="nil"/>
                <w:between w:val="nil"/>
              </w:pBdr>
              <w:rPr>
                <w:rFonts w:ascii="Gill Sans" w:eastAsia="Gill Sans" w:hAnsi="Gill Sans" w:cs="Gill Sans"/>
                <w:color w:val="000000"/>
                <w:highlight w:val="yellow"/>
              </w:rPr>
            </w:pPr>
            <w:r w:rsidRPr="00784154">
              <w:rPr>
                <w:rFonts w:ascii="Gill Sans" w:eastAsia="Gill Sans" w:hAnsi="Gill Sans" w:cs="Gill Sans"/>
                <w:color w:val="000000"/>
              </w:rPr>
              <w:t xml:space="preserve">the QAT application is </w:t>
            </w:r>
            <w:r w:rsidRPr="00784154">
              <w:rPr>
                <w:rFonts w:ascii="Gill Sans" w:eastAsia="Gill Sans" w:hAnsi="Gill Sans" w:cs="Gill Sans"/>
              </w:rPr>
              <w:t>subdivided</w:t>
            </w:r>
            <w:r w:rsidRPr="00784154">
              <w:rPr>
                <w:rFonts w:ascii="Gill Sans" w:eastAsia="Gill Sans" w:hAnsi="Gill Sans" w:cs="Gill Sans"/>
                <w:color w:val="000000"/>
              </w:rPr>
              <w:t xml:space="preserve"> into Realms, each with their own master data (inclusive of product catalog, funder names, procurement agent names, </w:t>
            </w:r>
            <w:r w:rsidR="00E0771A" w:rsidRPr="00784154">
              <w:rPr>
                <w:rFonts w:ascii="Gill Sans" w:eastAsia="Gill Sans" w:hAnsi="Gill Sans" w:cs="Gill Sans"/>
                <w:color w:val="000000"/>
              </w:rPr>
              <w:t>etc.</w:t>
            </w:r>
            <w:r w:rsidR="00E0771A">
              <w:rPr>
                <w:rFonts w:ascii="Gill Sans" w:eastAsia="Gill Sans" w:hAnsi="Gill Sans" w:cs="Gill Sans"/>
                <w:color w:val="000000"/>
              </w:rPr>
              <w:t>)</w:t>
            </w:r>
          </w:p>
        </w:tc>
      </w:tr>
      <w:tr w:rsidR="005037B3" w14:paraId="2BED5916"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A4B89C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Country</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EF0EE2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Represents country in which Program is managed</w:t>
            </w:r>
          </w:p>
        </w:tc>
      </w:tr>
      <w:tr w:rsidR="005037B3" w14:paraId="156A7182"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B7F71D7"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Technical Area</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33F1E9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Indicates different technical clusters to group </w:t>
            </w:r>
          </w:p>
          <w:p w14:paraId="57849C3B" w14:textId="77777777" w:rsidR="005037B3"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rPr>
              <w:t xml:space="preserve">specific service delivery activities. </w:t>
            </w:r>
          </w:p>
        </w:tc>
      </w:tr>
      <w:tr w:rsidR="005037B3" w14:paraId="7D4E54B6"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F91352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Organization</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0B2255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Various organizations in a country may be involved in conducting service delivery activities, for example, the Ministry of Health (MOH)</w:t>
            </w:r>
          </w:p>
        </w:tc>
      </w:tr>
      <w:tr w:rsidR="005037B3" w14:paraId="18CF6171"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114C4A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Region</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C8075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Defines a specific region(s) in the country. If not specified, by default Region is set to National</w:t>
            </w:r>
          </w:p>
        </w:tc>
      </w:tr>
      <w:tr w:rsidR="005037B3" w14:paraId="40307566"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6D9D9A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Program</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80D9C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Represents Country, Technical Area, Organization and Region</w:t>
            </w:r>
          </w:p>
        </w:tc>
      </w:tr>
      <w:tr w:rsidR="005037B3" w14:paraId="3AD0A649"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E14A16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Program Manager</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8817E2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Registered user who manages the Program</w:t>
            </w:r>
          </w:p>
        </w:tc>
      </w:tr>
      <w:tr w:rsidR="005037B3" w14:paraId="144B3C40"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188006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Air Freight %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9837C7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Default % applied to estimate Air Freight</w:t>
            </w:r>
          </w:p>
        </w:tc>
      </w:tr>
      <w:tr w:rsidR="005037B3" w14:paraId="5B8B1085"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553144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Sea Freight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F3CD38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Default % applied to estimate Sea Freight </w:t>
            </w:r>
          </w:p>
        </w:tc>
      </w:tr>
      <w:tr w:rsidR="005037B3" w14:paraId="4735F74A"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105A68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Reorder Interval</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0D2EF5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Interval between orders to be placed to replenish the inventory to Maximum Months of Stock</w:t>
            </w:r>
          </w:p>
        </w:tc>
      </w:tr>
      <w:tr w:rsidR="005037B3" w14:paraId="333EA958"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C5CA6C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Minimum Months of Stock</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976F26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shows the minimum level of stock which should be available at any given time in the normal course of business.</w:t>
            </w:r>
          </w:p>
        </w:tc>
      </w:tr>
      <w:tr w:rsidR="005037B3" w14:paraId="13A38B74"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5F370D6" w14:textId="77777777" w:rsidR="005037B3" w:rsidRDefault="005037B3" w:rsidP="005037B3">
            <w:pPr>
              <w:pBdr>
                <w:top w:val="nil"/>
                <w:left w:val="nil"/>
                <w:bottom w:val="nil"/>
                <w:right w:val="nil"/>
                <w:between w:val="nil"/>
              </w:pBdr>
              <w:shd w:val="clear" w:color="auto" w:fill="FFFFFF"/>
              <w:spacing w:before="240" w:after="120" w:line="276" w:lineRule="auto"/>
              <w:rPr>
                <w:rFonts w:ascii="Gill Sans" w:eastAsia="Gill Sans" w:hAnsi="Gill Sans" w:cs="Gill Sans"/>
                <w:color w:val="000000"/>
              </w:rPr>
            </w:pPr>
            <w:r>
              <w:rPr>
                <w:rFonts w:ascii="Gill Sans" w:eastAsia="Gill Sans" w:hAnsi="Gill Sans" w:cs="Gill Sans"/>
                <w:color w:val="000000"/>
              </w:rPr>
              <w:t>Plan draft lead times in months</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73C6961" w14:textId="77777777" w:rsidR="005037B3" w:rsidRDefault="005037B3" w:rsidP="005037B3">
            <w:pPr>
              <w:pBdr>
                <w:top w:val="nil"/>
                <w:left w:val="nil"/>
                <w:bottom w:val="nil"/>
                <w:right w:val="nil"/>
                <w:between w:val="nil"/>
              </w:pBdr>
              <w:shd w:val="clear" w:color="auto" w:fill="FFFFFF"/>
              <w:spacing w:before="240" w:after="120" w:line="276" w:lineRule="auto"/>
              <w:rPr>
                <w:rFonts w:ascii="Gill Sans" w:eastAsia="Gill Sans" w:hAnsi="Gill Sans" w:cs="Gill Sans"/>
                <w:color w:val="000000"/>
              </w:rPr>
            </w:pPr>
            <w:r>
              <w:rPr>
                <w:rFonts w:ascii="Gill Sans" w:eastAsia="Gill Sans" w:hAnsi="Gill Sans" w:cs="Gill Sans"/>
                <w:color w:val="000000"/>
              </w:rPr>
              <w:t xml:space="preserve">Time required to "Plan the  Draft " which  specifies quantity of medicines, mode of </w:t>
            </w:r>
            <w:r>
              <w:rPr>
                <w:rFonts w:ascii="Gill Sans" w:eastAsia="Gill Sans" w:hAnsi="Gill Sans" w:cs="Gill Sans"/>
                <w:color w:val="000000"/>
              </w:rPr>
              <w:lastRenderedPageBreak/>
              <w:t>shipping  the medicines, etc.</w:t>
            </w:r>
          </w:p>
        </w:tc>
      </w:tr>
      <w:tr w:rsidR="005037B3" w14:paraId="27949D1E"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429931F"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lastRenderedPageBreak/>
              <w:t xml:space="preserve"> Planned to submitted lead times in months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9FDC5A8"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Time required to submit the draft supply plan to the respective Organization</w:t>
            </w:r>
          </w:p>
        </w:tc>
      </w:tr>
      <w:tr w:rsidR="005037B3" w14:paraId="3A655926"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B5C4EA2"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Submitted to approved lead times in months</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F41624F"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Time required to approve the draft submitted to that Organization</w:t>
            </w:r>
          </w:p>
        </w:tc>
      </w:tr>
      <w:tr w:rsidR="005037B3" w14:paraId="63CF6B9D"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D19E8BC"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Approved to shipped lead times in months</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6025DA5"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Time required to Ship the medicines approved by the Organization</w:t>
            </w:r>
          </w:p>
        </w:tc>
      </w:tr>
      <w:tr w:rsidR="005037B3" w14:paraId="2F9453A8"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7605CB9" w14:textId="77777777" w:rsidR="005037B3" w:rsidRDefault="005037B3" w:rsidP="005037B3">
            <w:pPr>
              <w:pBdr>
                <w:top w:val="nil"/>
                <w:left w:val="nil"/>
                <w:bottom w:val="nil"/>
                <w:right w:val="nil"/>
                <w:between w:val="nil"/>
              </w:pBdr>
              <w:shd w:val="clear" w:color="auto" w:fill="FFFFFF"/>
              <w:spacing w:before="240" w:after="120" w:line="276" w:lineRule="auto"/>
              <w:rPr>
                <w:rFonts w:ascii="Gill Sans" w:eastAsia="Gill Sans" w:hAnsi="Gill Sans" w:cs="Gill Sans"/>
                <w:color w:val="000000"/>
              </w:rPr>
            </w:pPr>
            <w:r>
              <w:rPr>
                <w:rFonts w:ascii="Gill Sans" w:eastAsia="Gill Sans" w:hAnsi="Gill Sans" w:cs="Gill Sans"/>
                <w:color w:val="000000"/>
              </w:rPr>
              <w:t xml:space="preserve">Shipped to arrived air lead times in months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6D1F442" w14:textId="77777777" w:rsidR="005037B3" w:rsidRDefault="005037B3" w:rsidP="005037B3">
            <w:pPr>
              <w:pBdr>
                <w:top w:val="nil"/>
                <w:left w:val="nil"/>
                <w:bottom w:val="nil"/>
                <w:right w:val="nil"/>
                <w:between w:val="nil"/>
              </w:pBdr>
              <w:shd w:val="clear" w:color="auto" w:fill="FFFFFF"/>
              <w:spacing w:before="240" w:after="120" w:line="276" w:lineRule="auto"/>
              <w:rPr>
                <w:rFonts w:ascii="Gill Sans" w:eastAsia="Gill Sans" w:hAnsi="Gill Sans" w:cs="Gill Sans"/>
                <w:color w:val="000000"/>
              </w:rPr>
            </w:pPr>
            <w:r>
              <w:rPr>
                <w:rFonts w:ascii="Gill Sans" w:eastAsia="Gill Sans" w:hAnsi="Gill Sans" w:cs="Gill Sans"/>
                <w:color w:val="000000"/>
              </w:rPr>
              <w:t xml:space="preserve">Time required to ship medicines via air transport (Airplane) to that country </w:t>
            </w:r>
          </w:p>
        </w:tc>
      </w:tr>
      <w:tr w:rsidR="005037B3" w14:paraId="2C6A365C"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85A190A"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 xml:space="preserve">Shipped to arrived sea lead times in months </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37F79A2"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 xml:space="preserve">Time required to ship medicines via sea (ship) to that country </w:t>
            </w:r>
          </w:p>
        </w:tc>
      </w:tr>
      <w:tr w:rsidR="005037B3" w14:paraId="600D8877"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1B44097"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Arrived to received lead times in months</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B1E9A2C"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Time elapsed between "Medicines arrived in a given country / location" and " Medicines received by Warehouse"</w:t>
            </w:r>
          </w:p>
        </w:tc>
      </w:tr>
      <w:tr w:rsidR="005037B3" w14:paraId="50D2A033" w14:textId="77777777" w:rsidTr="005037B3">
        <w:tc>
          <w:tcPr>
            <w:tcW w:w="4815"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2391F2A" w14:textId="77777777" w:rsidR="005037B3" w:rsidRDefault="005037B3" w:rsidP="005037B3">
            <w:pPr>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Months in the past for AMC and Months in the Future for AMC</w:t>
            </w:r>
          </w:p>
        </w:tc>
        <w:tc>
          <w:tcPr>
            <w:tcW w:w="4860"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46D513E" w14:textId="77777777" w:rsidR="005037B3" w:rsidRDefault="005037B3" w:rsidP="00E0771A">
            <w:pPr>
              <w:keepNext/>
              <w:pBdr>
                <w:top w:val="nil"/>
                <w:left w:val="nil"/>
                <w:bottom w:val="nil"/>
                <w:right w:val="nil"/>
                <w:between w:val="nil"/>
              </w:pBdr>
              <w:shd w:val="clear" w:color="auto" w:fill="FFFFFF"/>
              <w:spacing w:line="276" w:lineRule="auto"/>
              <w:rPr>
                <w:rFonts w:ascii="Gill Sans" w:eastAsia="Gill Sans" w:hAnsi="Gill Sans" w:cs="Gill Sans"/>
                <w:color w:val="000000"/>
              </w:rPr>
            </w:pPr>
            <w:r>
              <w:rPr>
                <w:rFonts w:ascii="Gill Sans" w:eastAsia="Gill Sans" w:hAnsi="Gill Sans" w:cs="Gill Sans"/>
                <w:color w:val="000000"/>
              </w:rPr>
              <w:t>Default number of ( Past / Future ) months  to use when calculating "Average monthly Consumption"</w:t>
            </w:r>
          </w:p>
        </w:tc>
      </w:tr>
    </w:tbl>
    <w:p w14:paraId="1C812948" w14:textId="11ECB64B" w:rsidR="00E0771A" w:rsidRDefault="00E0771A" w:rsidP="00E0771A">
      <w:pPr>
        <w:pStyle w:val="Caption"/>
        <w:jc w:val="center"/>
      </w:pPr>
      <w:r>
        <w:t xml:space="preserve">Table </w:t>
      </w:r>
      <w:r w:rsidR="00B90925">
        <w:t>12</w:t>
      </w:r>
      <w:r>
        <w:t>.C- Function Details</w:t>
      </w:r>
    </w:p>
    <w:p w14:paraId="53C5B68A" w14:textId="77777777" w:rsidR="005037B3" w:rsidRDefault="005037B3" w:rsidP="00E0771A">
      <w:pPr>
        <w:pBdr>
          <w:top w:val="nil"/>
          <w:left w:val="nil"/>
          <w:bottom w:val="nil"/>
          <w:right w:val="nil"/>
          <w:between w:val="nil"/>
        </w:pBdr>
        <w:shd w:val="clear" w:color="auto" w:fill="FFFFFF"/>
        <w:spacing w:before="240" w:after="120"/>
        <w:jc w:val="both"/>
        <w:rPr>
          <w:rFonts w:ascii="Gill Sans" w:eastAsia="Gill Sans" w:hAnsi="Gill Sans" w:cs="Gill Sans"/>
          <w:b/>
          <w:color w:val="000000"/>
        </w:rPr>
      </w:pPr>
      <w:r>
        <w:rPr>
          <w:rFonts w:ascii="Gill Sans" w:eastAsia="Gill Sans" w:hAnsi="Gill Sans" w:cs="Gill Sans"/>
          <w:b/>
          <w:color w:val="000000"/>
        </w:rPr>
        <w:t>To set up a new Program follow the given steps:</w:t>
      </w:r>
    </w:p>
    <w:p w14:paraId="62F8BEFF" w14:textId="77777777" w:rsidR="005037B3" w:rsidRDefault="005037B3" w:rsidP="005037B3">
      <w:pPr>
        <w:pBdr>
          <w:top w:val="nil"/>
          <w:left w:val="nil"/>
          <w:bottom w:val="nil"/>
          <w:right w:val="nil"/>
          <w:between w:val="nil"/>
        </w:pBdr>
        <w:shd w:val="clear" w:color="auto" w:fill="FFFFFF"/>
        <w:spacing w:before="240" w:after="120"/>
        <w:jc w:val="both"/>
        <w:rPr>
          <w:rFonts w:ascii="Gill Sans" w:eastAsia="Gill Sans" w:hAnsi="Gill Sans" w:cs="Gill Sans"/>
        </w:rPr>
      </w:pPr>
      <w:r>
        <w:rPr>
          <w:rFonts w:ascii="Gill Sans" w:eastAsia="Gill Sans" w:hAnsi="Gill Sans" w:cs="Gill Sans"/>
        </w:rPr>
        <w:t xml:space="preserve">This is available to </w:t>
      </w:r>
      <w:r>
        <w:rPr>
          <w:rFonts w:ascii="Gill Sans" w:eastAsia="Gill Sans" w:hAnsi="Gill Sans" w:cs="Gill Sans"/>
          <w:b/>
        </w:rPr>
        <w:t>Application and Realm Administrators only</w:t>
      </w:r>
      <w:r>
        <w:rPr>
          <w:rFonts w:ascii="Gill Sans" w:eastAsia="Gill Sans" w:hAnsi="Gill Sans" w:cs="Gill Sans"/>
        </w:rPr>
        <w:t>. There are two ways to add a new program as shown below:</w:t>
      </w:r>
    </w:p>
    <w:p w14:paraId="7BC427EE"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Go to “Program Management” from the sidebar menu.</w:t>
      </w:r>
    </w:p>
    <w:p w14:paraId="2F3CD9DC"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Click on setup Program.</w:t>
      </w:r>
    </w:p>
    <w:p w14:paraId="4C7EA543" w14:textId="77777777" w:rsidR="005037B3" w:rsidRDefault="005037B3" w:rsidP="005037B3">
      <w:pPr>
        <w:pBdr>
          <w:top w:val="nil"/>
          <w:left w:val="nil"/>
          <w:bottom w:val="nil"/>
          <w:right w:val="nil"/>
          <w:between w:val="nil"/>
        </w:pBdr>
        <w:shd w:val="clear" w:color="auto" w:fill="FFFFFF"/>
        <w:jc w:val="both"/>
        <w:rPr>
          <w:rFonts w:ascii="Gill Sans" w:eastAsia="Gill Sans" w:hAnsi="Gill Sans" w:cs="Gill Sans"/>
        </w:rPr>
      </w:pPr>
      <w:r>
        <w:rPr>
          <w:rFonts w:ascii="Gill Sans" w:eastAsia="Gill Sans" w:hAnsi="Gill Sans" w:cs="Gill Sans"/>
        </w:rPr>
        <w:t>OR</w:t>
      </w:r>
    </w:p>
    <w:p w14:paraId="3196DB19" w14:textId="21EDABF2" w:rsidR="005037B3" w:rsidRDefault="00686DB2" w:rsidP="00316914">
      <w:pPr>
        <w:numPr>
          <w:ilvl w:val="0"/>
          <w:numId w:val="92"/>
        </w:numPr>
        <w:shd w:val="clear" w:color="auto" w:fill="FFFFFF"/>
        <w:jc w:val="both"/>
        <w:rPr>
          <w:rFonts w:ascii="Gill Sans" w:eastAsia="Gill Sans" w:hAnsi="Gill Sans" w:cs="Gill Sans"/>
        </w:rPr>
      </w:pPr>
      <w:r>
        <w:rPr>
          <w:rFonts w:ascii="Gill Sans" w:eastAsia="Gill Sans" w:hAnsi="Gill Sans" w:cs="Gill Sans"/>
        </w:rPr>
        <w:t>G</w:t>
      </w:r>
      <w:r w:rsidR="005037B3">
        <w:rPr>
          <w:rFonts w:ascii="Gill Sans" w:eastAsia="Gill Sans" w:hAnsi="Gill Sans" w:cs="Gill Sans"/>
        </w:rPr>
        <w:t>o to Program Management.</w:t>
      </w:r>
    </w:p>
    <w:p w14:paraId="03602D2C" w14:textId="77777777" w:rsidR="005037B3" w:rsidRDefault="005037B3" w:rsidP="00316914">
      <w:pPr>
        <w:numPr>
          <w:ilvl w:val="0"/>
          <w:numId w:val="14"/>
        </w:numPr>
        <w:rPr>
          <w:rFonts w:ascii="Gill Sans" w:eastAsia="Gill Sans" w:hAnsi="Gill Sans" w:cs="Gill Sans"/>
        </w:rPr>
      </w:pPr>
      <w:r>
        <w:rPr>
          <w:rFonts w:ascii="Gill Sans" w:eastAsia="Gill Sans" w:hAnsi="Gill Sans" w:cs="Gill Sans"/>
        </w:rPr>
        <w:t>Now click on “Update Program Info”.</w:t>
      </w:r>
    </w:p>
    <w:p w14:paraId="1BB1915B" w14:textId="77777777" w:rsidR="005037B3" w:rsidRDefault="005037B3" w:rsidP="00316914">
      <w:pPr>
        <w:numPr>
          <w:ilvl w:val="0"/>
          <w:numId w:val="14"/>
        </w:numPr>
        <w:rPr>
          <w:rFonts w:ascii="Gill Sans" w:eastAsia="Gill Sans" w:hAnsi="Gill Sans" w:cs="Gill Sans"/>
        </w:rPr>
      </w:pPr>
      <w:r>
        <w:rPr>
          <w:rFonts w:ascii="Gill Sans" w:eastAsia="Gill Sans" w:hAnsi="Gill Sans" w:cs="Gill Sans"/>
        </w:rPr>
        <w:t xml:space="preserve">Go to the top right corner in the List </w:t>
      </w:r>
    </w:p>
    <w:p w14:paraId="06221585" w14:textId="77777777" w:rsidR="005037B3" w:rsidRDefault="005037B3" w:rsidP="00316914">
      <w:pPr>
        <w:numPr>
          <w:ilvl w:val="0"/>
          <w:numId w:val="14"/>
        </w:numPr>
        <w:rPr>
          <w:rFonts w:ascii="Gill Sans" w:eastAsia="Gill Sans" w:hAnsi="Gill Sans" w:cs="Gill Sans"/>
        </w:rPr>
      </w:pPr>
      <w:r>
        <w:rPr>
          <w:rFonts w:ascii="Gill Sans" w:eastAsia="Gill Sans" w:hAnsi="Gill Sans" w:cs="Gill Sans"/>
        </w:rPr>
        <w:t>Click on the blue “add” button below the profile icon</w:t>
      </w:r>
    </w:p>
    <w:p w14:paraId="64A05167" w14:textId="5F049225" w:rsidR="005037B3" w:rsidRDefault="00A71183" w:rsidP="00316914">
      <w:pPr>
        <w:numPr>
          <w:ilvl w:val="0"/>
          <w:numId w:val="14"/>
        </w:numPr>
        <w:rPr>
          <w:rFonts w:ascii="Gill Sans" w:eastAsia="Gill Sans" w:hAnsi="Gill Sans" w:cs="Gill Sans"/>
        </w:rPr>
      </w:pPr>
      <w:sdt>
        <w:sdtPr>
          <w:tag w:val="goog_rdk_41"/>
          <w:id w:val="-1797528354"/>
        </w:sdtPr>
        <w:sdtContent/>
      </w:sdt>
      <w:sdt>
        <w:sdtPr>
          <w:tag w:val="goog_rdk_42"/>
          <w:id w:val="2016567284"/>
        </w:sdtPr>
        <w:sdtContent/>
      </w:sdt>
      <w:r w:rsidR="005037B3">
        <w:rPr>
          <w:rFonts w:ascii="Gill Sans" w:eastAsia="Gill Sans" w:hAnsi="Gill Sans" w:cs="Gill Sans"/>
        </w:rPr>
        <w:t>That button will redirect the user to “Set Up Program”.</w:t>
      </w:r>
      <w:r w:rsidR="00D9505A">
        <w:rPr>
          <w:rFonts w:ascii="Gill Sans" w:eastAsia="Gill Sans" w:hAnsi="Gill Sans" w:cs="Gill Sans"/>
        </w:rPr>
        <w:t xml:space="preserve"> </w:t>
      </w:r>
    </w:p>
    <w:p w14:paraId="755FBE32"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 xml:space="preserve">The </w:t>
      </w:r>
      <w:r>
        <w:rPr>
          <w:rFonts w:ascii="Gill Sans" w:eastAsia="Gill Sans" w:hAnsi="Gill Sans" w:cs="Gill Sans"/>
        </w:rPr>
        <w:t xml:space="preserve">“Setup Program” </w:t>
      </w:r>
      <w:r>
        <w:rPr>
          <w:rFonts w:ascii="Gill Sans" w:eastAsia="Gill Sans" w:hAnsi="Gill Sans" w:cs="Gill Sans"/>
          <w:color w:val="000000"/>
        </w:rPr>
        <w:t>screen will display a series of functions.</w:t>
      </w:r>
    </w:p>
    <w:p w14:paraId="751085F0"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Fill in the Realm section and click on “Next”</w:t>
      </w:r>
    </w:p>
    <w:p w14:paraId="15EF391B"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 xml:space="preserve">It will lead to the Country section. </w:t>
      </w:r>
    </w:p>
    <w:p w14:paraId="156E9076"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Enter the name of the country and click on “Next”.</w:t>
      </w:r>
    </w:p>
    <w:p w14:paraId="4DA8B590"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In the section of Technical Area put the condition such as Malaria, Family Planning, etc. Click on “Next”.</w:t>
      </w:r>
    </w:p>
    <w:p w14:paraId="5C4A4614"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Similarly designate the Organization and Region. Go to the next function.</w:t>
      </w:r>
    </w:p>
    <w:p w14:paraId="286F5545"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lastRenderedPageBreak/>
        <w:t>In the case of the Program Data and Planning Unit, enter all the details as mentioned above. To make changes in the previous sections you can click on the “Previous” button.</w:t>
      </w:r>
    </w:p>
    <w:p w14:paraId="5226F009" w14:textId="77777777" w:rsidR="005037B3" w:rsidRDefault="005037B3" w:rsidP="00316914">
      <w:pPr>
        <w:numPr>
          <w:ilvl w:val="0"/>
          <w:numId w:val="92"/>
        </w:numPr>
        <w:pBdr>
          <w:top w:val="nil"/>
          <w:left w:val="nil"/>
          <w:bottom w:val="nil"/>
          <w:right w:val="nil"/>
          <w:between w:val="nil"/>
        </w:pBdr>
        <w:shd w:val="clear" w:color="auto" w:fill="FFFFFF"/>
        <w:jc w:val="both"/>
        <w:rPr>
          <w:rFonts w:ascii="Gill Sans" w:eastAsia="Gill Sans" w:hAnsi="Gill Sans" w:cs="Gill Sans"/>
          <w:color w:val="000000"/>
        </w:rPr>
      </w:pPr>
      <w:r>
        <w:rPr>
          <w:rFonts w:ascii="Gill Sans" w:eastAsia="Gill Sans" w:hAnsi="Gill Sans" w:cs="Gill Sans"/>
          <w:color w:val="000000"/>
        </w:rPr>
        <w:t>Now click on the “Submit” button to save the new Program.</w:t>
      </w:r>
    </w:p>
    <w:p w14:paraId="5E7EED73" w14:textId="26667E6E" w:rsidR="005037B3" w:rsidRDefault="005037B3" w:rsidP="006D6233">
      <w:pPr>
        <w:rPr>
          <w:rFonts w:ascii="Gill Sans" w:eastAsia="Gill Sans" w:hAnsi="Gill Sans" w:cs="Gill Sans"/>
        </w:rPr>
      </w:pPr>
    </w:p>
    <w:p w14:paraId="4668397B"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 xml:space="preserve">Realm </w:t>
      </w:r>
    </w:p>
    <w:p w14:paraId="27720252"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160DA7B1" w14:textId="77777777" w:rsidR="00E0771A" w:rsidRDefault="005037B3" w:rsidP="00E0771A">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AD5A4D9" wp14:editId="5F4AB582">
            <wp:extent cx="6119820" cy="1346200"/>
            <wp:effectExtent l="0" t="0" r="0" b="0"/>
            <wp:docPr id="93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10"/>
                    <a:srcRect/>
                    <a:stretch>
                      <a:fillRect/>
                    </a:stretch>
                  </pic:blipFill>
                  <pic:spPr>
                    <a:xfrm>
                      <a:off x="0" y="0"/>
                      <a:ext cx="6119820" cy="1346200"/>
                    </a:xfrm>
                    <a:prstGeom prst="rect">
                      <a:avLst/>
                    </a:prstGeom>
                    <a:ln/>
                  </pic:spPr>
                </pic:pic>
              </a:graphicData>
            </a:graphic>
          </wp:inline>
        </w:drawing>
      </w:r>
    </w:p>
    <w:p w14:paraId="7583CD87" w14:textId="69E86596" w:rsidR="005037B3" w:rsidRDefault="00E0771A" w:rsidP="006D6233">
      <w:pPr>
        <w:pStyle w:val="Caption"/>
        <w:jc w:val="center"/>
        <w:rPr>
          <w:ins w:id="128" w:author="John Durgavich" w:date="2020-11-18T07:22:00Z"/>
          <w:rFonts w:ascii="Gill Sans" w:eastAsia="Gill Sans" w:hAnsi="Gill Sans" w:cs="Gill Sans"/>
          <w:b/>
          <w:color w:val="000000"/>
          <w:sz w:val="22"/>
          <w:szCs w:val="22"/>
        </w:rPr>
      </w:pPr>
      <w:r>
        <w:t xml:space="preserve">Figure </w:t>
      </w:r>
      <w:r w:rsidR="00B90925">
        <w:t>12</w:t>
      </w:r>
      <w:r>
        <w:t>.C.1- Set up Program - Realm</w:t>
      </w:r>
    </w:p>
    <w:p w14:paraId="5C70B930"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Country</w:t>
      </w:r>
    </w:p>
    <w:p w14:paraId="6B7D5E18"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438FC1FE"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114300" distB="114300" distL="114300" distR="114300" wp14:anchorId="6A820F08" wp14:editId="502235FC">
            <wp:extent cx="6119820" cy="1371600"/>
            <wp:effectExtent l="0" t="0" r="0" b="0"/>
            <wp:docPr id="93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1"/>
                    <a:srcRect/>
                    <a:stretch>
                      <a:fillRect/>
                    </a:stretch>
                  </pic:blipFill>
                  <pic:spPr>
                    <a:xfrm>
                      <a:off x="0" y="0"/>
                      <a:ext cx="6119820" cy="1371600"/>
                    </a:xfrm>
                    <a:prstGeom prst="rect">
                      <a:avLst/>
                    </a:prstGeom>
                    <a:ln/>
                  </pic:spPr>
                </pic:pic>
              </a:graphicData>
            </a:graphic>
          </wp:inline>
        </w:drawing>
      </w:r>
    </w:p>
    <w:p w14:paraId="68E12EAC" w14:textId="1CC93657" w:rsidR="005037B3" w:rsidRDefault="00E0771A" w:rsidP="006D6233">
      <w:pPr>
        <w:pStyle w:val="Caption"/>
        <w:jc w:val="center"/>
        <w:rPr>
          <w:rFonts w:ascii="Gill Sans" w:eastAsia="Gill Sans" w:hAnsi="Gill Sans" w:cs="Gill Sans"/>
          <w:b/>
          <w:color w:val="000000"/>
          <w:sz w:val="22"/>
          <w:szCs w:val="22"/>
        </w:rPr>
      </w:pPr>
      <w:r>
        <w:t xml:space="preserve">Figure </w:t>
      </w:r>
      <w:r w:rsidR="00B90925">
        <w:t>12</w:t>
      </w:r>
      <w:r>
        <w:t>.C.2- Set up Program - Realm</w:t>
      </w:r>
    </w:p>
    <w:p w14:paraId="21C85F3E"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Technical Area</w:t>
      </w:r>
    </w:p>
    <w:p w14:paraId="1EFA9070"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0D83D409"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114300" distB="114300" distL="114300" distR="114300" wp14:anchorId="5CC0A299" wp14:editId="4B7DE4C1">
            <wp:extent cx="6119820" cy="1346200"/>
            <wp:effectExtent l="0" t="0" r="0" b="0"/>
            <wp:docPr id="93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12"/>
                    <a:srcRect/>
                    <a:stretch>
                      <a:fillRect/>
                    </a:stretch>
                  </pic:blipFill>
                  <pic:spPr>
                    <a:xfrm>
                      <a:off x="0" y="0"/>
                      <a:ext cx="6119820" cy="1346200"/>
                    </a:xfrm>
                    <a:prstGeom prst="rect">
                      <a:avLst/>
                    </a:prstGeom>
                    <a:ln/>
                  </pic:spPr>
                </pic:pic>
              </a:graphicData>
            </a:graphic>
          </wp:inline>
        </w:drawing>
      </w:r>
    </w:p>
    <w:p w14:paraId="51146270" w14:textId="750922DF" w:rsidR="00B353FA" w:rsidRPr="00B353FA" w:rsidRDefault="00E0771A" w:rsidP="00B353FA">
      <w:pPr>
        <w:pStyle w:val="Caption"/>
        <w:jc w:val="center"/>
      </w:pPr>
      <w:r>
        <w:t xml:space="preserve">Figure </w:t>
      </w:r>
      <w:r w:rsidR="00B90925">
        <w:t>12</w:t>
      </w:r>
      <w:r>
        <w:t xml:space="preserve">.C.3- Set up Program </w:t>
      </w:r>
      <w:r w:rsidR="00B353FA">
        <w:t>–</w:t>
      </w:r>
      <w:r>
        <w:t xml:space="preserve"> Realm</w:t>
      </w:r>
    </w:p>
    <w:p w14:paraId="4ACC4110"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Organization</w:t>
      </w:r>
    </w:p>
    <w:p w14:paraId="18E8E8A5"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3A31AFA6"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lastRenderedPageBreak/>
        <w:drawing>
          <wp:inline distT="114300" distB="114300" distL="114300" distR="114300" wp14:anchorId="324B3DB5" wp14:editId="06EA0D3A">
            <wp:extent cx="6119820" cy="1371600"/>
            <wp:effectExtent l="0" t="0" r="0" b="0"/>
            <wp:docPr id="926"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13"/>
                    <a:srcRect/>
                    <a:stretch>
                      <a:fillRect/>
                    </a:stretch>
                  </pic:blipFill>
                  <pic:spPr>
                    <a:xfrm>
                      <a:off x="0" y="0"/>
                      <a:ext cx="6119820" cy="1371600"/>
                    </a:xfrm>
                    <a:prstGeom prst="rect">
                      <a:avLst/>
                    </a:prstGeom>
                    <a:ln/>
                  </pic:spPr>
                </pic:pic>
              </a:graphicData>
            </a:graphic>
          </wp:inline>
        </w:drawing>
      </w:r>
    </w:p>
    <w:p w14:paraId="0F66B0A5" w14:textId="023AC50C" w:rsidR="005037B3" w:rsidRDefault="00E0771A" w:rsidP="006D6233">
      <w:pPr>
        <w:pStyle w:val="Caption"/>
        <w:jc w:val="center"/>
        <w:rPr>
          <w:ins w:id="129" w:author="John Durgavich" w:date="2020-11-18T07:22:00Z"/>
          <w:rFonts w:ascii="Gill Sans" w:eastAsia="Gill Sans" w:hAnsi="Gill Sans" w:cs="Gill Sans"/>
          <w:b/>
          <w:color w:val="000000"/>
          <w:sz w:val="22"/>
          <w:szCs w:val="22"/>
        </w:rPr>
      </w:pPr>
      <w:r>
        <w:t xml:space="preserve">Figure </w:t>
      </w:r>
      <w:r w:rsidR="00B90925">
        <w:t>12</w:t>
      </w:r>
      <w:r w:rsidR="00870B02">
        <w:t>.C.4</w:t>
      </w:r>
      <w:r>
        <w:t xml:space="preserve">- Set up Program - </w:t>
      </w:r>
      <w:r w:rsidR="00870B02">
        <w:t>Organization</w:t>
      </w:r>
    </w:p>
    <w:p w14:paraId="719368BB"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Region</w:t>
      </w:r>
    </w:p>
    <w:p w14:paraId="3F25B004"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 xml:space="preserve"> </w:t>
      </w:r>
    </w:p>
    <w:p w14:paraId="23DE5A74"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114300" distB="114300" distL="114300" distR="114300" wp14:anchorId="6F5CC532" wp14:editId="01156851">
            <wp:extent cx="6119820" cy="1358900"/>
            <wp:effectExtent l="0" t="0" r="0" b="0"/>
            <wp:docPr id="92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4"/>
                    <a:srcRect/>
                    <a:stretch>
                      <a:fillRect/>
                    </a:stretch>
                  </pic:blipFill>
                  <pic:spPr>
                    <a:xfrm>
                      <a:off x="0" y="0"/>
                      <a:ext cx="6119820" cy="1358900"/>
                    </a:xfrm>
                    <a:prstGeom prst="rect">
                      <a:avLst/>
                    </a:prstGeom>
                    <a:ln/>
                  </pic:spPr>
                </pic:pic>
              </a:graphicData>
            </a:graphic>
          </wp:inline>
        </w:drawing>
      </w:r>
    </w:p>
    <w:p w14:paraId="6B934662" w14:textId="224FEE7A" w:rsidR="005037B3" w:rsidRDefault="00870B02" w:rsidP="006D6233">
      <w:pPr>
        <w:pStyle w:val="Caption"/>
        <w:jc w:val="center"/>
        <w:rPr>
          <w:rFonts w:ascii="Gill Sans" w:eastAsia="Gill Sans" w:hAnsi="Gill Sans" w:cs="Gill Sans"/>
          <w:b/>
          <w:color w:val="000000"/>
          <w:sz w:val="22"/>
          <w:szCs w:val="22"/>
        </w:rPr>
      </w:pPr>
      <w:r>
        <w:t xml:space="preserve">Figure </w:t>
      </w:r>
      <w:r w:rsidR="00B90925">
        <w:t>12</w:t>
      </w:r>
      <w:r>
        <w:t>.C.5</w:t>
      </w:r>
      <w:r w:rsidR="00E0771A">
        <w:t xml:space="preserve">- Set up Program - </w:t>
      </w:r>
      <w:r>
        <w:t>Region</w:t>
      </w:r>
    </w:p>
    <w:p w14:paraId="0C001E7B"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Program Data</w:t>
      </w:r>
    </w:p>
    <w:p w14:paraId="7B9E1857"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7B18C2A1"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114300" distB="114300" distL="114300" distR="114300" wp14:anchorId="633DC9B1" wp14:editId="2D4F8CC5">
            <wp:extent cx="6119820" cy="3822700"/>
            <wp:effectExtent l="0" t="0" r="0" b="0"/>
            <wp:docPr id="92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5"/>
                    <a:srcRect/>
                    <a:stretch>
                      <a:fillRect/>
                    </a:stretch>
                  </pic:blipFill>
                  <pic:spPr>
                    <a:xfrm>
                      <a:off x="0" y="0"/>
                      <a:ext cx="6119820" cy="3822700"/>
                    </a:xfrm>
                    <a:prstGeom prst="rect">
                      <a:avLst/>
                    </a:prstGeom>
                    <a:ln/>
                  </pic:spPr>
                </pic:pic>
              </a:graphicData>
            </a:graphic>
          </wp:inline>
        </w:drawing>
      </w:r>
    </w:p>
    <w:p w14:paraId="0786E29B" w14:textId="1A8EB4B9" w:rsidR="005037B3" w:rsidRDefault="00870B02" w:rsidP="006D6233">
      <w:pPr>
        <w:pStyle w:val="Caption"/>
        <w:jc w:val="center"/>
        <w:rPr>
          <w:rFonts w:ascii="Gill Sans" w:eastAsia="Gill Sans" w:hAnsi="Gill Sans" w:cs="Gill Sans"/>
          <w:b/>
          <w:color w:val="000000"/>
          <w:sz w:val="22"/>
          <w:szCs w:val="22"/>
        </w:rPr>
      </w:pPr>
      <w:r>
        <w:t xml:space="preserve">Figure </w:t>
      </w:r>
      <w:r w:rsidR="00B90925">
        <w:t>12</w:t>
      </w:r>
      <w:r>
        <w:t>.C.6</w:t>
      </w:r>
      <w:r w:rsidR="00E0771A">
        <w:t xml:space="preserve">- Set up Program </w:t>
      </w:r>
      <w:r>
        <w:t>–</w:t>
      </w:r>
      <w:r w:rsidR="00E0771A">
        <w:t xml:space="preserve"> </w:t>
      </w:r>
      <w:r>
        <w:t>Program Data</w:t>
      </w:r>
    </w:p>
    <w:p w14:paraId="5CAFFCEB"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lastRenderedPageBreak/>
        <w:t xml:space="preserve">Planning Units </w:t>
      </w:r>
    </w:p>
    <w:p w14:paraId="6686AE71"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p>
    <w:p w14:paraId="57DF148B" w14:textId="77777777" w:rsidR="005037B3" w:rsidRDefault="005037B3" w:rsidP="005037B3">
      <w:pPr>
        <w:pBdr>
          <w:top w:val="nil"/>
          <w:left w:val="nil"/>
          <w:bottom w:val="nil"/>
          <w:right w:val="nil"/>
          <w:between w:val="nil"/>
        </w:pBdr>
        <w:jc w:val="center"/>
        <w:rPr>
          <w:rFonts w:ascii="Gill Sans" w:eastAsia="Gill Sans" w:hAnsi="Gill Sans" w:cs="Gill Sans"/>
          <w:b/>
          <w:color w:val="000000"/>
          <w:sz w:val="22"/>
          <w:szCs w:val="22"/>
        </w:rPr>
      </w:pPr>
      <w:r>
        <w:rPr>
          <w:rFonts w:ascii="Gill Sans" w:eastAsia="Gill Sans" w:hAnsi="Gill Sans" w:cs="Gill Sans"/>
          <w:noProof/>
          <w:color w:val="000000"/>
          <w:lang w:eastAsia="en-US" w:bidi="ar-SA"/>
        </w:rPr>
        <w:drawing>
          <wp:inline distT="0" distB="0" distL="0" distR="0" wp14:anchorId="527EF11E" wp14:editId="5FD834E3">
            <wp:extent cx="6096000" cy="1990725"/>
            <wp:effectExtent l="0" t="0" r="0" b="0"/>
            <wp:docPr id="92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16"/>
                    <a:srcRect l="21523" t="25521" r="2574" b="31239"/>
                    <a:stretch>
                      <a:fillRect/>
                    </a:stretch>
                  </pic:blipFill>
                  <pic:spPr>
                    <a:xfrm>
                      <a:off x="0" y="0"/>
                      <a:ext cx="6098695" cy="1991605"/>
                    </a:xfrm>
                    <a:prstGeom prst="rect">
                      <a:avLst/>
                    </a:prstGeom>
                    <a:ln/>
                  </pic:spPr>
                </pic:pic>
              </a:graphicData>
            </a:graphic>
          </wp:inline>
        </w:drawing>
      </w:r>
    </w:p>
    <w:p w14:paraId="23670EDB" w14:textId="3BFCD7A6" w:rsidR="00E0771A" w:rsidRDefault="00870B02" w:rsidP="00E0771A">
      <w:pPr>
        <w:pStyle w:val="Caption"/>
        <w:ind w:left="720"/>
        <w:jc w:val="center"/>
      </w:pPr>
      <w:bookmarkStart w:id="130" w:name="_Toc57382815"/>
      <w:r>
        <w:t xml:space="preserve">Figure </w:t>
      </w:r>
      <w:r w:rsidR="00B90925">
        <w:t>12</w:t>
      </w:r>
      <w:r>
        <w:t>.C.7</w:t>
      </w:r>
      <w:r w:rsidR="00E0771A">
        <w:t xml:space="preserve">- Set up Program </w:t>
      </w:r>
      <w:r>
        <w:t>–</w:t>
      </w:r>
      <w:r w:rsidR="00E0771A">
        <w:t xml:space="preserve"> </w:t>
      </w:r>
      <w:r>
        <w:t>Planning Units</w:t>
      </w:r>
    </w:p>
    <w:p w14:paraId="28CD226F" w14:textId="77777777" w:rsidR="00870B02" w:rsidRPr="00870B02" w:rsidRDefault="00870B02" w:rsidP="00870B02"/>
    <w:p w14:paraId="13B28C4B"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31" w:name="_Toc57478179"/>
      <w:r>
        <w:rPr>
          <w:rFonts w:ascii="Gill Sans" w:eastAsia="Gill Sans" w:hAnsi="Gill Sans" w:cs="Gill Sans"/>
          <w:color w:val="CC0000"/>
        </w:rPr>
        <w:t>Program Management</w:t>
      </w:r>
      <w:bookmarkEnd w:id="130"/>
      <w:bookmarkEnd w:id="131"/>
    </w:p>
    <w:p w14:paraId="43BCE0A7" w14:textId="36020945"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rPr>
        <w:t>“</w:t>
      </w:r>
      <w:r>
        <w:rPr>
          <w:rFonts w:ascii="Gill Sans" w:eastAsia="Gill Sans" w:hAnsi="Gill Sans" w:cs="Gill Sans"/>
          <w:color w:val="000000"/>
        </w:rPr>
        <w:t>Program Management</w:t>
      </w:r>
      <w:r>
        <w:rPr>
          <w:rFonts w:ascii="Gill Sans" w:eastAsia="Gill Sans" w:hAnsi="Gill Sans" w:cs="Gill Sans"/>
        </w:rPr>
        <w:t>”</w:t>
      </w:r>
      <w:r>
        <w:rPr>
          <w:rFonts w:ascii="Gill Sans" w:eastAsia="Gill Sans" w:hAnsi="Gill Sans" w:cs="Gill Sans"/>
          <w:color w:val="000000"/>
        </w:rPr>
        <w:t xml:space="preserve"> is the third level in the QAT system hierarchy. In this Master Data the user can add and update particular programs. The user can create one or more programs as required. Each program must choose only one Country, one Technical Area, set the number of Regions that will be used to manage data in the Program (e.g., National, Northern, Central, Southern, </w:t>
      </w:r>
      <w:r w:rsidR="00870B02">
        <w:rPr>
          <w:rFonts w:ascii="Gill Sans" w:eastAsia="Gill Sans" w:hAnsi="Gill Sans" w:cs="Gill Sans"/>
          <w:color w:val="000000"/>
        </w:rPr>
        <w:t>etc.</w:t>
      </w:r>
      <w:r>
        <w:rPr>
          <w:rFonts w:ascii="Gill Sans" w:eastAsia="Gill Sans" w:hAnsi="Gill Sans" w:cs="Gill Sans"/>
          <w:color w:val="000000"/>
        </w:rPr>
        <w:t>), and one organization (MOH, PEPFAR-only, PMI-only). Users can plan the budget for that program, define the product type, planning units, and forecasting units. They can also map the planning unit capacities as per the requirements.</w:t>
      </w:r>
    </w:p>
    <w:p w14:paraId="0134F676" w14:textId="77777777" w:rsidR="00870B02"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color w:val="000000"/>
        </w:rPr>
      </w:pPr>
      <w:r>
        <w:rPr>
          <w:rFonts w:ascii="Gill Sans" w:eastAsia="Gill Sans" w:hAnsi="Gill Sans" w:cs="Gill Sans"/>
          <w:color w:val="000000"/>
        </w:rPr>
        <w:t>The Program once created can be “Loaded” or “Deleted” from a user’s local machine. Dataset files can also be “Imported” to the local machine or “Exported” from the local machine to share with other users if there are connectivity issues.</w:t>
      </w:r>
    </w:p>
    <w:p w14:paraId="4003447A" w14:textId="25532165" w:rsidR="005037B3" w:rsidRDefault="005037B3" w:rsidP="005037B3">
      <w:pPr>
        <w:pBdr>
          <w:top w:val="nil"/>
          <w:left w:val="nil"/>
          <w:bottom w:val="nil"/>
          <w:right w:val="nil"/>
          <w:between w:val="nil"/>
        </w:pBdr>
        <w:shd w:val="clear" w:color="auto" w:fill="FFFFFF"/>
        <w:spacing w:before="240" w:after="120"/>
        <w:ind w:left="720"/>
        <w:jc w:val="both"/>
        <w:rPr>
          <w:rFonts w:ascii="Gill Sans" w:eastAsia="Gill Sans" w:hAnsi="Gill Sans" w:cs="Gill Sans"/>
        </w:rPr>
      </w:pPr>
      <w:r>
        <w:rPr>
          <w:rFonts w:ascii="Gill Sans" w:eastAsia="Gill Sans" w:hAnsi="Gill Sans" w:cs="Gill Sans"/>
          <w:color w:val="000000"/>
        </w:rPr>
        <w:t xml:space="preserve"> </w:t>
      </w:r>
    </w:p>
    <w:p w14:paraId="5866E60B" w14:textId="77777777" w:rsidR="005037B3" w:rsidRDefault="005037B3" w:rsidP="00316914">
      <w:pPr>
        <w:pStyle w:val="Heading1"/>
        <w:widowControl/>
        <w:numPr>
          <w:ilvl w:val="0"/>
          <w:numId w:val="77"/>
        </w:numPr>
        <w:pBdr>
          <w:top w:val="nil"/>
          <w:left w:val="nil"/>
          <w:bottom w:val="nil"/>
          <w:right w:val="nil"/>
          <w:between w:val="nil"/>
        </w:pBdr>
        <w:spacing w:before="0" w:after="0"/>
        <w:rPr>
          <w:rFonts w:ascii="Gill Sans" w:eastAsia="Gill Sans" w:hAnsi="Gill Sans" w:cs="Gill Sans"/>
          <w:color w:val="000080"/>
          <w:sz w:val="28"/>
          <w:szCs w:val="28"/>
        </w:rPr>
      </w:pPr>
      <w:bookmarkStart w:id="132" w:name="_Toc57382816"/>
      <w:bookmarkStart w:id="133" w:name="_Toc57478180"/>
      <w:r>
        <w:rPr>
          <w:rFonts w:ascii="Gill Sans" w:eastAsia="Gill Sans" w:hAnsi="Gill Sans" w:cs="Gill Sans"/>
          <w:color w:val="000080"/>
          <w:sz w:val="28"/>
          <w:szCs w:val="28"/>
        </w:rPr>
        <w:t>Program</w:t>
      </w:r>
      <w:bookmarkEnd w:id="132"/>
      <w:bookmarkEnd w:id="133"/>
    </w:p>
    <w:p w14:paraId="68FC5A0B" w14:textId="77777777" w:rsidR="00951D24" w:rsidRDefault="005037B3" w:rsidP="00316914">
      <w:pPr>
        <w:numPr>
          <w:ilvl w:val="0"/>
          <w:numId w:val="65"/>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 xml:space="preserve">Update Program Info </w:t>
      </w:r>
    </w:p>
    <w:p w14:paraId="2A46E849" w14:textId="44242192" w:rsidR="00951D24" w:rsidRPr="00951D24" w:rsidRDefault="00951D24" w:rsidP="00951D24">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Program Admins.</w:t>
      </w:r>
    </w:p>
    <w:p w14:paraId="127CDD77" w14:textId="77777777" w:rsidR="005037B3" w:rsidRDefault="005037B3" w:rsidP="00316914">
      <w:pPr>
        <w:numPr>
          <w:ilvl w:val="0"/>
          <w:numId w:val="24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Program, go to the Program Management.</w:t>
      </w:r>
    </w:p>
    <w:p w14:paraId="5B48DF44" w14:textId="77777777" w:rsidR="005037B3" w:rsidRDefault="005037B3" w:rsidP="00316914">
      <w:pPr>
        <w:numPr>
          <w:ilvl w:val="0"/>
          <w:numId w:val="24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Now click on “Update Program Info”.</w:t>
      </w:r>
    </w:p>
    <w:p w14:paraId="4CE7087B" w14:textId="77777777" w:rsidR="00870B02" w:rsidRDefault="004C335D" w:rsidP="00870B02">
      <w:pPr>
        <w:keepNext/>
        <w:pBdr>
          <w:top w:val="nil"/>
          <w:left w:val="nil"/>
          <w:bottom w:val="nil"/>
          <w:right w:val="nil"/>
          <w:between w:val="nil"/>
        </w:pBdr>
        <w:jc w:val="center"/>
      </w:pPr>
      <w:r>
        <w:rPr>
          <w:noProof/>
          <w:lang w:eastAsia="en-US" w:bidi="ar-SA"/>
        </w:rPr>
        <w:lastRenderedPageBreak/>
        <w:drawing>
          <wp:inline distT="0" distB="0" distL="0" distR="0" wp14:anchorId="6BDB2840" wp14:editId="0471CD36">
            <wp:extent cx="6154420" cy="3505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4420" cy="3505200"/>
                    </a:xfrm>
                    <a:prstGeom prst="rect">
                      <a:avLst/>
                    </a:prstGeom>
                  </pic:spPr>
                </pic:pic>
              </a:graphicData>
            </a:graphic>
          </wp:inline>
        </w:drawing>
      </w:r>
    </w:p>
    <w:p w14:paraId="15AA2705" w14:textId="36F9D2E6" w:rsidR="005037B3" w:rsidRDefault="00870B02" w:rsidP="00870B02">
      <w:pPr>
        <w:pStyle w:val="Caption"/>
        <w:jc w:val="center"/>
        <w:rPr>
          <w:rFonts w:ascii="Gill Sans" w:eastAsia="Gill Sans" w:hAnsi="Gill Sans" w:cs="Gill Sans"/>
          <w:color w:val="000000"/>
        </w:rPr>
      </w:pPr>
      <w:r>
        <w:t xml:space="preserve">Figure </w:t>
      </w:r>
      <w:r w:rsidR="00B90925">
        <w:t>13</w:t>
      </w:r>
      <w:r>
        <w:t>.A.1- Update Program Info</w:t>
      </w:r>
    </w:p>
    <w:p w14:paraId="07358D1D" w14:textId="77777777" w:rsidR="004C335D" w:rsidRDefault="004C335D" w:rsidP="005037B3">
      <w:pPr>
        <w:pBdr>
          <w:top w:val="nil"/>
          <w:left w:val="nil"/>
          <w:bottom w:val="nil"/>
          <w:right w:val="nil"/>
          <w:between w:val="nil"/>
        </w:pBdr>
        <w:rPr>
          <w:rFonts w:ascii="Gill Sans" w:eastAsia="Gill Sans" w:hAnsi="Gill Sans" w:cs="Gill Sans"/>
          <w:color w:val="000000"/>
        </w:rPr>
      </w:pPr>
    </w:p>
    <w:p w14:paraId="3BA7B333" w14:textId="77777777" w:rsidR="005037B3" w:rsidRDefault="005037B3" w:rsidP="00316914">
      <w:pPr>
        <w:numPr>
          <w:ilvl w:val="0"/>
          <w:numId w:val="24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program that needs to be updated.</w:t>
      </w:r>
    </w:p>
    <w:p w14:paraId="2B9270D6" w14:textId="77777777" w:rsidR="005037B3" w:rsidRDefault="005037B3" w:rsidP="00316914">
      <w:pPr>
        <w:numPr>
          <w:ilvl w:val="0"/>
          <w:numId w:val="24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the required information.</w:t>
      </w:r>
    </w:p>
    <w:p w14:paraId="3F804E82" w14:textId="77777777" w:rsidR="00870B02" w:rsidRDefault="004C335D" w:rsidP="00870B02">
      <w:pPr>
        <w:keepNext/>
        <w:pBdr>
          <w:top w:val="nil"/>
          <w:left w:val="nil"/>
          <w:bottom w:val="nil"/>
          <w:right w:val="nil"/>
          <w:between w:val="nil"/>
        </w:pBdr>
        <w:spacing w:before="240" w:after="120"/>
        <w:jc w:val="center"/>
      </w:pPr>
      <w:r>
        <w:rPr>
          <w:noProof/>
          <w:lang w:eastAsia="en-US" w:bidi="ar-SA"/>
        </w:rPr>
        <w:lastRenderedPageBreak/>
        <w:drawing>
          <wp:inline distT="0" distB="0" distL="0" distR="0" wp14:anchorId="30239DD6" wp14:editId="1CDA393B">
            <wp:extent cx="5137470" cy="4975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39239" cy="4977574"/>
                    </a:xfrm>
                    <a:prstGeom prst="rect">
                      <a:avLst/>
                    </a:prstGeom>
                  </pic:spPr>
                </pic:pic>
              </a:graphicData>
            </a:graphic>
          </wp:inline>
        </w:drawing>
      </w:r>
    </w:p>
    <w:p w14:paraId="2BFF9C42" w14:textId="59BA4279" w:rsidR="005037B3" w:rsidRDefault="00870B02" w:rsidP="00870B02">
      <w:pPr>
        <w:pStyle w:val="Caption"/>
        <w:jc w:val="center"/>
        <w:rPr>
          <w:rFonts w:ascii="Gill Sans" w:eastAsia="Gill Sans" w:hAnsi="Gill Sans" w:cs="Gill Sans"/>
          <w:b/>
          <w:color w:val="000080"/>
          <w:sz w:val="32"/>
          <w:szCs w:val="32"/>
        </w:rPr>
      </w:pPr>
      <w:r>
        <w:t xml:space="preserve">Figure </w:t>
      </w:r>
      <w:r w:rsidR="00B90925">
        <w:t>13</w:t>
      </w:r>
      <w:r>
        <w:t>.A</w:t>
      </w:r>
      <w:r w:rsidR="00584DC1">
        <w:t>.a</w:t>
      </w:r>
      <w:r>
        <w:t>- Update Program -1</w:t>
      </w:r>
    </w:p>
    <w:p w14:paraId="75076EE0" w14:textId="2B225AD4" w:rsidR="005037B3" w:rsidRDefault="004C335D" w:rsidP="005037B3">
      <w:pPr>
        <w:pBdr>
          <w:top w:val="nil"/>
          <w:left w:val="nil"/>
          <w:bottom w:val="nil"/>
          <w:right w:val="nil"/>
          <w:between w:val="nil"/>
        </w:pBdr>
        <w:spacing w:before="240" w:after="120"/>
        <w:jc w:val="center"/>
        <w:rPr>
          <w:rFonts w:ascii="Gill Sans" w:eastAsia="Gill Sans" w:hAnsi="Gill Sans" w:cs="Gill Sans"/>
          <w:b/>
          <w:color w:val="000080"/>
          <w:sz w:val="32"/>
          <w:szCs w:val="32"/>
        </w:rPr>
      </w:pPr>
      <w:r>
        <w:rPr>
          <w:noProof/>
          <w:lang w:eastAsia="en-US" w:bidi="ar-SA"/>
        </w:rPr>
        <w:lastRenderedPageBreak/>
        <w:drawing>
          <wp:inline distT="0" distB="0" distL="0" distR="0" wp14:anchorId="60032E29" wp14:editId="7AD25124">
            <wp:extent cx="4810125" cy="48585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10547" cy="4858975"/>
                    </a:xfrm>
                    <a:prstGeom prst="rect">
                      <a:avLst/>
                    </a:prstGeom>
                  </pic:spPr>
                </pic:pic>
              </a:graphicData>
            </a:graphic>
          </wp:inline>
        </w:drawing>
      </w:r>
    </w:p>
    <w:p w14:paraId="30ED225A" w14:textId="7D1960CF" w:rsidR="00870B02" w:rsidRDefault="00870B02" w:rsidP="00870B02">
      <w:pPr>
        <w:pStyle w:val="Caption"/>
        <w:ind w:left="720"/>
        <w:jc w:val="center"/>
      </w:pPr>
      <w:r>
        <w:t xml:space="preserve">Figure </w:t>
      </w:r>
      <w:r w:rsidR="00B90925">
        <w:t>13</w:t>
      </w:r>
      <w:r>
        <w:t>.A</w:t>
      </w:r>
      <w:r w:rsidR="00584DC1">
        <w:t>.a</w:t>
      </w:r>
      <w:r>
        <w:t>- Update Program -2</w:t>
      </w:r>
    </w:p>
    <w:p w14:paraId="7B149B56" w14:textId="77777777" w:rsidR="00870B02" w:rsidRPr="00870B02" w:rsidRDefault="00870B02" w:rsidP="00870B02"/>
    <w:p w14:paraId="6F21A3F9" w14:textId="0344E0E6" w:rsidR="005037B3" w:rsidRPr="00870B02" w:rsidRDefault="005037B3" w:rsidP="00316914">
      <w:pPr>
        <w:numPr>
          <w:ilvl w:val="0"/>
          <w:numId w:val="65"/>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Update Planning Units</w:t>
      </w:r>
    </w:p>
    <w:p w14:paraId="41E9B6DB" w14:textId="77777777" w:rsidR="00951D24" w:rsidRPr="00951D24" w:rsidRDefault="00951D24" w:rsidP="00951D24">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Program Admins.</w:t>
      </w:r>
    </w:p>
    <w:p w14:paraId="48C620A0" w14:textId="1CB9212E" w:rsidR="005037B3" w:rsidRDefault="005037B3" w:rsidP="00951D24">
      <w:pPr>
        <w:pBdr>
          <w:top w:val="nil"/>
          <w:left w:val="nil"/>
          <w:bottom w:val="nil"/>
          <w:right w:val="nil"/>
          <w:between w:val="nil"/>
        </w:pBdr>
        <w:rPr>
          <w:rFonts w:ascii="Gill Sans" w:eastAsia="Gill Sans" w:hAnsi="Gill Sans" w:cs="Gill Sans"/>
          <w:color w:val="000000"/>
        </w:rPr>
      </w:pPr>
    </w:p>
    <w:p w14:paraId="05C69A52" w14:textId="77777777" w:rsidR="00584DC1" w:rsidRDefault="0095155F" w:rsidP="00584DC1">
      <w:pPr>
        <w:keepNext/>
        <w:pBdr>
          <w:top w:val="nil"/>
          <w:left w:val="nil"/>
          <w:bottom w:val="nil"/>
          <w:right w:val="nil"/>
          <w:between w:val="nil"/>
        </w:pBdr>
        <w:jc w:val="center"/>
      </w:pPr>
      <w:r>
        <w:rPr>
          <w:noProof/>
          <w:lang w:eastAsia="en-US" w:bidi="ar-SA"/>
        </w:rPr>
        <w:lastRenderedPageBreak/>
        <w:drawing>
          <wp:inline distT="0" distB="0" distL="0" distR="0" wp14:anchorId="0797CC49" wp14:editId="717FC192">
            <wp:extent cx="568642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727" t="17540" r="1877" b="21379"/>
                    <a:stretch/>
                  </pic:blipFill>
                  <pic:spPr bwMode="auto">
                    <a:xfrm>
                      <a:off x="0" y="0"/>
                      <a:ext cx="5686425" cy="2819400"/>
                    </a:xfrm>
                    <a:prstGeom prst="rect">
                      <a:avLst/>
                    </a:prstGeom>
                    <a:ln>
                      <a:noFill/>
                    </a:ln>
                    <a:extLst>
                      <a:ext uri="{53640926-AAD7-44D8-BBD7-CCE9431645EC}">
                        <a14:shadowObscured xmlns:a14="http://schemas.microsoft.com/office/drawing/2010/main"/>
                      </a:ext>
                    </a:extLst>
                  </pic:spPr>
                </pic:pic>
              </a:graphicData>
            </a:graphic>
          </wp:inline>
        </w:drawing>
      </w:r>
    </w:p>
    <w:p w14:paraId="7E9FFF4F" w14:textId="04CA83B3" w:rsidR="005037B3" w:rsidRDefault="00584DC1" w:rsidP="00584DC1">
      <w:pPr>
        <w:pStyle w:val="Caption"/>
        <w:jc w:val="center"/>
        <w:rPr>
          <w:rFonts w:ascii="Gill Sans" w:eastAsia="Gill Sans" w:hAnsi="Gill Sans" w:cs="Gill Sans"/>
          <w:color w:val="000000"/>
        </w:rPr>
      </w:pPr>
      <w:r>
        <w:t xml:space="preserve">Figure </w:t>
      </w:r>
      <w:r w:rsidR="00B90925">
        <w:t>13</w:t>
      </w:r>
      <w:r>
        <w:t>.A.b- Update Planning Unit</w:t>
      </w:r>
    </w:p>
    <w:p w14:paraId="5B126B97" w14:textId="77777777"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update the program planning unit, go to update the planning units.</w:t>
      </w:r>
    </w:p>
    <w:p w14:paraId="6CB65D4A" w14:textId="77777777"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Select the required program as shown above.</w:t>
      </w:r>
    </w:p>
    <w:p w14:paraId="2B25CD21" w14:textId="14369A3D"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that </w:t>
      </w:r>
      <w:r w:rsidR="002C77C1">
        <w:rPr>
          <w:rFonts w:ascii="Gill Sans" w:eastAsia="Gill Sans" w:hAnsi="Gill Sans" w:cs="Gill Sans"/>
          <w:color w:val="000000"/>
        </w:rPr>
        <w:t>function</w:t>
      </w:r>
      <w:r>
        <w:rPr>
          <w:rFonts w:ascii="Gill Sans" w:eastAsia="Gill Sans" w:hAnsi="Gill Sans" w:cs="Gill Sans"/>
          <w:color w:val="000000"/>
        </w:rPr>
        <w:t xml:space="preserve"> and a new screen will be opened.</w:t>
      </w:r>
    </w:p>
    <w:p w14:paraId="643B3E88" w14:textId="77777777"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Right click on a cell to insert or delete the row.</w:t>
      </w:r>
    </w:p>
    <w:p w14:paraId="4FDAD58D" w14:textId="77777777" w:rsidR="005037B3" w:rsidRDefault="005037B3" w:rsidP="00316914">
      <w:pPr>
        <w:numPr>
          <w:ilvl w:val="0"/>
          <w:numId w:val="113"/>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Enter the details </w:t>
      </w:r>
      <w:r>
        <w:rPr>
          <w:rFonts w:ascii="Gill Sans" w:eastAsia="Gill Sans" w:hAnsi="Gill Sans" w:cs="Gill Sans"/>
        </w:rPr>
        <w:t>in the newly</w:t>
      </w:r>
      <w:r>
        <w:rPr>
          <w:rFonts w:ascii="Gill Sans" w:eastAsia="Gill Sans" w:hAnsi="Gill Sans" w:cs="Gill Sans"/>
          <w:color w:val="000000"/>
        </w:rPr>
        <w:t xml:space="preserve"> added row(s) and click on the “Submit” button.</w:t>
      </w:r>
    </w:p>
    <w:p w14:paraId="6CDDF3F9" w14:textId="26054CAF" w:rsidR="005037B3" w:rsidRDefault="005037B3" w:rsidP="005037B3">
      <w:pPr>
        <w:pBdr>
          <w:top w:val="nil"/>
          <w:left w:val="nil"/>
          <w:bottom w:val="nil"/>
          <w:right w:val="nil"/>
          <w:between w:val="nil"/>
        </w:pBdr>
        <w:rPr>
          <w:rFonts w:ascii="Gill Sans" w:eastAsia="Gill Sans" w:hAnsi="Gill Sans" w:cs="Gill Sans"/>
        </w:rPr>
      </w:pPr>
    </w:p>
    <w:p w14:paraId="19E58142" w14:textId="77777777" w:rsidR="005037B3" w:rsidRDefault="005037B3" w:rsidP="00316914">
      <w:pPr>
        <w:pStyle w:val="Heading1"/>
        <w:widowControl/>
        <w:numPr>
          <w:ilvl w:val="0"/>
          <w:numId w:val="77"/>
        </w:numPr>
        <w:pBdr>
          <w:top w:val="nil"/>
          <w:left w:val="nil"/>
          <w:bottom w:val="nil"/>
          <w:right w:val="nil"/>
          <w:between w:val="nil"/>
        </w:pBdr>
        <w:spacing w:before="0" w:after="0"/>
        <w:rPr>
          <w:rFonts w:ascii="Gill Sans" w:eastAsia="Gill Sans" w:hAnsi="Gill Sans" w:cs="Gill Sans"/>
          <w:color w:val="000080"/>
          <w:sz w:val="32"/>
          <w:szCs w:val="32"/>
        </w:rPr>
      </w:pPr>
      <w:bookmarkStart w:id="134" w:name="_Toc57382817"/>
      <w:bookmarkStart w:id="135" w:name="_Toc57478181"/>
      <w:r>
        <w:rPr>
          <w:rFonts w:ascii="Gill Sans" w:eastAsia="Gill Sans" w:hAnsi="Gill Sans" w:cs="Gill Sans"/>
          <w:color w:val="000080"/>
          <w:sz w:val="32"/>
          <w:szCs w:val="32"/>
        </w:rPr>
        <w:t>Budget</w:t>
      </w:r>
      <w:bookmarkEnd w:id="134"/>
      <w:bookmarkEnd w:id="135"/>
    </w:p>
    <w:p w14:paraId="39278D00" w14:textId="1DDC73DE" w:rsidR="00951D24" w:rsidRPr="00584DC1" w:rsidRDefault="005037B3" w:rsidP="00584DC1">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Budget represents an estimate of capital and expend</w:t>
      </w:r>
      <w:r w:rsidR="00584DC1">
        <w:rPr>
          <w:rFonts w:ascii="Gill Sans" w:eastAsia="Gill Sans" w:hAnsi="Gill Sans" w:cs="Gill Sans"/>
          <w:color w:val="000000"/>
        </w:rPr>
        <w:t xml:space="preserve">iture for a set period of time. </w:t>
      </w:r>
      <w:r w:rsidR="00951D24" w:rsidRPr="00951D24">
        <w:rPr>
          <w:rFonts w:ascii="Gill Sans" w:eastAsia="Gill Sans" w:hAnsi="Gill Sans" w:cs="Gill Sans"/>
          <w:color w:val="000000"/>
        </w:rPr>
        <w:t>This function is available for</w:t>
      </w:r>
      <w:r w:rsidR="00951D24">
        <w:rPr>
          <w:rFonts w:ascii="Gill Sans" w:eastAsia="Gill Sans" w:hAnsi="Gill Sans" w:cs="Gill Sans"/>
          <w:b/>
          <w:color w:val="000000"/>
        </w:rPr>
        <w:t xml:space="preserve"> </w:t>
      </w:r>
      <w:r w:rsidR="00951D24" w:rsidRPr="00951D24">
        <w:rPr>
          <w:rFonts w:ascii="Gill Sans" w:eastAsia="Gill Sans" w:hAnsi="Gill Sans" w:cs="Gill Sans"/>
          <w:b/>
          <w:color w:val="000000"/>
        </w:rPr>
        <w:t>Application</w:t>
      </w:r>
      <w:r w:rsidR="00951D24" w:rsidRPr="00951D24">
        <w:rPr>
          <w:rFonts w:ascii="Gill Sans" w:eastAsia="Gill Sans" w:hAnsi="Gill Sans" w:cs="Gill Sans"/>
          <w:color w:val="000000"/>
        </w:rPr>
        <w:t xml:space="preserve"> </w:t>
      </w:r>
      <w:r w:rsidR="00951D24">
        <w:rPr>
          <w:rFonts w:ascii="Gill Sans" w:eastAsia="Gill Sans" w:hAnsi="Gill Sans" w:cs="Gill Sans"/>
          <w:b/>
          <w:color w:val="000000"/>
        </w:rPr>
        <w:t xml:space="preserve">Admins, </w:t>
      </w:r>
      <w:r w:rsidR="00951D24" w:rsidRPr="00951D24">
        <w:rPr>
          <w:rFonts w:ascii="Gill Sans" w:eastAsia="Gill Sans" w:hAnsi="Gill Sans" w:cs="Gill Sans"/>
          <w:b/>
          <w:color w:val="000000"/>
        </w:rPr>
        <w:t>Realm Admins</w:t>
      </w:r>
      <w:r w:rsidR="00951D24">
        <w:rPr>
          <w:rFonts w:ascii="Gill Sans" w:eastAsia="Gill Sans" w:hAnsi="Gill Sans" w:cs="Gill Sans"/>
          <w:color w:val="000000"/>
        </w:rPr>
        <w:t xml:space="preserve">, </w:t>
      </w:r>
      <w:r w:rsidR="00951D24" w:rsidRPr="00951D24">
        <w:rPr>
          <w:rFonts w:ascii="Gill Sans" w:eastAsia="Gill Sans" w:hAnsi="Gill Sans" w:cs="Gill Sans"/>
          <w:b/>
          <w:color w:val="000000"/>
        </w:rPr>
        <w:t>Program Admins</w:t>
      </w:r>
      <w:r w:rsidR="00951D24">
        <w:rPr>
          <w:rFonts w:ascii="Gill Sans" w:eastAsia="Gill Sans" w:hAnsi="Gill Sans" w:cs="Gill Sans"/>
          <w:b/>
          <w:color w:val="000000"/>
        </w:rPr>
        <w:t xml:space="preserve"> and Program Users</w:t>
      </w:r>
      <w:r w:rsidR="00951D24" w:rsidRPr="00951D24">
        <w:rPr>
          <w:rFonts w:ascii="Gill Sans" w:eastAsia="Gill Sans" w:hAnsi="Gill Sans" w:cs="Gill Sans"/>
          <w:b/>
          <w:color w:val="000000"/>
        </w:rPr>
        <w:t>.</w:t>
      </w:r>
    </w:p>
    <w:p w14:paraId="53E9B842" w14:textId="77777777" w:rsidR="005037B3" w:rsidRDefault="005037B3" w:rsidP="005037B3">
      <w:pPr>
        <w:pBdr>
          <w:top w:val="nil"/>
          <w:left w:val="nil"/>
          <w:bottom w:val="nil"/>
          <w:right w:val="nil"/>
          <w:between w:val="nil"/>
        </w:pBdr>
        <w:rPr>
          <w:rFonts w:ascii="Gill Sans" w:eastAsia="Gill Sans" w:hAnsi="Gill Sans" w:cs="Gill Sans"/>
          <w:b/>
          <w:color w:val="000080"/>
          <w:sz w:val="32"/>
          <w:szCs w:val="32"/>
        </w:rPr>
      </w:pPr>
    </w:p>
    <w:p w14:paraId="1652A3CF" w14:textId="77777777" w:rsidR="00584DC1" w:rsidRDefault="0095155F" w:rsidP="00584DC1">
      <w:pPr>
        <w:keepNext/>
        <w:pBdr>
          <w:top w:val="nil"/>
          <w:left w:val="nil"/>
          <w:bottom w:val="nil"/>
          <w:right w:val="nil"/>
          <w:between w:val="nil"/>
        </w:pBdr>
        <w:jc w:val="center"/>
      </w:pPr>
      <w:r>
        <w:rPr>
          <w:noProof/>
          <w:lang w:eastAsia="en-US" w:bidi="ar-SA"/>
        </w:rPr>
        <w:lastRenderedPageBreak/>
        <w:drawing>
          <wp:inline distT="0" distB="0" distL="0" distR="0" wp14:anchorId="521E6DB4" wp14:editId="4D31E2AB">
            <wp:extent cx="5495925" cy="3295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655" t="16713" r="4044" b="11887"/>
                    <a:stretch/>
                  </pic:blipFill>
                  <pic:spPr bwMode="auto">
                    <a:xfrm>
                      <a:off x="0" y="0"/>
                      <a:ext cx="5495925" cy="3295650"/>
                    </a:xfrm>
                    <a:prstGeom prst="rect">
                      <a:avLst/>
                    </a:prstGeom>
                    <a:ln>
                      <a:noFill/>
                    </a:ln>
                    <a:extLst>
                      <a:ext uri="{53640926-AAD7-44D8-BBD7-CCE9431645EC}">
                        <a14:shadowObscured xmlns:a14="http://schemas.microsoft.com/office/drawing/2010/main"/>
                      </a:ext>
                    </a:extLst>
                  </pic:spPr>
                </pic:pic>
              </a:graphicData>
            </a:graphic>
          </wp:inline>
        </w:drawing>
      </w:r>
    </w:p>
    <w:p w14:paraId="60B7536F" w14:textId="00A03132" w:rsidR="005037B3" w:rsidRPr="00584DC1" w:rsidRDefault="00584DC1" w:rsidP="00584DC1">
      <w:pPr>
        <w:pStyle w:val="Caption"/>
        <w:jc w:val="center"/>
        <w:rPr>
          <w:rFonts w:ascii="Gill Sans" w:eastAsia="Gill Sans" w:hAnsi="Gill Sans" w:cs="Gill Sans"/>
          <w:color w:val="000000"/>
        </w:rPr>
      </w:pPr>
      <w:r>
        <w:t xml:space="preserve">Figure </w:t>
      </w:r>
      <w:r w:rsidR="00B90925">
        <w:t>13</w:t>
      </w:r>
      <w:r>
        <w:t>.B- Budget</w:t>
      </w:r>
    </w:p>
    <w:p w14:paraId="7408B990" w14:textId="1F9E2261" w:rsidR="005037B3" w:rsidRDefault="005037B3" w:rsidP="00316914">
      <w:pPr>
        <w:numPr>
          <w:ilvl w:val="0"/>
          <w:numId w:val="10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“Program Management” and the Budget </w:t>
      </w:r>
      <w:r w:rsidR="002C77C1">
        <w:rPr>
          <w:rFonts w:ascii="Gill Sans" w:eastAsia="Gill Sans" w:hAnsi="Gill Sans" w:cs="Gill Sans"/>
          <w:color w:val="000000"/>
        </w:rPr>
        <w:t>function</w:t>
      </w:r>
      <w:r>
        <w:rPr>
          <w:rFonts w:ascii="Gill Sans" w:eastAsia="Gill Sans" w:hAnsi="Gill Sans" w:cs="Gill Sans"/>
          <w:color w:val="000000"/>
        </w:rPr>
        <w:t xml:space="preserve"> will be shown</w:t>
      </w:r>
      <w:r w:rsidR="00B353FA">
        <w:rPr>
          <w:rFonts w:ascii="Gill Sans" w:eastAsia="Gill Sans" w:hAnsi="Gill Sans" w:cs="Gill Sans"/>
          <w:color w:val="000000"/>
        </w:rPr>
        <w:t>.</w:t>
      </w:r>
    </w:p>
    <w:p w14:paraId="0DC3CD44" w14:textId="77777777" w:rsidR="005037B3" w:rsidRDefault="005037B3" w:rsidP="00316914">
      <w:pPr>
        <w:numPr>
          <w:ilvl w:val="0"/>
          <w:numId w:val="10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Available budgets will be displayed on the screen with an amount, a start date and an end date.</w:t>
      </w:r>
    </w:p>
    <w:p w14:paraId="3E8EBAC2" w14:textId="596E049A" w:rsidR="005037B3" w:rsidRDefault="005037B3" w:rsidP="005037B3">
      <w:pPr>
        <w:pBdr>
          <w:top w:val="nil"/>
          <w:left w:val="nil"/>
          <w:bottom w:val="nil"/>
          <w:right w:val="nil"/>
          <w:between w:val="nil"/>
        </w:pBdr>
        <w:rPr>
          <w:rFonts w:ascii="Gill Sans" w:eastAsia="Gill Sans" w:hAnsi="Gill Sans" w:cs="Gill Sans"/>
          <w:color w:val="000000"/>
        </w:rPr>
      </w:pPr>
    </w:p>
    <w:p w14:paraId="7EDF35B5" w14:textId="3646D0E8" w:rsidR="00B353FA" w:rsidRPr="00B353FA" w:rsidRDefault="005037B3" w:rsidP="00B353FA">
      <w:pPr>
        <w:numPr>
          <w:ilvl w:val="0"/>
          <w:numId w:val="245"/>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Add Budget</w:t>
      </w:r>
    </w:p>
    <w:p w14:paraId="1424F7B2" w14:textId="77777777" w:rsidR="00B353FA" w:rsidRDefault="00B353FA" w:rsidP="00B353FA">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the top right corner in the List. </w:t>
      </w:r>
    </w:p>
    <w:p w14:paraId="693F33F0" w14:textId="77777777" w:rsidR="00B353FA" w:rsidRDefault="00B353FA" w:rsidP="00B353FA">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blue “add” button below the profile icon.</w:t>
      </w:r>
    </w:p>
    <w:p w14:paraId="38B87AF2" w14:textId="77777777" w:rsidR="00B353FA" w:rsidRDefault="00B353FA" w:rsidP="00B353FA">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new screen showing “Add Budget” will be opened.  </w:t>
      </w:r>
    </w:p>
    <w:p w14:paraId="4C03EDB2" w14:textId="77777777" w:rsidR="00B353FA" w:rsidRPr="00B353FA" w:rsidRDefault="00B353FA" w:rsidP="00B353FA">
      <w:pPr>
        <w:pBdr>
          <w:top w:val="nil"/>
          <w:left w:val="nil"/>
          <w:bottom w:val="nil"/>
          <w:right w:val="nil"/>
          <w:between w:val="nil"/>
        </w:pBdr>
        <w:spacing w:line="288" w:lineRule="auto"/>
        <w:rPr>
          <w:rFonts w:ascii="Gill Sans" w:eastAsia="Gill Sans" w:hAnsi="Gill Sans" w:cs="Gill Sans"/>
          <w:color w:val="000000"/>
        </w:rPr>
      </w:pPr>
    </w:p>
    <w:p w14:paraId="4D589885" w14:textId="77777777" w:rsidR="00584DC1" w:rsidRDefault="0095155F" w:rsidP="00584DC1">
      <w:pPr>
        <w:keepNext/>
        <w:pBdr>
          <w:top w:val="nil"/>
          <w:left w:val="nil"/>
          <w:bottom w:val="nil"/>
          <w:right w:val="nil"/>
          <w:between w:val="nil"/>
        </w:pBdr>
        <w:jc w:val="center"/>
      </w:pPr>
      <w:r>
        <w:rPr>
          <w:noProof/>
          <w:lang w:eastAsia="en-US" w:bidi="ar-SA"/>
        </w:rPr>
        <w:lastRenderedPageBreak/>
        <w:drawing>
          <wp:inline distT="0" distB="0" distL="0" distR="0" wp14:anchorId="7C34EE9C" wp14:editId="0DD191DE">
            <wp:extent cx="4286250" cy="569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6250" cy="5695950"/>
                    </a:xfrm>
                    <a:prstGeom prst="rect">
                      <a:avLst/>
                    </a:prstGeom>
                  </pic:spPr>
                </pic:pic>
              </a:graphicData>
            </a:graphic>
          </wp:inline>
        </w:drawing>
      </w:r>
    </w:p>
    <w:p w14:paraId="4F1225FC" w14:textId="5BC9CAE1" w:rsidR="005037B3" w:rsidRPr="00584DC1" w:rsidRDefault="00584DC1" w:rsidP="00584DC1">
      <w:pPr>
        <w:pStyle w:val="Caption"/>
        <w:jc w:val="center"/>
        <w:rPr>
          <w:rFonts w:ascii="Gill Sans" w:eastAsia="Gill Sans" w:hAnsi="Gill Sans" w:cs="Gill Sans"/>
          <w:b/>
          <w:color w:val="000000"/>
        </w:rPr>
      </w:pPr>
      <w:r>
        <w:t xml:space="preserve">Figure </w:t>
      </w:r>
      <w:r w:rsidR="00B90925">
        <w:t>13</w:t>
      </w:r>
      <w:r>
        <w:t>.B.a- Add Budget</w:t>
      </w:r>
    </w:p>
    <w:p w14:paraId="29CAA95C" w14:textId="77777777" w:rsidR="005037B3" w:rsidRDefault="005037B3" w:rsidP="00316914">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 and click on “Submit” button</w:t>
      </w:r>
    </w:p>
    <w:p w14:paraId="5ED00410" w14:textId="79D87A1F" w:rsidR="005037B3" w:rsidRDefault="005037B3" w:rsidP="00316914">
      <w:pPr>
        <w:numPr>
          <w:ilvl w:val="0"/>
          <w:numId w:val="22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has the </w:t>
      </w:r>
      <w:r w:rsidR="002C77C1">
        <w:rPr>
          <w:rFonts w:ascii="Gill Sans" w:eastAsia="Gill Sans" w:hAnsi="Gill Sans" w:cs="Gill Sans"/>
          <w:color w:val="000000"/>
        </w:rPr>
        <w:t>function</w:t>
      </w:r>
      <w:r>
        <w:rPr>
          <w:rFonts w:ascii="Gill Sans" w:eastAsia="Gill Sans" w:hAnsi="Gill Sans" w:cs="Gill Sans"/>
          <w:color w:val="000000"/>
        </w:rPr>
        <w:t>s of resetting the Add Budget Screen or Cancelling the budget before submitting it.</w:t>
      </w:r>
    </w:p>
    <w:p w14:paraId="6D38CB40"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36DA569A" w14:textId="77777777" w:rsidR="005037B3" w:rsidRDefault="005037B3" w:rsidP="00316914">
      <w:pPr>
        <w:numPr>
          <w:ilvl w:val="0"/>
          <w:numId w:val="245"/>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Update Budget</w:t>
      </w:r>
    </w:p>
    <w:p w14:paraId="2B443B62" w14:textId="77777777" w:rsidR="00584DC1" w:rsidRDefault="0095155F" w:rsidP="00584DC1">
      <w:pPr>
        <w:keepNext/>
        <w:pBdr>
          <w:top w:val="nil"/>
          <w:left w:val="nil"/>
          <w:bottom w:val="nil"/>
          <w:right w:val="nil"/>
          <w:between w:val="nil"/>
        </w:pBdr>
        <w:jc w:val="center"/>
      </w:pPr>
      <w:r>
        <w:rPr>
          <w:noProof/>
          <w:lang w:eastAsia="en-US" w:bidi="ar-SA"/>
        </w:rPr>
        <w:lastRenderedPageBreak/>
        <w:drawing>
          <wp:inline distT="0" distB="0" distL="0" distR="0" wp14:anchorId="6743B95A" wp14:editId="3BD599A9">
            <wp:extent cx="4314825" cy="5857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14825" cy="5857875"/>
                    </a:xfrm>
                    <a:prstGeom prst="rect">
                      <a:avLst/>
                    </a:prstGeom>
                  </pic:spPr>
                </pic:pic>
              </a:graphicData>
            </a:graphic>
          </wp:inline>
        </w:drawing>
      </w:r>
    </w:p>
    <w:p w14:paraId="3A6B8E58" w14:textId="51D13C3A" w:rsidR="005037B3" w:rsidRPr="00584DC1" w:rsidRDefault="00584DC1" w:rsidP="00584DC1">
      <w:pPr>
        <w:pStyle w:val="Caption"/>
        <w:jc w:val="center"/>
        <w:rPr>
          <w:rFonts w:ascii="Gill Sans" w:eastAsia="Gill Sans" w:hAnsi="Gill Sans" w:cs="Gill Sans"/>
          <w:color w:val="000000"/>
        </w:rPr>
      </w:pPr>
      <w:r>
        <w:t>Figure</w:t>
      </w:r>
      <w:r w:rsidR="006C0106">
        <w:t xml:space="preserve"> </w:t>
      </w:r>
      <w:r w:rsidR="00B90925">
        <w:t>13</w:t>
      </w:r>
      <w:r>
        <w:t>.B</w:t>
      </w:r>
      <w:r w:rsidR="006C0106">
        <w:t>.b</w:t>
      </w:r>
      <w:r>
        <w:t>- Update Budget</w:t>
      </w:r>
    </w:p>
    <w:p w14:paraId="4B408B94" w14:textId="77777777"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Budget, go to the Budget List.</w:t>
      </w:r>
    </w:p>
    <w:p w14:paraId="06377CCB" w14:textId="123D5FE9"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Now click on any </w:t>
      </w:r>
      <w:r w:rsidR="002C77C1">
        <w:rPr>
          <w:rFonts w:ascii="Gill Sans" w:eastAsia="Gill Sans" w:hAnsi="Gill Sans" w:cs="Gill Sans"/>
          <w:color w:val="000000"/>
        </w:rPr>
        <w:t>function</w:t>
      </w:r>
      <w:r>
        <w:rPr>
          <w:rFonts w:ascii="Gill Sans" w:eastAsia="Gill Sans" w:hAnsi="Gill Sans" w:cs="Gill Sans"/>
          <w:color w:val="000000"/>
        </w:rPr>
        <w:t xml:space="preserve"> that needs to be changed or updated.</w:t>
      </w:r>
    </w:p>
    <w:p w14:paraId="19BB2AED" w14:textId="77777777"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Budget and click on the “Update” button.</w:t>
      </w:r>
    </w:p>
    <w:p w14:paraId="3C6A7BE6" w14:textId="77777777"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Update the selected budget as required</w:t>
      </w:r>
    </w:p>
    <w:p w14:paraId="5C1FEA10" w14:textId="11BC8190" w:rsidR="005037B3" w:rsidRDefault="005037B3" w:rsidP="00316914">
      <w:pPr>
        <w:numPr>
          <w:ilvl w:val="0"/>
          <w:numId w:val="19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then submit the budget update but has the </w:t>
      </w:r>
      <w:r w:rsidR="002C77C1">
        <w:rPr>
          <w:rFonts w:ascii="Gill Sans" w:eastAsia="Gill Sans" w:hAnsi="Gill Sans" w:cs="Gill Sans"/>
          <w:color w:val="000000"/>
        </w:rPr>
        <w:t>function</w:t>
      </w:r>
      <w:r>
        <w:rPr>
          <w:rFonts w:ascii="Gill Sans" w:eastAsia="Gill Sans" w:hAnsi="Gill Sans" w:cs="Gill Sans"/>
          <w:color w:val="000000"/>
        </w:rPr>
        <w:t>s of resetting the Budget Update Screen or Cancelling the update before submitting it</w:t>
      </w:r>
      <w:r w:rsidR="007E2A8F">
        <w:rPr>
          <w:rFonts w:ascii="Gill Sans" w:eastAsia="Gill Sans" w:hAnsi="Gill Sans" w:cs="Gill Sans"/>
          <w:color w:val="000000"/>
        </w:rPr>
        <w:t>.</w:t>
      </w:r>
    </w:p>
    <w:p w14:paraId="771BA62E" w14:textId="7F331536" w:rsidR="007E2A8F" w:rsidRDefault="007E2A8F" w:rsidP="007E2A8F">
      <w:pPr>
        <w:pBdr>
          <w:top w:val="nil"/>
          <w:left w:val="nil"/>
          <w:bottom w:val="nil"/>
          <w:right w:val="nil"/>
          <w:between w:val="nil"/>
        </w:pBdr>
        <w:rPr>
          <w:rFonts w:ascii="Gill Sans" w:eastAsia="Gill Sans" w:hAnsi="Gill Sans" w:cs="Gill Sans"/>
          <w:color w:val="000000"/>
        </w:rPr>
      </w:pPr>
    </w:p>
    <w:p w14:paraId="65C1A87C" w14:textId="0E921C5F" w:rsidR="007E2A8F" w:rsidRDefault="007E2A8F" w:rsidP="007E2A8F">
      <w:pPr>
        <w:pBdr>
          <w:top w:val="nil"/>
          <w:left w:val="nil"/>
          <w:bottom w:val="nil"/>
          <w:right w:val="nil"/>
          <w:between w:val="nil"/>
        </w:pBdr>
        <w:rPr>
          <w:rFonts w:ascii="Gill Sans" w:eastAsia="Gill Sans" w:hAnsi="Gill Sans" w:cs="Gill Sans"/>
          <w:color w:val="000000"/>
        </w:rPr>
      </w:pPr>
    </w:p>
    <w:p w14:paraId="16572ECC" w14:textId="5D46A0EA" w:rsidR="007E2A8F" w:rsidRDefault="007E2A8F" w:rsidP="007E2A8F">
      <w:pPr>
        <w:pBdr>
          <w:top w:val="nil"/>
          <w:left w:val="nil"/>
          <w:bottom w:val="nil"/>
          <w:right w:val="nil"/>
          <w:between w:val="nil"/>
        </w:pBdr>
        <w:rPr>
          <w:rFonts w:ascii="Gill Sans" w:eastAsia="Gill Sans" w:hAnsi="Gill Sans" w:cs="Gill Sans"/>
          <w:color w:val="000000"/>
        </w:rPr>
      </w:pPr>
    </w:p>
    <w:p w14:paraId="3C31734E" w14:textId="1381FB6D" w:rsidR="007E2A8F" w:rsidRDefault="007E2A8F"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36" w:name="_Toc57382818"/>
      <w:bookmarkStart w:id="137" w:name="_Toc57478182"/>
      <w:r>
        <w:rPr>
          <w:rFonts w:ascii="Gill Sans" w:eastAsia="Gill Sans" w:hAnsi="Gill Sans" w:cs="Gill Sans"/>
          <w:color w:val="CC0000"/>
        </w:rPr>
        <w:lastRenderedPageBreak/>
        <w:t xml:space="preserve">PipeLine Program </w:t>
      </w:r>
      <w:sdt>
        <w:sdtPr>
          <w:tag w:val="goog_rdk_33"/>
          <w:id w:val="-1865509836"/>
        </w:sdtPr>
        <w:sdtContent/>
      </w:sdt>
      <w:r>
        <w:rPr>
          <w:rFonts w:ascii="Gill Sans" w:eastAsia="Gill Sans" w:hAnsi="Gill Sans" w:cs="Gill Sans"/>
          <w:color w:val="CC0000"/>
        </w:rPr>
        <w:t>Import</w:t>
      </w:r>
      <w:bookmarkEnd w:id="136"/>
      <w:bookmarkEnd w:id="137"/>
      <w:r>
        <w:rPr>
          <w:rFonts w:ascii="Gill Sans" w:eastAsia="Gill Sans" w:hAnsi="Gill Sans" w:cs="Gill Sans"/>
          <w:color w:val="CC0000"/>
        </w:rPr>
        <w:t xml:space="preserve"> </w:t>
      </w:r>
      <w:r w:rsidR="00D9505A">
        <w:rPr>
          <w:rFonts w:ascii="Gill Sans" w:eastAsia="Gill Sans" w:hAnsi="Gill Sans" w:cs="Gill Sans"/>
          <w:color w:val="CC0000"/>
        </w:rPr>
        <w:t xml:space="preserve"> </w:t>
      </w:r>
    </w:p>
    <w:p w14:paraId="50215479" w14:textId="77777777" w:rsidR="007E2A8F" w:rsidRDefault="007E2A8F" w:rsidP="006C0106">
      <w:pPr>
        <w:pBdr>
          <w:top w:val="nil"/>
          <w:left w:val="nil"/>
          <w:bottom w:val="nil"/>
          <w:right w:val="nil"/>
          <w:between w:val="nil"/>
        </w:pBdr>
        <w:spacing w:line="276" w:lineRule="auto"/>
        <w:ind w:left="720"/>
        <w:rPr>
          <w:rFonts w:ascii="Gill Sans" w:eastAsia="Gill Sans" w:hAnsi="Gill Sans" w:cs="Gill Sans"/>
          <w:b/>
          <w:color w:val="000000"/>
          <w:sz w:val="32"/>
          <w:szCs w:val="32"/>
        </w:rPr>
      </w:pPr>
      <w:r>
        <w:rPr>
          <w:rFonts w:ascii="Gill Sans" w:eastAsia="Gill Sans" w:hAnsi="Gill Sans" w:cs="Gill Sans"/>
          <w:b/>
          <w:color w:val="000000"/>
          <w:sz w:val="32"/>
          <w:szCs w:val="32"/>
        </w:rPr>
        <w:t xml:space="preserve">Introduction </w:t>
      </w:r>
    </w:p>
    <w:p w14:paraId="29B27755" w14:textId="77777777" w:rsidR="007E2A8F" w:rsidRDefault="007E2A8F" w:rsidP="007E2A8F">
      <w:pPr>
        <w:pBdr>
          <w:top w:val="nil"/>
          <w:left w:val="nil"/>
          <w:bottom w:val="nil"/>
          <w:right w:val="nil"/>
          <w:between w:val="nil"/>
        </w:pBdr>
        <w:spacing w:before="240" w:after="140" w:line="288" w:lineRule="auto"/>
        <w:ind w:left="720"/>
        <w:jc w:val="both"/>
        <w:rPr>
          <w:rFonts w:ascii="Gill Sans" w:eastAsia="Gill Sans" w:hAnsi="Gill Sans" w:cs="Gill Sans"/>
          <w:color w:val="000000"/>
        </w:rPr>
      </w:pPr>
      <w:r>
        <w:rPr>
          <w:rFonts w:ascii="Gill Sans" w:eastAsia="Gill Sans" w:hAnsi="Gill Sans" w:cs="Gill Sans"/>
          <w:color w:val="000000"/>
        </w:rPr>
        <w:t xml:space="preserve">The users using PipeLine will have a .accdb file which will be stored in the </w:t>
      </w:r>
      <w:r>
        <w:rPr>
          <w:rFonts w:ascii="Gill Sans" w:eastAsia="Gill Sans" w:hAnsi="Gill Sans" w:cs="Gill Sans"/>
        </w:rPr>
        <w:t>local machine</w:t>
      </w:r>
      <w:r>
        <w:rPr>
          <w:rFonts w:ascii="Gill Sans" w:eastAsia="Gill Sans" w:hAnsi="Gill Sans" w:cs="Gill Sans"/>
          <w:color w:val="000000"/>
        </w:rPr>
        <w:t>. But the QAT system allows only json file format while importing the program. Therefore, QAT has a process that converts the .accdb file into json file format.</w:t>
      </w:r>
    </w:p>
    <w:p w14:paraId="3E98B565" w14:textId="77777777" w:rsidR="007E2A8F" w:rsidRDefault="007E2A8F" w:rsidP="007E2A8F">
      <w:pPr>
        <w:pBdr>
          <w:top w:val="nil"/>
          <w:left w:val="nil"/>
          <w:bottom w:val="nil"/>
          <w:right w:val="nil"/>
          <w:between w:val="nil"/>
        </w:pBdr>
        <w:spacing w:before="240" w:after="140" w:line="288" w:lineRule="auto"/>
        <w:ind w:left="720"/>
        <w:jc w:val="both"/>
        <w:rPr>
          <w:rFonts w:ascii="Gill Sans" w:eastAsia="Gill Sans" w:hAnsi="Gill Sans" w:cs="Gill Sans"/>
          <w:color w:val="000000"/>
        </w:rPr>
      </w:pPr>
      <w:r>
        <w:rPr>
          <w:rFonts w:ascii="Gill Sans" w:eastAsia="Gill Sans" w:hAnsi="Gill Sans" w:cs="Gill Sans"/>
          <w:color w:val="000000"/>
        </w:rPr>
        <w:t xml:space="preserve">Users can convert the .accdb file </w:t>
      </w:r>
      <w:r>
        <w:rPr>
          <w:rFonts w:ascii="Gill Sans" w:eastAsia="Gill Sans" w:hAnsi="Gill Sans" w:cs="Gill Sans"/>
        </w:rPr>
        <w:t>into a json</w:t>
      </w:r>
      <w:r>
        <w:rPr>
          <w:rFonts w:ascii="Gill Sans" w:eastAsia="Gill Sans" w:hAnsi="Gill Sans" w:cs="Gill Sans"/>
          <w:color w:val="000000"/>
        </w:rPr>
        <w:t xml:space="preserve"> file using the following process. </w:t>
      </w:r>
    </w:p>
    <w:p w14:paraId="0373C268" w14:textId="77777777" w:rsidR="007E2A8F" w:rsidRDefault="007E2A8F" w:rsidP="00316914">
      <w:pPr>
        <w:numPr>
          <w:ilvl w:val="0"/>
          <w:numId w:val="164"/>
        </w:numPr>
        <w:pBdr>
          <w:top w:val="nil"/>
          <w:left w:val="nil"/>
          <w:bottom w:val="nil"/>
          <w:right w:val="nil"/>
          <w:between w:val="nil"/>
        </w:pBdr>
        <w:spacing w:before="240" w:line="288" w:lineRule="auto"/>
        <w:jc w:val="both"/>
        <w:rPr>
          <w:rFonts w:ascii="Gill Sans" w:eastAsia="Gill Sans" w:hAnsi="Gill Sans" w:cs="Gill Sans"/>
        </w:rPr>
      </w:pPr>
      <w:r>
        <w:rPr>
          <w:rFonts w:ascii="Gill Sans" w:eastAsia="Gill Sans" w:hAnsi="Gill Sans" w:cs="Gill Sans"/>
        </w:rPr>
        <w:t>Go to “Program Management” and click on “PipeLine Program Import”.</w:t>
      </w:r>
    </w:p>
    <w:p w14:paraId="0AF5B3AD" w14:textId="77777777" w:rsidR="007E2A8F" w:rsidRDefault="007E2A8F" w:rsidP="00316914">
      <w:pPr>
        <w:numPr>
          <w:ilvl w:val="0"/>
          <w:numId w:val="164"/>
        </w:numPr>
        <w:spacing w:line="288" w:lineRule="auto"/>
        <w:jc w:val="both"/>
        <w:rPr>
          <w:rFonts w:ascii="Gill Sans" w:eastAsia="Gill Sans" w:hAnsi="Gill Sans" w:cs="Gill Sans"/>
        </w:rPr>
      </w:pPr>
      <w:r>
        <w:rPr>
          <w:rFonts w:ascii="Gill Sans" w:eastAsia="Gill Sans" w:hAnsi="Gill Sans" w:cs="Gill Sans"/>
        </w:rPr>
        <w:t>On the top right corner click on the “Add” button.</w:t>
      </w:r>
    </w:p>
    <w:p w14:paraId="0EFAA78D"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It will lead to a file input screen.</w:t>
      </w:r>
    </w:p>
    <w:p w14:paraId="40FA8C70"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Click on the downward arrow button from the top right corner.</w:t>
      </w:r>
    </w:p>
    <w:p w14:paraId="66EA71B6"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“Download PipeLine Converter” will be shown on the screen.</w:t>
      </w:r>
    </w:p>
    <w:p w14:paraId="4B1948D4"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Select the required system for the local machine: Linus/Windows.</w:t>
      </w:r>
    </w:p>
    <w:p w14:paraId="240BD492"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The converter will be downloaded in the zip format.</w:t>
      </w:r>
    </w:p>
    <w:p w14:paraId="74E69990" w14:textId="77777777" w:rsidR="007E2A8F" w:rsidRDefault="007E2A8F" w:rsidP="00316914">
      <w:pPr>
        <w:numPr>
          <w:ilvl w:val="0"/>
          <w:numId w:val="164"/>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rPr>
        <w:t>The user needs to open the file and run the tool, the following screen will be displayed:</w:t>
      </w:r>
    </w:p>
    <w:p w14:paraId="4D9E0FD0" w14:textId="77777777" w:rsidR="007E2A8F" w:rsidRDefault="007E2A8F" w:rsidP="00316914">
      <w:pPr>
        <w:numPr>
          <w:ilvl w:val="0"/>
          <w:numId w:val="164"/>
        </w:numPr>
        <w:pBdr>
          <w:top w:val="nil"/>
          <w:left w:val="nil"/>
          <w:bottom w:val="nil"/>
          <w:right w:val="nil"/>
          <w:between w:val="nil"/>
        </w:pBdr>
        <w:spacing w:after="140" w:line="288" w:lineRule="auto"/>
        <w:jc w:val="both"/>
        <w:rPr>
          <w:rFonts w:ascii="Gill Sans" w:eastAsia="Gill Sans" w:hAnsi="Gill Sans" w:cs="Gill Sans"/>
        </w:rPr>
      </w:pPr>
      <w:r>
        <w:rPr>
          <w:rFonts w:ascii="Gill Sans" w:eastAsia="Gill Sans" w:hAnsi="Gill Sans" w:cs="Gill Sans"/>
        </w:rPr>
        <w:t xml:space="preserve">The users can browse their .accdb file, select the destination and click on convert.  </w:t>
      </w:r>
    </w:p>
    <w:p w14:paraId="673FB5A1" w14:textId="18B801A8" w:rsidR="007E2A8F" w:rsidRPr="006C0106" w:rsidRDefault="007E2A8F" w:rsidP="006C0106">
      <w:pPr>
        <w:pBdr>
          <w:top w:val="nil"/>
          <w:left w:val="nil"/>
          <w:bottom w:val="nil"/>
          <w:right w:val="nil"/>
          <w:between w:val="nil"/>
        </w:pBdr>
        <w:spacing w:before="240" w:after="140" w:line="288" w:lineRule="auto"/>
        <w:ind w:left="720"/>
        <w:jc w:val="both"/>
        <w:rPr>
          <w:rFonts w:ascii="Gill Sans" w:eastAsia="Gill Sans" w:hAnsi="Gill Sans" w:cs="Gill Sans"/>
          <w:color w:val="000000"/>
        </w:rPr>
      </w:pPr>
      <w:r>
        <w:rPr>
          <w:rFonts w:ascii="Gill Sans" w:eastAsia="Gill Sans" w:hAnsi="Gill Sans" w:cs="Gill Sans"/>
          <w:color w:val="000000"/>
        </w:rPr>
        <w:t>As soon as the file gets converted into. json format, the</w:t>
      </w:r>
      <w:r w:rsidR="006C0106">
        <w:rPr>
          <w:rFonts w:ascii="Gill Sans" w:eastAsia="Gill Sans" w:hAnsi="Gill Sans" w:cs="Gill Sans"/>
          <w:color w:val="000000"/>
        </w:rPr>
        <w:t xml:space="preserve"> user gets a notification.      </w:t>
      </w:r>
      <w:r>
        <w:rPr>
          <w:rFonts w:ascii="Gill Sans" w:eastAsia="Gill Sans" w:hAnsi="Gill Sans" w:cs="Gill Sans"/>
          <w:color w:val="000000"/>
        </w:rPr>
        <w:t xml:space="preserve">This file can be stored on the user’s local machine. As shown below, the user can import the file to the QAT system. The json file can be selected from his/her local machine. The user will see one row that is generated in the program list. Once the user clicks on that row, he/she will be able to enter all the information as shown below: </w:t>
      </w:r>
    </w:p>
    <w:p w14:paraId="1227BFE7" w14:textId="77777777" w:rsidR="007E2A8F" w:rsidRDefault="007E2A8F" w:rsidP="00316914">
      <w:pPr>
        <w:numPr>
          <w:ilvl w:val="0"/>
          <w:numId w:val="132"/>
        </w:num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Note for PipeLine users</w:t>
      </w:r>
    </w:p>
    <w:p w14:paraId="19F9AF4D" w14:textId="77777777" w:rsidR="007E2A8F" w:rsidRDefault="007E2A8F" w:rsidP="006C0106">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 xml:space="preserve">While importing the data into the system - </w:t>
      </w:r>
    </w:p>
    <w:p w14:paraId="7C583D4E" w14:textId="77777777" w:rsidR="006C0106" w:rsidRDefault="007E2A8F" w:rsidP="00316914">
      <w:pPr>
        <w:numPr>
          <w:ilvl w:val="0"/>
          <w:numId w:val="2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inventory can never be negative.</w:t>
      </w:r>
    </w:p>
    <w:p w14:paraId="5AB8A09C" w14:textId="350AD9F4" w:rsidR="007E2A8F" w:rsidRPr="006C0106" w:rsidRDefault="007E2A8F" w:rsidP="00316914">
      <w:pPr>
        <w:numPr>
          <w:ilvl w:val="0"/>
          <w:numId w:val="230"/>
        </w:numPr>
        <w:pBdr>
          <w:top w:val="nil"/>
          <w:left w:val="nil"/>
          <w:bottom w:val="nil"/>
          <w:right w:val="nil"/>
          <w:between w:val="nil"/>
        </w:pBdr>
        <w:rPr>
          <w:rFonts w:ascii="Gill Sans" w:eastAsia="Gill Sans" w:hAnsi="Gill Sans" w:cs="Gill Sans"/>
          <w:color w:val="000000"/>
        </w:rPr>
      </w:pPr>
      <w:r w:rsidRPr="006C0106">
        <w:rPr>
          <w:rFonts w:ascii="Gill Sans" w:eastAsia="Gill Sans" w:hAnsi="Gill Sans" w:cs="Gill Sans"/>
          <w:color w:val="000000"/>
        </w:rPr>
        <w:t>All the shipment related data must be properly updated.</w:t>
      </w:r>
    </w:p>
    <w:p w14:paraId="77F65BC8" w14:textId="77777777" w:rsidR="007E2A8F" w:rsidRDefault="007E2A8F" w:rsidP="007E2A8F">
      <w:pPr>
        <w:pBdr>
          <w:top w:val="nil"/>
          <w:left w:val="nil"/>
          <w:bottom w:val="nil"/>
          <w:right w:val="nil"/>
          <w:between w:val="nil"/>
        </w:pBdr>
        <w:spacing w:before="240" w:line="276" w:lineRule="auto"/>
        <w:rPr>
          <w:rFonts w:ascii="Gill Sans" w:eastAsia="Gill Sans" w:hAnsi="Gill Sans" w:cs="Gill Sans"/>
          <w:color w:val="000000"/>
          <w:sz w:val="2"/>
          <w:szCs w:val="2"/>
        </w:rPr>
      </w:pPr>
    </w:p>
    <w:p w14:paraId="412C0310" w14:textId="77777777" w:rsidR="007E2A8F" w:rsidRDefault="007E2A8F" w:rsidP="00316914">
      <w:pPr>
        <w:numPr>
          <w:ilvl w:val="0"/>
          <w:numId w:val="132"/>
        </w:numPr>
        <w:pBdr>
          <w:top w:val="nil"/>
          <w:left w:val="nil"/>
          <w:bottom w:val="nil"/>
          <w:right w:val="nil"/>
          <w:between w:val="nil"/>
        </w:pBdr>
        <w:spacing w:before="240" w:line="288" w:lineRule="auto"/>
        <w:rPr>
          <w:rFonts w:ascii="Gill Sans" w:eastAsia="Gill Sans" w:hAnsi="Gill Sans" w:cs="Gill Sans"/>
          <w:b/>
          <w:color w:val="000000"/>
        </w:rPr>
      </w:pPr>
      <w:r>
        <w:rPr>
          <w:rFonts w:ascii="Gill Sans" w:eastAsia="Gill Sans" w:hAnsi="Gill Sans" w:cs="Gill Sans"/>
          <w:b/>
          <w:color w:val="000000"/>
        </w:rPr>
        <w:t>How to import files</w:t>
      </w:r>
    </w:p>
    <w:p w14:paraId="507E5CF2"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In QAT go to the sidebar menu.</w:t>
      </w:r>
    </w:p>
    <w:p w14:paraId="1AC08B7B"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rPr>
      </w:pPr>
      <w:r>
        <w:rPr>
          <w:rFonts w:ascii="Gill Sans" w:eastAsia="Gill Sans" w:hAnsi="Gill Sans" w:cs="Gill Sans"/>
        </w:rPr>
        <w:t>Go to “Program Management”.</w:t>
      </w:r>
    </w:p>
    <w:p w14:paraId="67B39FCF" w14:textId="682E0D55"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“PipeLine Program Import” </w:t>
      </w:r>
      <w:r w:rsidR="002C77C1">
        <w:rPr>
          <w:rFonts w:ascii="Gill Sans" w:eastAsia="Gill Sans" w:hAnsi="Gill Sans" w:cs="Gill Sans"/>
          <w:color w:val="000000"/>
        </w:rPr>
        <w:t>function</w:t>
      </w:r>
      <w:r>
        <w:rPr>
          <w:rFonts w:ascii="Gill Sans" w:eastAsia="Gill Sans" w:hAnsi="Gill Sans" w:cs="Gill Sans"/>
          <w:color w:val="000000"/>
        </w:rPr>
        <w:t>.</w:t>
      </w:r>
    </w:p>
    <w:p w14:paraId="7106B5E4"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To import the program, click on the “Add” button.</w:t>
      </w:r>
    </w:p>
    <w:p w14:paraId="297CE909"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 new screen will be opened.</w:t>
      </w:r>
    </w:p>
    <w:p w14:paraId="3804C5D4"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lastRenderedPageBreak/>
        <w:t xml:space="preserve">Choose a file from the local machine and click on “Submit”.   </w:t>
      </w:r>
    </w:p>
    <w:p w14:paraId="2A261B67" w14:textId="77777777" w:rsidR="007E2A8F" w:rsidRDefault="007E2A8F" w:rsidP="00316914">
      <w:pPr>
        <w:numPr>
          <w:ilvl w:val="0"/>
          <w:numId w:val="222"/>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After completing the process, the user will get a message that the program is successfully imported.</w:t>
      </w:r>
    </w:p>
    <w:p w14:paraId="12F5F98A" w14:textId="77777777" w:rsidR="007E2A8F" w:rsidRDefault="007E2A8F" w:rsidP="00316914">
      <w:pPr>
        <w:numPr>
          <w:ilvl w:val="0"/>
          <w:numId w:val="222"/>
        </w:numPr>
        <w:pBdr>
          <w:top w:val="nil"/>
          <w:left w:val="nil"/>
          <w:bottom w:val="nil"/>
          <w:right w:val="nil"/>
          <w:between w:val="nil"/>
        </w:pBdr>
        <w:spacing w:after="140" w:line="288" w:lineRule="auto"/>
        <w:rPr>
          <w:rFonts w:ascii="Gill Sans" w:eastAsia="Gill Sans" w:hAnsi="Gill Sans" w:cs="Gill Sans"/>
          <w:color w:val="000000"/>
        </w:rPr>
      </w:pPr>
      <w:r>
        <w:rPr>
          <w:rFonts w:ascii="Gill Sans" w:eastAsia="Gill Sans" w:hAnsi="Gill Sans" w:cs="Gill Sans"/>
          <w:color w:val="000000"/>
        </w:rPr>
        <w:t>This program will be shown in the QAT program list where the user can “Download”, “Import”, and “Export” programs.</w:t>
      </w:r>
    </w:p>
    <w:p w14:paraId="0172E2AD" w14:textId="77777777" w:rsidR="007E2A8F" w:rsidRDefault="007E2A8F" w:rsidP="007E2A8F">
      <w:pPr>
        <w:pBdr>
          <w:top w:val="nil"/>
          <w:left w:val="nil"/>
          <w:bottom w:val="nil"/>
          <w:right w:val="nil"/>
          <w:between w:val="nil"/>
        </w:pBdr>
        <w:spacing w:before="240" w:after="140" w:line="288" w:lineRule="auto"/>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 At the last step (Shipment screen) a pop-up will be displayed if any program contains negative inventory.</w:t>
      </w:r>
    </w:p>
    <w:p w14:paraId="5AA7C8CB" w14:textId="630C297F" w:rsidR="007E2A8F" w:rsidRPr="006C0106" w:rsidRDefault="007E2A8F" w:rsidP="006C0106">
      <w:pPr>
        <w:pBdr>
          <w:top w:val="nil"/>
          <w:left w:val="nil"/>
          <w:bottom w:val="nil"/>
          <w:right w:val="nil"/>
          <w:between w:val="nil"/>
        </w:pBdr>
        <w:spacing w:before="240" w:after="140" w:line="288" w:lineRule="auto"/>
        <w:jc w:val="both"/>
        <w:rPr>
          <w:rFonts w:ascii="Gill Sans" w:eastAsia="Gill Sans" w:hAnsi="Gill Sans" w:cs="Gill Sans"/>
          <w:color w:val="000000"/>
        </w:rPr>
      </w:pPr>
      <w:r>
        <w:rPr>
          <w:rFonts w:ascii="Gill Sans" w:eastAsia="Gill Sans" w:hAnsi="Gill Sans" w:cs="Gill Sans"/>
          <w:color w:val="000000"/>
        </w:rPr>
        <w:t xml:space="preserve">After </w:t>
      </w:r>
      <w:r>
        <w:rPr>
          <w:rFonts w:ascii="Gill Sans" w:eastAsia="Gill Sans" w:hAnsi="Gill Sans" w:cs="Gill Sans"/>
        </w:rPr>
        <w:t xml:space="preserve">importing PipeLine data, </w:t>
      </w:r>
      <w:r>
        <w:rPr>
          <w:rFonts w:ascii="Gill Sans" w:eastAsia="Gill Sans" w:hAnsi="Gill Sans" w:cs="Gill Sans"/>
          <w:color w:val="000000"/>
        </w:rPr>
        <w:t xml:space="preserve">the user will navigate through a series of screens where there will be prompts to enter data. After editing data on one screen, the user should click on “Next”. It is possible to navigate to previous screens by clicking “Back”. The user should navigate through the following screens for program info, Planning Unit, Data Source, Funding Source, etc. and enter </w:t>
      </w:r>
      <w:r w:rsidR="006C0106">
        <w:rPr>
          <w:rFonts w:ascii="Gill Sans" w:eastAsia="Gill Sans" w:hAnsi="Gill Sans" w:cs="Gill Sans"/>
          <w:color w:val="000000"/>
        </w:rPr>
        <w:t>all the details as shown below:</w:t>
      </w:r>
    </w:p>
    <w:p w14:paraId="364C2271" w14:textId="77777777" w:rsidR="006C0106" w:rsidRDefault="007E2A8F" w:rsidP="006C0106">
      <w:pPr>
        <w:keepNext/>
        <w:pBdr>
          <w:top w:val="nil"/>
          <w:left w:val="nil"/>
          <w:bottom w:val="nil"/>
          <w:right w:val="nil"/>
          <w:between w:val="nil"/>
        </w:pBdr>
        <w:spacing w:before="240" w:after="140" w:line="288" w:lineRule="auto"/>
        <w:jc w:val="center"/>
      </w:pPr>
      <w:r>
        <w:rPr>
          <w:rFonts w:ascii="Gill Sans" w:eastAsia="Gill Sans" w:hAnsi="Gill Sans" w:cs="Gill Sans"/>
          <w:noProof/>
          <w:color w:val="000000"/>
          <w:sz w:val="18"/>
          <w:szCs w:val="18"/>
          <w:lang w:eastAsia="en-US" w:bidi="ar-SA"/>
        </w:rPr>
        <w:drawing>
          <wp:inline distT="114300" distB="114300" distL="114300" distR="114300" wp14:anchorId="3FCCFF61" wp14:editId="0C74C216">
            <wp:extent cx="6265300" cy="1722120"/>
            <wp:effectExtent l="0" t="0" r="0" b="0"/>
            <wp:docPr id="884"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rotWithShape="1">
                    <a:blip r:embed="rId124"/>
                    <a:srcRect t="8877" b="37623"/>
                    <a:stretch/>
                  </pic:blipFill>
                  <pic:spPr bwMode="auto">
                    <a:xfrm>
                      <a:off x="0" y="0"/>
                      <a:ext cx="6266498" cy="1722449"/>
                    </a:xfrm>
                    <a:prstGeom prst="rect">
                      <a:avLst/>
                    </a:prstGeom>
                    <a:ln>
                      <a:noFill/>
                    </a:ln>
                    <a:extLst>
                      <a:ext uri="{53640926-AAD7-44D8-BBD7-CCE9431645EC}">
                        <a14:shadowObscured xmlns:a14="http://schemas.microsoft.com/office/drawing/2010/main"/>
                      </a:ext>
                    </a:extLst>
                  </pic:spPr>
                </pic:pic>
              </a:graphicData>
            </a:graphic>
          </wp:inline>
        </w:drawing>
      </w:r>
    </w:p>
    <w:p w14:paraId="21D215B4" w14:textId="191962D4" w:rsidR="006C0106" w:rsidRDefault="006C0106" w:rsidP="006C0106">
      <w:pPr>
        <w:pStyle w:val="Caption"/>
        <w:jc w:val="center"/>
      </w:pPr>
      <w:r>
        <w:t>Figure 1</w:t>
      </w:r>
      <w:fldSimple w:instr=" SEQ Figure \* ARABIC ">
        <w:r w:rsidR="00565DB5">
          <w:rPr>
            <w:noProof/>
          </w:rPr>
          <w:t>2</w:t>
        </w:r>
      </w:fldSimple>
      <w:r>
        <w:t>- Country</w:t>
      </w:r>
    </w:p>
    <w:p w14:paraId="16FD0057" w14:textId="22CF29D2" w:rsidR="006C0106" w:rsidRDefault="007E2A8F" w:rsidP="006C0106">
      <w:pPr>
        <w:pStyle w:val="Caption"/>
        <w:jc w:val="center"/>
      </w:pPr>
      <w:r>
        <w:rPr>
          <w:rFonts w:ascii="Gill Sans" w:eastAsia="Gill Sans" w:hAnsi="Gill Sans" w:cs="Gill Sans"/>
          <w:noProof/>
          <w:color w:val="000000"/>
          <w:lang w:eastAsia="en-US" w:bidi="ar-SA"/>
        </w:rPr>
        <w:drawing>
          <wp:inline distT="114300" distB="114300" distL="114300" distR="114300" wp14:anchorId="35454670" wp14:editId="764689B9">
            <wp:extent cx="6124575" cy="1680845"/>
            <wp:effectExtent l="0" t="0" r="0" b="0"/>
            <wp:docPr id="88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rotWithShape="1">
                    <a:blip r:embed="rId125"/>
                    <a:srcRect t="9121" b="33398"/>
                    <a:stretch/>
                  </pic:blipFill>
                  <pic:spPr bwMode="auto">
                    <a:xfrm>
                      <a:off x="0" y="0"/>
                      <a:ext cx="6124575" cy="1680845"/>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Technical Area</w:t>
      </w:r>
    </w:p>
    <w:p w14:paraId="2BD93584" w14:textId="79178958"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41330EAB" w14:textId="07996EB1"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0E44CE3C" wp14:editId="0B1E8635">
            <wp:extent cx="6124575" cy="1604645"/>
            <wp:effectExtent l="0" t="0" r="0" b="0"/>
            <wp:docPr id="888"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rotWithShape="1">
                    <a:blip r:embed="rId126"/>
                    <a:srcRect t="9120" b="36003"/>
                    <a:stretch/>
                  </pic:blipFill>
                  <pic:spPr bwMode="auto">
                    <a:xfrm>
                      <a:off x="0" y="0"/>
                      <a:ext cx="6124575" cy="1604645"/>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Organization</w:t>
      </w:r>
    </w:p>
    <w:p w14:paraId="46E6E27E" w14:textId="382366FF"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2B4A2295" w14:textId="313EF0CB" w:rsidR="006C0106" w:rsidRDefault="007E2A8F" w:rsidP="006C0106">
      <w:pPr>
        <w:pStyle w:val="Caption"/>
        <w:jc w:val="center"/>
      </w:pPr>
      <w:r>
        <w:rPr>
          <w:rFonts w:ascii="Gill Sans" w:eastAsia="Gill Sans" w:hAnsi="Gill Sans" w:cs="Gill Sans"/>
          <w:noProof/>
          <w:color w:val="000000"/>
          <w:lang w:eastAsia="en-US" w:bidi="ar-SA"/>
        </w:rPr>
        <w:drawing>
          <wp:inline distT="114300" distB="114300" distL="114300" distR="114300" wp14:anchorId="5C1B1CF2" wp14:editId="2D0F4671">
            <wp:extent cx="6124575" cy="1709420"/>
            <wp:effectExtent l="0" t="0" r="0" b="0"/>
            <wp:docPr id="891" name="image121.jpg"/>
            <wp:cNvGraphicFramePr/>
            <a:graphic xmlns:a="http://schemas.openxmlformats.org/drawingml/2006/main">
              <a:graphicData uri="http://schemas.openxmlformats.org/drawingml/2006/picture">
                <pic:pic xmlns:pic="http://schemas.openxmlformats.org/drawingml/2006/picture">
                  <pic:nvPicPr>
                    <pic:cNvPr id="0" name="image121.jpg"/>
                    <pic:cNvPicPr preferRelativeResize="0"/>
                  </pic:nvPicPr>
                  <pic:blipFill rotWithShape="1">
                    <a:blip r:embed="rId127"/>
                    <a:srcRect t="9447" b="32094"/>
                    <a:stretch/>
                  </pic:blipFill>
                  <pic:spPr bwMode="auto">
                    <a:xfrm>
                      <a:off x="0" y="0"/>
                      <a:ext cx="6124575" cy="170942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Region</w:t>
      </w:r>
    </w:p>
    <w:p w14:paraId="228BD7F0" w14:textId="3F0E867C"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0B996705" w14:textId="47CEE1D0"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0149B6FA" wp14:editId="3E0E36D1">
            <wp:extent cx="6119495" cy="4105042"/>
            <wp:effectExtent l="0" t="0" r="0" b="0"/>
            <wp:docPr id="89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rotWithShape="1">
                    <a:blip r:embed="rId128"/>
                    <a:srcRect t="6304"/>
                    <a:stretch/>
                  </pic:blipFill>
                  <pic:spPr bwMode="auto">
                    <a:xfrm>
                      <a:off x="0" y="0"/>
                      <a:ext cx="6119820" cy="410526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Program Data</w:t>
      </w:r>
    </w:p>
    <w:p w14:paraId="69E7D5B2" w14:textId="1905B910"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rPr>
      </w:pPr>
    </w:p>
    <w:p w14:paraId="7DFE00C0" w14:textId="77777777" w:rsidR="007E2A8F" w:rsidRDefault="007E2A8F" w:rsidP="007E2A8F">
      <w:pPr>
        <w:pBdr>
          <w:top w:val="nil"/>
          <w:left w:val="nil"/>
          <w:bottom w:val="nil"/>
          <w:right w:val="nil"/>
          <w:between w:val="nil"/>
        </w:pBdr>
        <w:spacing w:before="240" w:after="140" w:line="288" w:lineRule="auto"/>
        <w:rPr>
          <w:rFonts w:ascii="Gill Sans" w:eastAsia="Gill Sans" w:hAnsi="Gill Sans" w:cs="Gill Sans"/>
          <w:color w:val="000000"/>
        </w:rPr>
      </w:pPr>
    </w:p>
    <w:p w14:paraId="7686B087" w14:textId="1631A41E"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23982224" wp14:editId="4259BAA1">
            <wp:extent cx="6119495" cy="4686037"/>
            <wp:effectExtent l="0" t="0" r="0" b="0"/>
            <wp:docPr id="896"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rotWithShape="1">
                    <a:blip r:embed="rId129"/>
                    <a:srcRect t="5385"/>
                    <a:stretch/>
                  </pic:blipFill>
                  <pic:spPr bwMode="auto">
                    <a:xfrm>
                      <a:off x="0" y="0"/>
                      <a:ext cx="6119820" cy="4686286"/>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Planning Units</w:t>
      </w:r>
    </w:p>
    <w:p w14:paraId="146FC5F5" w14:textId="75EBEA41"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051CEDEC" w14:textId="546670B5"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4702C970" wp14:editId="07599001">
            <wp:extent cx="6119495" cy="3203390"/>
            <wp:effectExtent l="0" t="0" r="0" b="0"/>
            <wp:docPr id="897"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rotWithShape="1">
                    <a:blip r:embed="rId130"/>
                    <a:srcRect t="7938"/>
                    <a:stretch/>
                  </pic:blipFill>
                  <pic:spPr bwMode="auto">
                    <a:xfrm>
                      <a:off x="0" y="0"/>
                      <a:ext cx="6119820" cy="320356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Data Source</w:t>
      </w:r>
    </w:p>
    <w:p w14:paraId="1F09F364" w14:textId="58A32059"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rPr>
      </w:pPr>
    </w:p>
    <w:p w14:paraId="256C767C" w14:textId="5C30FCAB" w:rsidR="006C0106" w:rsidRDefault="007E2A8F" w:rsidP="006C0106">
      <w:pPr>
        <w:pStyle w:val="Caption"/>
        <w:jc w:val="center"/>
      </w:pPr>
      <w:r>
        <w:rPr>
          <w:rFonts w:ascii="Gill Sans" w:eastAsia="Gill Sans" w:hAnsi="Gill Sans" w:cs="Gill Sans"/>
          <w:noProof/>
          <w:color w:val="000000"/>
          <w:lang w:eastAsia="en-US" w:bidi="ar-SA"/>
        </w:rPr>
        <w:drawing>
          <wp:inline distT="114300" distB="114300" distL="114300" distR="114300" wp14:anchorId="231F5540" wp14:editId="11F61DDB">
            <wp:extent cx="6119495" cy="2644620"/>
            <wp:effectExtent l="0" t="0" r="0" b="0"/>
            <wp:docPr id="877"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rotWithShape="1">
                    <a:blip r:embed="rId131"/>
                    <a:srcRect t="9457"/>
                    <a:stretch/>
                  </pic:blipFill>
                  <pic:spPr bwMode="auto">
                    <a:xfrm>
                      <a:off x="0" y="0"/>
                      <a:ext cx="6119820" cy="264476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Funding Source</w:t>
      </w:r>
    </w:p>
    <w:p w14:paraId="5BCAFD52" w14:textId="4DDFFFFD"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456B35E4" w14:textId="7A8E60C2"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64FC692F" wp14:editId="29E40379">
            <wp:extent cx="6119495" cy="2698592"/>
            <wp:effectExtent l="0" t="0" r="0" b="0"/>
            <wp:docPr id="853"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rotWithShape="1">
                    <a:blip r:embed="rId132"/>
                    <a:srcRect t="9575"/>
                    <a:stretch/>
                  </pic:blipFill>
                  <pic:spPr bwMode="auto">
                    <a:xfrm>
                      <a:off x="0" y="0"/>
                      <a:ext cx="6119820" cy="2698735"/>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Procurement Agent</w:t>
      </w:r>
    </w:p>
    <w:p w14:paraId="784A52E2" w14:textId="73072C6A" w:rsidR="006C0106" w:rsidRDefault="007E2A8F" w:rsidP="006C0106">
      <w:pPr>
        <w:pStyle w:val="Caption"/>
        <w:jc w:val="center"/>
      </w:pPr>
      <w:r>
        <w:rPr>
          <w:rFonts w:ascii="Gill Sans" w:eastAsia="Gill Sans" w:hAnsi="Gill Sans" w:cs="Gill Sans"/>
          <w:noProof/>
          <w:color w:val="000000"/>
          <w:lang w:eastAsia="en-US" w:bidi="ar-SA"/>
        </w:rPr>
        <w:drawing>
          <wp:inline distT="114300" distB="114300" distL="114300" distR="114300" wp14:anchorId="631A0377" wp14:editId="2B65F32E">
            <wp:extent cx="6124575" cy="3642995"/>
            <wp:effectExtent l="0" t="0" r="0" b="0"/>
            <wp:docPr id="856"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rotWithShape="1">
                    <a:blip r:embed="rId133"/>
                    <a:srcRect t="6208" b="5868"/>
                    <a:stretch/>
                  </pic:blipFill>
                  <pic:spPr bwMode="auto">
                    <a:xfrm>
                      <a:off x="0" y="0"/>
                      <a:ext cx="6124575" cy="3642995"/>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Consumption</w:t>
      </w:r>
    </w:p>
    <w:p w14:paraId="6406671A" w14:textId="32CCDD16"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78F04A07" w14:textId="1FFDED98"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490DF5F2" wp14:editId="012EE45C">
            <wp:extent cx="6119495" cy="4320931"/>
            <wp:effectExtent l="0" t="0" r="0" b="0"/>
            <wp:docPr id="85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rotWithShape="1">
                    <a:blip r:embed="rId134"/>
                    <a:srcRect t="6008"/>
                    <a:stretch/>
                  </pic:blipFill>
                  <pic:spPr bwMode="auto">
                    <a:xfrm>
                      <a:off x="0" y="0"/>
                      <a:ext cx="6119820" cy="4321160"/>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fldSimple w:instr=" SEQ Figure \* ARABIC ">
        <w:r w:rsidR="00565DB5">
          <w:rPr>
            <w:noProof/>
          </w:rPr>
          <w:t>3</w:t>
        </w:r>
      </w:fldSimple>
      <w:r w:rsidR="006C0106">
        <w:t>- Inventory</w:t>
      </w:r>
    </w:p>
    <w:p w14:paraId="64AE3F43" w14:textId="04D4F60F" w:rsidR="007E2A8F" w:rsidRDefault="007E2A8F" w:rsidP="007E2A8F">
      <w:pPr>
        <w:pBdr>
          <w:top w:val="nil"/>
          <w:left w:val="nil"/>
          <w:bottom w:val="nil"/>
          <w:right w:val="nil"/>
          <w:between w:val="nil"/>
        </w:pBdr>
        <w:spacing w:before="240" w:after="140" w:line="288" w:lineRule="auto"/>
        <w:jc w:val="center"/>
        <w:rPr>
          <w:rFonts w:ascii="Gill Sans" w:eastAsia="Gill Sans" w:hAnsi="Gill Sans" w:cs="Gill Sans"/>
          <w:color w:val="000000"/>
          <w:sz w:val="18"/>
          <w:szCs w:val="18"/>
        </w:rPr>
      </w:pPr>
    </w:p>
    <w:p w14:paraId="4DCCE056" w14:textId="614BDC3F" w:rsidR="006C0106" w:rsidRDefault="007E2A8F" w:rsidP="006C0106">
      <w:pPr>
        <w:pStyle w:val="Caption"/>
        <w:jc w:val="center"/>
      </w:pPr>
      <w:r>
        <w:rPr>
          <w:rFonts w:ascii="Gill Sans" w:eastAsia="Gill Sans" w:hAnsi="Gill Sans" w:cs="Gill Sans"/>
          <w:noProof/>
          <w:color w:val="000000"/>
          <w:lang w:eastAsia="en-US" w:bidi="ar-SA"/>
        </w:rPr>
        <w:lastRenderedPageBreak/>
        <w:drawing>
          <wp:inline distT="114300" distB="114300" distL="114300" distR="114300" wp14:anchorId="3ABE2871" wp14:editId="7EFB5D2F">
            <wp:extent cx="6119495" cy="4359029"/>
            <wp:effectExtent l="0" t="0" r="0" b="0"/>
            <wp:docPr id="862"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rotWithShape="1">
                    <a:blip r:embed="rId135"/>
                    <a:srcRect t="5959"/>
                    <a:stretch/>
                  </pic:blipFill>
                  <pic:spPr bwMode="auto">
                    <a:xfrm>
                      <a:off x="0" y="0"/>
                      <a:ext cx="6119820" cy="4359261"/>
                    </a:xfrm>
                    <a:prstGeom prst="rect">
                      <a:avLst/>
                    </a:prstGeom>
                    <a:ln>
                      <a:noFill/>
                    </a:ln>
                    <a:extLst>
                      <a:ext uri="{53640926-AAD7-44D8-BBD7-CCE9431645EC}">
                        <a14:shadowObscured xmlns:a14="http://schemas.microsoft.com/office/drawing/2010/main"/>
                      </a:ext>
                    </a:extLst>
                  </pic:spPr>
                </pic:pic>
              </a:graphicData>
            </a:graphic>
          </wp:inline>
        </w:drawing>
      </w:r>
      <w:r w:rsidR="006C0106" w:rsidRPr="006C0106">
        <w:t xml:space="preserve"> </w:t>
      </w:r>
      <w:r w:rsidR="006C0106">
        <w:t>Figure 1</w:t>
      </w:r>
      <w:r w:rsidR="00B90925">
        <w:t>4</w:t>
      </w:r>
      <w:r w:rsidR="006C0106">
        <w:t>- Shipment</w:t>
      </w:r>
    </w:p>
    <w:p w14:paraId="0E467694" w14:textId="4DCD3366" w:rsidR="007E2A8F" w:rsidRDefault="007E2A8F" w:rsidP="007E2A8F">
      <w:pPr>
        <w:pBdr>
          <w:top w:val="nil"/>
          <w:left w:val="nil"/>
          <w:bottom w:val="nil"/>
          <w:right w:val="nil"/>
          <w:between w:val="nil"/>
        </w:pBdr>
        <w:spacing w:line="288" w:lineRule="auto"/>
        <w:rPr>
          <w:rFonts w:ascii="Gill Sans" w:eastAsia="Gill Sans" w:hAnsi="Gill Sans" w:cs="Gill Sans"/>
          <w:color w:val="000000"/>
          <w:highlight w:val="yellow"/>
        </w:rPr>
      </w:pPr>
    </w:p>
    <w:p w14:paraId="403FCFCD" w14:textId="77777777" w:rsidR="007E2A8F" w:rsidRDefault="007E2A8F" w:rsidP="007E2A8F">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After the file is successfully imported to QAT;</w:t>
      </w:r>
    </w:p>
    <w:p w14:paraId="6B13C29D" w14:textId="77777777" w:rsidR="007E2A8F" w:rsidRDefault="007E2A8F" w:rsidP="00316914">
      <w:pPr>
        <w:numPr>
          <w:ilvl w:val="0"/>
          <w:numId w:val="134"/>
        </w:numPr>
        <w:pBdr>
          <w:top w:val="nil"/>
          <w:left w:val="nil"/>
          <w:bottom w:val="nil"/>
          <w:right w:val="nil"/>
          <w:between w:val="nil"/>
        </w:pBdr>
        <w:spacing w:before="240" w:line="288" w:lineRule="auto"/>
        <w:jc w:val="both"/>
        <w:rPr>
          <w:rFonts w:ascii="Gill Sans" w:eastAsia="Gill Sans" w:hAnsi="Gill Sans" w:cs="Gill Sans"/>
          <w:color w:val="000000"/>
        </w:rPr>
      </w:pPr>
      <w:r>
        <w:rPr>
          <w:rFonts w:ascii="Gill Sans" w:eastAsia="Gill Sans" w:hAnsi="Gill Sans" w:cs="Gill Sans"/>
          <w:color w:val="000000"/>
        </w:rPr>
        <w:t>The users can go to “Program Management”.</w:t>
      </w:r>
    </w:p>
    <w:p w14:paraId="701DE463" w14:textId="412DD859" w:rsidR="007E2A8F" w:rsidRDefault="007E2A8F" w:rsidP="00316914">
      <w:pPr>
        <w:numPr>
          <w:ilvl w:val="0"/>
          <w:numId w:val="13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 xml:space="preserve">Click on the “Programs” </w:t>
      </w:r>
      <w:r w:rsidR="002C77C1">
        <w:rPr>
          <w:rFonts w:ascii="Gill Sans" w:eastAsia="Gill Sans" w:hAnsi="Gill Sans" w:cs="Gill Sans"/>
          <w:color w:val="000000"/>
        </w:rPr>
        <w:t>function</w:t>
      </w:r>
      <w:r>
        <w:rPr>
          <w:rFonts w:ascii="Gill Sans" w:eastAsia="Gill Sans" w:hAnsi="Gill Sans" w:cs="Gill Sans"/>
          <w:color w:val="000000"/>
        </w:rPr>
        <w:t>.</w:t>
      </w:r>
    </w:p>
    <w:p w14:paraId="45CFA4C6" w14:textId="77777777" w:rsidR="007E2A8F" w:rsidRDefault="007E2A8F" w:rsidP="00316914">
      <w:pPr>
        <w:numPr>
          <w:ilvl w:val="0"/>
          <w:numId w:val="134"/>
        </w:numPr>
        <w:pBdr>
          <w:top w:val="nil"/>
          <w:left w:val="nil"/>
          <w:bottom w:val="nil"/>
          <w:right w:val="nil"/>
          <w:between w:val="nil"/>
        </w:pBdr>
        <w:spacing w:line="288" w:lineRule="auto"/>
        <w:jc w:val="both"/>
        <w:rPr>
          <w:rFonts w:ascii="Gill Sans" w:eastAsia="Gill Sans" w:hAnsi="Gill Sans" w:cs="Gill Sans"/>
          <w:color w:val="000000"/>
        </w:rPr>
      </w:pPr>
      <w:r>
        <w:rPr>
          <w:rFonts w:ascii="Gill Sans" w:eastAsia="Gill Sans" w:hAnsi="Gill Sans" w:cs="Gill Sans"/>
          <w:color w:val="000000"/>
        </w:rPr>
        <w:t>The program list will show the imported program.</w:t>
      </w:r>
    </w:p>
    <w:p w14:paraId="49F10EAE" w14:textId="77777777" w:rsidR="007E2A8F" w:rsidRDefault="007E2A8F" w:rsidP="00316914">
      <w:pPr>
        <w:numPr>
          <w:ilvl w:val="0"/>
          <w:numId w:val="134"/>
        </w:numPr>
        <w:pBdr>
          <w:top w:val="nil"/>
          <w:left w:val="nil"/>
          <w:bottom w:val="nil"/>
          <w:right w:val="nil"/>
          <w:between w:val="nil"/>
        </w:pBdr>
        <w:jc w:val="both"/>
        <w:rPr>
          <w:rFonts w:ascii="Gill Sans" w:eastAsia="Gill Sans" w:hAnsi="Gill Sans" w:cs="Gill Sans"/>
          <w:color w:val="000000"/>
        </w:rPr>
      </w:pPr>
      <w:r>
        <w:rPr>
          <w:rFonts w:ascii="Gill Sans" w:eastAsia="Gill Sans" w:hAnsi="Gill Sans" w:cs="Gill Sans"/>
          <w:color w:val="000000"/>
        </w:rPr>
        <w:t>Now the user can “Load”, “Import” and “Export” that program.</w:t>
      </w:r>
    </w:p>
    <w:p w14:paraId="79982897" w14:textId="77777777" w:rsidR="007E2A8F" w:rsidRDefault="007E2A8F" w:rsidP="007E2A8F">
      <w:pPr>
        <w:pBdr>
          <w:top w:val="nil"/>
          <w:left w:val="nil"/>
          <w:bottom w:val="nil"/>
          <w:right w:val="nil"/>
          <w:between w:val="nil"/>
        </w:pBdr>
        <w:rPr>
          <w:rFonts w:ascii="Gill Sans" w:eastAsia="Gill Sans" w:hAnsi="Gill Sans" w:cs="Gill Sans"/>
          <w:color w:val="000000"/>
        </w:rPr>
      </w:pPr>
    </w:p>
    <w:p w14:paraId="4F635AE7" w14:textId="77777777" w:rsidR="005037B3" w:rsidRDefault="005037B3" w:rsidP="00BC61D9">
      <w:pPr>
        <w:pStyle w:val="Heading1"/>
        <w:widowControl/>
        <w:numPr>
          <w:ilvl w:val="3"/>
          <w:numId w:val="45"/>
        </w:numPr>
        <w:pBdr>
          <w:top w:val="nil"/>
          <w:left w:val="nil"/>
          <w:bottom w:val="nil"/>
          <w:right w:val="nil"/>
          <w:between w:val="nil"/>
        </w:pBdr>
        <w:spacing w:after="0" w:line="276" w:lineRule="auto"/>
        <w:ind w:left="720"/>
        <w:rPr>
          <w:rFonts w:ascii="Gill Sans" w:eastAsia="Gill Sans" w:hAnsi="Gill Sans" w:cs="Gill Sans"/>
        </w:rPr>
      </w:pPr>
      <w:bookmarkStart w:id="138" w:name="_Toc57382819"/>
      <w:bookmarkStart w:id="139" w:name="_Toc57478183"/>
      <w:r>
        <w:rPr>
          <w:rFonts w:ascii="Gill Sans" w:eastAsia="Gill Sans" w:hAnsi="Gill Sans" w:cs="Gill Sans"/>
          <w:color w:val="CC0000"/>
        </w:rPr>
        <w:t>Working with Program Data</w:t>
      </w:r>
      <w:bookmarkEnd w:id="138"/>
      <w:bookmarkEnd w:id="139"/>
      <w:r>
        <w:rPr>
          <w:rFonts w:ascii="Gill Sans" w:eastAsia="Gill Sans" w:hAnsi="Gill Sans" w:cs="Gill Sans"/>
          <w:color w:val="CC0000"/>
        </w:rPr>
        <w:t xml:space="preserve"> </w:t>
      </w:r>
    </w:p>
    <w:tbl>
      <w:tblPr>
        <w:tblW w:w="9800" w:type="dxa"/>
        <w:tblLayout w:type="fixed"/>
        <w:tblLook w:val="0400" w:firstRow="0" w:lastRow="0" w:firstColumn="0" w:lastColumn="0" w:noHBand="0" w:noVBand="1"/>
      </w:tblPr>
      <w:tblGrid>
        <w:gridCol w:w="3266"/>
        <w:gridCol w:w="3267"/>
        <w:gridCol w:w="3267"/>
      </w:tblGrid>
      <w:tr w:rsidR="005037B3" w14:paraId="49E29C64" w14:textId="77777777" w:rsidTr="005037B3">
        <w:trPr>
          <w:trHeight w:val="20"/>
        </w:trPr>
        <w:tc>
          <w:tcPr>
            <w:tcW w:w="3266" w:type="dxa"/>
            <w:tcBorders>
              <w:top w:val="single" w:sz="8" w:space="0" w:color="FFFFFF"/>
              <w:left w:val="single" w:sz="8" w:space="0" w:color="FFFFFF"/>
              <w:bottom w:val="single" w:sz="12" w:space="0" w:color="FFFFFF"/>
              <w:right w:val="single" w:sz="8" w:space="0" w:color="FFFFFF"/>
            </w:tcBorders>
            <w:shd w:val="clear" w:color="auto" w:fill="002F6C"/>
            <w:vAlign w:val="center"/>
          </w:tcPr>
          <w:p w14:paraId="31A329C2" w14:textId="77777777" w:rsidR="005037B3" w:rsidRDefault="005037B3" w:rsidP="00BC61D9">
            <w:pPr>
              <w:spacing w:line="276" w:lineRule="auto"/>
              <w:ind w:firstLine="220"/>
              <w:rPr>
                <w:rFonts w:ascii="Gill Sans" w:eastAsia="Gill Sans" w:hAnsi="Gill Sans" w:cs="Gill Sans"/>
                <w:sz w:val="22"/>
                <w:szCs w:val="22"/>
              </w:rPr>
            </w:pPr>
            <w:r>
              <w:rPr>
                <w:rFonts w:ascii="Gill Sans" w:eastAsia="Gill Sans" w:hAnsi="Gill Sans" w:cs="Gill Sans"/>
                <w:sz w:val="22"/>
                <w:szCs w:val="22"/>
              </w:rPr>
              <w:t> </w:t>
            </w:r>
          </w:p>
        </w:tc>
        <w:tc>
          <w:tcPr>
            <w:tcW w:w="3267" w:type="dxa"/>
            <w:tcBorders>
              <w:top w:val="single" w:sz="8" w:space="0" w:color="FFFFFF"/>
              <w:left w:val="nil"/>
              <w:bottom w:val="single" w:sz="12" w:space="0" w:color="FFFFFF"/>
              <w:right w:val="single" w:sz="8" w:space="0" w:color="FFFFFF"/>
            </w:tcBorders>
            <w:shd w:val="clear" w:color="auto" w:fill="002F6C"/>
            <w:vAlign w:val="center"/>
          </w:tcPr>
          <w:p w14:paraId="5B85C926" w14:textId="77777777" w:rsidR="005037B3" w:rsidRDefault="005037B3" w:rsidP="00BC61D9">
            <w:pPr>
              <w:spacing w:line="276" w:lineRule="auto"/>
              <w:jc w:val="center"/>
              <w:rPr>
                <w:rFonts w:ascii="Gill Sans" w:eastAsia="Gill Sans" w:hAnsi="Gill Sans" w:cs="Gill Sans"/>
                <w:b/>
                <w:color w:val="FFFFFF"/>
                <w:sz w:val="22"/>
                <w:szCs w:val="22"/>
              </w:rPr>
            </w:pPr>
            <w:r>
              <w:rPr>
                <w:rFonts w:ascii="Gill Sans" w:eastAsia="Gill Sans" w:hAnsi="Gill Sans" w:cs="Gill Sans"/>
                <w:b/>
                <w:color w:val="FFFFFF"/>
                <w:sz w:val="22"/>
                <w:szCs w:val="22"/>
              </w:rPr>
              <w:t>Online</w:t>
            </w:r>
          </w:p>
        </w:tc>
        <w:tc>
          <w:tcPr>
            <w:tcW w:w="3267" w:type="dxa"/>
            <w:tcBorders>
              <w:top w:val="single" w:sz="8" w:space="0" w:color="FFFFFF"/>
              <w:left w:val="nil"/>
              <w:bottom w:val="single" w:sz="12" w:space="0" w:color="FFFFFF"/>
              <w:right w:val="single" w:sz="8" w:space="0" w:color="FFFFFF"/>
            </w:tcBorders>
            <w:shd w:val="clear" w:color="auto" w:fill="002F6C"/>
            <w:vAlign w:val="center"/>
          </w:tcPr>
          <w:p w14:paraId="36829032" w14:textId="77777777" w:rsidR="005037B3" w:rsidRDefault="005037B3" w:rsidP="00BC61D9">
            <w:pPr>
              <w:spacing w:line="276" w:lineRule="auto"/>
              <w:jc w:val="center"/>
              <w:rPr>
                <w:rFonts w:ascii="Gill Sans" w:eastAsia="Gill Sans" w:hAnsi="Gill Sans" w:cs="Gill Sans"/>
                <w:b/>
                <w:color w:val="FFFFFF"/>
                <w:sz w:val="22"/>
                <w:szCs w:val="22"/>
              </w:rPr>
            </w:pPr>
            <w:r>
              <w:rPr>
                <w:rFonts w:ascii="Gill Sans" w:eastAsia="Gill Sans" w:hAnsi="Gill Sans" w:cs="Gill Sans"/>
                <w:b/>
                <w:color w:val="FFFFFF"/>
                <w:sz w:val="22"/>
                <w:szCs w:val="22"/>
              </w:rPr>
              <w:t>Offline</w:t>
            </w:r>
          </w:p>
        </w:tc>
      </w:tr>
      <w:tr w:rsidR="005037B3" w14:paraId="39357852" w14:textId="77777777" w:rsidTr="005037B3">
        <w:trPr>
          <w:trHeight w:val="287"/>
        </w:trPr>
        <w:tc>
          <w:tcPr>
            <w:tcW w:w="3266" w:type="dxa"/>
            <w:tcBorders>
              <w:top w:val="nil"/>
              <w:left w:val="single" w:sz="8" w:space="0" w:color="FFFFFF"/>
              <w:bottom w:val="single" w:sz="8" w:space="0" w:color="FFFFFF"/>
              <w:right w:val="single" w:sz="8" w:space="0" w:color="FFFFFF"/>
            </w:tcBorders>
            <w:shd w:val="clear" w:color="auto" w:fill="CBCDD4"/>
            <w:vAlign w:val="center"/>
          </w:tcPr>
          <w:p w14:paraId="15967415" w14:textId="77777777" w:rsidR="005037B3" w:rsidRDefault="005037B3" w:rsidP="00BC61D9">
            <w:pPr>
              <w:spacing w:line="276" w:lineRule="auto"/>
              <w:rPr>
                <w:rFonts w:ascii="Gill Sans" w:eastAsia="Gill Sans" w:hAnsi="Gill Sans" w:cs="Gill Sans"/>
                <w:color w:val="000000"/>
                <w:sz w:val="22"/>
                <w:szCs w:val="22"/>
              </w:rPr>
            </w:pPr>
            <w:r>
              <w:rPr>
                <w:rFonts w:ascii="Gill Sans" w:eastAsia="Gill Sans" w:hAnsi="Gill Sans" w:cs="Gill Sans"/>
                <w:color w:val="000000"/>
                <w:sz w:val="22"/>
                <w:szCs w:val="22"/>
              </w:rPr>
              <w:t>Data from others</w:t>
            </w:r>
          </w:p>
        </w:tc>
        <w:tc>
          <w:tcPr>
            <w:tcW w:w="3267" w:type="dxa"/>
            <w:tcBorders>
              <w:top w:val="nil"/>
              <w:left w:val="nil"/>
              <w:bottom w:val="single" w:sz="8" w:space="0" w:color="FFFFFF"/>
              <w:right w:val="single" w:sz="8" w:space="0" w:color="FFFFFF"/>
            </w:tcBorders>
            <w:shd w:val="clear" w:color="auto" w:fill="CBCDD4"/>
            <w:vAlign w:val="center"/>
          </w:tcPr>
          <w:p w14:paraId="47F0159B" w14:textId="77777777" w:rsidR="005037B3" w:rsidRDefault="005037B3" w:rsidP="00BC61D9">
            <w:pPr>
              <w:spacing w:line="276" w:lineRule="auto"/>
              <w:jc w:val="center"/>
              <w:rPr>
                <w:rFonts w:ascii="Gill Sans" w:eastAsia="Gill Sans" w:hAnsi="Gill Sans" w:cs="Gill Sans"/>
                <w:color w:val="000000"/>
                <w:sz w:val="22"/>
                <w:szCs w:val="22"/>
              </w:rPr>
            </w:pPr>
            <w:r>
              <w:rPr>
                <w:rFonts w:ascii="Gill Sans" w:eastAsia="Gill Sans" w:hAnsi="Gill Sans" w:cs="Gill Sans"/>
                <w:color w:val="000000"/>
                <w:sz w:val="22"/>
                <w:szCs w:val="22"/>
              </w:rPr>
              <w:t>Load</w:t>
            </w:r>
          </w:p>
        </w:tc>
        <w:tc>
          <w:tcPr>
            <w:tcW w:w="3267" w:type="dxa"/>
            <w:tcBorders>
              <w:top w:val="nil"/>
              <w:left w:val="nil"/>
              <w:bottom w:val="single" w:sz="8" w:space="0" w:color="FFFFFF"/>
              <w:right w:val="single" w:sz="8" w:space="0" w:color="FFFFFF"/>
            </w:tcBorders>
            <w:shd w:val="clear" w:color="auto" w:fill="CBCDD4"/>
            <w:vAlign w:val="center"/>
          </w:tcPr>
          <w:p w14:paraId="6079BC30" w14:textId="77777777" w:rsidR="005037B3" w:rsidRDefault="005037B3" w:rsidP="00BC61D9">
            <w:pPr>
              <w:spacing w:line="276" w:lineRule="auto"/>
              <w:jc w:val="center"/>
              <w:rPr>
                <w:rFonts w:ascii="Gill Sans" w:eastAsia="Gill Sans" w:hAnsi="Gill Sans" w:cs="Gill Sans"/>
                <w:color w:val="000000"/>
                <w:sz w:val="22"/>
                <w:szCs w:val="22"/>
              </w:rPr>
            </w:pPr>
            <w:r>
              <w:rPr>
                <w:rFonts w:ascii="Gill Sans" w:eastAsia="Gill Sans" w:hAnsi="Gill Sans" w:cs="Gill Sans"/>
                <w:color w:val="000000"/>
                <w:sz w:val="22"/>
                <w:szCs w:val="22"/>
              </w:rPr>
              <w:t>Import</w:t>
            </w:r>
          </w:p>
        </w:tc>
      </w:tr>
      <w:tr w:rsidR="005037B3" w14:paraId="6A712263" w14:textId="77777777" w:rsidTr="005037B3">
        <w:trPr>
          <w:trHeight w:val="20"/>
        </w:trPr>
        <w:tc>
          <w:tcPr>
            <w:tcW w:w="3266" w:type="dxa"/>
            <w:tcBorders>
              <w:top w:val="nil"/>
              <w:left w:val="single" w:sz="8" w:space="0" w:color="FFFFFF"/>
              <w:bottom w:val="single" w:sz="8" w:space="0" w:color="FFFFFF"/>
              <w:right w:val="single" w:sz="8" w:space="0" w:color="FFFFFF"/>
            </w:tcBorders>
            <w:shd w:val="clear" w:color="auto" w:fill="E7E8EB"/>
            <w:vAlign w:val="center"/>
          </w:tcPr>
          <w:p w14:paraId="5355B76E" w14:textId="77777777" w:rsidR="005037B3" w:rsidRDefault="005037B3" w:rsidP="005037B3">
            <w:pPr>
              <w:rPr>
                <w:rFonts w:ascii="Gill Sans" w:eastAsia="Gill Sans" w:hAnsi="Gill Sans" w:cs="Gill Sans"/>
                <w:color w:val="000000"/>
                <w:sz w:val="22"/>
                <w:szCs w:val="22"/>
              </w:rPr>
            </w:pPr>
            <w:r>
              <w:rPr>
                <w:rFonts w:ascii="Gill Sans" w:eastAsia="Gill Sans" w:hAnsi="Gill Sans" w:cs="Gill Sans"/>
                <w:color w:val="000000"/>
                <w:sz w:val="22"/>
                <w:szCs w:val="22"/>
              </w:rPr>
              <w:t>Data from users</w:t>
            </w:r>
          </w:p>
        </w:tc>
        <w:tc>
          <w:tcPr>
            <w:tcW w:w="3267" w:type="dxa"/>
            <w:tcBorders>
              <w:top w:val="nil"/>
              <w:left w:val="nil"/>
              <w:bottom w:val="single" w:sz="8" w:space="0" w:color="FFFFFF"/>
              <w:right w:val="single" w:sz="8" w:space="0" w:color="FFFFFF"/>
            </w:tcBorders>
            <w:shd w:val="clear" w:color="auto" w:fill="E7E8EB"/>
            <w:vAlign w:val="center"/>
          </w:tcPr>
          <w:p w14:paraId="1A6AE868" w14:textId="77777777" w:rsidR="005037B3" w:rsidRDefault="005037B3" w:rsidP="005037B3">
            <w:pPr>
              <w:jc w:val="center"/>
              <w:rPr>
                <w:rFonts w:ascii="Gill Sans" w:eastAsia="Gill Sans" w:hAnsi="Gill Sans" w:cs="Gill Sans"/>
                <w:color w:val="000000"/>
                <w:sz w:val="22"/>
                <w:szCs w:val="22"/>
              </w:rPr>
            </w:pPr>
            <w:r>
              <w:rPr>
                <w:rFonts w:ascii="Gill Sans" w:eastAsia="Gill Sans" w:hAnsi="Gill Sans" w:cs="Gill Sans"/>
                <w:color w:val="000000"/>
                <w:sz w:val="22"/>
                <w:szCs w:val="22"/>
              </w:rPr>
              <w:t>Commit</w:t>
            </w:r>
          </w:p>
        </w:tc>
        <w:tc>
          <w:tcPr>
            <w:tcW w:w="3267" w:type="dxa"/>
            <w:tcBorders>
              <w:top w:val="nil"/>
              <w:left w:val="nil"/>
              <w:bottom w:val="single" w:sz="8" w:space="0" w:color="FFFFFF"/>
              <w:right w:val="single" w:sz="8" w:space="0" w:color="FFFFFF"/>
            </w:tcBorders>
            <w:shd w:val="clear" w:color="auto" w:fill="E7E8EB"/>
            <w:vAlign w:val="center"/>
          </w:tcPr>
          <w:p w14:paraId="12629169" w14:textId="77777777" w:rsidR="005037B3" w:rsidRDefault="005037B3" w:rsidP="005037B3">
            <w:pPr>
              <w:jc w:val="center"/>
              <w:rPr>
                <w:rFonts w:ascii="Gill Sans" w:eastAsia="Gill Sans" w:hAnsi="Gill Sans" w:cs="Gill Sans"/>
                <w:color w:val="000000"/>
                <w:sz w:val="22"/>
                <w:szCs w:val="22"/>
              </w:rPr>
            </w:pPr>
            <w:r>
              <w:rPr>
                <w:rFonts w:ascii="Gill Sans" w:eastAsia="Gill Sans" w:hAnsi="Gill Sans" w:cs="Gill Sans"/>
                <w:color w:val="000000"/>
                <w:sz w:val="22"/>
                <w:szCs w:val="22"/>
              </w:rPr>
              <w:t>Export</w:t>
            </w:r>
          </w:p>
        </w:tc>
      </w:tr>
    </w:tbl>
    <w:sdt>
      <w:sdtPr>
        <w:tag w:val="goog_rdk_61"/>
        <w:id w:val="1317988708"/>
      </w:sdtPr>
      <w:sdtContent>
        <w:p w14:paraId="1141277B" w14:textId="18C9B936" w:rsidR="005037B3" w:rsidRDefault="00A71183" w:rsidP="005037B3">
          <w:pPr>
            <w:pBdr>
              <w:top w:val="nil"/>
              <w:left w:val="nil"/>
              <w:bottom w:val="nil"/>
              <w:right w:val="nil"/>
              <w:between w:val="nil"/>
            </w:pBdr>
            <w:rPr>
              <w:ins w:id="140" w:author="GHSC-PSM" w:date="2020-11-14T02:16:00Z"/>
              <w:rFonts w:ascii="Gill Sans" w:eastAsia="Gill Sans" w:hAnsi="Gill Sans" w:cs="Gill Sans"/>
              <w:color w:val="000000"/>
            </w:rPr>
          </w:pPr>
          <w:sdt>
            <w:sdtPr>
              <w:tag w:val="goog_rdk_60"/>
              <w:id w:val="-913932525"/>
              <w:showingPlcHdr/>
            </w:sdtPr>
            <w:sdtContent>
              <w:r w:rsidR="003C25AA">
                <w:t xml:space="preserve">     </w:t>
              </w:r>
            </w:sdtContent>
          </w:sdt>
        </w:p>
      </w:sdtContent>
    </w:sdt>
    <w:p w14:paraId="0B94424C" w14:textId="1B7BC90F" w:rsidR="005037B3" w:rsidRDefault="005037B3" w:rsidP="005037B3">
      <w:pPr>
        <w:rPr>
          <w:rFonts w:ascii="Gill Sans" w:eastAsia="Gill Sans" w:hAnsi="Gill Sans" w:cs="Gill Sans"/>
          <w:color w:val="000000"/>
        </w:rPr>
      </w:pPr>
      <w:r>
        <w:rPr>
          <w:rFonts w:ascii="Gill Sans" w:eastAsia="Gill Sans" w:hAnsi="Gill Sans" w:cs="Gill Sans"/>
        </w:rPr>
        <w:t xml:space="preserve">Program data can be loaded, committed, imported, and exported in QAT. Users must </w:t>
      </w:r>
      <w:r>
        <w:rPr>
          <w:rFonts w:ascii="Gill Sans" w:eastAsia="Gill Sans" w:hAnsi="Gill Sans" w:cs="Gill Sans"/>
          <w:b/>
        </w:rPr>
        <w:t>load</w:t>
      </w:r>
      <w:r>
        <w:rPr>
          <w:rFonts w:ascii="Gill Sans" w:eastAsia="Gill Sans" w:hAnsi="Gill Sans" w:cs="Gill Sans"/>
        </w:rPr>
        <w:t xml:space="preserve"> program data for supply planning, and need to </w:t>
      </w:r>
      <w:r w:rsidR="006C0106">
        <w:rPr>
          <w:rFonts w:ascii="Gill Sans" w:eastAsia="Gill Sans" w:hAnsi="Gill Sans" w:cs="Gill Sans"/>
        </w:rPr>
        <w:t>commit.</w:t>
      </w:r>
      <w:r>
        <w:rPr>
          <w:rFonts w:ascii="Gill Sans" w:eastAsia="Gill Sans" w:hAnsi="Gill Sans" w:cs="Gill Sans"/>
        </w:rPr>
        <w:t xml:space="preserve"> The </w:t>
      </w:r>
      <w:r>
        <w:rPr>
          <w:rFonts w:ascii="Gill Sans" w:eastAsia="Gill Sans" w:hAnsi="Gill Sans" w:cs="Gill Sans"/>
          <w:b/>
        </w:rPr>
        <w:t>export</w:t>
      </w:r>
      <w:r>
        <w:rPr>
          <w:rFonts w:ascii="Gill Sans" w:eastAsia="Gill Sans" w:hAnsi="Gill Sans" w:cs="Gill Sans"/>
        </w:rPr>
        <w:t xml:space="preserve"> program is used when the data needs to be shared with other users via external devices such as a </w:t>
      </w:r>
      <w:r w:rsidR="006C0106">
        <w:rPr>
          <w:rFonts w:ascii="Gill Sans" w:eastAsia="Gill Sans" w:hAnsi="Gill Sans" w:cs="Gill Sans"/>
        </w:rPr>
        <w:t>pen drive</w:t>
      </w:r>
      <w:r>
        <w:rPr>
          <w:rFonts w:ascii="Gill Sans" w:eastAsia="Gill Sans" w:hAnsi="Gill Sans" w:cs="Gill Sans"/>
        </w:rPr>
        <w:t xml:space="preserve">/flash </w:t>
      </w:r>
      <w:r>
        <w:rPr>
          <w:rFonts w:ascii="Gill Sans" w:eastAsia="Gill Sans" w:hAnsi="Gill Sans" w:cs="Gill Sans"/>
        </w:rPr>
        <w:lastRenderedPageBreak/>
        <w:t xml:space="preserve">drive. Similarly, the data can be imported into the local system using the </w:t>
      </w:r>
      <w:r>
        <w:rPr>
          <w:rFonts w:ascii="Gill Sans" w:eastAsia="Gill Sans" w:hAnsi="Gill Sans" w:cs="Gill Sans"/>
          <w:b/>
        </w:rPr>
        <w:t>import</w:t>
      </w:r>
      <w:r>
        <w:rPr>
          <w:rFonts w:ascii="Gill Sans" w:eastAsia="Gill Sans" w:hAnsi="Gill Sans" w:cs="Gill Sans"/>
        </w:rPr>
        <w:t xml:space="preserve"> data </w:t>
      </w:r>
      <w:r w:rsidR="002C77C1">
        <w:rPr>
          <w:rFonts w:ascii="Gill Sans" w:eastAsia="Gill Sans" w:hAnsi="Gill Sans" w:cs="Gill Sans"/>
        </w:rPr>
        <w:t>function</w:t>
      </w:r>
      <w:r>
        <w:rPr>
          <w:rFonts w:ascii="Gill Sans" w:eastAsia="Gill Sans" w:hAnsi="Gill Sans" w:cs="Gill Sans"/>
        </w:rPr>
        <w:t>.</w:t>
      </w:r>
    </w:p>
    <w:p w14:paraId="51C02251"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41" w:name="_Load_Program"/>
      <w:bookmarkStart w:id="142" w:name="_Toc57382820"/>
      <w:bookmarkStart w:id="143" w:name="_Toc57478184"/>
      <w:bookmarkEnd w:id="141"/>
      <w:r>
        <w:rPr>
          <w:rFonts w:ascii="Gill Sans" w:eastAsia="Gill Sans" w:hAnsi="Gill Sans" w:cs="Gill Sans"/>
        </w:rPr>
        <w:t>Load Program</w:t>
      </w:r>
      <w:bookmarkEnd w:id="142"/>
      <w:bookmarkEnd w:id="143"/>
      <w:r>
        <w:rPr>
          <w:rFonts w:ascii="Gill Sans" w:eastAsia="Gill Sans" w:hAnsi="Gill Sans" w:cs="Gill Sans"/>
        </w:rPr>
        <w:t xml:space="preserve"> </w:t>
      </w:r>
    </w:p>
    <w:p w14:paraId="52F16CEB"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13DB4C03" w14:textId="3C38E689" w:rsidR="00951D24" w:rsidRPr="00951D24" w:rsidRDefault="00951D24" w:rsidP="00951D24">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color w:val="000000"/>
        </w:rPr>
        <w:t xml:space="preserve">, </w:t>
      </w:r>
      <w:r w:rsidRPr="00951D24">
        <w:rPr>
          <w:rFonts w:ascii="Gill Sans" w:eastAsia="Gill Sans" w:hAnsi="Gill Sans" w:cs="Gill Sans"/>
          <w:b/>
          <w:color w:val="000000"/>
        </w:rPr>
        <w:t>Program Admins</w:t>
      </w:r>
      <w:r>
        <w:rPr>
          <w:rFonts w:ascii="Gill Sans" w:eastAsia="Gill Sans" w:hAnsi="Gill Sans" w:cs="Gill Sans"/>
          <w:b/>
          <w:color w:val="000000"/>
        </w:rPr>
        <w:t>, Program Users and Supply Plan Reviewers</w:t>
      </w:r>
      <w:r w:rsidRPr="00951D24">
        <w:rPr>
          <w:rFonts w:ascii="Gill Sans" w:eastAsia="Gill Sans" w:hAnsi="Gill Sans" w:cs="Gill Sans"/>
          <w:b/>
          <w:color w:val="000000"/>
        </w:rPr>
        <w:t>.</w:t>
      </w:r>
    </w:p>
    <w:p w14:paraId="04EA3EF1" w14:textId="681FDECC" w:rsidR="0095155F" w:rsidRDefault="0095155F" w:rsidP="00316914">
      <w:pPr>
        <w:numPr>
          <w:ilvl w:val="0"/>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“Load Program” </w:t>
      </w:r>
      <w:r w:rsidR="002C77C1">
        <w:rPr>
          <w:rFonts w:ascii="Gill Sans" w:eastAsia="Gill Sans" w:hAnsi="Gill Sans" w:cs="Gill Sans"/>
          <w:color w:val="000000"/>
        </w:rPr>
        <w:t>function</w:t>
      </w:r>
      <w:r>
        <w:rPr>
          <w:rFonts w:ascii="Gill Sans" w:eastAsia="Gill Sans" w:hAnsi="Gill Sans" w:cs="Gill Sans"/>
          <w:color w:val="000000"/>
        </w:rPr>
        <w:t xml:space="preserve"> is used when the user is working in offline mode.</w:t>
      </w:r>
    </w:p>
    <w:p w14:paraId="297D6258" w14:textId="77777777" w:rsidR="0095155F" w:rsidRDefault="0095155F" w:rsidP="00316914">
      <w:pPr>
        <w:numPr>
          <w:ilvl w:val="0"/>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When the user loads a Program, it gets stored in his/her local index database in the API format.</w:t>
      </w:r>
    </w:p>
    <w:p w14:paraId="4A3285B0" w14:textId="77777777" w:rsidR="0095155F" w:rsidRDefault="0095155F" w:rsidP="00316914">
      <w:pPr>
        <w:numPr>
          <w:ilvl w:val="0"/>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Programs </w:t>
      </w:r>
      <w:r>
        <w:rPr>
          <w:rFonts w:ascii="Gill Sans" w:eastAsia="Gill Sans" w:hAnsi="Gill Sans" w:cs="Gill Sans"/>
          <w:color w:val="000000"/>
          <w:u w:val="single"/>
        </w:rPr>
        <w:t>must</w:t>
      </w:r>
      <w:r>
        <w:rPr>
          <w:rFonts w:ascii="Gill Sans" w:eastAsia="Gill Sans" w:hAnsi="Gill Sans" w:cs="Gill Sans"/>
          <w:color w:val="000000"/>
        </w:rPr>
        <w:t xml:space="preserve"> be loaded in order to complete the following functions, even if the user is online:</w:t>
      </w:r>
    </w:p>
    <w:p w14:paraId="0F3F81DD" w14:textId="77777777" w:rsidR="0095155F" w:rsidRDefault="0095155F" w:rsidP="00316914">
      <w:pPr>
        <w:numPr>
          <w:ilvl w:val="1"/>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Enter/update data (consumption, inventory/adjustments, shipments). For example, if the user is working on “Consumption Details”, he/she must select a program from the given list. The list will show data only for those “Programs” which have been loaded in the local index database.</w:t>
      </w:r>
    </w:p>
    <w:p w14:paraId="1265B55C" w14:textId="77777777" w:rsidR="0095155F" w:rsidRDefault="0095155F" w:rsidP="00316914">
      <w:pPr>
        <w:numPr>
          <w:ilvl w:val="1"/>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Supply/scenario plan</w:t>
      </w:r>
    </w:p>
    <w:p w14:paraId="62EB3521" w14:textId="77777777" w:rsidR="0095155F" w:rsidRDefault="0095155F" w:rsidP="00316914">
      <w:pPr>
        <w:numPr>
          <w:ilvl w:val="1"/>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View problem list</w:t>
      </w:r>
    </w:p>
    <w:p w14:paraId="7462215B" w14:textId="77777777" w:rsidR="0095155F" w:rsidRDefault="0095155F" w:rsidP="00316914">
      <w:pPr>
        <w:numPr>
          <w:ilvl w:val="0"/>
          <w:numId w:val="3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“Program Data” is essential when the user works offline for Reports or Inventory Data such as Consumption or Inventory Details.</w:t>
      </w:r>
    </w:p>
    <w:p w14:paraId="73A68F40" w14:textId="77777777" w:rsidR="0095155F" w:rsidRDefault="0095155F" w:rsidP="0095155F">
      <w:pPr>
        <w:pBdr>
          <w:top w:val="nil"/>
          <w:left w:val="nil"/>
          <w:bottom w:val="nil"/>
          <w:right w:val="nil"/>
          <w:between w:val="nil"/>
        </w:pBdr>
        <w:ind w:left="720"/>
        <w:rPr>
          <w:rFonts w:ascii="Gill Sans" w:eastAsia="Gill Sans" w:hAnsi="Gill Sans" w:cs="Gill Sans"/>
          <w:color w:val="000000"/>
        </w:rPr>
      </w:pPr>
    </w:p>
    <w:p w14:paraId="57D2795E" w14:textId="77777777" w:rsidR="0095155F" w:rsidRDefault="0095155F" w:rsidP="0095155F">
      <w:pPr>
        <w:pBdr>
          <w:top w:val="nil"/>
          <w:left w:val="nil"/>
          <w:bottom w:val="nil"/>
          <w:right w:val="nil"/>
          <w:between w:val="nil"/>
        </w:pBdr>
        <w:rPr>
          <w:rFonts w:ascii="Gill Sans" w:eastAsia="Gill Sans" w:hAnsi="Gill Sans" w:cs="Gill Sans"/>
          <w:b/>
          <w:color w:val="000000"/>
        </w:rPr>
      </w:pPr>
    </w:p>
    <w:p w14:paraId="4086F360" w14:textId="77777777" w:rsidR="0095155F" w:rsidRDefault="0095155F" w:rsidP="0095155F">
      <w:pPr>
        <w:pBdr>
          <w:top w:val="nil"/>
          <w:left w:val="nil"/>
          <w:bottom w:val="nil"/>
          <w:right w:val="nil"/>
          <w:between w:val="nil"/>
        </w:pBdr>
        <w:ind w:firstLine="360"/>
        <w:rPr>
          <w:rFonts w:ascii="Gill Sans" w:eastAsia="Gill Sans" w:hAnsi="Gill Sans" w:cs="Gill Sans"/>
          <w:b/>
          <w:color w:val="000000"/>
          <w:u w:val="single"/>
        </w:rPr>
      </w:pPr>
      <w:r>
        <w:rPr>
          <w:rFonts w:ascii="Gill Sans" w:eastAsia="Gill Sans" w:hAnsi="Gill Sans" w:cs="Gill Sans"/>
          <w:b/>
          <w:color w:val="000000"/>
          <w:u w:val="single"/>
        </w:rPr>
        <w:t>How to load a Program:</w:t>
      </w:r>
    </w:p>
    <w:p w14:paraId="143376C1" w14:textId="77777777" w:rsidR="0095155F" w:rsidRDefault="0095155F" w:rsidP="0095155F">
      <w:pPr>
        <w:pBdr>
          <w:top w:val="nil"/>
          <w:left w:val="nil"/>
          <w:bottom w:val="nil"/>
          <w:right w:val="nil"/>
          <w:between w:val="nil"/>
        </w:pBdr>
        <w:ind w:left="720"/>
        <w:rPr>
          <w:rFonts w:ascii="Gill Sans" w:eastAsia="Gill Sans" w:hAnsi="Gill Sans" w:cs="Gill Sans"/>
          <w:b/>
          <w:color w:val="000000"/>
          <w:sz w:val="8"/>
          <w:szCs w:val="8"/>
        </w:rPr>
      </w:pPr>
    </w:p>
    <w:p w14:paraId="155F8B87" w14:textId="77777777" w:rsidR="0095155F" w:rsidRDefault="0095155F" w:rsidP="00316914">
      <w:pPr>
        <w:numPr>
          <w:ilvl w:val="0"/>
          <w:numId w:val="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“Program Management” &gt; “Load Program”</w:t>
      </w:r>
    </w:p>
    <w:p w14:paraId="454B3639" w14:textId="51E2296E"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ACDB2EB" w14:textId="77777777" w:rsidR="0099474E" w:rsidRDefault="00837812" w:rsidP="0099474E">
      <w:pPr>
        <w:keepNext/>
        <w:pBdr>
          <w:top w:val="nil"/>
          <w:left w:val="nil"/>
          <w:bottom w:val="nil"/>
          <w:right w:val="nil"/>
          <w:between w:val="nil"/>
        </w:pBdr>
        <w:jc w:val="center"/>
      </w:pPr>
      <w:r>
        <w:rPr>
          <w:noProof/>
          <w:lang w:eastAsia="en-US" w:bidi="ar-SA"/>
        </w:rPr>
        <w:lastRenderedPageBreak/>
        <w:drawing>
          <wp:inline distT="0" distB="0" distL="0" distR="0" wp14:anchorId="40132B0A" wp14:editId="0C32C406">
            <wp:extent cx="5067300" cy="3543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4548" t="16096" r="3116" b="7139"/>
                    <a:stretch/>
                  </pic:blipFill>
                  <pic:spPr bwMode="auto">
                    <a:xfrm>
                      <a:off x="0" y="0"/>
                      <a:ext cx="5067300" cy="3543300"/>
                    </a:xfrm>
                    <a:prstGeom prst="rect">
                      <a:avLst/>
                    </a:prstGeom>
                    <a:ln>
                      <a:noFill/>
                    </a:ln>
                    <a:extLst>
                      <a:ext uri="{53640926-AAD7-44D8-BBD7-CCE9431645EC}">
                        <a14:shadowObscured xmlns:a14="http://schemas.microsoft.com/office/drawing/2010/main"/>
                      </a:ext>
                    </a:extLst>
                  </pic:spPr>
                </pic:pic>
              </a:graphicData>
            </a:graphic>
          </wp:inline>
        </w:drawing>
      </w:r>
    </w:p>
    <w:p w14:paraId="78C753F3" w14:textId="6245E2C8" w:rsidR="005037B3" w:rsidRPr="0099474E" w:rsidRDefault="0099474E" w:rsidP="0099474E">
      <w:pPr>
        <w:pStyle w:val="Caption"/>
        <w:jc w:val="center"/>
        <w:rPr>
          <w:rFonts w:ascii="Gill Sans" w:eastAsia="Gill Sans" w:hAnsi="Gill Sans" w:cs="Gill Sans"/>
          <w:b/>
          <w:color w:val="000000"/>
          <w:sz w:val="32"/>
          <w:szCs w:val="32"/>
        </w:rPr>
      </w:pPr>
      <w:r>
        <w:t xml:space="preserve">Figure </w:t>
      </w:r>
      <w:r w:rsidR="00B90925">
        <w:t>15</w:t>
      </w:r>
      <w:r>
        <w:t>.A- Load Program</w:t>
      </w:r>
    </w:p>
    <w:p w14:paraId="5C376B32"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 screen will display the Program Data as shown above.</w:t>
      </w:r>
    </w:p>
    <w:p w14:paraId="55185413"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If the user clicks on the yellow colored dot, the program will display a tree view as shown </w:t>
      </w:r>
      <w:r>
        <w:rPr>
          <w:rFonts w:ascii="Gill Sans" w:eastAsia="Gill Sans" w:hAnsi="Gill Sans" w:cs="Gill Sans"/>
        </w:rPr>
        <w:t>above</w:t>
      </w:r>
      <w:r>
        <w:rPr>
          <w:rFonts w:ascii="Gill Sans" w:eastAsia="Gill Sans" w:hAnsi="Gill Sans" w:cs="Gill Sans"/>
          <w:color w:val="000000"/>
        </w:rPr>
        <w:t>.</w:t>
      </w:r>
    </w:p>
    <w:p w14:paraId="215E40DC"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Select the checkbox next to the program you want to download. By default, QAT will download the latest version of the supply plan for the selected </w:t>
      </w:r>
      <w:sdt>
        <w:sdtPr>
          <w:tag w:val="goog_rdk_63"/>
          <w:id w:val="1067378181"/>
        </w:sdtPr>
        <w:sdtContent/>
      </w:sdt>
      <w:r>
        <w:rPr>
          <w:rFonts w:ascii="Gill Sans" w:eastAsia="Gill Sans" w:hAnsi="Gill Sans" w:cs="Gill Sans"/>
          <w:color w:val="000000"/>
        </w:rPr>
        <w:t xml:space="preserve">program. </w:t>
      </w:r>
    </w:p>
    <w:p w14:paraId="37EAF73D"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rPr>
        <w:t>The program can have multiple versions.</w:t>
      </w:r>
    </w:p>
    <w:p w14:paraId="4C1BA54B"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rPr>
        <w:t xml:space="preserve">Click on the second right button next to the program. </w:t>
      </w:r>
    </w:p>
    <w:p w14:paraId="5BA108AF"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rPr>
        <w:t>It will show the available versions for the program.</w:t>
      </w:r>
    </w:p>
    <w:p w14:paraId="4BD704A1"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rPr>
        <w:t xml:space="preserve">Users can select the required version. </w:t>
      </w:r>
    </w:p>
    <w:p w14:paraId="12D97347" w14:textId="77777777" w:rsidR="00837812" w:rsidRDefault="00837812" w:rsidP="00316914">
      <w:pPr>
        <w:numPr>
          <w:ilvl w:val="0"/>
          <w:numId w:val="144"/>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Click on the “Load” button to download the program to your system.</w:t>
      </w:r>
    </w:p>
    <w:p w14:paraId="11BC6E59" w14:textId="561324EC" w:rsidR="005037B3" w:rsidRDefault="005037B3" w:rsidP="005037B3">
      <w:pPr>
        <w:pBdr>
          <w:top w:val="nil"/>
          <w:left w:val="nil"/>
          <w:bottom w:val="nil"/>
          <w:right w:val="nil"/>
          <w:between w:val="nil"/>
        </w:pBdr>
        <w:rPr>
          <w:rFonts w:ascii="Gill Sans" w:eastAsia="Gill Sans" w:hAnsi="Gill Sans" w:cs="Gill Sans"/>
          <w:color w:val="000000"/>
        </w:rPr>
      </w:pPr>
    </w:p>
    <w:p w14:paraId="04E206B5"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44" w:name="_Toc57382821"/>
      <w:bookmarkStart w:id="145" w:name="_Toc57478185"/>
      <w:r>
        <w:rPr>
          <w:rFonts w:ascii="Gill Sans" w:eastAsia="Gill Sans" w:hAnsi="Gill Sans" w:cs="Gill Sans"/>
        </w:rPr>
        <w:t>Import Program</w:t>
      </w:r>
      <w:bookmarkEnd w:id="144"/>
      <w:bookmarkEnd w:id="145"/>
    </w:p>
    <w:p w14:paraId="6E27EDF8"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6C878A02" w14:textId="36676C90" w:rsidR="004D3D92" w:rsidRPr="004D3D92" w:rsidRDefault="004D3D92" w:rsidP="004D3D92">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b/>
          <w:color w:val="000000"/>
        </w:rPr>
        <w:t>, Program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 xml:space="preserve">Program </w:t>
      </w:r>
      <w:r>
        <w:rPr>
          <w:rFonts w:ascii="Gill Sans" w:eastAsia="Gill Sans" w:hAnsi="Gill Sans" w:cs="Gill Sans"/>
          <w:b/>
          <w:color w:val="000000"/>
        </w:rPr>
        <w:t>Users</w:t>
      </w:r>
      <w:r w:rsidRPr="00951D24">
        <w:rPr>
          <w:rFonts w:ascii="Gill Sans" w:eastAsia="Gill Sans" w:hAnsi="Gill Sans" w:cs="Gill Sans"/>
          <w:b/>
          <w:color w:val="000000"/>
        </w:rPr>
        <w:t>.</w:t>
      </w:r>
    </w:p>
    <w:p w14:paraId="0CE14758" w14:textId="02280019"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“Import Program” </w:t>
      </w:r>
      <w:r w:rsidR="002C77C1">
        <w:rPr>
          <w:rFonts w:ascii="Gill Sans" w:eastAsia="Gill Sans" w:hAnsi="Gill Sans" w:cs="Gill Sans"/>
          <w:color w:val="000000"/>
        </w:rPr>
        <w:t>function</w:t>
      </w:r>
      <w:r>
        <w:rPr>
          <w:rFonts w:ascii="Gill Sans" w:eastAsia="Gill Sans" w:hAnsi="Gill Sans" w:cs="Gill Sans"/>
          <w:color w:val="000000"/>
        </w:rPr>
        <w:t xml:space="preserve"> is used when the user is working on the program in offline mode.</w:t>
      </w:r>
    </w:p>
    <w:p w14:paraId="397AC560" w14:textId="1A054E69"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include the required program in the QAT system through this </w:t>
      </w:r>
      <w:r w:rsidR="002C77C1">
        <w:rPr>
          <w:rFonts w:ascii="Gill Sans" w:eastAsia="Gill Sans" w:hAnsi="Gill Sans" w:cs="Gill Sans"/>
          <w:color w:val="000000"/>
        </w:rPr>
        <w:t>function</w:t>
      </w:r>
      <w:r>
        <w:rPr>
          <w:rFonts w:ascii="Gill Sans" w:eastAsia="Gill Sans" w:hAnsi="Gill Sans" w:cs="Gill Sans"/>
          <w:color w:val="000000"/>
        </w:rPr>
        <w:t>.</w:t>
      </w:r>
    </w:p>
    <w:p w14:paraId="35F2B583" w14:textId="77777777"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program data file must be saved in the zip format.</w:t>
      </w:r>
    </w:p>
    <w:p w14:paraId="3B2A40ED" w14:textId="46821073"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By using the Import </w:t>
      </w:r>
      <w:r w:rsidR="002C77C1">
        <w:rPr>
          <w:rFonts w:ascii="Gill Sans" w:eastAsia="Gill Sans" w:hAnsi="Gill Sans" w:cs="Gill Sans"/>
          <w:color w:val="000000"/>
        </w:rPr>
        <w:t>function</w:t>
      </w:r>
      <w:r>
        <w:rPr>
          <w:rFonts w:ascii="Gill Sans" w:eastAsia="Gill Sans" w:hAnsi="Gill Sans" w:cs="Gill Sans"/>
          <w:color w:val="000000"/>
        </w:rPr>
        <w:t xml:space="preserve">, program data can be shared with </w:t>
      </w:r>
      <w:r>
        <w:rPr>
          <w:rFonts w:ascii="Gill Sans" w:eastAsia="Gill Sans" w:hAnsi="Gill Sans" w:cs="Gill Sans"/>
        </w:rPr>
        <w:t>others offline</w:t>
      </w:r>
      <w:r>
        <w:rPr>
          <w:rFonts w:ascii="Gill Sans" w:eastAsia="Gill Sans" w:hAnsi="Gill Sans" w:cs="Gill Sans"/>
          <w:color w:val="000000"/>
        </w:rPr>
        <w:t xml:space="preserve">. For example, user B can (while offline) import a program that user A exported and saved </w:t>
      </w:r>
      <w:r>
        <w:rPr>
          <w:rFonts w:ascii="Gill Sans" w:eastAsia="Gill Sans" w:hAnsi="Gill Sans" w:cs="Gill Sans"/>
        </w:rPr>
        <w:t>to an</w:t>
      </w:r>
      <w:r>
        <w:rPr>
          <w:rFonts w:ascii="Gill Sans" w:eastAsia="Gill Sans" w:hAnsi="Gill Sans" w:cs="Gill Sans"/>
          <w:color w:val="000000"/>
        </w:rPr>
        <w:t xml:space="preserve"> external devi</w:t>
      </w:r>
      <w:r w:rsidR="0099474E">
        <w:rPr>
          <w:rFonts w:ascii="Gill Sans" w:eastAsia="Gill Sans" w:hAnsi="Gill Sans" w:cs="Gill Sans"/>
          <w:color w:val="000000"/>
        </w:rPr>
        <w:t>ce (Pendrive, Hard disk, etc.)</w:t>
      </w:r>
    </w:p>
    <w:p w14:paraId="5F0991DF" w14:textId="77777777"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The user can choose the file from the local machine to import that program in QAT.</w:t>
      </w:r>
    </w:p>
    <w:p w14:paraId="0D2E06AF" w14:textId="77777777" w:rsidR="005037B3" w:rsidRDefault="005037B3" w:rsidP="00316914">
      <w:pPr>
        <w:numPr>
          <w:ilvl w:val="0"/>
          <w:numId w:val="7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While importing a program the user can load the copy of the file to a local system or software or Web application. </w:t>
      </w:r>
      <w:r>
        <w:rPr>
          <w:rFonts w:ascii="Gill Sans" w:eastAsia="Gill Sans" w:hAnsi="Gill Sans" w:cs="Gill Sans"/>
          <w:color w:val="000000"/>
        </w:rPr>
        <w:tab/>
      </w:r>
    </w:p>
    <w:p w14:paraId="39C325EA"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8882522" w14:textId="77777777" w:rsidR="0099474E" w:rsidRDefault="005037B3" w:rsidP="0099474E">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2EA4AF61" wp14:editId="1296C112">
            <wp:extent cx="6191250" cy="855980"/>
            <wp:effectExtent l="0" t="0" r="0" b="0"/>
            <wp:docPr id="90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37"/>
                    <a:srcRect l="5194" t="27526"/>
                    <a:stretch>
                      <a:fillRect/>
                    </a:stretch>
                  </pic:blipFill>
                  <pic:spPr>
                    <a:xfrm>
                      <a:off x="0" y="0"/>
                      <a:ext cx="6191250" cy="855980"/>
                    </a:xfrm>
                    <a:prstGeom prst="rect">
                      <a:avLst/>
                    </a:prstGeom>
                    <a:ln/>
                  </pic:spPr>
                </pic:pic>
              </a:graphicData>
            </a:graphic>
          </wp:inline>
        </w:drawing>
      </w:r>
    </w:p>
    <w:p w14:paraId="0E9260A5" w14:textId="01775FCF" w:rsidR="005037B3" w:rsidRDefault="0099474E" w:rsidP="0099474E">
      <w:pPr>
        <w:pStyle w:val="Caption"/>
        <w:jc w:val="center"/>
        <w:rPr>
          <w:rFonts w:ascii="Gill Sans" w:eastAsia="Gill Sans" w:hAnsi="Gill Sans" w:cs="Gill Sans"/>
          <w:b/>
          <w:color w:val="000000"/>
          <w:sz w:val="32"/>
          <w:szCs w:val="32"/>
        </w:rPr>
      </w:pPr>
      <w:r>
        <w:t>Figure 14.B- Import Program</w:t>
      </w:r>
    </w:p>
    <w:p w14:paraId="2A0F584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9B99BD1"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t>How to import a program:</w:t>
      </w:r>
    </w:p>
    <w:p w14:paraId="509B7179"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765D12E9"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“Program Management” &gt; “Import Program”</w:t>
      </w:r>
    </w:p>
    <w:p w14:paraId="6BAB5A52"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“Browse”. Choose the required file that needs to be imported.</w:t>
      </w:r>
    </w:p>
    <w:p w14:paraId="27B4E85D"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rPr>
        <w:t xml:space="preserve">The selected file will be in the zip format </w:t>
      </w:r>
    </w:p>
    <w:p w14:paraId="6242F2E7"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rPr>
        <w:t>The zip file can have multiple programs while exporting.</w:t>
      </w:r>
    </w:p>
    <w:p w14:paraId="3D6D6DD2" w14:textId="77777777" w:rsidR="005037B3" w:rsidRDefault="005037B3" w:rsidP="00316914">
      <w:pPr>
        <w:numPr>
          <w:ilvl w:val="0"/>
          <w:numId w:val="1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rPr>
        <w:t>The user can select the required program.</w:t>
      </w:r>
    </w:p>
    <w:p w14:paraId="65E92097" w14:textId="04264CD2" w:rsidR="005037B3" w:rsidRPr="00564C7A" w:rsidRDefault="005037B3" w:rsidP="00316914">
      <w:pPr>
        <w:numPr>
          <w:ilvl w:val="0"/>
          <w:numId w:val="10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 xml:space="preserve">Click on the “Submit” button to import the program into the local machine. </w:t>
      </w:r>
    </w:p>
    <w:p w14:paraId="4C5DD7A6" w14:textId="77777777" w:rsidR="00564C7A" w:rsidRDefault="00564C7A" w:rsidP="00564C7A">
      <w:pPr>
        <w:pBdr>
          <w:top w:val="nil"/>
          <w:left w:val="nil"/>
          <w:bottom w:val="nil"/>
          <w:right w:val="nil"/>
          <w:between w:val="nil"/>
        </w:pBdr>
        <w:ind w:left="720"/>
        <w:rPr>
          <w:rFonts w:ascii="Gill Sans" w:eastAsia="Gill Sans" w:hAnsi="Gill Sans" w:cs="Gill Sans"/>
          <w:b/>
          <w:color w:val="000000"/>
        </w:rPr>
      </w:pPr>
    </w:p>
    <w:p w14:paraId="3B942509"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46" w:name="_Toc57382822"/>
      <w:bookmarkStart w:id="147" w:name="_Toc57478186"/>
      <w:r>
        <w:rPr>
          <w:rFonts w:ascii="Gill Sans" w:eastAsia="Gill Sans" w:hAnsi="Gill Sans" w:cs="Gill Sans"/>
        </w:rPr>
        <w:t>Export Program</w:t>
      </w:r>
      <w:bookmarkEnd w:id="146"/>
      <w:bookmarkEnd w:id="147"/>
    </w:p>
    <w:p w14:paraId="3D5D9E7D" w14:textId="77777777" w:rsidR="005037B3" w:rsidRDefault="005037B3" w:rsidP="005037B3">
      <w:pPr>
        <w:keepNext/>
        <w:widowControl w:val="0"/>
        <w:pBdr>
          <w:top w:val="nil"/>
          <w:left w:val="nil"/>
          <w:bottom w:val="nil"/>
          <w:right w:val="nil"/>
          <w:between w:val="nil"/>
        </w:pBdr>
        <w:ind w:left="1080"/>
        <w:rPr>
          <w:rFonts w:ascii="Gill Sans" w:eastAsia="Gill Sans" w:hAnsi="Gill Sans" w:cs="Gill Sans"/>
          <w:b/>
          <w:color w:val="000000"/>
          <w:sz w:val="8"/>
          <w:szCs w:val="8"/>
        </w:rPr>
      </w:pPr>
    </w:p>
    <w:p w14:paraId="0E98FFF5" w14:textId="2B9BC3B3" w:rsidR="004D3D92" w:rsidRPr="004D3D92" w:rsidRDefault="004D3D92" w:rsidP="004D3D92">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b/>
          <w:color w:val="000000"/>
        </w:rPr>
        <w:t>, Program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 xml:space="preserve">Program </w:t>
      </w:r>
      <w:r>
        <w:rPr>
          <w:rFonts w:ascii="Gill Sans" w:eastAsia="Gill Sans" w:hAnsi="Gill Sans" w:cs="Gill Sans"/>
          <w:b/>
          <w:color w:val="000000"/>
        </w:rPr>
        <w:t>Users</w:t>
      </w:r>
      <w:r w:rsidRPr="00951D24">
        <w:rPr>
          <w:rFonts w:ascii="Gill Sans" w:eastAsia="Gill Sans" w:hAnsi="Gill Sans" w:cs="Gill Sans"/>
          <w:b/>
          <w:color w:val="000000"/>
        </w:rPr>
        <w:t>.</w:t>
      </w:r>
    </w:p>
    <w:p w14:paraId="4B96018B" w14:textId="5F8D8A1A" w:rsidR="005037B3" w:rsidRDefault="005037B3" w:rsidP="00316914">
      <w:pPr>
        <w:numPr>
          <w:ilvl w:val="0"/>
          <w:numId w:val="5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“Export Program” </w:t>
      </w:r>
      <w:r w:rsidR="002C77C1">
        <w:rPr>
          <w:rFonts w:ascii="Gill Sans" w:eastAsia="Gill Sans" w:hAnsi="Gill Sans" w:cs="Gill Sans"/>
          <w:color w:val="000000"/>
        </w:rPr>
        <w:t>function</w:t>
      </w:r>
      <w:r>
        <w:rPr>
          <w:rFonts w:ascii="Gill Sans" w:eastAsia="Gill Sans" w:hAnsi="Gill Sans" w:cs="Gill Sans"/>
          <w:color w:val="000000"/>
        </w:rPr>
        <w:t xml:space="preserve"> is used when the user wants to export the program to his/her local machine.</w:t>
      </w:r>
    </w:p>
    <w:p w14:paraId="54C60D0F" w14:textId="77777777" w:rsidR="005037B3" w:rsidRDefault="005037B3" w:rsidP="00316914">
      <w:pPr>
        <w:numPr>
          <w:ilvl w:val="0"/>
          <w:numId w:val="5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program data file will be exported in the zip format. The zip file contains encrypted data format for that program.</w:t>
      </w:r>
    </w:p>
    <w:p w14:paraId="4CEFD0F0" w14:textId="68A9FDB8" w:rsidR="005037B3" w:rsidRDefault="005037B3" w:rsidP="00316914">
      <w:pPr>
        <w:numPr>
          <w:ilvl w:val="0"/>
          <w:numId w:val="5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By using the Export </w:t>
      </w:r>
      <w:r w:rsidR="002C77C1">
        <w:rPr>
          <w:rFonts w:ascii="Gill Sans" w:eastAsia="Gill Sans" w:hAnsi="Gill Sans" w:cs="Gill Sans"/>
          <w:color w:val="000000"/>
        </w:rPr>
        <w:t>function</w:t>
      </w:r>
      <w:r>
        <w:rPr>
          <w:rFonts w:ascii="Gill Sans" w:eastAsia="Gill Sans" w:hAnsi="Gill Sans" w:cs="Gill Sans"/>
          <w:color w:val="000000"/>
        </w:rPr>
        <w:t xml:space="preserve">, Program data can be shared with </w:t>
      </w:r>
      <w:r>
        <w:rPr>
          <w:rFonts w:ascii="Gill Sans" w:eastAsia="Gill Sans" w:hAnsi="Gill Sans" w:cs="Gill Sans"/>
        </w:rPr>
        <w:t>others offline</w:t>
      </w:r>
      <w:r>
        <w:rPr>
          <w:rFonts w:ascii="Gill Sans" w:eastAsia="Gill Sans" w:hAnsi="Gill Sans" w:cs="Gill Sans"/>
          <w:color w:val="000000"/>
        </w:rPr>
        <w:t xml:space="preserve">. For example, user A can export a program and save that file on a USB drive to share with user B, who is offline. </w:t>
      </w:r>
    </w:p>
    <w:p w14:paraId="272F74E2" w14:textId="77777777" w:rsidR="005037B3" w:rsidRDefault="005037B3" w:rsidP="00316914">
      <w:pPr>
        <w:numPr>
          <w:ilvl w:val="0"/>
          <w:numId w:val="5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While exporting a program, the user can load the copy of the file to his/her system or software or Web application. </w:t>
      </w:r>
    </w:p>
    <w:p w14:paraId="62A3D8F1" w14:textId="77777777" w:rsidR="005037B3" w:rsidRDefault="005037B3" w:rsidP="00564C7A">
      <w:pPr>
        <w:pBdr>
          <w:top w:val="nil"/>
          <w:left w:val="nil"/>
          <w:bottom w:val="nil"/>
          <w:right w:val="nil"/>
          <w:between w:val="nil"/>
        </w:pBdr>
        <w:rPr>
          <w:rFonts w:ascii="Gill Sans" w:eastAsia="Gill Sans" w:hAnsi="Gill Sans" w:cs="Gill Sans"/>
          <w:b/>
          <w:color w:val="000000"/>
        </w:rPr>
      </w:pPr>
    </w:p>
    <w:p w14:paraId="42C68365" w14:textId="77777777" w:rsidR="005037B3" w:rsidRDefault="005037B3" w:rsidP="00564C7A">
      <w:pPr>
        <w:pBdr>
          <w:top w:val="nil"/>
          <w:left w:val="nil"/>
          <w:bottom w:val="nil"/>
          <w:right w:val="nil"/>
          <w:between w:val="nil"/>
        </w:pBdr>
        <w:jc w:val="center"/>
        <w:rPr>
          <w:rFonts w:ascii="Gill Sans" w:eastAsia="Gill Sans" w:hAnsi="Gill Sans" w:cs="Gill Sans"/>
          <w:b/>
          <w:color w:val="000000"/>
          <w:sz w:val="32"/>
          <w:szCs w:val="32"/>
        </w:rPr>
      </w:pPr>
      <w:r>
        <w:rPr>
          <w:rFonts w:ascii="Gill Sans" w:eastAsia="Gill Sans" w:hAnsi="Gill Sans" w:cs="Gill Sans"/>
          <w:noProof/>
          <w:color w:val="000000"/>
          <w:lang w:eastAsia="en-US" w:bidi="ar-SA"/>
        </w:rPr>
        <w:drawing>
          <wp:inline distT="114300" distB="114300" distL="114300" distR="114300" wp14:anchorId="49AB3525" wp14:editId="3C798D6E">
            <wp:extent cx="5968365" cy="771525"/>
            <wp:effectExtent l="0" t="0" r="0" b="0"/>
            <wp:docPr id="89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38"/>
                    <a:srcRect l="2550" t="30883"/>
                    <a:stretch>
                      <a:fillRect/>
                    </a:stretch>
                  </pic:blipFill>
                  <pic:spPr>
                    <a:xfrm>
                      <a:off x="0" y="0"/>
                      <a:ext cx="5968365" cy="771525"/>
                    </a:xfrm>
                    <a:prstGeom prst="rect">
                      <a:avLst/>
                    </a:prstGeom>
                    <a:ln/>
                  </pic:spPr>
                </pic:pic>
              </a:graphicData>
            </a:graphic>
          </wp:inline>
        </w:drawing>
      </w:r>
    </w:p>
    <w:p w14:paraId="17E9AF81" w14:textId="316C008D" w:rsidR="00564C7A" w:rsidRDefault="00564C7A" w:rsidP="00564C7A">
      <w:pPr>
        <w:pStyle w:val="Caption"/>
        <w:jc w:val="center"/>
        <w:rPr>
          <w:rFonts w:ascii="Gill Sans" w:eastAsia="Gill Sans" w:hAnsi="Gill Sans" w:cs="Gill Sans"/>
          <w:b/>
          <w:color w:val="000000"/>
          <w:sz w:val="32"/>
          <w:szCs w:val="32"/>
        </w:rPr>
      </w:pPr>
      <w:r>
        <w:t xml:space="preserve">Figure </w:t>
      </w:r>
      <w:r w:rsidR="00B90925">
        <w:t>15</w:t>
      </w:r>
      <w:r>
        <w:t>.C- Export Program</w:t>
      </w:r>
    </w:p>
    <w:p w14:paraId="56EB473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B172EB2" w14:textId="77777777" w:rsidR="005037B3" w:rsidRDefault="005037B3" w:rsidP="005037B3">
      <w:pPr>
        <w:pBdr>
          <w:top w:val="nil"/>
          <w:left w:val="nil"/>
          <w:bottom w:val="nil"/>
          <w:right w:val="nil"/>
          <w:between w:val="nil"/>
        </w:pBdr>
        <w:ind w:firstLine="360"/>
        <w:rPr>
          <w:rFonts w:ascii="Gill Sans" w:eastAsia="Gill Sans" w:hAnsi="Gill Sans" w:cs="Gill Sans"/>
          <w:b/>
          <w:color w:val="000000"/>
        </w:rPr>
      </w:pPr>
      <w:r>
        <w:rPr>
          <w:rFonts w:ascii="Gill Sans" w:eastAsia="Gill Sans" w:hAnsi="Gill Sans" w:cs="Gill Sans"/>
          <w:b/>
          <w:color w:val="000000"/>
        </w:rPr>
        <w:t>How to export a program:</w:t>
      </w:r>
    </w:p>
    <w:p w14:paraId="63671ADC"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057E4C9B" w14:textId="2D002471"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“Program Management” </w:t>
      </w:r>
      <w:r w:rsidR="00837812">
        <w:rPr>
          <w:rFonts w:ascii="Gill Sans" w:eastAsia="Gill Sans" w:hAnsi="Gill Sans" w:cs="Gill Sans"/>
          <w:color w:val="000000"/>
        </w:rPr>
        <w:t>&gt; “</w:t>
      </w:r>
      <w:r>
        <w:rPr>
          <w:rFonts w:ascii="Gill Sans" w:eastAsia="Gill Sans" w:hAnsi="Gill Sans" w:cs="Gill Sans"/>
          <w:color w:val="000000"/>
        </w:rPr>
        <w:t xml:space="preserve">Export Program” </w:t>
      </w:r>
    </w:p>
    <w:p w14:paraId="594D9240" w14:textId="77777777"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Select the program to be exported using the dropdown. Programs must be first loaded before exporting is available. See </w:t>
      </w:r>
      <w:r>
        <w:rPr>
          <w:rFonts w:ascii="Gill Sans" w:eastAsia="Gill Sans" w:hAnsi="Gill Sans" w:cs="Gill Sans"/>
        </w:rPr>
        <w:t>Load Program</w:t>
      </w:r>
      <w:r>
        <w:rPr>
          <w:rFonts w:ascii="Gill Sans" w:eastAsia="Gill Sans" w:hAnsi="Gill Sans" w:cs="Gill Sans"/>
          <w:color w:val="000000"/>
        </w:rPr>
        <w:t>.</w:t>
      </w:r>
    </w:p>
    <w:p w14:paraId="0FF08715" w14:textId="77777777"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 to save the changes.</w:t>
      </w:r>
    </w:p>
    <w:p w14:paraId="197ADE56" w14:textId="77777777"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browse window will pop up. Select the folder you want to save the exported file in. Then click “Save.”</w:t>
      </w:r>
    </w:p>
    <w:p w14:paraId="19B05B71" w14:textId="77777777" w:rsidR="005037B3" w:rsidRDefault="005037B3" w:rsidP="00316914">
      <w:pPr>
        <w:numPr>
          <w:ilvl w:val="0"/>
          <w:numId w:val="8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.zip file will now be saved in the selected folder. </w:t>
      </w:r>
    </w:p>
    <w:p w14:paraId="2015A884"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7CEC705F" w14:textId="229923D2" w:rsidR="005037B3" w:rsidRDefault="005037B3" w:rsidP="005037B3">
      <w:pPr>
        <w:pBdr>
          <w:top w:val="nil"/>
          <w:left w:val="nil"/>
          <w:bottom w:val="nil"/>
          <w:right w:val="nil"/>
          <w:between w:val="nil"/>
        </w:pBdr>
        <w:rPr>
          <w:rFonts w:ascii="Gill Sans" w:eastAsia="Gill Sans" w:hAnsi="Gill Sans" w:cs="Gill Sans"/>
          <w:color w:val="000000"/>
        </w:rPr>
      </w:pPr>
    </w:p>
    <w:p w14:paraId="159FEFF0"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48" w:name="_Toc57382823"/>
      <w:bookmarkStart w:id="149" w:name="_Toc57478187"/>
      <w:r>
        <w:rPr>
          <w:rFonts w:ascii="Gill Sans" w:eastAsia="Gill Sans" w:hAnsi="Gill Sans" w:cs="Gill Sans"/>
        </w:rPr>
        <w:t>Delete Local Program</w:t>
      </w:r>
      <w:bookmarkEnd w:id="148"/>
      <w:bookmarkEnd w:id="149"/>
    </w:p>
    <w:p w14:paraId="33C494BE" w14:textId="77777777" w:rsidR="005037B3" w:rsidRDefault="005037B3" w:rsidP="005037B3">
      <w:pPr>
        <w:rPr>
          <w:rFonts w:ascii="Gill Sans" w:eastAsia="Gill Sans" w:hAnsi="Gill Sans" w:cs="Gill Sans"/>
        </w:rPr>
      </w:pPr>
      <w:r>
        <w:rPr>
          <w:rFonts w:ascii="Gill Sans" w:eastAsia="Gill Sans" w:hAnsi="Gill Sans" w:cs="Gill Sans"/>
        </w:rPr>
        <w:t>Deleting a program will not delete the program from the server. Deleting a program deletes your local copy. Deleting programs is helpful if you have lots of old versions on your computer and you want to clear storage space.</w:t>
      </w:r>
    </w:p>
    <w:p w14:paraId="178B0C9A" w14:textId="77777777" w:rsidR="005037B3" w:rsidRDefault="005037B3" w:rsidP="005037B3">
      <w:pPr>
        <w:pBdr>
          <w:top w:val="nil"/>
          <w:left w:val="nil"/>
          <w:bottom w:val="nil"/>
          <w:right w:val="nil"/>
          <w:between w:val="nil"/>
        </w:pBdr>
        <w:rPr>
          <w:rFonts w:ascii="Gill Sans" w:eastAsia="Gill Sans" w:hAnsi="Gill Sans" w:cs="Gill Sans"/>
          <w:b/>
          <w:color w:val="000080"/>
          <w:sz w:val="32"/>
          <w:szCs w:val="32"/>
          <w:highlight w:val="white"/>
        </w:rPr>
      </w:pPr>
    </w:p>
    <w:p w14:paraId="73BC2DC5" w14:textId="77777777" w:rsidR="00564C7A" w:rsidRDefault="005037B3" w:rsidP="00564C7A">
      <w:pPr>
        <w:keepNext/>
        <w:pBdr>
          <w:top w:val="nil"/>
          <w:left w:val="nil"/>
          <w:bottom w:val="nil"/>
          <w:right w:val="nil"/>
          <w:between w:val="nil"/>
        </w:pBdr>
        <w:jc w:val="center"/>
      </w:pPr>
      <w:r>
        <w:rPr>
          <w:rFonts w:ascii="Gill Sans" w:eastAsia="Gill Sans" w:hAnsi="Gill Sans" w:cs="Gill Sans"/>
          <w:b/>
          <w:noProof/>
          <w:color w:val="000080"/>
          <w:sz w:val="32"/>
          <w:szCs w:val="32"/>
          <w:highlight w:val="white"/>
          <w:lang w:eastAsia="en-US" w:bidi="ar-SA"/>
        </w:rPr>
        <w:drawing>
          <wp:inline distT="114300" distB="114300" distL="114300" distR="114300" wp14:anchorId="38C28A7E" wp14:editId="1E339027">
            <wp:extent cx="6190298" cy="1081007"/>
            <wp:effectExtent l="0" t="0" r="0" b="0"/>
            <wp:docPr id="7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9"/>
                    <a:srcRect l="5660" t="15521" b="62420"/>
                    <a:stretch>
                      <a:fillRect/>
                    </a:stretch>
                  </pic:blipFill>
                  <pic:spPr>
                    <a:xfrm>
                      <a:off x="0" y="0"/>
                      <a:ext cx="6190298" cy="1081007"/>
                    </a:xfrm>
                    <a:prstGeom prst="rect">
                      <a:avLst/>
                    </a:prstGeom>
                    <a:ln/>
                  </pic:spPr>
                </pic:pic>
              </a:graphicData>
            </a:graphic>
          </wp:inline>
        </w:drawing>
      </w:r>
    </w:p>
    <w:p w14:paraId="66116A23" w14:textId="52A1DF32" w:rsidR="005037B3" w:rsidRPr="00564C7A" w:rsidRDefault="00564C7A" w:rsidP="00564C7A">
      <w:pPr>
        <w:pStyle w:val="Caption"/>
        <w:jc w:val="center"/>
        <w:rPr>
          <w:rFonts w:ascii="Gill Sans" w:eastAsia="Gill Sans" w:hAnsi="Gill Sans" w:cs="Gill Sans"/>
          <w:b/>
          <w:color w:val="000080"/>
          <w:sz w:val="32"/>
          <w:szCs w:val="32"/>
          <w:highlight w:val="white"/>
        </w:rPr>
      </w:pPr>
      <w:r>
        <w:t xml:space="preserve">Figure </w:t>
      </w:r>
      <w:r w:rsidR="00B90925">
        <w:t>15</w:t>
      </w:r>
      <w:r>
        <w:t>.D- Delete Local Program</w:t>
      </w:r>
    </w:p>
    <w:p w14:paraId="4521A292" w14:textId="20E7977F" w:rsidR="005037B3" w:rsidRDefault="005037B3" w:rsidP="00316914">
      <w:pPr>
        <w:numPr>
          <w:ilvl w:val="0"/>
          <w:numId w:val="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“Program Management” </w:t>
      </w:r>
      <w:r w:rsidR="00564C7A">
        <w:rPr>
          <w:rFonts w:ascii="Gill Sans" w:eastAsia="Gill Sans" w:hAnsi="Gill Sans" w:cs="Gill Sans"/>
          <w:color w:val="000000"/>
        </w:rPr>
        <w:t>&gt; “</w:t>
      </w:r>
      <w:r>
        <w:rPr>
          <w:rFonts w:ascii="Gill Sans" w:eastAsia="Gill Sans" w:hAnsi="Gill Sans" w:cs="Gill Sans"/>
          <w:color w:val="000000"/>
        </w:rPr>
        <w:t>Delete Local Program”.</w:t>
      </w:r>
    </w:p>
    <w:p w14:paraId="36669D6C" w14:textId="77777777" w:rsidR="005037B3" w:rsidRDefault="005037B3" w:rsidP="00316914">
      <w:pPr>
        <w:numPr>
          <w:ilvl w:val="0"/>
          <w:numId w:val="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program(s) that needs to be deleted.</w:t>
      </w:r>
    </w:p>
    <w:p w14:paraId="19B1FEAB" w14:textId="77777777" w:rsidR="005037B3" w:rsidRDefault="005037B3" w:rsidP="00316914">
      <w:pPr>
        <w:numPr>
          <w:ilvl w:val="0"/>
          <w:numId w:val="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“Delete” button to save the changes.</w:t>
      </w:r>
    </w:p>
    <w:p w14:paraId="5C83B611" w14:textId="321960C2" w:rsidR="005037B3" w:rsidRDefault="005037B3" w:rsidP="00316914">
      <w:pPr>
        <w:numPr>
          <w:ilvl w:val="0"/>
          <w:numId w:val="6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You will see a confirmation message that the selected program(s) have been deleted. </w:t>
      </w:r>
    </w:p>
    <w:p w14:paraId="12A1B949" w14:textId="77777777" w:rsidR="00564C7A" w:rsidRDefault="00564C7A" w:rsidP="00564C7A">
      <w:pPr>
        <w:pBdr>
          <w:top w:val="nil"/>
          <w:left w:val="nil"/>
          <w:bottom w:val="nil"/>
          <w:right w:val="nil"/>
          <w:between w:val="nil"/>
        </w:pBdr>
        <w:ind w:left="720"/>
        <w:rPr>
          <w:rFonts w:ascii="Gill Sans" w:eastAsia="Gill Sans" w:hAnsi="Gill Sans" w:cs="Gill Sans"/>
          <w:color w:val="000000"/>
        </w:rPr>
      </w:pPr>
    </w:p>
    <w:p w14:paraId="43ECA31C"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50" w:name="_Toc57382824"/>
      <w:bookmarkStart w:id="151" w:name="_Toc57478188"/>
      <w:r>
        <w:rPr>
          <w:rFonts w:ascii="Gill Sans" w:eastAsia="Gill Sans" w:hAnsi="Gill Sans" w:cs="Gill Sans"/>
        </w:rPr>
        <w:t>Commit version</w:t>
      </w:r>
      <w:bookmarkEnd w:id="150"/>
      <w:bookmarkEnd w:id="151"/>
    </w:p>
    <w:p w14:paraId="1F20D0A4" w14:textId="564E14F6" w:rsidR="005037B3" w:rsidRPr="00D9505A" w:rsidRDefault="005037B3" w:rsidP="00564C7A">
      <w:pPr>
        <w:pBdr>
          <w:top w:val="nil"/>
          <w:left w:val="nil"/>
          <w:bottom w:val="nil"/>
          <w:right w:val="nil"/>
          <w:between w:val="nil"/>
        </w:pBdr>
        <w:shd w:val="clear" w:color="auto" w:fill="FFFFFF"/>
        <w:rPr>
          <w:color w:val="auto"/>
        </w:rPr>
      </w:pPr>
    </w:p>
    <w:p w14:paraId="1CEF92C1" w14:textId="77777777" w:rsidR="00564C7A" w:rsidRDefault="00837812" w:rsidP="00564C7A">
      <w:pPr>
        <w:keepNext/>
        <w:pBdr>
          <w:top w:val="nil"/>
          <w:left w:val="nil"/>
          <w:bottom w:val="nil"/>
          <w:right w:val="nil"/>
          <w:between w:val="nil"/>
        </w:pBdr>
        <w:spacing w:line="288" w:lineRule="auto"/>
        <w:ind w:left="720"/>
        <w:jc w:val="center"/>
      </w:pPr>
      <w:r>
        <w:rPr>
          <w:noProof/>
          <w:lang w:eastAsia="en-US" w:bidi="ar-SA"/>
        </w:rPr>
        <w:lastRenderedPageBreak/>
        <w:drawing>
          <wp:inline distT="0" distB="0" distL="0" distR="0" wp14:anchorId="1FD7DF8D" wp14:editId="3B2DDDD1">
            <wp:extent cx="5476875" cy="3390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7274" t="15683" r="3735" b="10854"/>
                    <a:stretch/>
                  </pic:blipFill>
                  <pic:spPr bwMode="auto">
                    <a:xfrm>
                      <a:off x="0" y="0"/>
                      <a:ext cx="5476875" cy="3390900"/>
                    </a:xfrm>
                    <a:prstGeom prst="rect">
                      <a:avLst/>
                    </a:prstGeom>
                    <a:ln>
                      <a:noFill/>
                    </a:ln>
                    <a:extLst>
                      <a:ext uri="{53640926-AAD7-44D8-BBD7-CCE9431645EC}">
                        <a14:shadowObscured xmlns:a14="http://schemas.microsoft.com/office/drawing/2010/main"/>
                      </a:ext>
                    </a:extLst>
                  </pic:spPr>
                </pic:pic>
              </a:graphicData>
            </a:graphic>
          </wp:inline>
        </w:drawing>
      </w:r>
    </w:p>
    <w:p w14:paraId="5EC6D418" w14:textId="1C3FB0A4" w:rsidR="005037B3" w:rsidRPr="00564C7A" w:rsidRDefault="00564C7A" w:rsidP="00564C7A">
      <w:pPr>
        <w:pStyle w:val="Caption"/>
        <w:jc w:val="center"/>
        <w:rPr>
          <w:rFonts w:ascii="Gill Sans" w:eastAsia="Gill Sans" w:hAnsi="Gill Sans" w:cs="Gill Sans"/>
          <w:color w:val="000000"/>
        </w:rPr>
      </w:pPr>
      <w:r>
        <w:t xml:space="preserve">Figure </w:t>
      </w:r>
      <w:r w:rsidR="00B90925">
        <w:t>15</w:t>
      </w:r>
      <w:r>
        <w:t>.E- Commit Version</w:t>
      </w:r>
    </w:p>
    <w:p w14:paraId="554BFBF7" w14:textId="13915323" w:rsidR="004D3D92" w:rsidRPr="004D3D92" w:rsidRDefault="004D3D92" w:rsidP="004D3D92">
      <w:pPr>
        <w:pBdr>
          <w:top w:val="nil"/>
          <w:left w:val="nil"/>
          <w:bottom w:val="nil"/>
          <w:right w:val="nil"/>
          <w:between w:val="nil"/>
        </w:pBdr>
        <w:spacing w:line="288" w:lineRule="auto"/>
        <w:rPr>
          <w:rFonts w:ascii="Gill Sans" w:eastAsia="Gill Sans" w:hAnsi="Gill Sans" w:cs="Gill Sans"/>
          <w:b/>
          <w:color w:val="000000"/>
        </w:rPr>
      </w:pPr>
      <w:r w:rsidRPr="00951D24">
        <w:rPr>
          <w:rFonts w:ascii="Gill Sans" w:eastAsia="Gill Sans" w:hAnsi="Gill Sans" w:cs="Gill Sans"/>
          <w:color w:val="000000"/>
        </w:rPr>
        <w:t>This function is available for</w:t>
      </w:r>
      <w:r>
        <w:rPr>
          <w:rFonts w:ascii="Gill Sans" w:eastAsia="Gill Sans" w:hAnsi="Gill Sans" w:cs="Gill Sans"/>
          <w:b/>
          <w:color w:val="000000"/>
        </w:rPr>
        <w:t xml:space="preserve"> </w:t>
      </w: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b/>
          <w:color w:val="000000"/>
        </w:rPr>
        <w:t>, Program Admins</w:t>
      </w:r>
      <w:r w:rsidRPr="00951D24">
        <w:rPr>
          <w:rFonts w:ascii="Gill Sans" w:eastAsia="Gill Sans" w:hAnsi="Gill Sans" w:cs="Gill Sans"/>
          <w:color w:val="000000"/>
        </w:rPr>
        <w:t xml:space="preserve"> </w:t>
      </w:r>
      <w:r>
        <w:rPr>
          <w:rFonts w:ascii="Gill Sans" w:eastAsia="Gill Sans" w:hAnsi="Gill Sans" w:cs="Gill Sans"/>
          <w:color w:val="000000"/>
        </w:rPr>
        <w:t xml:space="preserve">and </w:t>
      </w:r>
      <w:r w:rsidRPr="00951D24">
        <w:rPr>
          <w:rFonts w:ascii="Gill Sans" w:eastAsia="Gill Sans" w:hAnsi="Gill Sans" w:cs="Gill Sans"/>
          <w:b/>
          <w:color w:val="000000"/>
        </w:rPr>
        <w:t xml:space="preserve">Program </w:t>
      </w:r>
      <w:r>
        <w:rPr>
          <w:rFonts w:ascii="Gill Sans" w:eastAsia="Gill Sans" w:hAnsi="Gill Sans" w:cs="Gill Sans"/>
          <w:b/>
          <w:color w:val="000000"/>
        </w:rPr>
        <w:t>Users</w:t>
      </w:r>
      <w:r w:rsidRPr="00951D24">
        <w:rPr>
          <w:rFonts w:ascii="Gill Sans" w:eastAsia="Gill Sans" w:hAnsi="Gill Sans" w:cs="Gill Sans"/>
          <w:b/>
          <w:color w:val="000000"/>
        </w:rPr>
        <w:t>.</w:t>
      </w:r>
    </w:p>
    <w:p w14:paraId="0CC392E2" w14:textId="145328AC"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color w:val="000000"/>
        </w:rPr>
        <w:t xml:space="preserve">The purpose of the Commit Version is to allow users to sync the most up-to-date supply plan data to the server &amp; submit final supply plans for the supply plans to be synced to the ERP System. It will </w:t>
      </w:r>
      <w:r>
        <w:rPr>
          <w:rFonts w:ascii="Gill Sans" w:eastAsia="Gill Sans" w:hAnsi="Gill Sans" w:cs="Gill Sans"/>
        </w:rPr>
        <w:t>compare</w:t>
      </w:r>
      <w:r>
        <w:rPr>
          <w:rFonts w:ascii="Gill Sans" w:eastAsia="Gill Sans" w:hAnsi="Gill Sans" w:cs="Gill Sans"/>
          <w:color w:val="000000"/>
        </w:rPr>
        <w:t xml:space="preserve"> supply plan details from the "Local / offline version" with the "Live /Online version." It is important to note that users are only able to commit a Supply Plan as a Final Version if all Problems within the QAT Problem List have been closed through data entry or “Addressed” with an explanatory note.</w:t>
      </w:r>
    </w:p>
    <w:p w14:paraId="45E6ACBC" w14:textId="77777777"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p>
    <w:p w14:paraId="3D7D90D3" w14:textId="1A8B6CCC" w:rsidR="005037B3" w:rsidRDefault="005037B3" w:rsidP="005037B3">
      <w:pPr>
        <w:pBdr>
          <w:top w:val="nil"/>
          <w:left w:val="nil"/>
          <w:bottom w:val="nil"/>
          <w:right w:val="nil"/>
          <w:between w:val="nil"/>
        </w:pBdr>
        <w:shd w:val="clear" w:color="auto" w:fill="FFFFFF"/>
        <w:rPr>
          <w:rFonts w:ascii="Gill Sans" w:eastAsia="Gill Sans" w:hAnsi="Gill Sans" w:cs="Gill Sans"/>
          <w:color w:val="000000"/>
          <w:highlight w:val="yellow"/>
        </w:rPr>
      </w:pPr>
      <w:r>
        <w:rPr>
          <w:rFonts w:ascii="Gill Sans" w:eastAsia="Gill Sans" w:hAnsi="Gill Sans" w:cs="Gill Sans"/>
          <w:color w:val="000000"/>
        </w:rPr>
        <w:t xml:space="preserve">Legend Explanation: </w:t>
      </w:r>
    </w:p>
    <w:p w14:paraId="1529B10B" w14:textId="77777777" w:rsidR="005037B3" w:rsidRDefault="005037B3" w:rsidP="00316914">
      <w:pPr>
        <w:numPr>
          <w:ilvl w:val="0"/>
          <w:numId w:val="62"/>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color w:val="000000"/>
          <w:shd w:val="clear" w:color="auto" w:fill="EBF1DD"/>
        </w:rPr>
        <w:t>G</w:t>
      </w:r>
      <w:sdt>
        <w:sdtPr>
          <w:tag w:val="goog_rdk_65"/>
          <w:id w:val="-270007982"/>
        </w:sdtPr>
        <w:sdtContent>
          <w:r w:rsidRPr="00466344">
            <w:rPr>
              <w:rFonts w:ascii="Gill Sans" w:eastAsia="Gill Sans" w:hAnsi="Gill Sans" w:cs="Gill Sans"/>
              <w:color w:val="000000"/>
              <w:shd w:val="clear" w:color="auto" w:fill="EBF1DD"/>
            </w:rPr>
            <w:t>reen</w:t>
          </w:r>
        </w:sdtContent>
      </w:sdt>
      <w:r>
        <w:rPr>
          <w:rFonts w:ascii="Gill Sans" w:eastAsia="Gill Sans" w:hAnsi="Gill Sans" w:cs="Gill Sans"/>
          <w:color w:val="000000"/>
        </w:rPr>
        <w:t xml:space="preserve">: represents a change that has been made in the local/offline version; by committing your program, it will save and sync that new data to the online server as a new version. </w:t>
      </w:r>
    </w:p>
    <w:p w14:paraId="7B79A3EC" w14:textId="77777777" w:rsidR="005037B3" w:rsidRDefault="005037B3" w:rsidP="00316914">
      <w:pPr>
        <w:numPr>
          <w:ilvl w:val="0"/>
          <w:numId w:val="62"/>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color w:val="000000"/>
          <w:shd w:val="clear" w:color="auto" w:fill="DBE5F1"/>
        </w:rPr>
        <w:t>Light blue</w:t>
      </w:r>
      <w:r>
        <w:rPr>
          <w:rFonts w:ascii="Gill Sans" w:eastAsia="Gill Sans" w:hAnsi="Gill Sans" w:cs="Gill Sans"/>
          <w:color w:val="000000"/>
        </w:rPr>
        <w:t xml:space="preserve">: represents a change made by another user that has already been committed to the live/online version; by committing your program, </w:t>
      </w:r>
      <w:sdt>
        <w:sdtPr>
          <w:tag w:val="goog_rdk_66"/>
          <w:id w:val="-211417933"/>
        </w:sdtPr>
        <w:sdtContent/>
      </w:sdt>
      <w:r>
        <w:rPr>
          <w:rFonts w:ascii="Gill Sans" w:eastAsia="Gill Sans" w:hAnsi="Gill Sans" w:cs="Gill Sans"/>
          <w:color w:val="000000"/>
        </w:rPr>
        <w:t xml:space="preserve">it will overwrite the live/online version with your new version. </w:t>
      </w:r>
    </w:p>
    <w:p w14:paraId="04928608" w14:textId="68DF7110" w:rsidR="005037B3" w:rsidRPr="00D9505A" w:rsidRDefault="005037B3" w:rsidP="00316914">
      <w:pPr>
        <w:numPr>
          <w:ilvl w:val="0"/>
          <w:numId w:val="62"/>
        </w:numPr>
        <w:pBdr>
          <w:top w:val="nil"/>
          <w:left w:val="nil"/>
          <w:bottom w:val="nil"/>
          <w:right w:val="nil"/>
          <w:between w:val="nil"/>
        </w:pBdr>
        <w:shd w:val="clear" w:color="auto" w:fill="FFFFFF"/>
        <w:rPr>
          <w:rFonts w:ascii="Gill Sans" w:eastAsia="Gill Sans" w:hAnsi="Gill Sans" w:cs="Gill Sans"/>
          <w:color w:val="auto"/>
        </w:rPr>
      </w:pPr>
      <w:r>
        <w:rPr>
          <w:rFonts w:ascii="Gill Sans" w:eastAsia="Gill Sans" w:hAnsi="Gill Sans" w:cs="Gill Sans"/>
          <w:color w:val="000000"/>
          <w:shd w:val="clear" w:color="auto" w:fill="FFFF99"/>
        </w:rPr>
        <w:t>Yellow</w:t>
      </w:r>
      <w:r>
        <w:rPr>
          <w:rFonts w:ascii="Gill Sans" w:eastAsia="Gill Sans" w:hAnsi="Gill Sans" w:cs="Gill Sans"/>
          <w:color w:val="000000"/>
        </w:rPr>
        <w:t>: represents a conflict in data between the local/offline version and the live/online version for the same data cell. You must resolve these yellow conflicts, by right clicking “Resolve Conflict” and choosing whether to keep the local/offline version or the live/online versions.</w:t>
      </w:r>
      <w:sdt>
        <w:sdtPr>
          <w:tag w:val="goog_rdk_67"/>
          <w:id w:val="2090115062"/>
          <w:showingPlcHdr/>
        </w:sdtPr>
        <w:sdtContent>
          <w:r w:rsidR="003C25AA">
            <w:t xml:space="preserve">     </w:t>
          </w:r>
        </w:sdtContent>
      </w:sdt>
    </w:p>
    <w:p w14:paraId="042C8699" w14:textId="77777777" w:rsidR="005037B3" w:rsidRDefault="005037B3" w:rsidP="005037B3">
      <w:pPr>
        <w:pBdr>
          <w:top w:val="nil"/>
          <w:left w:val="nil"/>
          <w:bottom w:val="nil"/>
          <w:right w:val="nil"/>
          <w:between w:val="nil"/>
        </w:pBdr>
        <w:rPr>
          <w:rFonts w:ascii="Gill Sans" w:eastAsia="Gill Sans" w:hAnsi="Gill Sans" w:cs="Gill Sans"/>
          <w:b/>
        </w:rPr>
      </w:pPr>
    </w:p>
    <w:p w14:paraId="3B345D12" w14:textId="77777777" w:rsidR="005037B3" w:rsidRDefault="005037B3" w:rsidP="00316914">
      <w:pPr>
        <w:pStyle w:val="Heading2"/>
        <w:numPr>
          <w:ilvl w:val="0"/>
          <w:numId w:val="150"/>
        </w:numPr>
        <w:pBdr>
          <w:top w:val="nil"/>
          <w:left w:val="nil"/>
          <w:bottom w:val="nil"/>
          <w:right w:val="nil"/>
          <w:between w:val="nil"/>
        </w:pBdr>
        <w:rPr>
          <w:rFonts w:ascii="Gill Sans" w:eastAsia="Gill Sans" w:hAnsi="Gill Sans" w:cs="Gill Sans"/>
        </w:rPr>
      </w:pPr>
      <w:bookmarkStart w:id="152" w:name="_Supply_Plan_Version"/>
      <w:bookmarkStart w:id="153" w:name="_Toc57382825"/>
      <w:bookmarkStart w:id="154" w:name="_Toc57478189"/>
      <w:bookmarkEnd w:id="152"/>
      <w:r>
        <w:rPr>
          <w:rFonts w:ascii="Gill Sans" w:eastAsia="Gill Sans" w:hAnsi="Gill Sans" w:cs="Gill Sans"/>
        </w:rPr>
        <w:lastRenderedPageBreak/>
        <w:t>Supply Plan Version and Review</w:t>
      </w:r>
      <w:bookmarkEnd w:id="153"/>
      <w:bookmarkEnd w:id="154"/>
      <w:r>
        <w:rPr>
          <w:rFonts w:ascii="Gill Sans" w:eastAsia="Gill Sans" w:hAnsi="Gill Sans" w:cs="Gill Sans"/>
          <w:color w:val="000099"/>
          <w:sz w:val="28"/>
          <w:szCs w:val="28"/>
        </w:rPr>
        <w:t xml:space="preserve">  </w:t>
      </w:r>
    </w:p>
    <w:p w14:paraId="51A0732A" w14:textId="3AAEDC14" w:rsidR="004D3D92" w:rsidRPr="004D3D92" w:rsidRDefault="004D3D92" w:rsidP="004D3D92">
      <w:pPr>
        <w:pBdr>
          <w:top w:val="nil"/>
          <w:left w:val="nil"/>
          <w:bottom w:val="nil"/>
          <w:right w:val="nil"/>
          <w:between w:val="nil"/>
        </w:pBdr>
        <w:spacing w:line="288" w:lineRule="auto"/>
        <w:rPr>
          <w:rFonts w:ascii="Gill Sans" w:eastAsia="Gill Sans" w:hAnsi="Gill Sans" w:cs="Gill Sans"/>
          <w:b/>
          <w:color w:val="000000"/>
        </w:rPr>
      </w:pPr>
      <w:r w:rsidRPr="004D3D92">
        <w:rPr>
          <w:rFonts w:ascii="Gill Sans" w:eastAsia="Gill Sans" w:hAnsi="Gill Sans" w:cs="Gill Sans"/>
          <w:color w:val="000000"/>
        </w:rPr>
        <w:t>This function is available for</w:t>
      </w:r>
      <w:r w:rsidRPr="004D3D92">
        <w:rPr>
          <w:rFonts w:ascii="Gill Sans" w:eastAsia="Gill Sans" w:hAnsi="Gill Sans" w:cs="Gill Sans"/>
          <w:b/>
          <w:color w:val="000000"/>
        </w:rPr>
        <w:t xml:space="preserve"> Application</w:t>
      </w:r>
      <w:r w:rsidRPr="004D3D92">
        <w:rPr>
          <w:rFonts w:ascii="Gill Sans" w:eastAsia="Gill Sans" w:hAnsi="Gill Sans" w:cs="Gill Sans"/>
          <w:color w:val="000000"/>
        </w:rPr>
        <w:t xml:space="preserve"> </w:t>
      </w:r>
      <w:r w:rsidRPr="004D3D92">
        <w:rPr>
          <w:rFonts w:ascii="Gill Sans" w:eastAsia="Gill Sans" w:hAnsi="Gill Sans" w:cs="Gill Sans"/>
          <w:b/>
          <w:color w:val="000000"/>
        </w:rPr>
        <w:t>Admins, Realm Admins</w:t>
      </w:r>
      <w:r>
        <w:rPr>
          <w:rFonts w:ascii="Gill Sans" w:eastAsia="Gill Sans" w:hAnsi="Gill Sans" w:cs="Gill Sans"/>
          <w:b/>
          <w:color w:val="000000"/>
        </w:rPr>
        <w:t xml:space="preserve"> </w:t>
      </w:r>
      <w:r w:rsidRPr="004D3D92">
        <w:rPr>
          <w:rFonts w:ascii="Gill Sans" w:eastAsia="Gill Sans" w:hAnsi="Gill Sans" w:cs="Gill Sans"/>
          <w:color w:val="000000"/>
        </w:rPr>
        <w:t xml:space="preserve">and </w:t>
      </w:r>
      <w:r>
        <w:rPr>
          <w:rFonts w:ascii="Gill Sans" w:eastAsia="Gill Sans" w:hAnsi="Gill Sans" w:cs="Gill Sans"/>
          <w:b/>
          <w:color w:val="000000"/>
        </w:rPr>
        <w:t>Supply Plan Reviewers</w:t>
      </w:r>
      <w:r w:rsidRPr="004D3D92">
        <w:rPr>
          <w:rFonts w:ascii="Gill Sans" w:eastAsia="Gill Sans" w:hAnsi="Gill Sans" w:cs="Gill Sans"/>
          <w:b/>
          <w:color w:val="000000"/>
        </w:rPr>
        <w:t>.</w:t>
      </w:r>
    </w:p>
    <w:p w14:paraId="62E34BEF" w14:textId="77777777" w:rsidR="005037B3" w:rsidRDefault="005037B3" w:rsidP="004D3D92">
      <w:pPr>
        <w:keepNext/>
        <w:widowControl w:val="0"/>
        <w:pBdr>
          <w:top w:val="nil"/>
          <w:left w:val="nil"/>
          <w:bottom w:val="nil"/>
          <w:right w:val="nil"/>
          <w:between w:val="nil"/>
        </w:pBdr>
        <w:rPr>
          <w:rFonts w:ascii="Gill Sans" w:eastAsia="Gill Sans" w:hAnsi="Gill Sans" w:cs="Gill Sans"/>
          <w:b/>
          <w:color w:val="000000"/>
          <w:highlight w:val="white"/>
        </w:rPr>
      </w:pPr>
    </w:p>
    <w:p w14:paraId="14BC0557" w14:textId="77777777" w:rsidR="00B90925" w:rsidRDefault="006037BC" w:rsidP="00B90925">
      <w:pPr>
        <w:keepNext/>
        <w:widowControl w:val="0"/>
        <w:pBdr>
          <w:top w:val="nil"/>
          <w:left w:val="nil"/>
          <w:bottom w:val="nil"/>
          <w:right w:val="nil"/>
          <w:between w:val="nil"/>
        </w:pBdr>
      </w:pPr>
      <w:r>
        <w:rPr>
          <w:noProof/>
          <w:lang w:eastAsia="en-US" w:bidi="ar-SA"/>
        </w:rPr>
        <w:drawing>
          <wp:inline distT="0" distB="0" distL="0" distR="0" wp14:anchorId="5E84FF4B" wp14:editId="69A376DC">
            <wp:extent cx="6154420" cy="1801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54420" cy="1801495"/>
                    </a:xfrm>
                    <a:prstGeom prst="rect">
                      <a:avLst/>
                    </a:prstGeom>
                  </pic:spPr>
                </pic:pic>
              </a:graphicData>
            </a:graphic>
          </wp:inline>
        </w:drawing>
      </w:r>
    </w:p>
    <w:p w14:paraId="2AB534F3" w14:textId="1203B67F" w:rsidR="005037B3" w:rsidRPr="00B90925" w:rsidRDefault="00B90925" w:rsidP="00B90925">
      <w:pPr>
        <w:pStyle w:val="Caption"/>
        <w:jc w:val="center"/>
        <w:rPr>
          <w:rFonts w:ascii="Gill Sans" w:eastAsia="Gill Sans" w:hAnsi="Gill Sans" w:cs="Gill Sans"/>
          <w:b/>
          <w:color w:val="000000"/>
          <w:highlight w:val="white"/>
        </w:rPr>
      </w:pPr>
      <w:r>
        <w:t xml:space="preserve">Figure 15.F- </w:t>
      </w:r>
      <w:r w:rsidRPr="00193C17">
        <w:t>Supply Plan Version and Review</w:t>
      </w:r>
    </w:p>
    <w:p w14:paraId="04BD0966"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“Program Management” in the sidebar menu.</w:t>
      </w:r>
    </w:p>
    <w:p w14:paraId="631E4D98"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“Supply Plan Version and Review” and the above screen will be displayed.</w:t>
      </w:r>
    </w:p>
    <w:p w14:paraId="1C939B42"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Report Period, Country, Program, Version Type, and Status.</w:t>
      </w:r>
    </w:p>
    <w:p w14:paraId="65B8010D"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Supply Plan Reviewer can verify and change the status of the Supply Plan (i.e. Approving or Rejecting), however they must provide notes when updating a Program Status.</w:t>
      </w:r>
    </w:p>
    <w:p w14:paraId="5F0D33E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88CF924" w14:textId="086F74D7" w:rsidR="005037B3" w:rsidRDefault="006037BC" w:rsidP="005037B3">
      <w:pPr>
        <w:pBdr>
          <w:top w:val="nil"/>
          <w:left w:val="nil"/>
          <w:bottom w:val="nil"/>
          <w:right w:val="nil"/>
          <w:between w:val="nil"/>
        </w:pBdr>
        <w:jc w:val="center"/>
        <w:rPr>
          <w:rFonts w:ascii="Gill Sans" w:eastAsia="Gill Sans" w:hAnsi="Gill Sans" w:cs="Gill Sans"/>
          <w:color w:val="000000"/>
        </w:rPr>
      </w:pPr>
      <w:r>
        <w:rPr>
          <w:noProof/>
          <w:lang w:eastAsia="en-US" w:bidi="ar-SA"/>
        </w:rPr>
        <w:drawing>
          <wp:inline distT="0" distB="0" distL="0" distR="0" wp14:anchorId="36E21653" wp14:editId="3F13D141">
            <wp:extent cx="5400675"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274" t="21666" r="4973" b="28808"/>
                    <a:stretch/>
                  </pic:blipFill>
                  <pic:spPr bwMode="auto">
                    <a:xfrm>
                      <a:off x="0" y="0"/>
                      <a:ext cx="5400675" cy="2286000"/>
                    </a:xfrm>
                    <a:prstGeom prst="rect">
                      <a:avLst/>
                    </a:prstGeom>
                    <a:ln>
                      <a:noFill/>
                    </a:ln>
                    <a:extLst>
                      <a:ext uri="{53640926-AAD7-44D8-BBD7-CCE9431645EC}">
                        <a14:shadowObscured xmlns:a14="http://schemas.microsoft.com/office/drawing/2010/main"/>
                      </a:ext>
                    </a:extLst>
                  </pic:spPr>
                </pic:pic>
              </a:graphicData>
            </a:graphic>
          </wp:inline>
        </w:drawing>
      </w:r>
    </w:p>
    <w:p w14:paraId="42BAC765" w14:textId="5D18E08A" w:rsidR="005037B3" w:rsidRPr="00B90925" w:rsidRDefault="00B90925" w:rsidP="00B90925">
      <w:pPr>
        <w:pStyle w:val="Caption"/>
        <w:jc w:val="center"/>
        <w:rPr>
          <w:rFonts w:ascii="Gill Sans" w:eastAsia="Gill Sans" w:hAnsi="Gill Sans" w:cs="Gill Sans"/>
          <w:b/>
          <w:color w:val="000000"/>
          <w:highlight w:val="white"/>
        </w:rPr>
      </w:pPr>
      <w:r>
        <w:t xml:space="preserve">Figure 15.F- </w:t>
      </w:r>
      <w:r w:rsidRPr="00193C17">
        <w:t>Supply Plan Version and Review</w:t>
      </w:r>
    </w:p>
    <w:p w14:paraId="12804656" w14:textId="77777777" w:rsidR="005037B3" w:rsidRDefault="005037B3" w:rsidP="00316914">
      <w:pPr>
        <w:numPr>
          <w:ilvl w:val="0"/>
          <w:numId w:val="19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that submitted the supply plan for review will be notified when their submission is either Approved or Rejected.</w:t>
      </w:r>
      <w:r>
        <w:rPr>
          <w:rFonts w:ascii="Gill Sans" w:eastAsia="Gill Sans" w:hAnsi="Gill Sans" w:cs="Gill Sans"/>
        </w:rPr>
        <w:t xml:space="preserve"> </w:t>
      </w:r>
      <w:r>
        <w:rPr>
          <w:rFonts w:ascii="Gill Sans" w:eastAsia="Gill Sans" w:hAnsi="Gill Sans" w:cs="Gill Sans"/>
          <w:color w:val="000000"/>
        </w:rPr>
        <w:t xml:space="preserve">The user can also download the report in PDF and CSV. </w:t>
      </w:r>
    </w:p>
    <w:p w14:paraId="5E170025"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55" w:name="_Toc57382826"/>
      <w:bookmarkStart w:id="156" w:name="_Toc57478190"/>
      <w:r>
        <w:rPr>
          <w:rFonts w:ascii="Gill Sans" w:eastAsia="Gill Sans" w:hAnsi="Gill Sans" w:cs="Gill Sans"/>
          <w:color w:val="CC0000"/>
        </w:rPr>
        <w:lastRenderedPageBreak/>
        <w:t>Handling Procurement Agents</w:t>
      </w:r>
      <w:bookmarkEnd w:id="155"/>
      <w:bookmarkEnd w:id="156"/>
      <w:r>
        <w:rPr>
          <w:rFonts w:ascii="Gill Sans" w:eastAsia="Gill Sans" w:hAnsi="Gill Sans" w:cs="Gill Sans"/>
          <w:color w:val="CC0000"/>
        </w:rPr>
        <w:t xml:space="preserve"> </w:t>
      </w:r>
      <w:r>
        <w:rPr>
          <w:rFonts w:ascii="Gill Sans" w:eastAsia="Gill Sans" w:hAnsi="Gill Sans" w:cs="Gill Sans"/>
          <w:sz w:val="32"/>
          <w:szCs w:val="32"/>
        </w:rPr>
        <w:t xml:space="preserve"> </w:t>
      </w:r>
    </w:p>
    <w:p w14:paraId="336D8068" w14:textId="7F9B38B0" w:rsidR="005037B3" w:rsidRDefault="005037B3" w:rsidP="00FB76A0">
      <w:pPr>
        <w:pBdr>
          <w:top w:val="nil"/>
          <w:left w:val="nil"/>
          <w:bottom w:val="nil"/>
          <w:right w:val="nil"/>
          <w:between w:val="nil"/>
        </w:pBdr>
        <w:ind w:left="360"/>
        <w:rPr>
          <w:rFonts w:ascii="Gill Sans" w:eastAsia="Gill Sans" w:hAnsi="Gill Sans" w:cs="Gill Sans"/>
          <w:color w:val="000000"/>
          <w:highlight w:val="yellow"/>
        </w:rPr>
      </w:pPr>
      <w:r>
        <w:rPr>
          <w:rFonts w:ascii="Gill Sans" w:eastAsia="Gill Sans" w:hAnsi="Gill Sans" w:cs="Gill Sans"/>
          <w:color w:val="000000"/>
        </w:rPr>
        <w:t>A Procurement Agent selects the vendors, establishes payment terms, strategic vetting, selection, the negotiation of contracts and actual purchasing of goods that are shipped to a program. Procurement Agents are generally hired by the agency funding a particular shipment (</w:t>
      </w:r>
      <w:r>
        <w:rPr>
          <w:rFonts w:ascii="Gill Sans" w:eastAsia="Gill Sans" w:hAnsi="Gill Sans" w:cs="Gill Sans"/>
        </w:rPr>
        <w:t>a “Funding</w:t>
      </w:r>
      <w:r>
        <w:rPr>
          <w:rFonts w:ascii="Gill Sans" w:eastAsia="Gill Sans" w:hAnsi="Gill Sans" w:cs="Gill Sans"/>
          <w:color w:val="000000"/>
        </w:rPr>
        <w:t xml:space="preserve"> Source” in QAT) and identified by the Program-level user when planning a shipment. Pro</w:t>
      </w:r>
      <w:r w:rsidR="00FC7B3F">
        <w:rPr>
          <w:rFonts w:ascii="Gill Sans" w:eastAsia="Gill Sans" w:hAnsi="Gill Sans" w:cs="Gill Sans"/>
          <w:color w:val="000000"/>
        </w:rPr>
        <w:t xml:space="preserve">curement Agents are managed by </w:t>
      </w:r>
      <w:r w:rsidR="00FC7B3F" w:rsidRPr="00FC7B3F">
        <w:rPr>
          <w:rFonts w:ascii="Gill Sans" w:eastAsia="Gill Sans" w:hAnsi="Gill Sans" w:cs="Gill Sans"/>
          <w:b/>
          <w:color w:val="000000"/>
        </w:rPr>
        <w:t xml:space="preserve">Application Level Admin </w:t>
      </w:r>
      <w:r w:rsidR="00FC7B3F" w:rsidRPr="00FC7B3F">
        <w:rPr>
          <w:rFonts w:ascii="Gill Sans" w:eastAsia="Gill Sans" w:hAnsi="Gill Sans" w:cs="Gill Sans"/>
          <w:color w:val="000000"/>
        </w:rPr>
        <w:t>and</w:t>
      </w:r>
      <w:r w:rsidRPr="00FC7B3F">
        <w:rPr>
          <w:rFonts w:ascii="Gill Sans" w:eastAsia="Gill Sans" w:hAnsi="Gill Sans" w:cs="Gill Sans"/>
          <w:b/>
          <w:color w:val="000000"/>
        </w:rPr>
        <w:t xml:space="preserve"> Realm Level Administrator</w:t>
      </w:r>
      <w:r w:rsidR="00FC7B3F">
        <w:rPr>
          <w:rFonts w:ascii="Gill Sans" w:eastAsia="Gill Sans" w:hAnsi="Gill Sans" w:cs="Gill Sans"/>
          <w:color w:val="000000"/>
        </w:rPr>
        <w:t>.</w:t>
      </w:r>
    </w:p>
    <w:p w14:paraId="0AE3DE0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2626A31" w14:textId="77777777" w:rsidR="00FB76A0" w:rsidRDefault="006458BC" w:rsidP="00FB76A0">
      <w:pPr>
        <w:keepNext/>
        <w:pBdr>
          <w:top w:val="nil"/>
          <w:left w:val="nil"/>
          <w:bottom w:val="nil"/>
          <w:right w:val="nil"/>
          <w:between w:val="nil"/>
        </w:pBdr>
        <w:jc w:val="center"/>
      </w:pPr>
      <w:r>
        <w:rPr>
          <w:noProof/>
          <w:lang w:eastAsia="en-US" w:bidi="ar-SA"/>
        </w:rPr>
        <w:drawing>
          <wp:inline distT="0" distB="0" distL="0" distR="0" wp14:anchorId="781BB538" wp14:editId="764F83B3">
            <wp:extent cx="5562600" cy="3324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726" t="16921" r="3890" b="11060"/>
                    <a:stretch/>
                  </pic:blipFill>
                  <pic:spPr bwMode="auto">
                    <a:xfrm>
                      <a:off x="0" y="0"/>
                      <a:ext cx="5562600" cy="3324225"/>
                    </a:xfrm>
                    <a:prstGeom prst="rect">
                      <a:avLst/>
                    </a:prstGeom>
                    <a:ln>
                      <a:noFill/>
                    </a:ln>
                    <a:extLst>
                      <a:ext uri="{53640926-AAD7-44D8-BBD7-CCE9431645EC}">
                        <a14:shadowObscured xmlns:a14="http://schemas.microsoft.com/office/drawing/2010/main"/>
                      </a:ext>
                    </a:extLst>
                  </pic:spPr>
                </pic:pic>
              </a:graphicData>
            </a:graphic>
          </wp:inline>
        </w:drawing>
      </w:r>
    </w:p>
    <w:p w14:paraId="0CD4820F" w14:textId="063DD938" w:rsidR="005037B3" w:rsidRDefault="00FB76A0" w:rsidP="00FB76A0">
      <w:pPr>
        <w:pStyle w:val="Caption"/>
        <w:jc w:val="center"/>
        <w:rPr>
          <w:rFonts w:ascii="Gill Sans" w:eastAsia="Gill Sans" w:hAnsi="Gill Sans" w:cs="Gill Sans"/>
          <w:color w:val="000000"/>
        </w:rPr>
      </w:pPr>
      <w:r>
        <w:t>Figure 16- Procurement Agent</w:t>
      </w:r>
    </w:p>
    <w:p w14:paraId="4F8E34CB" w14:textId="77777777" w:rsidR="005037B3" w:rsidRDefault="005037B3" w:rsidP="00316914">
      <w:pPr>
        <w:numPr>
          <w:ilvl w:val="0"/>
          <w:numId w:val="17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above screen shows Procurement Agent Names and codes.</w:t>
      </w:r>
    </w:p>
    <w:p w14:paraId="1D8C2431" w14:textId="77777777" w:rsidR="005037B3" w:rsidRDefault="005037B3" w:rsidP="00316914">
      <w:pPr>
        <w:numPr>
          <w:ilvl w:val="0"/>
          <w:numId w:val="17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“Realm Level Masters” from the sidebar menu.</w:t>
      </w:r>
    </w:p>
    <w:p w14:paraId="24553A7A" w14:textId="532EE3EE" w:rsidR="005037B3" w:rsidRDefault="005037B3" w:rsidP="00316914">
      <w:pPr>
        <w:numPr>
          <w:ilvl w:val="0"/>
          <w:numId w:val="17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“Procurement Agent”.</w:t>
      </w:r>
    </w:p>
    <w:p w14:paraId="74B12984" w14:textId="77777777" w:rsidR="005037B3" w:rsidRDefault="005037B3" w:rsidP="00316914">
      <w:pPr>
        <w:numPr>
          <w:ilvl w:val="0"/>
          <w:numId w:val="17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Realm and click on the “Go” button.</w:t>
      </w:r>
    </w:p>
    <w:p w14:paraId="4B92ACEE"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55010997"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rPr>
        <w:t>Note: applicable only when multiple realms are assigned to the user.</w:t>
      </w:r>
    </w:p>
    <w:p w14:paraId="23D9CB9C"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7564ECC5" w14:textId="77777777" w:rsidR="005037B3" w:rsidRDefault="005037B3" w:rsidP="005037B3">
      <w:pPr>
        <w:pBdr>
          <w:top w:val="nil"/>
          <w:left w:val="nil"/>
          <w:bottom w:val="nil"/>
          <w:right w:val="nil"/>
          <w:between w:val="nil"/>
        </w:pBdr>
        <w:rPr>
          <w:rFonts w:ascii="Gill Sans" w:eastAsia="Gill Sans" w:hAnsi="Gill Sans" w:cs="Gill Sans"/>
          <w:b/>
        </w:rPr>
      </w:pPr>
    </w:p>
    <w:p w14:paraId="3BDC3E3F"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Procurement Agent</w:t>
      </w:r>
    </w:p>
    <w:p w14:paraId="0B4CDA52"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565A80A8" w14:textId="77777777" w:rsidR="00FB76A0" w:rsidRDefault="006458BC" w:rsidP="00FB76A0">
      <w:pPr>
        <w:keepNext/>
        <w:pBdr>
          <w:top w:val="nil"/>
          <w:left w:val="nil"/>
          <w:bottom w:val="nil"/>
          <w:right w:val="nil"/>
          <w:between w:val="nil"/>
        </w:pBdr>
        <w:jc w:val="center"/>
      </w:pPr>
      <w:r>
        <w:rPr>
          <w:noProof/>
          <w:lang w:eastAsia="en-US" w:bidi="ar-SA"/>
        </w:rPr>
        <w:lastRenderedPageBreak/>
        <w:drawing>
          <wp:inline distT="0" distB="0" distL="0" distR="0" wp14:anchorId="6A69C1F2" wp14:editId="637C691B">
            <wp:extent cx="4352925" cy="4705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52925" cy="4705350"/>
                    </a:xfrm>
                    <a:prstGeom prst="rect">
                      <a:avLst/>
                    </a:prstGeom>
                  </pic:spPr>
                </pic:pic>
              </a:graphicData>
            </a:graphic>
          </wp:inline>
        </w:drawing>
      </w:r>
    </w:p>
    <w:p w14:paraId="7934B92F" w14:textId="42DB96FD" w:rsidR="005037B3" w:rsidRPr="00FB76A0" w:rsidRDefault="00FB76A0" w:rsidP="00FB76A0">
      <w:pPr>
        <w:pStyle w:val="Caption"/>
        <w:jc w:val="center"/>
        <w:rPr>
          <w:rFonts w:ascii="Gill Sans" w:eastAsia="Gill Sans" w:hAnsi="Gill Sans" w:cs="Gill Sans"/>
          <w:color w:val="000000"/>
        </w:rPr>
      </w:pPr>
      <w:r>
        <w:t>Figure 16</w:t>
      </w:r>
      <w:r w:rsidR="00081F97">
        <w:t>.a</w:t>
      </w:r>
      <w:r>
        <w:t>- Add Procurement Agent</w:t>
      </w:r>
    </w:p>
    <w:p w14:paraId="76B13BC7"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On the Procurement Agent List, go to the top right corner of the screen.</w:t>
      </w:r>
    </w:p>
    <w:p w14:paraId="084F3D4E"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blue “add” button. </w:t>
      </w:r>
    </w:p>
    <w:p w14:paraId="62EF7E20"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screen showing “Add Procurement Agent” will be seen.</w:t>
      </w:r>
    </w:p>
    <w:p w14:paraId="18C67296"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details.</w:t>
      </w:r>
    </w:p>
    <w:p w14:paraId="1026999F" w14:textId="77777777" w:rsidR="005037B3" w:rsidRDefault="005037B3" w:rsidP="00316914">
      <w:pPr>
        <w:numPr>
          <w:ilvl w:val="0"/>
          <w:numId w:val="1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 to save the changes.</w:t>
      </w:r>
      <w:r>
        <w:rPr>
          <w:rFonts w:ascii="Gill Sans" w:eastAsia="Gill Sans" w:hAnsi="Gill Sans" w:cs="Gill Sans"/>
          <w:color w:val="000000"/>
          <w:sz w:val="20"/>
          <w:szCs w:val="20"/>
        </w:rPr>
        <w:t xml:space="preserve">   </w:t>
      </w:r>
    </w:p>
    <w:p w14:paraId="33E013EC"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3965EF54" w14:textId="18BD1D33" w:rsidR="005037B3" w:rsidRDefault="005037B3" w:rsidP="005037B3">
      <w:pPr>
        <w:pBdr>
          <w:top w:val="nil"/>
          <w:left w:val="nil"/>
          <w:bottom w:val="nil"/>
          <w:right w:val="nil"/>
          <w:between w:val="nil"/>
        </w:pBdr>
        <w:rPr>
          <w:rFonts w:ascii="Gill Sans" w:eastAsia="Gill Sans" w:hAnsi="Gill Sans" w:cs="Gill Sans"/>
          <w:sz w:val="20"/>
          <w:szCs w:val="20"/>
        </w:rPr>
      </w:pPr>
    </w:p>
    <w:p w14:paraId="169B49E0"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Details to know before mapping the planning/procurement unit</w:t>
      </w:r>
    </w:p>
    <w:p w14:paraId="5E6DE07A"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7"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4819"/>
        <w:gridCol w:w="4818"/>
      </w:tblGrid>
      <w:tr w:rsidR="005037B3" w14:paraId="6EB91A17"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8499AD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Procurement Agent</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C4E60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Procurement Agent is responsible for buying high quality items for clients at the lowest possible price and in the correct amount.</w:t>
            </w:r>
          </w:p>
        </w:tc>
      </w:tr>
      <w:tr w:rsidR="005037B3" w14:paraId="3DD940D5"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E2AE14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SKU Code</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E10996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Stock Keeping Unit Code is a feature used to identify specific products and often </w:t>
            </w:r>
            <w:r>
              <w:rPr>
                <w:rFonts w:ascii="Gill Sans" w:eastAsia="Gill Sans" w:hAnsi="Gill Sans" w:cs="Gill Sans"/>
              </w:rPr>
              <w:t>printed</w:t>
            </w:r>
            <w:r>
              <w:rPr>
                <w:rFonts w:ascii="Gill Sans" w:eastAsia="Gill Sans" w:hAnsi="Gill Sans" w:cs="Gill Sans"/>
                <w:color w:val="000000"/>
              </w:rPr>
              <w:t xml:space="preserve"> on the product and case labels. barcodes may be </w:t>
            </w:r>
            <w:r>
              <w:rPr>
                <w:rFonts w:ascii="Gill Sans" w:eastAsia="Gill Sans" w:hAnsi="Gill Sans" w:cs="Gill Sans"/>
              </w:rPr>
              <w:t>printed</w:t>
            </w:r>
            <w:r>
              <w:rPr>
                <w:rFonts w:ascii="Gill Sans" w:eastAsia="Gill Sans" w:hAnsi="Gill Sans" w:cs="Gill Sans"/>
                <w:color w:val="000000"/>
              </w:rPr>
              <w:t xml:space="preserve"> on product labels.</w:t>
            </w:r>
          </w:p>
        </w:tc>
      </w:tr>
      <w:tr w:rsidR="005037B3" w14:paraId="7829E8E0"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2990B5C"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MOQ</w:t>
            </w:r>
          </w:p>
        </w:tc>
        <w:tc>
          <w:tcPr>
            <w:tcW w:w="4818" w:type="dxa"/>
            <w:tcBorders>
              <w:top w:val="single" w:sz="8" w:space="0" w:color="000001"/>
              <w:left w:val="single" w:sz="4" w:space="0" w:color="00000A"/>
              <w:bottom w:val="single" w:sz="4" w:space="0" w:color="00000A"/>
              <w:right w:val="single" w:sz="4" w:space="0" w:color="00000A"/>
            </w:tcBorders>
            <w:shd w:val="clear" w:color="auto" w:fill="auto"/>
            <w:tcMar>
              <w:top w:w="0" w:type="dxa"/>
              <w:left w:w="112" w:type="dxa"/>
              <w:bottom w:w="0" w:type="dxa"/>
              <w:right w:w="108" w:type="dxa"/>
            </w:tcMar>
          </w:tcPr>
          <w:p w14:paraId="5455BC69"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Minimum Order Quantity refers to the minimum amount that can be ordered from a supplier.</w:t>
            </w:r>
          </w:p>
        </w:tc>
      </w:tr>
      <w:tr w:rsidR="005037B3" w14:paraId="29B217FF"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7AD7C65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Units per Container</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42E015D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container unit models the logistical handling of the transportation of one or several containers (For eg. Number of planning units that can be transported in a 40’ container, per dimensions)</w:t>
            </w:r>
          </w:p>
        </w:tc>
      </w:tr>
      <w:tr w:rsidR="005037B3" w14:paraId="7375E701"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04F4B0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Weight</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CFE50F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weight per planning unit.</w:t>
            </w:r>
          </w:p>
        </w:tc>
      </w:tr>
      <w:tr w:rsidR="005037B3" w14:paraId="7BC7C254"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D2BFD3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Planning Unit</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B9CDC99"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rPr>
              <w:t>The planning unit is the product to be planned in QAT. It is a product with full description up to the primary packaging (e.g. bottle of 30 tablets, 10x10 blister pack, etc.)</w:t>
            </w:r>
          </w:p>
        </w:tc>
      </w:tr>
      <w:tr w:rsidR="005037B3" w14:paraId="242628B7"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9770E52"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Catalog Price</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276D38B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Price included in a catalog.</w:t>
            </w:r>
          </w:p>
        </w:tc>
      </w:tr>
      <w:tr w:rsidR="005037B3" w14:paraId="0FC609B7"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66F4B298"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Units per Pallet</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74615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Units per pallet defines </w:t>
            </w:r>
            <w:r>
              <w:rPr>
                <w:rFonts w:ascii="Gill Sans" w:eastAsia="Gill Sans" w:hAnsi="Gill Sans" w:cs="Gill Sans"/>
              </w:rPr>
              <w:t>the number</w:t>
            </w:r>
            <w:r>
              <w:rPr>
                <w:rFonts w:ascii="Gill Sans" w:eastAsia="Gill Sans" w:hAnsi="Gill Sans" w:cs="Gill Sans"/>
                <w:color w:val="000000"/>
              </w:rPr>
              <w:t xml:space="preserve"> of planning units that can be packed onto a standard pallet, per pallet dimension. Units per pallet describes the individual items on a pallet into single "units" that can be moved easily with a pallet jack or forklift truck.</w:t>
            </w:r>
          </w:p>
        </w:tc>
      </w:tr>
      <w:tr w:rsidR="005037B3" w14:paraId="5F727B89" w14:textId="77777777" w:rsidTr="005037B3">
        <w:tc>
          <w:tcPr>
            <w:tcW w:w="4819"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6F682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Volume</w:t>
            </w:r>
          </w:p>
        </w:tc>
        <w:tc>
          <w:tcPr>
            <w:tcW w:w="481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BFC771E" w14:textId="77777777" w:rsidR="005037B3" w:rsidRDefault="005037B3" w:rsidP="00FB76A0">
            <w:pPr>
              <w:keepNext/>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volume of the planning unit </w:t>
            </w:r>
          </w:p>
        </w:tc>
      </w:tr>
    </w:tbl>
    <w:p w14:paraId="45FA151B" w14:textId="3BE3A447" w:rsidR="005037B3" w:rsidRDefault="00FB76A0" w:rsidP="00FB76A0">
      <w:pPr>
        <w:pStyle w:val="Caption"/>
        <w:jc w:val="center"/>
        <w:rPr>
          <w:rFonts w:ascii="Gill Sans" w:eastAsia="Gill Sans" w:hAnsi="Gill Sans" w:cs="Gill Sans"/>
          <w:color w:val="000000"/>
        </w:rPr>
      </w:pPr>
      <w:r>
        <w:t>Table 16</w:t>
      </w:r>
      <w:r w:rsidR="00081F97">
        <w:t>.b</w:t>
      </w:r>
      <w:r>
        <w:t>- Details of Procurement Agent</w:t>
      </w:r>
    </w:p>
    <w:p w14:paraId="2E5394CD"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57803AD0" w14:textId="77777777" w:rsidR="005037B3" w:rsidRDefault="005037B3" w:rsidP="005037B3">
      <w:pPr>
        <w:pBdr>
          <w:top w:val="nil"/>
          <w:left w:val="nil"/>
          <w:bottom w:val="nil"/>
          <w:right w:val="nil"/>
          <w:between w:val="nil"/>
        </w:pBdr>
        <w:rPr>
          <w:rFonts w:ascii="Gill Sans" w:eastAsia="Gill Sans" w:hAnsi="Gill Sans" w:cs="Gill Sans"/>
          <w:b/>
          <w:color w:val="000000"/>
          <w:sz w:val="22"/>
          <w:szCs w:val="22"/>
        </w:rPr>
      </w:pPr>
      <w:r>
        <w:rPr>
          <w:rFonts w:ascii="Gill Sans" w:eastAsia="Gill Sans" w:hAnsi="Gill Sans" w:cs="Gill Sans"/>
          <w:b/>
          <w:color w:val="000000"/>
          <w:sz w:val="22"/>
          <w:szCs w:val="22"/>
        </w:rPr>
        <w:t>NOTE:</w:t>
      </w:r>
    </w:p>
    <w:p w14:paraId="6D5D1C32" w14:textId="77777777" w:rsidR="005037B3" w:rsidRDefault="005037B3" w:rsidP="00316914">
      <w:pPr>
        <w:numPr>
          <w:ilvl w:val="0"/>
          <w:numId w:val="10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 of a unit load enables goods and packages to be grouped together. Then they get handled and moved more effectively using mechanical equipment. </w:t>
      </w:r>
    </w:p>
    <w:p w14:paraId="280F93D1" w14:textId="168461CC" w:rsidR="005037B3" w:rsidRDefault="005037B3" w:rsidP="00316914">
      <w:pPr>
        <w:numPr>
          <w:ilvl w:val="0"/>
          <w:numId w:val="10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Unit Load in a Container is the maximum 'load' that a specific container can </w:t>
      </w:r>
      <w:r w:rsidR="00466344">
        <w:rPr>
          <w:rFonts w:ascii="Gill Sans" w:eastAsia="Gill Sans" w:hAnsi="Gill Sans" w:cs="Gill Sans"/>
          <w:color w:val="000000"/>
        </w:rPr>
        <w:t>carry.</w:t>
      </w:r>
      <w:r>
        <w:rPr>
          <w:rFonts w:ascii="Gill Sans" w:eastAsia="Gill Sans" w:hAnsi="Gill Sans" w:cs="Gill Sans"/>
          <w:color w:val="000000"/>
        </w:rPr>
        <w:t xml:space="preserve"> </w:t>
      </w:r>
    </w:p>
    <w:p w14:paraId="78A670E5" w14:textId="77777777" w:rsidR="005037B3" w:rsidRDefault="005037B3" w:rsidP="00316914">
      <w:pPr>
        <w:numPr>
          <w:ilvl w:val="0"/>
          <w:numId w:val="10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Unit per container is the number of 'units' of a particular product that can be loaded into a 'container'. It is the same as the unit load in most cases.</w:t>
      </w:r>
    </w:p>
    <w:p w14:paraId="2445F555" w14:textId="77777777" w:rsidR="005037B3" w:rsidRDefault="005037B3" w:rsidP="005037B3">
      <w:pPr>
        <w:pBdr>
          <w:top w:val="nil"/>
          <w:left w:val="nil"/>
          <w:bottom w:val="nil"/>
          <w:right w:val="nil"/>
          <w:between w:val="nil"/>
        </w:pBdr>
        <w:rPr>
          <w:rFonts w:ascii="Gill Sans" w:eastAsia="Gill Sans" w:hAnsi="Gill Sans" w:cs="Gill Sans"/>
          <w:color w:val="000000"/>
          <w:sz w:val="20"/>
          <w:szCs w:val="20"/>
        </w:rPr>
      </w:pPr>
    </w:p>
    <w:p w14:paraId="2AE18656" w14:textId="77777777" w:rsidR="005037B3" w:rsidRDefault="005037B3" w:rsidP="005037B3">
      <w:pPr>
        <w:pBdr>
          <w:top w:val="nil"/>
          <w:left w:val="nil"/>
          <w:bottom w:val="nil"/>
          <w:right w:val="nil"/>
          <w:between w:val="nil"/>
        </w:pBdr>
        <w:rPr>
          <w:rFonts w:ascii="Gill Sans" w:eastAsia="Gill Sans" w:hAnsi="Gill Sans" w:cs="Gill Sans"/>
          <w:sz w:val="20"/>
          <w:szCs w:val="20"/>
        </w:rPr>
      </w:pPr>
    </w:p>
    <w:p w14:paraId="28EB5D85"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Map Procurement Agent Planning Unit </w:t>
      </w:r>
    </w:p>
    <w:p w14:paraId="686F8DB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A9C432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Blocks with ‘*’ are mandatory fields.</w:t>
      </w:r>
    </w:p>
    <w:p w14:paraId="77C9064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603E80D" w14:textId="78F4136F"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The user can create a Planning Unit on a different screen. Later he/she can add a procurement unit for that same planning unit and map both of them to a particular procurement agent under this particular </w:t>
      </w:r>
      <w:r w:rsidR="002C77C1">
        <w:rPr>
          <w:rFonts w:ascii="Gill Sans" w:eastAsia="Gill Sans" w:hAnsi="Gill Sans" w:cs="Gill Sans"/>
          <w:color w:val="000000"/>
        </w:rPr>
        <w:t>function</w:t>
      </w:r>
      <w:r>
        <w:rPr>
          <w:rFonts w:ascii="Gill Sans" w:eastAsia="Gill Sans" w:hAnsi="Gill Sans" w:cs="Gill Sans"/>
          <w:color w:val="000000"/>
        </w:rPr>
        <w:t>.</w:t>
      </w:r>
    </w:p>
    <w:p w14:paraId="0EEA358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A14712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For example, USAID is a procurement agent that deals with paracetamol strips. QAT has paracetamol as a planning unit. In this case, one strip of paracetamol tablets will be mapped as a procurement unit. </w:t>
      </w:r>
    </w:p>
    <w:p w14:paraId="0D45E1B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CF06585"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lastRenderedPageBreak/>
        <w:t>Map Planning Unit</w:t>
      </w:r>
    </w:p>
    <w:p w14:paraId="3D7382D2"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When clicking on the Map Planning unit, QAT shows the screen “Add procurement agent planning unit”. Primarily it shows the procurement agents for the respective planning units along with the catalog price. The existing data for the planning unit can be modified manually in the table.</w:t>
      </w:r>
    </w:p>
    <w:p w14:paraId="136E948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444912E"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t xml:space="preserve">Map </w:t>
      </w:r>
      <w:sdt>
        <w:sdtPr>
          <w:tag w:val="goog_rdk_72"/>
          <w:id w:val="-920562074"/>
        </w:sdtPr>
        <w:sdtContent/>
      </w:sdt>
      <w:sdt>
        <w:sdtPr>
          <w:tag w:val="goog_rdk_73"/>
          <w:id w:val="-732227609"/>
        </w:sdtPr>
        <w:sdtContent/>
      </w:sdt>
      <w:r>
        <w:rPr>
          <w:rFonts w:ascii="Gill Sans" w:eastAsia="Gill Sans" w:hAnsi="Gill Sans" w:cs="Gill Sans"/>
          <w:b/>
          <w:color w:val="000000"/>
        </w:rPr>
        <w:t>Procurement Unit</w:t>
      </w:r>
    </w:p>
    <w:p w14:paraId="51EC9D50" w14:textId="75A7B478" w:rsidR="00FC7B3F" w:rsidRPr="004D3D92" w:rsidRDefault="005037B3" w:rsidP="00FC7B3F">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When clicking on the Map Planning unit, QAT shows the screen “Add procurement agent procurement unit”. The screen shows the procurement agents for the respective procurement units along with the catalog price. The existing data for the planning unit can be modified manually in the table.</w:t>
      </w:r>
      <w:r w:rsidR="00FC7B3F">
        <w:rPr>
          <w:rFonts w:ascii="Gill Sans" w:eastAsia="Gill Sans" w:hAnsi="Gill Sans" w:cs="Gill Sans"/>
          <w:color w:val="000000"/>
        </w:rPr>
        <w:t xml:space="preserve"> Only </w:t>
      </w:r>
      <w:r w:rsidR="00FC7B3F" w:rsidRPr="00951D24">
        <w:rPr>
          <w:rFonts w:ascii="Gill Sans" w:eastAsia="Gill Sans" w:hAnsi="Gill Sans" w:cs="Gill Sans"/>
          <w:b/>
          <w:color w:val="000000"/>
        </w:rPr>
        <w:t>Application</w:t>
      </w:r>
      <w:r w:rsidR="00FC7B3F" w:rsidRPr="00951D24">
        <w:rPr>
          <w:rFonts w:ascii="Gill Sans" w:eastAsia="Gill Sans" w:hAnsi="Gill Sans" w:cs="Gill Sans"/>
          <w:color w:val="000000"/>
        </w:rPr>
        <w:t xml:space="preserve"> </w:t>
      </w:r>
      <w:r w:rsidR="00FC7B3F">
        <w:rPr>
          <w:rFonts w:ascii="Gill Sans" w:eastAsia="Gill Sans" w:hAnsi="Gill Sans" w:cs="Gill Sans"/>
          <w:b/>
          <w:color w:val="000000"/>
        </w:rPr>
        <w:t xml:space="preserve">Admins </w:t>
      </w:r>
      <w:r w:rsidR="00FC7B3F" w:rsidRPr="00FC7B3F">
        <w:rPr>
          <w:rFonts w:ascii="Gill Sans" w:eastAsia="Gill Sans" w:hAnsi="Gill Sans" w:cs="Gill Sans"/>
          <w:color w:val="000000"/>
        </w:rPr>
        <w:t>and</w:t>
      </w:r>
      <w:r w:rsidR="00FC7B3F">
        <w:rPr>
          <w:rFonts w:ascii="Gill Sans" w:eastAsia="Gill Sans" w:hAnsi="Gill Sans" w:cs="Gill Sans"/>
          <w:b/>
          <w:color w:val="000000"/>
        </w:rPr>
        <w:t xml:space="preserve"> </w:t>
      </w:r>
      <w:r w:rsidR="00FC7B3F" w:rsidRPr="00951D24">
        <w:rPr>
          <w:rFonts w:ascii="Gill Sans" w:eastAsia="Gill Sans" w:hAnsi="Gill Sans" w:cs="Gill Sans"/>
          <w:b/>
          <w:color w:val="000000"/>
        </w:rPr>
        <w:t>Realm Admins</w:t>
      </w:r>
      <w:r w:rsidR="00FC7B3F">
        <w:rPr>
          <w:rFonts w:ascii="Gill Sans" w:eastAsia="Gill Sans" w:hAnsi="Gill Sans" w:cs="Gill Sans"/>
          <w:b/>
          <w:color w:val="000000"/>
        </w:rPr>
        <w:t xml:space="preserve"> </w:t>
      </w:r>
      <w:r w:rsidR="00FC7B3F">
        <w:rPr>
          <w:rFonts w:ascii="Gill Sans" w:eastAsia="Gill Sans" w:hAnsi="Gill Sans" w:cs="Gill Sans"/>
          <w:color w:val="000000"/>
        </w:rPr>
        <w:t>can map procurement unit</w:t>
      </w:r>
      <w:r w:rsidR="00FC7B3F" w:rsidRPr="00951D24">
        <w:rPr>
          <w:rFonts w:ascii="Gill Sans" w:eastAsia="Gill Sans" w:hAnsi="Gill Sans" w:cs="Gill Sans"/>
          <w:b/>
          <w:color w:val="000000"/>
        </w:rPr>
        <w:t>.</w:t>
      </w:r>
    </w:p>
    <w:p w14:paraId="2582438A" w14:textId="635C6FD0"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165D6F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AF435F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In case the user wants to add a new procurement unit or planning unit for that particular procurement agent, he/she can select the planning unit from the dropdown list. The other details including price, volume, etc. can be added manually.</w:t>
      </w:r>
    </w:p>
    <w:p w14:paraId="55C7311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5B298C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F9B828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1095EFD" w14:textId="77777777" w:rsidR="00FB76A0" w:rsidRDefault="006458BC" w:rsidP="00FB76A0">
      <w:pPr>
        <w:keepNext/>
        <w:pBdr>
          <w:top w:val="nil"/>
          <w:left w:val="nil"/>
          <w:bottom w:val="nil"/>
          <w:right w:val="nil"/>
          <w:between w:val="nil"/>
        </w:pBdr>
        <w:jc w:val="center"/>
      </w:pPr>
      <w:r>
        <w:rPr>
          <w:noProof/>
          <w:lang w:eastAsia="en-US" w:bidi="ar-SA"/>
        </w:rPr>
        <w:drawing>
          <wp:inline distT="0" distB="0" distL="0" distR="0" wp14:anchorId="4E4461D6" wp14:editId="36D90D0C">
            <wp:extent cx="5591175" cy="331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262" t="16716" r="3890" b="11473"/>
                    <a:stretch/>
                  </pic:blipFill>
                  <pic:spPr bwMode="auto">
                    <a:xfrm>
                      <a:off x="0" y="0"/>
                      <a:ext cx="5591175" cy="3314700"/>
                    </a:xfrm>
                    <a:prstGeom prst="rect">
                      <a:avLst/>
                    </a:prstGeom>
                    <a:ln>
                      <a:noFill/>
                    </a:ln>
                    <a:extLst>
                      <a:ext uri="{53640926-AAD7-44D8-BBD7-CCE9431645EC}">
                        <a14:shadowObscured xmlns:a14="http://schemas.microsoft.com/office/drawing/2010/main"/>
                      </a:ext>
                    </a:extLst>
                  </pic:spPr>
                </pic:pic>
              </a:graphicData>
            </a:graphic>
          </wp:inline>
        </w:drawing>
      </w:r>
    </w:p>
    <w:p w14:paraId="350D0810" w14:textId="7EA663EC" w:rsidR="005037B3" w:rsidRPr="00FB76A0" w:rsidRDefault="00FB76A0" w:rsidP="00FB76A0">
      <w:pPr>
        <w:pStyle w:val="Caption"/>
        <w:jc w:val="center"/>
        <w:rPr>
          <w:rFonts w:ascii="Gill Sans" w:eastAsia="Gill Sans" w:hAnsi="Gill Sans" w:cs="Gill Sans"/>
          <w:b/>
          <w:color w:val="000000"/>
        </w:rPr>
      </w:pPr>
      <w:r>
        <w:t>Figure 16</w:t>
      </w:r>
      <w:r w:rsidR="00081F97">
        <w:t>.c</w:t>
      </w:r>
      <w:r>
        <w:t xml:space="preserve">- </w:t>
      </w:r>
      <w:r w:rsidRPr="00F92D68">
        <w:t>Details of Procurement Agent</w:t>
      </w:r>
    </w:p>
    <w:p w14:paraId="4FFB0ABB" w14:textId="77777777" w:rsidR="005037B3" w:rsidRDefault="005037B3" w:rsidP="005037B3">
      <w:pPr>
        <w:pBdr>
          <w:top w:val="nil"/>
          <w:left w:val="nil"/>
          <w:bottom w:val="nil"/>
          <w:right w:val="nil"/>
          <w:between w:val="nil"/>
        </w:pBdr>
        <w:rPr>
          <w:rFonts w:ascii="Gill Sans" w:eastAsia="Gill Sans" w:hAnsi="Gill Sans" w:cs="Gill Sans"/>
          <w:b/>
          <w:color w:val="000000"/>
          <w:sz w:val="20"/>
          <w:szCs w:val="20"/>
        </w:rPr>
      </w:pPr>
    </w:p>
    <w:p w14:paraId="6CD77542"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Procurement Agent Planning Unit</w:t>
      </w:r>
    </w:p>
    <w:p w14:paraId="20BA5034"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35DDADE" w14:textId="77777777" w:rsidR="00FB76A0" w:rsidRDefault="006458BC" w:rsidP="00FB76A0">
      <w:pPr>
        <w:keepNext/>
        <w:pBdr>
          <w:top w:val="nil"/>
          <w:left w:val="nil"/>
          <w:bottom w:val="nil"/>
          <w:right w:val="nil"/>
          <w:between w:val="nil"/>
        </w:pBdr>
        <w:jc w:val="center"/>
      </w:pPr>
      <w:r>
        <w:rPr>
          <w:noProof/>
          <w:lang w:eastAsia="en-US" w:bidi="ar-SA"/>
        </w:rPr>
        <w:lastRenderedPageBreak/>
        <w:drawing>
          <wp:inline distT="0" distB="0" distL="0" distR="0" wp14:anchorId="5D382319" wp14:editId="3FD64FD7">
            <wp:extent cx="5476875" cy="3133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5726" t="17334" r="5283" b="14775"/>
                    <a:stretch/>
                  </pic:blipFill>
                  <pic:spPr bwMode="auto">
                    <a:xfrm>
                      <a:off x="0" y="0"/>
                      <a:ext cx="5476875" cy="3133725"/>
                    </a:xfrm>
                    <a:prstGeom prst="rect">
                      <a:avLst/>
                    </a:prstGeom>
                    <a:ln>
                      <a:noFill/>
                    </a:ln>
                    <a:extLst>
                      <a:ext uri="{53640926-AAD7-44D8-BBD7-CCE9431645EC}">
                        <a14:shadowObscured xmlns:a14="http://schemas.microsoft.com/office/drawing/2010/main"/>
                      </a:ext>
                    </a:extLst>
                  </pic:spPr>
                </pic:pic>
              </a:graphicData>
            </a:graphic>
          </wp:inline>
        </w:drawing>
      </w:r>
    </w:p>
    <w:p w14:paraId="26A38BAC" w14:textId="2E029DED" w:rsidR="005037B3" w:rsidRDefault="00FB76A0" w:rsidP="00FB76A0">
      <w:pPr>
        <w:pStyle w:val="Caption"/>
        <w:jc w:val="center"/>
        <w:rPr>
          <w:rFonts w:ascii="Gill Sans" w:eastAsia="Gill Sans" w:hAnsi="Gill Sans" w:cs="Gill Sans"/>
          <w:b/>
          <w:color w:val="000000"/>
        </w:rPr>
      </w:pPr>
      <w:r>
        <w:t>Figure 16</w:t>
      </w:r>
      <w:r w:rsidR="00081F97">
        <w:t>.d</w:t>
      </w:r>
      <w:r>
        <w:t xml:space="preserve">- </w:t>
      </w:r>
      <w:r w:rsidRPr="00F62432">
        <w:t>Add Procurement Agent Planning Unit</w:t>
      </w:r>
    </w:p>
    <w:p w14:paraId="6B320279" w14:textId="77777777" w:rsidR="005037B3" w:rsidRDefault="005037B3" w:rsidP="005037B3">
      <w:pPr>
        <w:pBdr>
          <w:top w:val="nil"/>
          <w:left w:val="nil"/>
          <w:bottom w:val="nil"/>
          <w:right w:val="nil"/>
          <w:between w:val="nil"/>
        </w:pBdr>
        <w:rPr>
          <w:rFonts w:ascii="Gill Sans" w:eastAsia="Gill Sans" w:hAnsi="Gill Sans" w:cs="Gill Sans"/>
          <w:b/>
          <w:color w:val="000000"/>
          <w:sz w:val="4"/>
          <w:szCs w:val="4"/>
        </w:rPr>
      </w:pPr>
    </w:p>
    <w:p w14:paraId="7895D69D" w14:textId="77777777" w:rsidR="005037B3" w:rsidRDefault="005037B3" w:rsidP="00316914">
      <w:pPr>
        <w:numPr>
          <w:ilvl w:val="0"/>
          <w:numId w:val="162"/>
        </w:numPr>
        <w:pBdr>
          <w:top w:val="nil"/>
          <w:left w:val="nil"/>
          <w:bottom w:val="nil"/>
          <w:right w:val="nil"/>
          <w:between w:val="nil"/>
        </w:pBdr>
        <w:spacing w:before="240"/>
        <w:jc w:val="both"/>
        <w:rPr>
          <w:rFonts w:ascii="Gill Sans" w:eastAsia="Gill Sans" w:hAnsi="Gill Sans" w:cs="Gill Sans"/>
        </w:rPr>
      </w:pPr>
      <w:r>
        <w:rPr>
          <w:rFonts w:ascii="Gill Sans" w:eastAsia="Gill Sans" w:hAnsi="Gill Sans" w:cs="Gill Sans"/>
          <w:color w:val="000000"/>
        </w:rPr>
        <w:t>Right click on the cell Procurement Agent List for a specific agent.</w:t>
      </w:r>
    </w:p>
    <w:p w14:paraId="27572C37" w14:textId="6ABA7678"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It shows two </w:t>
      </w:r>
      <w:r w:rsidR="002C77C1">
        <w:rPr>
          <w:rFonts w:ascii="Gill Sans" w:eastAsia="Gill Sans" w:hAnsi="Gill Sans" w:cs="Gill Sans"/>
          <w:color w:val="000000"/>
        </w:rPr>
        <w:t>function</w:t>
      </w:r>
      <w:r>
        <w:rPr>
          <w:rFonts w:ascii="Gill Sans" w:eastAsia="Gill Sans" w:hAnsi="Gill Sans" w:cs="Gill Sans"/>
          <w:color w:val="000000"/>
        </w:rPr>
        <w:t>s as “Map Planning Unit” and “Map Procurement Unit”.</w:t>
      </w:r>
    </w:p>
    <w:p w14:paraId="5647F21A" w14:textId="0A61E4C1"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Click on the “Map Planning Unit” </w:t>
      </w:r>
      <w:r w:rsidR="002C77C1">
        <w:rPr>
          <w:rFonts w:ascii="Gill Sans" w:eastAsia="Gill Sans" w:hAnsi="Gill Sans" w:cs="Gill Sans"/>
          <w:color w:val="000000"/>
        </w:rPr>
        <w:t>function</w:t>
      </w:r>
      <w:r>
        <w:rPr>
          <w:rFonts w:ascii="Gill Sans" w:eastAsia="Gill Sans" w:hAnsi="Gill Sans" w:cs="Gill Sans"/>
          <w:color w:val="000000"/>
        </w:rPr>
        <w:t>.</w:t>
      </w:r>
    </w:p>
    <w:p w14:paraId="211FAB29" w14:textId="77777777"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A new screen “Add Procurement Agent Planning Unit” will be displayed. </w:t>
      </w:r>
    </w:p>
    <w:p w14:paraId="56F603F5" w14:textId="77777777"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The user can change the existing data by double clicking in a cell.</w:t>
      </w:r>
    </w:p>
    <w:p w14:paraId="3702B375" w14:textId="31FD57A5"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 xml:space="preserve">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to add data or right click on the table to insert new rows.</w:t>
      </w:r>
    </w:p>
    <w:p w14:paraId="7DAB6717" w14:textId="77777777" w:rsidR="005037B3" w:rsidRDefault="005037B3" w:rsidP="00316914">
      <w:pPr>
        <w:numPr>
          <w:ilvl w:val="0"/>
          <w:numId w:val="162"/>
        </w:numPr>
        <w:pBdr>
          <w:top w:val="nil"/>
          <w:left w:val="nil"/>
          <w:bottom w:val="nil"/>
          <w:right w:val="nil"/>
          <w:between w:val="nil"/>
        </w:pBdr>
        <w:spacing w:line="288" w:lineRule="auto"/>
        <w:jc w:val="both"/>
        <w:rPr>
          <w:rFonts w:ascii="Gill Sans" w:eastAsia="Gill Sans" w:hAnsi="Gill Sans" w:cs="Gill Sans"/>
        </w:rPr>
      </w:pPr>
      <w:r>
        <w:rPr>
          <w:rFonts w:ascii="Gill Sans" w:eastAsia="Gill Sans" w:hAnsi="Gill Sans" w:cs="Gill Sans"/>
          <w:color w:val="000000"/>
        </w:rPr>
        <w:t>Enter the required information and click on “Submit”.</w:t>
      </w:r>
    </w:p>
    <w:p w14:paraId="339EEA85" w14:textId="77777777" w:rsidR="005037B3" w:rsidRDefault="005037B3" w:rsidP="005037B3">
      <w:pPr>
        <w:pBdr>
          <w:top w:val="nil"/>
          <w:left w:val="nil"/>
          <w:bottom w:val="nil"/>
          <w:right w:val="nil"/>
          <w:between w:val="nil"/>
        </w:pBdr>
        <w:spacing w:line="288" w:lineRule="auto"/>
        <w:ind w:left="720"/>
        <w:jc w:val="both"/>
        <w:rPr>
          <w:rFonts w:ascii="Gill Sans" w:eastAsia="Gill Sans" w:hAnsi="Gill Sans" w:cs="Gill Sans"/>
        </w:rPr>
      </w:pPr>
    </w:p>
    <w:p w14:paraId="7297D23F"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 Procurement Agent Procurement Unit</w:t>
      </w:r>
    </w:p>
    <w:p w14:paraId="4569A43C"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1FC89F08" w14:textId="77777777" w:rsidR="00FB76A0" w:rsidRDefault="004F6108" w:rsidP="00FB76A0">
      <w:pPr>
        <w:keepNext/>
        <w:pBdr>
          <w:top w:val="nil"/>
          <w:left w:val="nil"/>
          <w:bottom w:val="nil"/>
          <w:right w:val="nil"/>
          <w:between w:val="nil"/>
        </w:pBdr>
        <w:jc w:val="center"/>
      </w:pPr>
      <w:r>
        <w:rPr>
          <w:noProof/>
          <w:lang w:eastAsia="en-US" w:bidi="ar-SA"/>
        </w:rPr>
        <w:lastRenderedPageBreak/>
        <w:drawing>
          <wp:inline distT="0" distB="0" distL="0" distR="0" wp14:anchorId="020309BE" wp14:editId="1BC1B3B7">
            <wp:extent cx="5734050" cy="31844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5417" t="22699" r="5128" b="11061"/>
                    <a:stretch/>
                  </pic:blipFill>
                  <pic:spPr bwMode="auto">
                    <a:xfrm>
                      <a:off x="0" y="0"/>
                      <a:ext cx="5739898" cy="3187729"/>
                    </a:xfrm>
                    <a:prstGeom prst="rect">
                      <a:avLst/>
                    </a:prstGeom>
                    <a:ln>
                      <a:noFill/>
                    </a:ln>
                    <a:extLst>
                      <a:ext uri="{53640926-AAD7-44D8-BBD7-CCE9431645EC}">
                        <a14:shadowObscured xmlns:a14="http://schemas.microsoft.com/office/drawing/2010/main"/>
                      </a:ext>
                    </a:extLst>
                  </pic:spPr>
                </pic:pic>
              </a:graphicData>
            </a:graphic>
          </wp:inline>
        </w:drawing>
      </w:r>
    </w:p>
    <w:p w14:paraId="01FE20FE" w14:textId="6C844E1B" w:rsidR="005037B3" w:rsidRDefault="00FB76A0" w:rsidP="00FB76A0">
      <w:pPr>
        <w:pStyle w:val="Caption"/>
        <w:jc w:val="center"/>
        <w:rPr>
          <w:rFonts w:ascii="Gill Sans" w:eastAsia="Gill Sans" w:hAnsi="Gill Sans" w:cs="Gill Sans"/>
          <w:color w:val="000000"/>
        </w:rPr>
      </w:pPr>
      <w:r>
        <w:t>Figure 16</w:t>
      </w:r>
      <w:r w:rsidR="00081F97">
        <w:t>.e</w:t>
      </w:r>
      <w:r>
        <w:t xml:space="preserve">- </w:t>
      </w:r>
      <w:r w:rsidRPr="00060EA3">
        <w:t>Add Procurement Agent Procurement Unit</w:t>
      </w:r>
    </w:p>
    <w:p w14:paraId="0D4461D8" w14:textId="77777777" w:rsidR="005037B3" w:rsidRDefault="005037B3" w:rsidP="00316914">
      <w:pPr>
        <w:numPr>
          <w:ilvl w:val="0"/>
          <w:numId w:val="21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procurement agent. </w:t>
      </w:r>
    </w:p>
    <w:p w14:paraId="136A41BA" w14:textId="77777777"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Right click on the cell of that specific agent.</w:t>
      </w:r>
    </w:p>
    <w:p w14:paraId="6E682967" w14:textId="3CE18AAD"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It shows two </w:t>
      </w:r>
      <w:r w:rsidR="002C77C1">
        <w:rPr>
          <w:rFonts w:ascii="Gill Sans" w:eastAsia="Gill Sans" w:hAnsi="Gill Sans" w:cs="Gill Sans"/>
          <w:color w:val="000000"/>
        </w:rPr>
        <w:t>function</w:t>
      </w:r>
      <w:r>
        <w:rPr>
          <w:rFonts w:ascii="Gill Sans" w:eastAsia="Gill Sans" w:hAnsi="Gill Sans" w:cs="Gill Sans"/>
          <w:color w:val="000000"/>
        </w:rPr>
        <w:t>s as “Map Planning Unit” and “Map Procurement Unit”.</w:t>
      </w:r>
    </w:p>
    <w:p w14:paraId="2D094D81" w14:textId="77777777"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Click on “Map Procurement Unit”.</w:t>
      </w:r>
    </w:p>
    <w:p w14:paraId="58EF15B8" w14:textId="7D315548"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 xml:space="preserve">Click on the “Add Row” </w:t>
      </w:r>
      <w:r w:rsidR="002C77C1">
        <w:rPr>
          <w:rFonts w:ascii="Gill Sans" w:eastAsia="Gill Sans" w:hAnsi="Gill Sans" w:cs="Gill Sans"/>
          <w:color w:val="000000"/>
        </w:rPr>
        <w:t>function</w:t>
      </w:r>
      <w:r>
        <w:rPr>
          <w:rFonts w:ascii="Gill Sans" w:eastAsia="Gill Sans" w:hAnsi="Gill Sans" w:cs="Gill Sans"/>
          <w:color w:val="000000"/>
        </w:rPr>
        <w:t xml:space="preserve"> to add the data or right click on the table to insert new rows.</w:t>
      </w:r>
    </w:p>
    <w:p w14:paraId="67211519" w14:textId="77777777" w:rsidR="005037B3" w:rsidRDefault="005037B3" w:rsidP="00316914">
      <w:pPr>
        <w:numPr>
          <w:ilvl w:val="0"/>
          <w:numId w:val="215"/>
        </w:num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Enter the required information and click on “Submit”.</w:t>
      </w:r>
    </w:p>
    <w:p w14:paraId="7B335771" w14:textId="77777777" w:rsidR="005037B3" w:rsidRDefault="005037B3" w:rsidP="00081F97">
      <w:pPr>
        <w:pBdr>
          <w:top w:val="nil"/>
          <w:left w:val="nil"/>
          <w:bottom w:val="nil"/>
          <w:right w:val="nil"/>
          <w:between w:val="nil"/>
        </w:pBdr>
        <w:ind w:left="720"/>
        <w:rPr>
          <w:rFonts w:ascii="Gill Sans" w:eastAsia="Gill Sans" w:hAnsi="Gill Sans" w:cs="Gill Sans"/>
          <w:color w:val="000000"/>
        </w:rPr>
      </w:pPr>
    </w:p>
    <w:p w14:paraId="7BAE7173" w14:textId="77777777" w:rsidR="005037B3" w:rsidRDefault="005037B3" w:rsidP="005037B3">
      <w:pPr>
        <w:pBdr>
          <w:top w:val="nil"/>
          <w:left w:val="nil"/>
          <w:bottom w:val="nil"/>
          <w:right w:val="nil"/>
          <w:between w:val="nil"/>
        </w:pBdr>
        <w:rPr>
          <w:rFonts w:ascii="Gill Sans" w:eastAsia="Gill Sans" w:hAnsi="Gill Sans" w:cs="Gill Sans"/>
          <w:b/>
          <w:color w:val="000000"/>
          <w:sz w:val="20"/>
          <w:szCs w:val="20"/>
        </w:rPr>
      </w:pPr>
    </w:p>
    <w:p w14:paraId="6E433C17" w14:textId="77777777" w:rsidR="005037B3" w:rsidRDefault="005037B3" w:rsidP="00316914">
      <w:pPr>
        <w:numPr>
          <w:ilvl w:val="0"/>
          <w:numId w:val="2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Update Procurement Agent</w:t>
      </w:r>
    </w:p>
    <w:p w14:paraId="24652D2D"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5882E3B3"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C937A2A" w14:textId="77777777" w:rsidR="00FB76A0" w:rsidRDefault="004F6108" w:rsidP="00FB76A0">
      <w:pPr>
        <w:keepNext/>
        <w:pBdr>
          <w:top w:val="nil"/>
          <w:left w:val="nil"/>
          <w:bottom w:val="nil"/>
          <w:right w:val="nil"/>
          <w:between w:val="nil"/>
        </w:pBdr>
        <w:jc w:val="center"/>
      </w:pPr>
      <w:r>
        <w:rPr>
          <w:noProof/>
          <w:lang w:eastAsia="en-US" w:bidi="ar-SA"/>
        </w:rPr>
        <w:lastRenderedPageBreak/>
        <w:drawing>
          <wp:inline distT="0" distB="0" distL="0" distR="0" wp14:anchorId="29E7D2E5" wp14:editId="71182754">
            <wp:extent cx="4410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10075" cy="4943475"/>
                    </a:xfrm>
                    <a:prstGeom prst="rect">
                      <a:avLst/>
                    </a:prstGeom>
                  </pic:spPr>
                </pic:pic>
              </a:graphicData>
            </a:graphic>
          </wp:inline>
        </w:drawing>
      </w:r>
    </w:p>
    <w:p w14:paraId="30662764" w14:textId="3B5A0F75" w:rsidR="005037B3" w:rsidRDefault="00FB76A0" w:rsidP="00FB76A0">
      <w:pPr>
        <w:pStyle w:val="Caption"/>
        <w:jc w:val="center"/>
        <w:rPr>
          <w:rFonts w:ascii="Gill Sans" w:eastAsia="Gill Sans" w:hAnsi="Gill Sans" w:cs="Gill Sans"/>
          <w:color w:val="000000"/>
        </w:rPr>
      </w:pPr>
      <w:r>
        <w:t>Figure 16</w:t>
      </w:r>
      <w:r w:rsidR="00081F97">
        <w:t>.f</w:t>
      </w:r>
      <w:r>
        <w:t>- Update Procurement A</w:t>
      </w:r>
      <w:r w:rsidRPr="00D31BD1">
        <w:t>gent</w:t>
      </w:r>
    </w:p>
    <w:p w14:paraId="16110D0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272E1878" w14:textId="77777777" w:rsidR="005037B3"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the Procurement Agent list.</w:t>
      </w:r>
    </w:p>
    <w:p w14:paraId="2E6D7349" w14:textId="77777777" w:rsidR="005037B3"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required Procurement Agent that needs to be updated.</w:t>
      </w:r>
    </w:p>
    <w:p w14:paraId="37EC7A22" w14:textId="77777777" w:rsidR="005037B3"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update section will be displayed.</w:t>
      </w:r>
    </w:p>
    <w:p w14:paraId="06163030" w14:textId="77777777" w:rsidR="005037B3"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the required details.</w:t>
      </w:r>
    </w:p>
    <w:p w14:paraId="5FC6D38A" w14:textId="6AE217C7" w:rsidR="005037B3" w:rsidRPr="00FB76A0" w:rsidRDefault="005037B3" w:rsidP="00316914">
      <w:pPr>
        <w:numPr>
          <w:ilvl w:val="0"/>
          <w:numId w:val="14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status as “Active” and click on the “Update” button.</w:t>
      </w:r>
    </w:p>
    <w:p w14:paraId="69AE326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AD1122E"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57" w:name="_Toc57382827"/>
      <w:bookmarkStart w:id="158" w:name="_Toc57478191"/>
      <w:r>
        <w:rPr>
          <w:rFonts w:ascii="Gill Sans" w:eastAsia="Gill Sans" w:hAnsi="Gill Sans" w:cs="Gill Sans"/>
          <w:color w:val="CC0000"/>
        </w:rPr>
        <w:t>Background Data</w:t>
      </w:r>
      <w:bookmarkEnd w:id="157"/>
      <w:bookmarkEnd w:id="158"/>
      <w:r>
        <w:rPr>
          <w:rFonts w:ascii="Gill Sans" w:eastAsia="Gill Sans" w:hAnsi="Gill Sans" w:cs="Gill Sans"/>
        </w:rPr>
        <w:t xml:space="preserve"> </w:t>
      </w:r>
    </w:p>
    <w:p w14:paraId="21B34A5A"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sz w:val="32"/>
          <w:szCs w:val="32"/>
          <w:highlight w:val="white"/>
        </w:rPr>
      </w:pPr>
      <w:r>
        <w:rPr>
          <w:rFonts w:ascii="Gill Sans" w:eastAsia="Gill Sans" w:hAnsi="Gill Sans" w:cs="Gill Sans"/>
          <w:b/>
          <w:color w:val="000000"/>
          <w:sz w:val="32"/>
          <w:szCs w:val="32"/>
          <w:highlight w:val="white"/>
        </w:rPr>
        <w:t>Introduction</w:t>
      </w:r>
    </w:p>
    <w:p w14:paraId="763817CA"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60F589F5" w14:textId="1D153BB9"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 xml:space="preserve">The Background Data </w:t>
      </w:r>
      <w:r w:rsidR="002C77C1">
        <w:rPr>
          <w:rFonts w:ascii="Gill Sans" w:eastAsia="Gill Sans" w:hAnsi="Gill Sans" w:cs="Gill Sans"/>
          <w:color w:val="000000"/>
        </w:rPr>
        <w:t>function</w:t>
      </w:r>
      <w:r>
        <w:rPr>
          <w:rFonts w:ascii="Gill Sans" w:eastAsia="Gill Sans" w:hAnsi="Gill Sans" w:cs="Gill Sans"/>
          <w:color w:val="000000"/>
        </w:rPr>
        <w:t>s enable the user to modify program, supplier lead times, and product costs; and to establish product minimum/maximum stock levels.</w:t>
      </w:r>
    </w:p>
    <w:p w14:paraId="46BA534C" w14:textId="77777777" w:rsidR="005037B3" w:rsidRDefault="005037B3" w:rsidP="005037B3">
      <w:pPr>
        <w:pBdr>
          <w:top w:val="nil"/>
          <w:left w:val="nil"/>
          <w:bottom w:val="nil"/>
          <w:right w:val="nil"/>
          <w:between w:val="nil"/>
        </w:pBdr>
        <w:rPr>
          <w:rFonts w:ascii="Gill Sans" w:eastAsia="Gill Sans" w:hAnsi="Gill Sans" w:cs="Gill Sans"/>
          <w:b/>
          <w:color w:val="000000"/>
          <w:sz w:val="32"/>
          <w:szCs w:val="32"/>
        </w:rPr>
      </w:pPr>
    </w:p>
    <w:p w14:paraId="751A5589" w14:textId="7E16FCC3" w:rsidR="005037B3" w:rsidRDefault="005037B3" w:rsidP="00316914">
      <w:pPr>
        <w:pStyle w:val="Heading"/>
        <w:numPr>
          <w:ilvl w:val="1"/>
          <w:numId w:val="18"/>
        </w:numPr>
        <w:ind w:left="1080"/>
        <w:rPr>
          <w:highlight w:val="white"/>
        </w:rPr>
      </w:pPr>
      <w:bookmarkStart w:id="159" w:name="_Toc57478192"/>
      <w:r>
        <w:rPr>
          <w:highlight w:val="white"/>
        </w:rPr>
        <w:lastRenderedPageBreak/>
        <w:t>Products</w:t>
      </w:r>
      <w:bookmarkEnd w:id="159"/>
    </w:p>
    <w:p w14:paraId="0E505B30"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rPr>
      </w:pPr>
    </w:p>
    <w:p w14:paraId="5CA4915D" w14:textId="15E3D964" w:rsidR="005037B3" w:rsidRPr="001D3854" w:rsidRDefault="005037B3" w:rsidP="001D3854">
      <w:pPr>
        <w:pBdr>
          <w:top w:val="nil"/>
          <w:left w:val="nil"/>
          <w:bottom w:val="nil"/>
          <w:right w:val="nil"/>
          <w:between w:val="nil"/>
        </w:pBdr>
        <w:spacing w:line="288" w:lineRule="auto"/>
        <w:ind w:left="720"/>
        <w:rPr>
          <w:rFonts w:ascii="Gill Sans" w:eastAsia="Gill Sans" w:hAnsi="Gill Sans" w:cs="Gill Sans"/>
          <w:color w:val="000000"/>
          <w:highlight w:val="white"/>
        </w:rPr>
      </w:pPr>
      <w:r>
        <w:rPr>
          <w:rFonts w:ascii="Gill Sans" w:eastAsia="Gill Sans" w:hAnsi="Gill Sans" w:cs="Gill Sans"/>
          <w:color w:val="000000"/>
        </w:rPr>
        <w:t xml:space="preserve">Products are different forms of medicinal products including </w:t>
      </w:r>
      <w:r>
        <w:rPr>
          <w:rFonts w:ascii="Gill Sans" w:eastAsia="Gill Sans" w:hAnsi="Gill Sans" w:cs="Gill Sans"/>
          <w:color w:val="000000"/>
          <w:highlight w:val="white"/>
        </w:rPr>
        <w:t>liquid formulations, tablets, capsules, topical medicines, suppositories, drops, inj</w:t>
      </w:r>
      <w:r w:rsidR="001D3854">
        <w:rPr>
          <w:rFonts w:ascii="Gill Sans" w:eastAsia="Gill Sans" w:hAnsi="Gill Sans" w:cs="Gill Sans"/>
          <w:color w:val="000000"/>
          <w:highlight w:val="white"/>
        </w:rPr>
        <w:t xml:space="preserve">ection, medical implants etc.  </w:t>
      </w:r>
    </w:p>
    <w:p w14:paraId="3069950C" w14:textId="77777777" w:rsidR="005037B3" w:rsidRPr="00081F97" w:rsidRDefault="005037B3" w:rsidP="00316914">
      <w:pPr>
        <w:pStyle w:val="Heading"/>
        <w:numPr>
          <w:ilvl w:val="1"/>
          <w:numId w:val="18"/>
        </w:numPr>
        <w:ind w:left="1080"/>
        <w:rPr>
          <w:rFonts w:ascii="Gill Sans" w:eastAsia="Gill Sans" w:hAnsi="Gill Sans" w:cs="Gill Sans"/>
          <w:highlight w:val="white"/>
        </w:rPr>
      </w:pPr>
      <w:bookmarkStart w:id="160" w:name="_Toc57478193"/>
      <w:r w:rsidRPr="00081F97">
        <w:rPr>
          <w:rFonts w:ascii="Gill Sans" w:eastAsia="Gill Sans" w:hAnsi="Gill Sans" w:cs="Gill Sans"/>
          <w:highlight w:val="white"/>
        </w:rPr>
        <w:t>Selecting Products</w:t>
      </w:r>
      <w:bookmarkEnd w:id="160"/>
    </w:p>
    <w:p w14:paraId="5D87B54A" w14:textId="77777777" w:rsidR="005037B3" w:rsidRDefault="005037B3" w:rsidP="005037B3">
      <w:pPr>
        <w:pBdr>
          <w:top w:val="nil"/>
          <w:left w:val="nil"/>
          <w:bottom w:val="nil"/>
          <w:right w:val="nil"/>
          <w:between w:val="nil"/>
        </w:pBdr>
        <w:spacing w:line="288" w:lineRule="auto"/>
        <w:ind w:left="720"/>
        <w:rPr>
          <w:rFonts w:ascii="Gill Sans" w:eastAsia="Gill Sans" w:hAnsi="Gill Sans" w:cs="Gill Sans"/>
          <w:color w:val="000000"/>
          <w:sz w:val="8"/>
          <w:szCs w:val="8"/>
          <w:highlight w:val="white"/>
        </w:rPr>
      </w:pPr>
    </w:p>
    <w:p w14:paraId="590E874F" w14:textId="41D492AB" w:rsidR="005037B3" w:rsidRPr="001D3854" w:rsidRDefault="005037B3" w:rsidP="001D3854">
      <w:pPr>
        <w:pBdr>
          <w:top w:val="nil"/>
          <w:left w:val="nil"/>
          <w:bottom w:val="nil"/>
          <w:right w:val="nil"/>
          <w:between w:val="nil"/>
        </w:pBdr>
        <w:tabs>
          <w:tab w:val="left" w:pos="1440"/>
        </w:tabs>
        <w:spacing w:line="288" w:lineRule="auto"/>
        <w:ind w:left="720"/>
        <w:rPr>
          <w:rFonts w:ascii="Gill Sans" w:eastAsia="Gill Sans" w:hAnsi="Gill Sans" w:cs="Gill Sans"/>
          <w:b/>
          <w:color w:val="000000"/>
          <w:sz w:val="32"/>
          <w:szCs w:val="32"/>
        </w:rPr>
      </w:pPr>
      <w:r>
        <w:rPr>
          <w:rFonts w:ascii="Gill Sans" w:eastAsia="Gill Sans" w:hAnsi="Gill Sans" w:cs="Gill Sans"/>
          <w:color w:val="000000"/>
          <w:highlight w:val="white"/>
        </w:rPr>
        <w:t>Selecting a number of products can lead to better supply, appropriate prescribing, and lower costs. Products are those that satisfy the health care needs of the majority of the population. Selecting products begins with defining a list of common diseases for each level of health care. Hence, the product should be selected according to the required category</w:t>
      </w:r>
    </w:p>
    <w:p w14:paraId="1D69D0F8" w14:textId="77777777" w:rsidR="005037B3" w:rsidRPr="00081F97" w:rsidRDefault="005037B3" w:rsidP="00316914">
      <w:pPr>
        <w:pStyle w:val="Heading"/>
        <w:numPr>
          <w:ilvl w:val="1"/>
          <w:numId w:val="18"/>
        </w:numPr>
        <w:ind w:left="1080"/>
        <w:rPr>
          <w:rFonts w:ascii="Gill Sans" w:eastAsia="Gill Sans" w:hAnsi="Gill Sans" w:cs="Gill Sans"/>
          <w:highlight w:val="white"/>
        </w:rPr>
      </w:pPr>
      <w:bookmarkStart w:id="161" w:name="_Toc57478194"/>
      <w:r w:rsidRPr="00081F97">
        <w:rPr>
          <w:rFonts w:ascii="Gill Sans" w:eastAsia="Gill Sans" w:hAnsi="Gill Sans" w:cs="Gill Sans"/>
          <w:highlight w:val="white"/>
        </w:rPr>
        <w:t>Tickets for Product Creation</w:t>
      </w:r>
      <w:bookmarkEnd w:id="161"/>
    </w:p>
    <w:p w14:paraId="7F8289D0" w14:textId="77777777" w:rsidR="005037B3" w:rsidRDefault="005037B3" w:rsidP="005037B3">
      <w:pPr>
        <w:keepNext/>
        <w:widowControl w:val="0"/>
        <w:pBdr>
          <w:top w:val="nil"/>
          <w:left w:val="nil"/>
          <w:bottom w:val="nil"/>
          <w:right w:val="nil"/>
          <w:between w:val="nil"/>
        </w:pBdr>
        <w:ind w:left="1080"/>
        <w:rPr>
          <w:rFonts w:ascii="Gill Sans" w:eastAsia="Gill Sans" w:hAnsi="Gill Sans" w:cs="Gill Sans"/>
          <w:b/>
          <w:color w:val="000000"/>
          <w:sz w:val="8"/>
          <w:szCs w:val="8"/>
          <w:highlight w:val="white"/>
        </w:rPr>
      </w:pPr>
    </w:p>
    <w:p w14:paraId="4DEDFAF4" w14:textId="77777777" w:rsidR="005037B3" w:rsidRDefault="005037B3" w:rsidP="00316914">
      <w:pPr>
        <w:numPr>
          <w:ilvl w:val="0"/>
          <w:numId w:val="1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report a bug, the user needs to submit tickets.</w:t>
      </w:r>
    </w:p>
    <w:p w14:paraId="3DC14F5D" w14:textId="77777777" w:rsidR="005037B3" w:rsidRDefault="005037B3" w:rsidP="00316914">
      <w:pPr>
        <w:numPr>
          <w:ilvl w:val="0"/>
          <w:numId w:val="1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case there is an update or change in the master data, there is a need to submit a ticket.</w:t>
      </w:r>
    </w:p>
    <w:p w14:paraId="104914E6" w14:textId="58B33A27" w:rsidR="005037B3" w:rsidRPr="001D3854" w:rsidRDefault="005037B3" w:rsidP="00316914">
      <w:pPr>
        <w:numPr>
          <w:ilvl w:val="0"/>
          <w:numId w:val="1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Also the ticket is submitted when a bug is found or reported. </w:t>
      </w:r>
    </w:p>
    <w:p w14:paraId="5EB37519" w14:textId="77777777" w:rsidR="005037B3" w:rsidRPr="00081F97" w:rsidRDefault="005037B3" w:rsidP="00316914">
      <w:pPr>
        <w:pStyle w:val="Heading"/>
        <w:numPr>
          <w:ilvl w:val="1"/>
          <w:numId w:val="18"/>
        </w:numPr>
        <w:ind w:left="1080"/>
        <w:rPr>
          <w:rFonts w:ascii="Gill Sans" w:eastAsia="Gill Sans" w:hAnsi="Gill Sans" w:cs="Gill Sans"/>
        </w:rPr>
      </w:pPr>
      <w:bookmarkStart w:id="162" w:name="_Toc57478195"/>
      <w:r w:rsidRPr="00081F97">
        <w:rPr>
          <w:rFonts w:ascii="Gill Sans" w:eastAsia="Gill Sans" w:hAnsi="Gill Sans" w:cs="Gill Sans"/>
        </w:rPr>
        <w:t>Consumption</w:t>
      </w:r>
      <w:bookmarkEnd w:id="162"/>
    </w:p>
    <w:p w14:paraId="25A02D1B" w14:textId="77777777" w:rsidR="005037B3" w:rsidRDefault="005037B3" w:rsidP="005037B3">
      <w:pPr>
        <w:pBdr>
          <w:top w:val="nil"/>
          <w:left w:val="nil"/>
          <w:bottom w:val="nil"/>
          <w:right w:val="nil"/>
          <w:between w:val="nil"/>
        </w:pBdr>
        <w:ind w:left="1080"/>
        <w:rPr>
          <w:rFonts w:ascii="Gill Sans" w:eastAsia="Gill Sans" w:hAnsi="Gill Sans" w:cs="Gill Sans"/>
          <w:b/>
          <w:color w:val="000000"/>
          <w:sz w:val="8"/>
          <w:szCs w:val="8"/>
        </w:rPr>
      </w:pPr>
    </w:p>
    <w:p w14:paraId="0CEF234D"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QAT, the consumption of the required product is shown for a given time period. </w:t>
      </w:r>
    </w:p>
    <w:p w14:paraId="4D2A072E"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compares the amount of stock available, amount of stock required, and stock shipped to customers.</w:t>
      </w:r>
    </w:p>
    <w:p w14:paraId="6062511E"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QAT shows the consumption data in tabular form as well as in graphical format.</w:t>
      </w:r>
    </w:p>
    <w:p w14:paraId="36CECAD5"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system shows the actual and forecasted data to the user.</w:t>
      </w:r>
    </w:p>
    <w:p w14:paraId="36482C8A"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also provides a comparison between the actual and forecasted consumption to make sure that the user has an adequate amount of stock for a defined time period.</w:t>
      </w:r>
    </w:p>
    <w:p w14:paraId="09E177D6" w14:textId="77777777" w:rsidR="005037B3"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Actual Consumption:</w:t>
      </w:r>
      <w:r>
        <w:rPr>
          <w:rFonts w:ascii="Gill Sans" w:eastAsia="Gill Sans" w:hAnsi="Gill Sans" w:cs="Gill Sans"/>
          <w:color w:val="000000"/>
        </w:rPr>
        <w:t xml:space="preserve"> Reported or estimated quantities of product that left the program’s logistics system through normal dispensing to client activities.</w:t>
      </w:r>
    </w:p>
    <w:p w14:paraId="129F969E" w14:textId="75801379" w:rsidR="005037B3" w:rsidRPr="001D3854" w:rsidRDefault="005037B3" w:rsidP="00316914">
      <w:pPr>
        <w:numPr>
          <w:ilvl w:val="0"/>
          <w:numId w:val="3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Forecast Consumption: </w:t>
      </w:r>
      <w:r>
        <w:rPr>
          <w:rFonts w:ascii="Gill Sans" w:eastAsia="Gill Sans" w:hAnsi="Gill Sans" w:cs="Gill Sans"/>
          <w:color w:val="000000"/>
        </w:rPr>
        <w:t>Quantities expected to be dispensed in the future.</w:t>
      </w:r>
    </w:p>
    <w:p w14:paraId="0F61F235" w14:textId="77777777" w:rsidR="005037B3" w:rsidRPr="00081F97" w:rsidRDefault="005037B3" w:rsidP="00316914">
      <w:pPr>
        <w:pStyle w:val="Heading"/>
        <w:numPr>
          <w:ilvl w:val="1"/>
          <w:numId w:val="18"/>
        </w:numPr>
        <w:ind w:left="1080"/>
        <w:rPr>
          <w:rFonts w:ascii="Gill Sans" w:eastAsia="Gill Sans" w:hAnsi="Gill Sans" w:cs="Gill Sans"/>
        </w:rPr>
      </w:pPr>
      <w:bookmarkStart w:id="163" w:name="_Toc57478196"/>
      <w:r w:rsidRPr="00081F97">
        <w:rPr>
          <w:rFonts w:ascii="Gill Sans" w:eastAsia="Gill Sans" w:hAnsi="Gill Sans" w:cs="Gill Sans"/>
        </w:rPr>
        <w:t>Inventory</w:t>
      </w:r>
      <w:bookmarkEnd w:id="163"/>
    </w:p>
    <w:p w14:paraId="3B95A7AE" w14:textId="77777777" w:rsidR="005037B3" w:rsidRDefault="005037B3" w:rsidP="005037B3">
      <w:pPr>
        <w:pBdr>
          <w:top w:val="nil"/>
          <w:left w:val="nil"/>
          <w:bottom w:val="nil"/>
          <w:right w:val="nil"/>
          <w:between w:val="nil"/>
        </w:pBdr>
        <w:ind w:left="1080"/>
        <w:rPr>
          <w:rFonts w:ascii="Gill Sans" w:eastAsia="Gill Sans" w:hAnsi="Gill Sans" w:cs="Gill Sans"/>
          <w:b/>
          <w:color w:val="000000"/>
          <w:sz w:val="8"/>
          <w:szCs w:val="8"/>
        </w:rPr>
      </w:pPr>
    </w:p>
    <w:p w14:paraId="774EA28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Inventory refers to all the products/medical devices that are ready to be consumed or sold.</w:t>
      </w:r>
    </w:p>
    <w:p w14:paraId="1EBE6A4B" w14:textId="77777777" w:rsidR="005037B3" w:rsidRDefault="005037B3" w:rsidP="005037B3">
      <w:pPr>
        <w:pBdr>
          <w:top w:val="nil"/>
          <w:left w:val="nil"/>
          <w:bottom w:val="nil"/>
          <w:right w:val="nil"/>
          <w:between w:val="nil"/>
        </w:pBdr>
        <w:ind w:left="1080"/>
        <w:rPr>
          <w:rFonts w:ascii="Gill Sans" w:eastAsia="Gill Sans" w:hAnsi="Gill Sans" w:cs="Gill Sans"/>
          <w:color w:val="000000"/>
        </w:rPr>
      </w:pPr>
    </w:p>
    <w:p w14:paraId="5B067E64" w14:textId="77777777" w:rsidR="001D3854" w:rsidRDefault="005037B3" w:rsidP="00316914">
      <w:pPr>
        <w:pStyle w:val="Heading"/>
        <w:numPr>
          <w:ilvl w:val="1"/>
          <w:numId w:val="18"/>
        </w:numPr>
        <w:ind w:left="1080"/>
        <w:rPr>
          <w:rFonts w:ascii="Gill Sans" w:eastAsia="Gill Sans" w:hAnsi="Gill Sans" w:cs="Gill Sans"/>
        </w:rPr>
      </w:pPr>
      <w:bookmarkStart w:id="164" w:name="_Toc57382828"/>
      <w:bookmarkStart w:id="165" w:name="_Toc57478197"/>
      <w:r>
        <w:rPr>
          <w:rFonts w:ascii="Gill Sans" w:eastAsia="Gill Sans" w:hAnsi="Gill Sans" w:cs="Gill Sans"/>
        </w:rPr>
        <w:lastRenderedPageBreak/>
        <w:t>Region</w:t>
      </w:r>
      <w:bookmarkStart w:id="166" w:name="_heading=h.1egqt2p" w:colFirst="0" w:colLast="0"/>
      <w:bookmarkEnd w:id="164"/>
      <w:bookmarkEnd w:id="165"/>
      <w:bookmarkEnd w:id="166"/>
      <w:r w:rsidR="001D3854">
        <w:rPr>
          <w:rFonts w:ascii="Gill Sans" w:eastAsia="Gill Sans" w:hAnsi="Gill Sans" w:cs="Gill Sans"/>
        </w:rPr>
        <w:t xml:space="preserve">  </w:t>
      </w:r>
    </w:p>
    <w:p w14:paraId="4D237C59" w14:textId="3B08C399" w:rsidR="005037B3" w:rsidRPr="001D3854" w:rsidRDefault="001D3854" w:rsidP="001D3854">
      <w:pPr>
        <w:pStyle w:val="Heading"/>
        <w:ind w:left="720" w:firstLine="0"/>
        <w:rPr>
          <w:rFonts w:ascii="Gill Sans" w:eastAsia="Gill Sans" w:hAnsi="Gill Sans" w:cs="Gill Sans"/>
        </w:rPr>
      </w:pPr>
      <w:bookmarkStart w:id="167" w:name="_Toc57477208"/>
      <w:bookmarkStart w:id="168" w:name="_Toc57478198"/>
      <w:r w:rsidRPr="001D3854">
        <w:rPr>
          <w:rFonts w:ascii="Gill Sans" w:eastAsia="Gill Sans" w:hAnsi="Gill Sans" w:cs="Gill Sans"/>
          <w:b w:val="0"/>
          <w:color w:val="000000"/>
          <w:sz w:val="24"/>
          <w:szCs w:val="24"/>
        </w:rPr>
        <w:t>Regions are the areas where distribution centers are housed. Some countries may not have multiple</w:t>
      </w:r>
      <w:r w:rsidRPr="001D3854">
        <w:rPr>
          <w:rFonts w:ascii="Gill Sans" w:eastAsia="Gill Sans" w:hAnsi="Gill Sans" w:cs="Gill Sans"/>
          <w:b w:val="0"/>
          <w:sz w:val="24"/>
          <w:szCs w:val="24"/>
        </w:rPr>
        <w:t xml:space="preserve"> </w:t>
      </w:r>
      <w:r w:rsidRPr="00081F97">
        <w:rPr>
          <w:rFonts w:ascii="Gill Sans" w:eastAsia="Gill Sans" w:hAnsi="Gill Sans" w:cs="Gill Sans"/>
          <w:b w:val="0"/>
          <w:color w:val="auto"/>
          <w:sz w:val="24"/>
          <w:szCs w:val="24"/>
        </w:rPr>
        <w:t>Regions or distribution centers. Instead they will have a single distribution center which is referred to as “National” in the QAT system. Many countries have regions designated as “South”, “North” “East”, or “West”.</w:t>
      </w:r>
      <w:bookmarkEnd w:id="167"/>
      <w:bookmarkEnd w:id="168"/>
    </w:p>
    <w:p w14:paraId="656635E0" w14:textId="77777777" w:rsidR="005037B3" w:rsidRDefault="005037B3" w:rsidP="00316914">
      <w:pPr>
        <w:pStyle w:val="Heading"/>
        <w:numPr>
          <w:ilvl w:val="1"/>
          <w:numId w:val="18"/>
        </w:numPr>
        <w:ind w:left="1080"/>
        <w:rPr>
          <w:rFonts w:ascii="Gill Sans" w:eastAsia="Gill Sans" w:hAnsi="Gill Sans" w:cs="Gill Sans"/>
        </w:rPr>
      </w:pPr>
      <w:bookmarkStart w:id="169" w:name="_Toc57382830"/>
      <w:bookmarkStart w:id="170" w:name="_Toc57478199"/>
      <w:r>
        <w:rPr>
          <w:rFonts w:ascii="Gill Sans" w:eastAsia="Gill Sans" w:hAnsi="Gill Sans" w:cs="Gill Sans"/>
        </w:rPr>
        <w:t>Reorder Frequency</w:t>
      </w:r>
      <w:bookmarkEnd w:id="169"/>
      <w:bookmarkEnd w:id="170"/>
    </w:p>
    <w:p w14:paraId="7F3F889A" w14:textId="4B22926A" w:rsidR="005037B3" w:rsidRPr="001D3854" w:rsidRDefault="005037B3" w:rsidP="001D3854">
      <w:pPr>
        <w:pBdr>
          <w:top w:val="nil"/>
          <w:left w:val="nil"/>
          <w:bottom w:val="nil"/>
          <w:right w:val="nil"/>
          <w:between w:val="nil"/>
        </w:pBdr>
        <w:ind w:left="720"/>
        <w:jc w:val="both"/>
        <w:rPr>
          <w:rFonts w:ascii="Gill Sans" w:eastAsia="Gill Sans" w:hAnsi="Gill Sans" w:cs="Gill Sans"/>
          <w:b/>
          <w:color w:val="CC0000"/>
        </w:rPr>
      </w:pPr>
      <w:r>
        <w:rPr>
          <w:rFonts w:ascii="Gill Sans" w:eastAsia="Gill Sans" w:hAnsi="Gill Sans" w:cs="Gill Sans"/>
          <w:color w:val="000000"/>
        </w:rPr>
        <w:t xml:space="preserve">Order quantities are often the focus of supply chain planning as they directly affect the frequency with which things are done. Users can anticipate how many orders should be assigned to a specific time period. </w:t>
      </w:r>
    </w:p>
    <w:p w14:paraId="4368776D" w14:textId="77777777" w:rsidR="005037B3" w:rsidRDefault="005037B3" w:rsidP="00316914">
      <w:pPr>
        <w:pStyle w:val="Heading"/>
        <w:numPr>
          <w:ilvl w:val="1"/>
          <w:numId w:val="18"/>
        </w:numPr>
        <w:ind w:left="1080"/>
        <w:rPr>
          <w:rFonts w:ascii="Gill Sans" w:eastAsia="Gill Sans" w:hAnsi="Gill Sans" w:cs="Gill Sans"/>
        </w:rPr>
      </w:pPr>
      <w:bookmarkStart w:id="171" w:name="_Toc57382831"/>
      <w:bookmarkStart w:id="172" w:name="_Toc57478200"/>
      <w:r>
        <w:rPr>
          <w:rFonts w:ascii="Gill Sans" w:eastAsia="Gill Sans" w:hAnsi="Gill Sans" w:cs="Gill Sans"/>
        </w:rPr>
        <w:t>Freight Cost</w:t>
      </w:r>
      <w:bookmarkEnd w:id="171"/>
      <w:bookmarkEnd w:id="172"/>
      <w:r>
        <w:rPr>
          <w:rFonts w:ascii="Gill Sans" w:eastAsia="Gill Sans" w:hAnsi="Gill Sans" w:cs="Gill Sans"/>
        </w:rPr>
        <w:t xml:space="preserve"> </w:t>
      </w:r>
    </w:p>
    <w:p w14:paraId="19BA77A0"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13BF9B92" w14:textId="4B477977" w:rsidR="005037B3" w:rsidRDefault="005037B3" w:rsidP="001D3854">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xml:space="preserve">The Default Freight Cost field shows the approximate freight cost for a shipment as a percentage of the shipment's product value. It </w:t>
      </w:r>
      <w:r>
        <w:rPr>
          <w:rFonts w:ascii="Gill Sans" w:eastAsia="Gill Sans" w:hAnsi="Gill Sans" w:cs="Gill Sans"/>
        </w:rPr>
        <w:t>incorporates</w:t>
      </w:r>
      <w:r>
        <w:rPr>
          <w:rFonts w:ascii="Gill Sans" w:eastAsia="Gill Sans" w:hAnsi="Gill Sans" w:cs="Gill Sans"/>
          <w:color w:val="000000"/>
        </w:rPr>
        <w:t xml:space="preserve"> all expenses related to product delivery (i.e., charges, clearance fees, etc.). QAT utilizes the default freight cost when calculating freight cost if you don't fill in freight cost estim</w:t>
      </w:r>
      <w:r w:rsidR="001D3854">
        <w:rPr>
          <w:rFonts w:ascii="Gill Sans" w:eastAsia="Gill Sans" w:hAnsi="Gill Sans" w:cs="Gill Sans"/>
          <w:color w:val="000000"/>
        </w:rPr>
        <w:t xml:space="preserve">ates for individual providers. </w:t>
      </w:r>
    </w:p>
    <w:p w14:paraId="38BFF37A" w14:textId="77777777" w:rsidR="005037B3" w:rsidRDefault="005037B3" w:rsidP="00316914">
      <w:pPr>
        <w:pStyle w:val="Heading"/>
        <w:numPr>
          <w:ilvl w:val="1"/>
          <w:numId w:val="18"/>
        </w:numPr>
        <w:ind w:left="1080"/>
        <w:rPr>
          <w:rFonts w:ascii="Gill Sans" w:eastAsia="Gill Sans" w:hAnsi="Gill Sans" w:cs="Gill Sans"/>
        </w:rPr>
      </w:pPr>
      <w:bookmarkStart w:id="173" w:name="_Toc57382832"/>
      <w:bookmarkStart w:id="174" w:name="_Toc57478201"/>
      <w:r>
        <w:rPr>
          <w:rFonts w:ascii="Gill Sans" w:eastAsia="Gill Sans" w:hAnsi="Gill Sans" w:cs="Gill Sans"/>
        </w:rPr>
        <w:t>AMC (Average Monthly Consumption):</w:t>
      </w:r>
      <w:bookmarkEnd w:id="173"/>
      <w:bookmarkEnd w:id="174"/>
      <w:r>
        <w:rPr>
          <w:rFonts w:ascii="Gill Sans" w:eastAsia="Gill Sans" w:hAnsi="Gill Sans" w:cs="Gill Sans"/>
          <w:highlight w:val="white"/>
        </w:rPr>
        <w:t xml:space="preserve"> </w:t>
      </w:r>
    </w:p>
    <w:p w14:paraId="36EC5514" w14:textId="77777777" w:rsidR="005037B3" w:rsidRDefault="005037B3" w:rsidP="005037B3">
      <w:pPr>
        <w:keepNext/>
        <w:widowControl w:val="0"/>
        <w:pBdr>
          <w:top w:val="nil"/>
          <w:left w:val="nil"/>
          <w:bottom w:val="nil"/>
          <w:right w:val="nil"/>
          <w:between w:val="nil"/>
        </w:pBdr>
        <w:ind w:left="1080"/>
        <w:rPr>
          <w:rFonts w:ascii="Gill Sans" w:eastAsia="Gill Sans" w:hAnsi="Gill Sans" w:cs="Gill Sans"/>
          <w:color w:val="000000"/>
          <w:sz w:val="20"/>
          <w:szCs w:val="20"/>
        </w:rPr>
      </w:pPr>
      <w:r>
        <w:rPr>
          <w:rFonts w:ascii="Gill Sans" w:eastAsia="Gill Sans" w:hAnsi="Gill Sans" w:cs="Gill Sans"/>
          <w:color w:val="000000"/>
          <w:sz w:val="20"/>
          <w:szCs w:val="20"/>
        </w:rPr>
        <w:t>Average Monthly Consumption (AMC)</w:t>
      </w:r>
    </w:p>
    <w:p w14:paraId="2388BE3A" w14:textId="77777777" w:rsidR="005037B3" w:rsidRDefault="005037B3" w:rsidP="005037B3">
      <w:pPr>
        <w:pBdr>
          <w:top w:val="nil"/>
          <w:left w:val="nil"/>
          <w:bottom w:val="nil"/>
          <w:right w:val="nil"/>
          <w:between w:val="nil"/>
        </w:pBdr>
        <w:spacing w:before="240" w:after="240"/>
        <w:ind w:left="720"/>
        <w:jc w:val="center"/>
        <w:rPr>
          <w:rFonts w:ascii="Gill Sans" w:eastAsia="Gill Sans" w:hAnsi="Gill Sans" w:cs="Gill Sans"/>
          <w:b/>
          <w:color w:val="000000"/>
          <w:sz w:val="20"/>
          <w:szCs w:val="20"/>
        </w:rPr>
      </w:pPr>
      <w:r>
        <w:rPr>
          <w:rFonts w:ascii="Gill Sans" w:eastAsia="Gill Sans" w:hAnsi="Gill Sans" w:cs="Gill Sans"/>
          <w:noProof/>
          <w:color w:val="000000"/>
          <w:lang w:eastAsia="en-US" w:bidi="ar-SA"/>
        </w:rPr>
        <w:drawing>
          <wp:inline distT="9525" distB="9525" distL="9525" distR="9525" wp14:anchorId="0AEE303C" wp14:editId="46A9B607">
            <wp:extent cx="5382578" cy="314325"/>
            <wp:effectExtent l="0" t="0" r="0" b="0"/>
            <wp:docPr id="8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9"/>
                    <a:srcRect/>
                    <a:stretch>
                      <a:fillRect/>
                    </a:stretch>
                  </pic:blipFill>
                  <pic:spPr>
                    <a:xfrm>
                      <a:off x="0" y="0"/>
                      <a:ext cx="5382578" cy="314325"/>
                    </a:xfrm>
                    <a:prstGeom prst="rect">
                      <a:avLst/>
                    </a:prstGeom>
                    <a:ln/>
                  </pic:spPr>
                </pic:pic>
              </a:graphicData>
            </a:graphic>
          </wp:inline>
        </w:drawing>
      </w:r>
    </w:p>
    <w:p w14:paraId="4FF6885E"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 Consider only non zero values. Also future months include the current month</w:t>
      </w:r>
    </w:p>
    <w:p w14:paraId="3FDA5B0F"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Example :</w:t>
      </w:r>
    </w:p>
    <w:p w14:paraId="36E43148"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Months in past = 3(Based on program planning unit)</w:t>
      </w:r>
    </w:p>
    <w:p w14:paraId="6B436109"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Months in future = 3(Based on program planning unit)</w:t>
      </w:r>
    </w:p>
    <w:p w14:paraId="12EE73DC"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Current month = May 2020</w:t>
      </w:r>
    </w:p>
    <w:p w14:paraId="60DF6D73"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Feb 2020 = 5,000</w:t>
      </w:r>
    </w:p>
    <w:p w14:paraId="7676CD42"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Mar 2020 = 6,890</w:t>
      </w:r>
    </w:p>
    <w:p w14:paraId="46AD602D"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Apr 2020 = 6,907</w:t>
      </w:r>
    </w:p>
    <w:p w14:paraId="044F7A4A"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May 2020 = 7,087</w:t>
      </w:r>
    </w:p>
    <w:p w14:paraId="7813177C"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Jun 2020 = 5,678</w:t>
      </w:r>
    </w:p>
    <w:p w14:paraId="0F78EF81"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Consumption in Jul 2020 = 6,789</w:t>
      </w:r>
    </w:p>
    <w:p w14:paraId="2D88DA4B"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p>
    <w:p w14:paraId="762B2C16"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AMC = Consumption in No. of MONTHS_IN_PAST + Consumption in No. of MONTHS_IN_FUTURE/ number of months</w:t>
      </w:r>
    </w:p>
    <w:p w14:paraId="714734B6"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AMC = (Consumption for Feb,Mar,Apr,May 2020 + June &amp; Jul 2020) / 6</w:t>
      </w:r>
    </w:p>
    <w:p w14:paraId="53BE1989"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AMC = (5,000+6,890+6,907+7,087+5,678+6,789) / 6</w:t>
      </w:r>
    </w:p>
    <w:p w14:paraId="3EE67A81" w14:textId="77777777" w:rsidR="005037B3" w:rsidRDefault="005037B3" w:rsidP="005037B3">
      <w:pPr>
        <w:pBdr>
          <w:top w:val="nil"/>
          <w:left w:val="nil"/>
          <w:bottom w:val="nil"/>
          <w:right w:val="nil"/>
          <w:between w:val="nil"/>
        </w:pBdr>
        <w:ind w:left="720"/>
        <w:jc w:val="both"/>
        <w:rPr>
          <w:rFonts w:ascii="Gill Sans" w:eastAsia="Gill Sans" w:hAnsi="Gill Sans" w:cs="Gill Sans"/>
          <w:color w:val="000000"/>
        </w:rPr>
      </w:pPr>
      <w:r>
        <w:rPr>
          <w:rFonts w:ascii="Gill Sans" w:eastAsia="Gill Sans" w:hAnsi="Gill Sans" w:cs="Gill Sans"/>
          <w:color w:val="000000"/>
        </w:rPr>
        <w:t>AMC = 6,392</w:t>
      </w:r>
    </w:p>
    <w:p w14:paraId="4F0A5BAC" w14:textId="3A78BE8D" w:rsidR="005037B3" w:rsidRDefault="005037B3" w:rsidP="005037B3">
      <w:pPr>
        <w:pBdr>
          <w:top w:val="nil"/>
          <w:left w:val="nil"/>
          <w:bottom w:val="nil"/>
          <w:right w:val="nil"/>
          <w:between w:val="nil"/>
        </w:pBdr>
        <w:rPr>
          <w:rFonts w:ascii="Gill Sans" w:eastAsia="Gill Sans" w:hAnsi="Gill Sans" w:cs="Gill Sans"/>
          <w:color w:val="000000"/>
        </w:rPr>
      </w:pPr>
    </w:p>
    <w:p w14:paraId="5B6BB731" w14:textId="77777777" w:rsidR="005037B3" w:rsidRDefault="005037B3" w:rsidP="00316914">
      <w:pPr>
        <w:pStyle w:val="Heading"/>
        <w:numPr>
          <w:ilvl w:val="1"/>
          <w:numId w:val="18"/>
        </w:numPr>
        <w:ind w:left="1080"/>
        <w:rPr>
          <w:rFonts w:ascii="Gill Sans" w:eastAsia="Gill Sans" w:hAnsi="Gill Sans" w:cs="Gill Sans"/>
          <w:highlight w:val="white"/>
        </w:rPr>
      </w:pPr>
      <w:bookmarkStart w:id="175" w:name="_Toc57478202"/>
      <w:r w:rsidRPr="00081F97">
        <w:rPr>
          <w:rFonts w:ascii="Gill Sans" w:eastAsia="Gill Sans" w:hAnsi="Gill Sans" w:cs="Gill Sans"/>
        </w:rPr>
        <w:lastRenderedPageBreak/>
        <w:t>MoS (Month of Stocks):</w:t>
      </w:r>
      <w:r>
        <w:rPr>
          <w:rFonts w:ascii="Gill Sans" w:eastAsia="Gill Sans" w:hAnsi="Gill Sans" w:cs="Gill Sans"/>
          <w:b w:val="0"/>
          <w:color w:val="000000"/>
          <w:highlight w:val="white"/>
        </w:rPr>
        <w:t xml:space="preserve"> </w:t>
      </w:r>
      <w:r w:rsidRPr="001D3854">
        <w:rPr>
          <w:rFonts w:ascii="Gill Sans" w:eastAsia="Gill Sans" w:hAnsi="Gill Sans" w:cs="Gill Sans"/>
          <w:b w:val="0"/>
          <w:color w:val="000000"/>
          <w:highlight w:val="white"/>
        </w:rPr>
        <w:t xml:space="preserve">Amount of </w:t>
      </w:r>
      <w:r w:rsidRPr="001D3854">
        <w:rPr>
          <w:rFonts w:ascii="Gill Sans" w:eastAsia="Gill Sans" w:hAnsi="Gill Sans" w:cs="Gill Sans"/>
          <w:b w:val="0"/>
          <w:color w:val="000000"/>
        </w:rPr>
        <w:t xml:space="preserve">Ending Balance </w:t>
      </w:r>
      <w:r w:rsidRPr="001D3854">
        <w:rPr>
          <w:rFonts w:ascii="Gill Sans" w:eastAsia="Gill Sans" w:hAnsi="Gill Sans" w:cs="Gill Sans"/>
          <w:b w:val="0"/>
          <w:color w:val="000000"/>
          <w:highlight w:val="white"/>
        </w:rPr>
        <w:t>at hand divided by average monthly consumption</w:t>
      </w:r>
      <w:r>
        <w:rPr>
          <w:rFonts w:ascii="Gill Sans" w:eastAsia="Gill Sans" w:hAnsi="Gill Sans" w:cs="Gill Sans"/>
          <w:color w:val="000000"/>
          <w:highlight w:val="white"/>
        </w:rPr>
        <w:t>.</w:t>
      </w:r>
      <w:bookmarkEnd w:id="175"/>
    </w:p>
    <w:p w14:paraId="4E5FA73F" w14:textId="77777777" w:rsidR="005037B3" w:rsidRDefault="005037B3" w:rsidP="005037B3">
      <w:pPr>
        <w:keepNext/>
        <w:pBdr>
          <w:top w:val="nil"/>
          <w:left w:val="nil"/>
          <w:bottom w:val="nil"/>
          <w:right w:val="nil"/>
          <w:between w:val="nil"/>
        </w:pBdr>
        <w:spacing w:before="80" w:after="40"/>
        <w:ind w:left="1080"/>
        <w:rPr>
          <w:rFonts w:ascii="Gill Sans" w:eastAsia="Gill Sans" w:hAnsi="Gill Sans" w:cs="Gill Sans"/>
          <w:color w:val="000000"/>
        </w:rPr>
      </w:pPr>
      <w:r>
        <w:rPr>
          <w:rFonts w:ascii="Gill Sans" w:eastAsia="Gill Sans" w:hAnsi="Gill Sans" w:cs="Gill Sans"/>
          <w:color w:val="000000"/>
        </w:rPr>
        <w:t>Months Of Stock</w:t>
      </w:r>
    </w:p>
    <w:p w14:paraId="469FEA90" w14:textId="77777777" w:rsidR="005037B3" w:rsidRDefault="00A71183" w:rsidP="005037B3">
      <w:pPr>
        <w:pBdr>
          <w:top w:val="nil"/>
          <w:left w:val="nil"/>
          <w:bottom w:val="nil"/>
          <w:right w:val="nil"/>
          <w:between w:val="nil"/>
        </w:pBdr>
        <w:spacing w:before="240" w:after="240"/>
        <w:rPr>
          <w:rFonts w:ascii="Gill Sans" w:eastAsia="Gill Sans" w:hAnsi="Gill Sans" w:cs="Gill Sans"/>
          <w:b/>
          <w:color w:val="000000"/>
          <w:sz w:val="20"/>
          <w:szCs w:val="20"/>
        </w:rPr>
      </w:pPr>
      <w:sdt>
        <w:sdtPr>
          <w:tag w:val="goog_rdk_75"/>
          <w:id w:val="-153072505"/>
        </w:sdtPr>
        <w:sdtContent>
          <w:customXmlInsRangeStart w:id="176" w:author="Alexandra Mccollister" w:date="2020-11-11T14:44:00Z"/>
          <w:sdt>
            <w:sdtPr>
              <w:tag w:val="goog_rdk_76"/>
              <w:id w:val="-1183279275"/>
            </w:sdtPr>
            <w:sdtContent>
              <w:customXmlInsRangeEnd w:id="176"/>
              <w:ins w:id="177" w:author="Alexandra Mccollister" w:date="2020-11-11T14:44:00Z">
                <w:del w:id="178" w:author="Alan George" w:date="2020-11-11T16:39:00Z">
                  <w:r w:rsidR="005037B3">
                    <w:rPr>
                      <w:noProof/>
                      <w:lang w:eastAsia="en-US" w:bidi="ar-SA"/>
                    </w:rPr>
                    <w:drawing>
                      <wp:anchor distT="9525" distB="9525" distL="9525" distR="9525" simplePos="0" relativeHeight="251655680" behindDoc="0" locked="0" layoutInCell="1" hidden="0" allowOverlap="1" wp14:anchorId="6792D908" wp14:editId="77B915C3">
                        <wp:simplePos x="0" y="0"/>
                        <wp:positionH relativeFrom="column">
                          <wp:posOffset>714375</wp:posOffset>
                        </wp:positionH>
                        <wp:positionV relativeFrom="paragraph">
                          <wp:posOffset>133350</wp:posOffset>
                        </wp:positionV>
                        <wp:extent cx="2819400" cy="419100"/>
                        <wp:effectExtent l="0" t="0" r="0" b="0"/>
                        <wp:wrapSquare wrapText="bothSides" distT="9525" distB="9525" distL="9525" distR="9525"/>
                        <wp:docPr id="7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0"/>
                                <a:srcRect/>
                                <a:stretch>
                                  <a:fillRect/>
                                </a:stretch>
                              </pic:blipFill>
                              <pic:spPr>
                                <a:xfrm>
                                  <a:off x="0" y="0"/>
                                  <a:ext cx="2819400" cy="419100"/>
                                </a:xfrm>
                                <a:prstGeom prst="rect">
                                  <a:avLst/>
                                </a:prstGeom>
                                <a:ln/>
                              </pic:spPr>
                            </pic:pic>
                          </a:graphicData>
                        </a:graphic>
                      </wp:anchor>
                    </w:drawing>
                  </w:r>
                </w:del>
              </w:ins>
              <w:customXmlInsRangeStart w:id="179" w:author="Alexandra Mccollister" w:date="2020-11-11T14:44:00Z"/>
            </w:sdtContent>
          </w:sdt>
          <w:customXmlInsRangeEnd w:id="179"/>
        </w:sdtContent>
      </w:sdt>
    </w:p>
    <w:p w14:paraId="7FF6658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AA12C35"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429AA0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Example :</w:t>
      </w:r>
    </w:p>
    <w:p w14:paraId="4D6C6792"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Ending Balance = 22,642</w:t>
      </w:r>
    </w:p>
    <w:p w14:paraId="52CE192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AMC = 6,392</w:t>
      </w:r>
    </w:p>
    <w:p w14:paraId="47A7506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8C4161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Months Of Stock = Ending Balance / AMC</w:t>
      </w:r>
    </w:p>
    <w:p w14:paraId="15917E8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Months Of Stock = 22,642 / 6,392</w:t>
      </w:r>
    </w:p>
    <w:p w14:paraId="5CA97C82" w14:textId="77900CBF" w:rsidR="00FB76A0" w:rsidRDefault="00FB76A0" w:rsidP="00FB76A0">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Months Of Stock = 3.54</w:t>
      </w:r>
    </w:p>
    <w:p w14:paraId="6C45F2AC" w14:textId="77777777" w:rsidR="00FB76A0" w:rsidRPr="00FB76A0" w:rsidRDefault="00FB76A0" w:rsidP="00FB76A0">
      <w:pPr>
        <w:pBdr>
          <w:top w:val="nil"/>
          <w:left w:val="nil"/>
          <w:bottom w:val="nil"/>
          <w:right w:val="nil"/>
          <w:between w:val="nil"/>
        </w:pBdr>
        <w:ind w:left="720"/>
        <w:rPr>
          <w:ins w:id="180" w:author="GHSC-PSM" w:date="2020-11-14T03:02:00Z"/>
          <w:rFonts w:ascii="Gill Sans" w:eastAsia="Gill Sans" w:hAnsi="Gill Sans" w:cs="Gill Sans"/>
          <w:color w:val="000000"/>
        </w:rPr>
      </w:pPr>
    </w:p>
    <w:p w14:paraId="308CFB5A"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81" w:name="_Toc57382833"/>
      <w:bookmarkStart w:id="182" w:name="_Toc57478203"/>
      <w:r>
        <w:rPr>
          <w:rFonts w:ascii="Gill Sans" w:eastAsia="Gill Sans" w:hAnsi="Gill Sans" w:cs="Gill Sans"/>
          <w:color w:val="CC0000"/>
        </w:rPr>
        <w:t xml:space="preserve">Supply Plan </w:t>
      </w:r>
      <w:sdt>
        <w:sdtPr>
          <w:tag w:val="goog_rdk_113"/>
          <w:id w:val="-415564297"/>
        </w:sdtPr>
        <w:sdtContent>
          <w:commentRangeStart w:id="183"/>
        </w:sdtContent>
      </w:sdt>
      <w:r>
        <w:rPr>
          <w:rFonts w:ascii="Gill Sans" w:eastAsia="Gill Sans" w:hAnsi="Gill Sans" w:cs="Gill Sans"/>
          <w:color w:val="CC0000"/>
        </w:rPr>
        <w:t>Data</w:t>
      </w:r>
      <w:commentRangeEnd w:id="183"/>
      <w:r>
        <w:commentReference w:id="183"/>
      </w:r>
      <w:bookmarkEnd w:id="181"/>
      <w:bookmarkEnd w:id="182"/>
      <w:r>
        <w:rPr>
          <w:rFonts w:ascii="Gill Sans" w:eastAsia="Gill Sans" w:hAnsi="Gill Sans" w:cs="Gill Sans"/>
          <w:color w:val="CC0000"/>
        </w:rPr>
        <w:t xml:space="preserve"> </w:t>
      </w:r>
    </w:p>
    <w:p w14:paraId="2B937F2B"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5482556F" w14:textId="77777777" w:rsidR="005037B3" w:rsidRPr="00FB76A0" w:rsidRDefault="005037B3" w:rsidP="005037B3">
      <w:pPr>
        <w:pBdr>
          <w:top w:val="nil"/>
          <w:left w:val="nil"/>
          <w:bottom w:val="nil"/>
          <w:right w:val="nil"/>
          <w:between w:val="nil"/>
        </w:pBdr>
        <w:ind w:left="720"/>
        <w:rPr>
          <w:rFonts w:ascii="Gill Sans" w:eastAsia="Gill Sans" w:hAnsi="Gill Sans" w:cs="Gill Sans"/>
          <w:color w:val="000000"/>
        </w:rPr>
      </w:pPr>
      <w:r w:rsidRPr="00FB76A0">
        <w:rPr>
          <w:rFonts w:ascii="Gill Sans" w:eastAsia="Gill Sans" w:hAnsi="Gill Sans" w:cs="Gill Sans"/>
          <w:color w:val="000000"/>
        </w:rPr>
        <w:t xml:space="preserve">Specific fields related to consumption, inventory, and shipments come into play while performing specific transactions in the QAT application. </w:t>
      </w:r>
    </w:p>
    <w:p w14:paraId="271461BC" w14:textId="77777777" w:rsidR="005037B3" w:rsidRPr="00FB76A0" w:rsidRDefault="005037B3" w:rsidP="005037B3">
      <w:pPr>
        <w:pBdr>
          <w:top w:val="nil"/>
          <w:left w:val="nil"/>
          <w:bottom w:val="nil"/>
          <w:right w:val="nil"/>
          <w:between w:val="nil"/>
        </w:pBdr>
        <w:spacing w:line="360" w:lineRule="auto"/>
        <w:rPr>
          <w:rFonts w:ascii="Gill Sans" w:eastAsia="Gill Sans" w:hAnsi="Gill Sans" w:cs="Gill Sans"/>
          <w:color w:val="000000"/>
          <w:sz w:val="8"/>
          <w:szCs w:val="8"/>
        </w:rPr>
      </w:pPr>
    </w:p>
    <w:p w14:paraId="3FCF44E4" w14:textId="77777777" w:rsidR="003C25AA" w:rsidRPr="00FB76A0" w:rsidRDefault="003C25AA" w:rsidP="00316914">
      <w:pPr>
        <w:numPr>
          <w:ilvl w:val="0"/>
          <w:numId w:val="2"/>
        </w:numPr>
        <w:spacing w:line="276" w:lineRule="auto"/>
        <w:rPr>
          <w:rFonts w:ascii="Gill Sans" w:eastAsia="Gill Sans" w:hAnsi="Gill Sans" w:cs="Gill Sans"/>
          <w:color w:val="000000"/>
        </w:rPr>
      </w:pPr>
      <w:r w:rsidRPr="00FB76A0">
        <w:rPr>
          <w:rFonts w:ascii="Gill Sans" w:eastAsia="Gill Sans" w:hAnsi="Gill Sans" w:cs="Gill Sans"/>
          <w:b/>
          <w:color w:val="000000"/>
        </w:rPr>
        <w:t>Consumption</w:t>
      </w:r>
      <w:r w:rsidRPr="00FB76A0">
        <w:rPr>
          <w:rFonts w:ascii="Gill Sans" w:eastAsia="Gill Sans" w:hAnsi="Gill Sans" w:cs="Gill Sans"/>
          <w:color w:val="000000"/>
        </w:rPr>
        <w:t>: Stock dispensed by the program to clients.</w:t>
      </w:r>
    </w:p>
    <w:p w14:paraId="0D92A963" w14:textId="77777777" w:rsidR="003C25AA" w:rsidRPr="00FB76A0" w:rsidRDefault="003C25AA" w:rsidP="00316914">
      <w:pPr>
        <w:numPr>
          <w:ilvl w:val="0"/>
          <w:numId w:val="2"/>
        </w:numPr>
        <w:spacing w:line="276" w:lineRule="auto"/>
        <w:rPr>
          <w:rFonts w:ascii="Gill Sans" w:hAnsi="Gill Sans"/>
        </w:rPr>
      </w:pPr>
      <w:commentRangeStart w:id="184"/>
      <w:r w:rsidRPr="00FB76A0">
        <w:rPr>
          <w:rFonts w:ascii="Gill Sans" w:eastAsia="Gill Sans" w:hAnsi="Gill Sans" w:cs="Gill Sans"/>
          <w:b/>
          <w:color w:val="000000"/>
        </w:rPr>
        <w:t>Inventory</w:t>
      </w:r>
      <w:r w:rsidRPr="00FB76A0">
        <w:rPr>
          <w:rFonts w:ascii="Gill Sans" w:eastAsia="Gill Sans" w:hAnsi="Gill Sans" w:cs="Gill Sans"/>
          <w:color w:val="000000"/>
        </w:rPr>
        <w:t>:</w:t>
      </w:r>
      <w:commentRangeEnd w:id="184"/>
      <w:r w:rsidRPr="00FB76A0">
        <w:rPr>
          <w:rFonts w:ascii="Gill Sans" w:hAnsi="Gill Sans"/>
        </w:rPr>
        <w:commentReference w:id="184"/>
      </w:r>
      <w:r w:rsidRPr="00FB76A0">
        <w:rPr>
          <w:rFonts w:ascii="Gill Sans" w:eastAsia="Gill Sans" w:hAnsi="Gill Sans" w:cs="Gill Sans"/>
          <w:color w:val="000000"/>
        </w:rPr>
        <w:t xml:space="preserve"> Materials used to make the products.</w:t>
      </w:r>
    </w:p>
    <w:p w14:paraId="4E78E42D" w14:textId="77777777" w:rsidR="003C25AA" w:rsidRPr="00FB76A0" w:rsidRDefault="003C25AA" w:rsidP="00316914">
      <w:pPr>
        <w:numPr>
          <w:ilvl w:val="0"/>
          <w:numId w:val="2"/>
        </w:numPr>
        <w:spacing w:line="276" w:lineRule="auto"/>
        <w:rPr>
          <w:rFonts w:ascii="Gill Sans" w:eastAsia="Gill Sans" w:hAnsi="Gill Sans" w:cs="Gill Sans"/>
          <w:color w:val="000000"/>
        </w:rPr>
      </w:pPr>
      <w:r w:rsidRPr="00FB76A0">
        <w:rPr>
          <w:rFonts w:ascii="Gill Sans" w:eastAsia="Gill Sans" w:hAnsi="Gill Sans" w:cs="Gill Sans"/>
          <w:b/>
          <w:color w:val="000000"/>
        </w:rPr>
        <w:t>Actual Flag</w:t>
      </w:r>
      <w:r w:rsidRPr="00FB76A0">
        <w:rPr>
          <w:rFonts w:ascii="Gill Sans" w:eastAsia="Gill Sans" w:hAnsi="Gill Sans" w:cs="Gill Sans"/>
          <w:color w:val="000000"/>
        </w:rPr>
        <w:t xml:space="preserve">: Indicates whether a particular consumption record is the actual consumption or forecasted consumption. </w:t>
      </w:r>
    </w:p>
    <w:p w14:paraId="0ED66872" w14:textId="77777777" w:rsidR="003C25AA" w:rsidRPr="00FB76A0" w:rsidRDefault="003C25AA" w:rsidP="00316914">
      <w:pPr>
        <w:numPr>
          <w:ilvl w:val="0"/>
          <w:numId w:val="2"/>
        </w:numPr>
        <w:spacing w:line="276" w:lineRule="auto"/>
        <w:rPr>
          <w:rFonts w:ascii="Gill Sans" w:eastAsia="Gill Sans" w:hAnsi="Gill Sans" w:cs="Gill Sans"/>
          <w:color w:val="000000"/>
        </w:rPr>
      </w:pPr>
      <w:r w:rsidRPr="00FB76A0">
        <w:rPr>
          <w:rFonts w:ascii="Gill Sans" w:eastAsia="Gill Sans" w:hAnsi="Gill Sans" w:cs="Gill Sans"/>
          <w:b/>
          <w:color w:val="000000"/>
        </w:rPr>
        <w:t>Shipments</w:t>
      </w:r>
      <w:r w:rsidRPr="00FB76A0">
        <w:rPr>
          <w:rFonts w:ascii="Gill Sans" w:eastAsia="Gill Sans" w:hAnsi="Gill Sans" w:cs="Gill Sans"/>
          <w:color w:val="000000"/>
        </w:rPr>
        <w:t>: Stock received by the program from suppliers</w:t>
      </w:r>
    </w:p>
    <w:p w14:paraId="52718593" w14:textId="77777777" w:rsidR="003C25AA" w:rsidRPr="00FB76A0" w:rsidRDefault="003C25AA" w:rsidP="00316914">
      <w:pPr>
        <w:numPr>
          <w:ilvl w:val="0"/>
          <w:numId w:val="2"/>
        </w:numPr>
        <w:spacing w:line="276" w:lineRule="auto"/>
        <w:rPr>
          <w:rFonts w:ascii="Gill Sans" w:hAnsi="Gill Sans"/>
        </w:rPr>
      </w:pPr>
      <w:r w:rsidRPr="00FB76A0">
        <w:rPr>
          <w:rFonts w:ascii="Gill Sans" w:eastAsia="Gill Sans" w:hAnsi="Gill Sans" w:cs="Gill Sans"/>
          <w:b/>
          <w:color w:val="000000"/>
        </w:rPr>
        <w:t>Stock</w:t>
      </w:r>
      <w:r w:rsidRPr="00FB76A0">
        <w:rPr>
          <w:rFonts w:ascii="Gill Sans" w:eastAsia="Gill Sans" w:hAnsi="Gill Sans" w:cs="Gill Sans"/>
          <w:color w:val="000000"/>
        </w:rPr>
        <w:t>:  All the products that are ready to be consumed or sold</w:t>
      </w:r>
    </w:p>
    <w:p w14:paraId="681E4007" w14:textId="77777777" w:rsidR="003C25AA" w:rsidRPr="00FB76A0" w:rsidRDefault="003C25AA" w:rsidP="00316914">
      <w:pPr>
        <w:numPr>
          <w:ilvl w:val="0"/>
          <w:numId w:val="1"/>
        </w:numPr>
        <w:spacing w:line="276" w:lineRule="auto"/>
        <w:rPr>
          <w:rFonts w:ascii="Gill Sans" w:hAnsi="Gill Sans"/>
        </w:rPr>
      </w:pPr>
      <w:r w:rsidRPr="00FB76A0">
        <w:rPr>
          <w:rFonts w:ascii="Gill Sans" w:eastAsia="Gill Sans" w:hAnsi="Gill Sans" w:cs="Gill Sans"/>
          <w:b/>
          <w:color w:val="000000"/>
        </w:rPr>
        <w:t>Stock</w:t>
      </w:r>
      <w:r w:rsidRPr="00FB76A0">
        <w:rPr>
          <w:rFonts w:ascii="Gill Sans" w:eastAsia="Gill Sans" w:hAnsi="Gill Sans" w:cs="Gill Sans"/>
          <w:color w:val="000000"/>
        </w:rPr>
        <w:t xml:space="preserve"> </w:t>
      </w:r>
      <w:r w:rsidRPr="00FB76A0">
        <w:rPr>
          <w:rFonts w:ascii="Gill Sans" w:eastAsia="Gill Sans" w:hAnsi="Gill Sans" w:cs="Gill Sans"/>
          <w:b/>
          <w:color w:val="000000"/>
        </w:rPr>
        <w:t>count</w:t>
      </w:r>
      <w:r w:rsidRPr="00FB76A0">
        <w:rPr>
          <w:rFonts w:ascii="Gill Sans" w:eastAsia="Gill Sans" w:hAnsi="Gill Sans" w:cs="Gill Sans"/>
          <w:color w:val="000000"/>
        </w:rPr>
        <w:t>:  A check of how much stock an organization has at a particular time</w:t>
      </w:r>
    </w:p>
    <w:p w14:paraId="6B8B2E66" w14:textId="77777777" w:rsidR="003C25AA" w:rsidRPr="00FB76A0" w:rsidRDefault="003C25AA" w:rsidP="00316914">
      <w:pPr>
        <w:numPr>
          <w:ilvl w:val="0"/>
          <w:numId w:val="1"/>
        </w:numPr>
        <w:spacing w:line="276" w:lineRule="auto"/>
        <w:rPr>
          <w:rFonts w:ascii="Gill Sans" w:eastAsia="Gill Sans" w:hAnsi="Gill Sans" w:cs="Gill Sans"/>
          <w:color w:val="000000"/>
        </w:rPr>
      </w:pPr>
      <w:r w:rsidRPr="00FB76A0">
        <w:rPr>
          <w:rFonts w:ascii="Gill Sans" w:eastAsia="Gill Sans" w:hAnsi="Gill Sans" w:cs="Gill Sans"/>
          <w:b/>
          <w:color w:val="000000"/>
        </w:rPr>
        <w:t>Stock adjustments</w:t>
      </w:r>
      <w:r w:rsidRPr="00FB76A0">
        <w:rPr>
          <w:rFonts w:ascii="Gill Sans" w:eastAsia="Gill Sans" w:hAnsi="Gill Sans" w:cs="Gill Sans"/>
          <w:color w:val="000000"/>
        </w:rPr>
        <w:t>: Events or transactions that change the stock on hand within</w:t>
      </w:r>
    </w:p>
    <w:p w14:paraId="557FE16F" w14:textId="77777777" w:rsidR="003C25AA" w:rsidRPr="00FB76A0" w:rsidRDefault="003C25AA" w:rsidP="003C25AA">
      <w:pPr>
        <w:spacing w:line="276" w:lineRule="auto"/>
        <w:ind w:left="720"/>
        <w:rPr>
          <w:rFonts w:ascii="Gill Sans" w:eastAsia="Gill Sans" w:hAnsi="Gill Sans" w:cs="Gill Sans"/>
          <w:color w:val="000000"/>
        </w:rPr>
      </w:pPr>
      <w:r w:rsidRPr="00FB76A0">
        <w:rPr>
          <w:rFonts w:ascii="Gill Sans" w:eastAsia="Gill Sans" w:hAnsi="Gill Sans" w:cs="Gill Sans"/>
          <w:color w:val="000000"/>
        </w:rPr>
        <w:t>the program (i.e., loss of expired stock, transfers to or from another</w:t>
      </w:r>
    </w:p>
    <w:p w14:paraId="25F84C32" w14:textId="77777777" w:rsidR="003C25AA" w:rsidRPr="00FB76A0" w:rsidRDefault="003C25AA" w:rsidP="003C25AA">
      <w:pPr>
        <w:spacing w:line="276" w:lineRule="auto"/>
        <w:ind w:left="720"/>
        <w:rPr>
          <w:rFonts w:ascii="Gill Sans" w:eastAsia="Gill Sans" w:hAnsi="Gill Sans" w:cs="Gill Sans"/>
          <w:color w:val="000000"/>
        </w:rPr>
      </w:pPr>
      <w:r w:rsidRPr="00FB76A0">
        <w:rPr>
          <w:rFonts w:ascii="Gill Sans" w:eastAsia="Gill Sans" w:hAnsi="Gill Sans" w:cs="Gill Sans"/>
          <w:color w:val="000000"/>
        </w:rPr>
        <w:t>program, etc.).</w:t>
      </w:r>
    </w:p>
    <w:p w14:paraId="1E46A76D" w14:textId="2CCD74FA" w:rsidR="00FC7B3F" w:rsidRPr="00FC7B3F" w:rsidRDefault="00FC7B3F" w:rsidP="00FC7B3F">
      <w:pPr>
        <w:pBdr>
          <w:top w:val="nil"/>
          <w:left w:val="nil"/>
          <w:bottom w:val="nil"/>
          <w:right w:val="nil"/>
          <w:between w:val="nil"/>
        </w:pBdr>
        <w:spacing w:line="288" w:lineRule="auto"/>
        <w:rPr>
          <w:rFonts w:ascii="Gill Sans" w:eastAsia="Gill Sans" w:hAnsi="Gill Sans" w:cs="Gill Sans"/>
          <w:color w:val="000000"/>
        </w:rPr>
      </w:pPr>
      <w:r w:rsidRPr="00951D24">
        <w:rPr>
          <w:rFonts w:ascii="Gill Sans" w:eastAsia="Gill Sans" w:hAnsi="Gill Sans" w:cs="Gill Sans"/>
          <w:b/>
          <w:color w:val="000000"/>
        </w:rPr>
        <w:t>Application</w:t>
      </w:r>
      <w:r w:rsidRPr="00951D24">
        <w:rPr>
          <w:rFonts w:ascii="Gill Sans" w:eastAsia="Gill Sans" w:hAnsi="Gill Sans" w:cs="Gill Sans"/>
          <w:color w:val="000000"/>
        </w:rPr>
        <w:t xml:space="preserve"> </w:t>
      </w:r>
      <w:r>
        <w:rPr>
          <w:rFonts w:ascii="Gill Sans" w:eastAsia="Gill Sans" w:hAnsi="Gill Sans" w:cs="Gill Sans"/>
          <w:b/>
          <w:color w:val="000000"/>
        </w:rPr>
        <w:t xml:space="preserve">Admins, </w:t>
      </w:r>
      <w:r w:rsidRPr="00951D24">
        <w:rPr>
          <w:rFonts w:ascii="Gill Sans" w:eastAsia="Gill Sans" w:hAnsi="Gill Sans" w:cs="Gill Sans"/>
          <w:b/>
          <w:color w:val="000000"/>
        </w:rPr>
        <w:t>Realm Admins</w:t>
      </w:r>
      <w:r>
        <w:rPr>
          <w:rFonts w:ascii="Gill Sans" w:eastAsia="Gill Sans" w:hAnsi="Gill Sans" w:cs="Gill Sans"/>
          <w:b/>
          <w:color w:val="000000"/>
        </w:rPr>
        <w:t>, Program Admins</w:t>
      </w:r>
      <w:r>
        <w:rPr>
          <w:rFonts w:ascii="Gill Sans" w:eastAsia="Gill Sans" w:hAnsi="Gill Sans" w:cs="Gill Sans"/>
          <w:color w:val="000000"/>
        </w:rPr>
        <w:t xml:space="preserve">, </w:t>
      </w:r>
      <w:r w:rsidRPr="00FC7B3F">
        <w:rPr>
          <w:rFonts w:ascii="Gill Sans" w:eastAsia="Gill Sans" w:hAnsi="Gill Sans" w:cs="Gill Sans"/>
          <w:b/>
          <w:color w:val="000000"/>
        </w:rPr>
        <w:t>Supply Plan Reviewers</w:t>
      </w:r>
      <w:r>
        <w:rPr>
          <w:rFonts w:ascii="Gill Sans" w:eastAsia="Gill Sans" w:hAnsi="Gill Sans" w:cs="Gill Sans"/>
          <w:color w:val="000000"/>
        </w:rPr>
        <w:t xml:space="preserve"> and </w:t>
      </w:r>
      <w:r w:rsidRPr="00951D24">
        <w:rPr>
          <w:rFonts w:ascii="Gill Sans" w:eastAsia="Gill Sans" w:hAnsi="Gill Sans" w:cs="Gill Sans"/>
          <w:b/>
          <w:color w:val="000000"/>
        </w:rPr>
        <w:t xml:space="preserve">Program </w:t>
      </w:r>
      <w:r>
        <w:rPr>
          <w:rFonts w:ascii="Gill Sans" w:eastAsia="Gill Sans" w:hAnsi="Gill Sans" w:cs="Gill Sans"/>
          <w:b/>
          <w:color w:val="000000"/>
        </w:rPr>
        <w:t xml:space="preserve">Users </w:t>
      </w:r>
      <w:r w:rsidRPr="00FC7B3F">
        <w:rPr>
          <w:rFonts w:ascii="Gill Sans" w:eastAsia="Gill Sans" w:hAnsi="Gill Sans" w:cs="Gill Sans"/>
          <w:color w:val="000000"/>
        </w:rPr>
        <w:t>can add/edit</w:t>
      </w:r>
      <w:r>
        <w:rPr>
          <w:rFonts w:ascii="Gill Sans" w:eastAsia="Gill Sans" w:hAnsi="Gill Sans" w:cs="Gill Sans"/>
          <w:b/>
          <w:color w:val="000000"/>
        </w:rPr>
        <w:t xml:space="preserve"> </w:t>
      </w:r>
      <w:r>
        <w:rPr>
          <w:rFonts w:ascii="Gill Sans" w:eastAsia="Gill Sans" w:hAnsi="Gill Sans" w:cs="Gill Sans"/>
          <w:color w:val="000000"/>
        </w:rPr>
        <w:t>consumption data, shipment data and inventory.</w:t>
      </w:r>
    </w:p>
    <w:p w14:paraId="6D396BC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EE9ABAE" w14:textId="77777777" w:rsidR="005037B3" w:rsidRDefault="005037B3" w:rsidP="00316914">
      <w:pPr>
        <w:pStyle w:val="Heading2"/>
        <w:widowControl/>
        <w:numPr>
          <w:ilvl w:val="0"/>
          <w:numId w:val="146"/>
        </w:numPr>
        <w:pBdr>
          <w:top w:val="nil"/>
          <w:left w:val="nil"/>
          <w:bottom w:val="nil"/>
          <w:right w:val="nil"/>
          <w:between w:val="nil"/>
        </w:pBdr>
        <w:rPr>
          <w:rFonts w:ascii="Gill Sans" w:eastAsia="Gill Sans" w:hAnsi="Gill Sans" w:cs="Gill Sans"/>
        </w:rPr>
      </w:pPr>
      <w:bookmarkStart w:id="185" w:name="_Toc57382834"/>
      <w:bookmarkStart w:id="186" w:name="_Toc57478204"/>
      <w:r>
        <w:rPr>
          <w:rFonts w:ascii="Gill Sans" w:eastAsia="Gill Sans" w:hAnsi="Gill Sans" w:cs="Gill Sans"/>
        </w:rPr>
        <w:t>Consumption Data</w:t>
      </w:r>
      <w:bookmarkEnd w:id="185"/>
      <w:bookmarkEnd w:id="186"/>
    </w:p>
    <w:p w14:paraId="756C1723" w14:textId="77777777" w:rsidR="005037B3" w:rsidRDefault="005037B3" w:rsidP="005037B3">
      <w:pPr>
        <w:pBdr>
          <w:top w:val="nil"/>
          <w:left w:val="nil"/>
          <w:bottom w:val="nil"/>
          <w:right w:val="nil"/>
          <w:between w:val="nil"/>
        </w:pBdr>
        <w:shd w:val="clear" w:color="auto" w:fill="FFFFFF"/>
        <w:ind w:left="720"/>
        <w:rPr>
          <w:rFonts w:ascii="Gill Sans" w:eastAsia="Gill Sans" w:hAnsi="Gill Sans" w:cs="Gill Sans"/>
          <w:color w:val="000000"/>
        </w:rPr>
      </w:pPr>
      <w:r>
        <w:rPr>
          <w:rFonts w:ascii="Gill Sans" w:eastAsia="Gill Sans" w:hAnsi="Gill Sans" w:cs="Gill Sans"/>
          <w:color w:val="000000"/>
        </w:rPr>
        <w:t xml:space="preserve">Consumption details: Provide details of Consumption Date, Region, Quantity, no. of Days Stocked Out, Actual/Forecasted flag, Active/Inactive status. </w:t>
      </w:r>
    </w:p>
    <w:p w14:paraId="4EC08D41" w14:textId="77777777"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p>
    <w:p w14:paraId="4BF7D40C" w14:textId="77777777" w:rsidR="005037B3" w:rsidRDefault="005037B3" w:rsidP="00316914">
      <w:pPr>
        <w:numPr>
          <w:ilvl w:val="0"/>
          <w:numId w:val="211"/>
        </w:numPr>
        <w:pBdr>
          <w:top w:val="nil"/>
          <w:left w:val="nil"/>
          <w:bottom w:val="nil"/>
          <w:right w:val="nil"/>
          <w:between w:val="nil"/>
        </w:pBdr>
        <w:shd w:val="clear" w:color="auto" w:fill="FFFFFF"/>
        <w:rPr>
          <w:rFonts w:ascii="Gill Sans" w:eastAsia="Gill Sans" w:hAnsi="Gill Sans" w:cs="Gill Sans"/>
          <w:b/>
          <w:color w:val="000000"/>
        </w:rPr>
      </w:pPr>
      <w:r>
        <w:rPr>
          <w:rFonts w:ascii="Gill Sans" w:eastAsia="Gill Sans" w:hAnsi="Gill Sans" w:cs="Gill Sans"/>
          <w:b/>
          <w:color w:val="000000"/>
        </w:rPr>
        <w:t>Add Consumption Data</w:t>
      </w:r>
    </w:p>
    <w:p w14:paraId="7D8EBD9A" w14:textId="77777777" w:rsidR="005037B3" w:rsidRDefault="005037B3" w:rsidP="005037B3">
      <w:pPr>
        <w:pBdr>
          <w:top w:val="nil"/>
          <w:left w:val="nil"/>
          <w:bottom w:val="nil"/>
          <w:right w:val="nil"/>
          <w:between w:val="nil"/>
        </w:pBdr>
        <w:shd w:val="clear" w:color="auto" w:fill="FFFFFF"/>
        <w:ind w:left="720"/>
        <w:rPr>
          <w:rFonts w:ascii="Gill Sans" w:eastAsia="Gill Sans" w:hAnsi="Gill Sans" w:cs="Gill Sans"/>
          <w:b/>
          <w:color w:val="000000"/>
          <w:sz w:val="8"/>
          <w:szCs w:val="8"/>
        </w:rPr>
      </w:pPr>
    </w:p>
    <w:p w14:paraId="680CB6B4"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 screen below shows adding the consumption data into the system.</w:t>
      </w:r>
    </w:p>
    <w:p w14:paraId="4AC9F7AC"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lastRenderedPageBreak/>
        <w:t>Go to “Supply Plan Data” and select Consumption data.</w:t>
      </w:r>
    </w:p>
    <w:p w14:paraId="412F6AFC"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The screen displays the “Consumption Data” section. </w:t>
      </w:r>
    </w:p>
    <w:p w14:paraId="532815CB"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Enter the Program and QAT planning unit.</w:t>
      </w:r>
    </w:p>
    <w:p w14:paraId="43D8FB31" w14:textId="6B34B436"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The consumption screen displayed here is similar to the Supply Plan Report. (Refer to </w:t>
      </w:r>
      <w:hyperlink w:anchor="_Consumption">
        <w:r>
          <w:rPr>
            <w:rFonts w:ascii="Gill Sans" w:eastAsia="Gill Sans" w:hAnsi="Gill Sans" w:cs="Gill Sans"/>
            <w:color w:val="1155CC"/>
            <w:u w:val="single"/>
          </w:rPr>
          <w:t>“Consumption”</w:t>
        </w:r>
      </w:hyperlink>
      <w:r>
        <w:rPr>
          <w:rFonts w:ascii="Gill Sans" w:eastAsia="Gill Sans" w:hAnsi="Gill Sans" w:cs="Gill Sans"/>
          <w:color w:val="000000"/>
        </w:rPr>
        <w:t xml:space="preserve"> from “A. Supply Plan Reports” for more details.) </w:t>
      </w:r>
    </w:p>
    <w:p w14:paraId="76295699"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 xml:space="preserve">The screen shows data for all the dates and regions that were selected. </w:t>
      </w:r>
    </w:p>
    <w:p w14:paraId="2AEC1695"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E2B144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49BB8D4" w14:textId="77777777" w:rsidR="00166DF7" w:rsidRDefault="00624134" w:rsidP="00166DF7">
      <w:pPr>
        <w:keepNext/>
        <w:pBdr>
          <w:top w:val="nil"/>
          <w:left w:val="nil"/>
          <w:bottom w:val="nil"/>
          <w:right w:val="nil"/>
          <w:between w:val="nil"/>
        </w:pBdr>
        <w:jc w:val="center"/>
      </w:pPr>
      <w:r>
        <w:rPr>
          <w:noProof/>
          <w:lang w:eastAsia="en-US" w:bidi="ar-SA"/>
        </w:rPr>
        <w:drawing>
          <wp:inline distT="0" distB="0" distL="0" distR="0" wp14:anchorId="69105753" wp14:editId="1284D746">
            <wp:extent cx="5334000" cy="3419475"/>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728" t="16922" r="7604" b="8996"/>
                    <a:stretch/>
                  </pic:blipFill>
                  <pic:spPr bwMode="auto">
                    <a:xfrm>
                      <a:off x="0" y="0"/>
                      <a:ext cx="5334000" cy="3419475"/>
                    </a:xfrm>
                    <a:prstGeom prst="rect">
                      <a:avLst/>
                    </a:prstGeom>
                    <a:ln>
                      <a:noFill/>
                    </a:ln>
                    <a:extLst>
                      <a:ext uri="{53640926-AAD7-44D8-BBD7-CCE9431645EC}">
                        <a14:shadowObscured xmlns:a14="http://schemas.microsoft.com/office/drawing/2010/main"/>
                      </a:ext>
                    </a:extLst>
                  </pic:spPr>
                </pic:pic>
              </a:graphicData>
            </a:graphic>
          </wp:inline>
        </w:drawing>
      </w:r>
    </w:p>
    <w:p w14:paraId="1293D75F" w14:textId="23956908" w:rsidR="005037B3" w:rsidRDefault="00166DF7" w:rsidP="00081F97">
      <w:pPr>
        <w:pStyle w:val="Caption"/>
        <w:jc w:val="center"/>
        <w:rPr>
          <w:rFonts w:ascii="Gill Sans" w:eastAsia="Gill Sans" w:hAnsi="Gill Sans" w:cs="Gill Sans"/>
          <w:color w:val="000000"/>
        </w:rPr>
      </w:pPr>
      <w:r>
        <w:t xml:space="preserve">Figure </w:t>
      </w:r>
      <w:r w:rsidR="00081F97">
        <w:t>18.A</w:t>
      </w:r>
      <w:r>
        <w:t xml:space="preserve">- </w:t>
      </w:r>
      <w:r w:rsidRPr="009336EF">
        <w:t>Consumption Data</w:t>
      </w:r>
    </w:p>
    <w:p w14:paraId="4CBA2390" w14:textId="77777777" w:rsidR="005037B3" w:rsidRDefault="005037B3" w:rsidP="00316914">
      <w:pPr>
        <w:numPr>
          <w:ilvl w:val="0"/>
          <w:numId w:val="170"/>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To add the new consumption, right click on the cell and select ‘Add new consumption’ or select the blue ‘+ Add row’ at the bottom.</w:t>
      </w:r>
    </w:p>
    <w:p w14:paraId="1BF3332A"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Enter the required information (consumption month, quantity, etc.) and click ‘Submit’. </w:t>
      </w:r>
    </w:p>
    <w:p w14:paraId="5944B53D" w14:textId="77777777" w:rsidR="00166DF7" w:rsidRDefault="00624134" w:rsidP="00166DF7">
      <w:pPr>
        <w:keepNext/>
        <w:pBdr>
          <w:top w:val="nil"/>
          <w:left w:val="nil"/>
          <w:bottom w:val="nil"/>
          <w:right w:val="nil"/>
          <w:between w:val="nil"/>
        </w:pBdr>
        <w:jc w:val="center"/>
      </w:pPr>
      <w:r>
        <w:rPr>
          <w:noProof/>
          <w:lang w:eastAsia="en-US" w:bidi="ar-SA"/>
        </w:rPr>
        <w:lastRenderedPageBreak/>
        <w:drawing>
          <wp:inline distT="0" distB="0" distL="0" distR="0" wp14:anchorId="279FBA42" wp14:editId="0D434E9B">
            <wp:extent cx="6219825" cy="2253673"/>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r="1104"/>
                    <a:stretch/>
                  </pic:blipFill>
                  <pic:spPr bwMode="auto">
                    <a:xfrm>
                      <a:off x="0" y="0"/>
                      <a:ext cx="6221376" cy="2254235"/>
                    </a:xfrm>
                    <a:prstGeom prst="rect">
                      <a:avLst/>
                    </a:prstGeom>
                    <a:ln>
                      <a:noFill/>
                    </a:ln>
                    <a:extLst>
                      <a:ext uri="{53640926-AAD7-44D8-BBD7-CCE9431645EC}">
                        <a14:shadowObscured xmlns:a14="http://schemas.microsoft.com/office/drawing/2010/main"/>
                      </a:ext>
                    </a:extLst>
                  </pic:spPr>
                </pic:pic>
              </a:graphicData>
            </a:graphic>
          </wp:inline>
        </w:drawing>
      </w:r>
    </w:p>
    <w:p w14:paraId="5BFEA2A8" w14:textId="452511EA" w:rsidR="005037B3" w:rsidRDefault="00166DF7" w:rsidP="00166DF7">
      <w:pPr>
        <w:pStyle w:val="Caption"/>
        <w:jc w:val="center"/>
        <w:rPr>
          <w:rFonts w:ascii="Gill Sans" w:eastAsia="Gill Sans" w:hAnsi="Gill Sans" w:cs="Gill Sans"/>
          <w:color w:val="000000"/>
        </w:rPr>
      </w:pPr>
      <w:r>
        <w:t xml:space="preserve">Figure </w:t>
      </w:r>
      <w:r w:rsidR="00081F97">
        <w:t>18.</w:t>
      </w:r>
      <w:r w:rsidR="00081F97" w:rsidRPr="00081F97">
        <w:t xml:space="preserve"> </w:t>
      </w:r>
      <w:r w:rsidR="00081F97">
        <w:t>A .a</w:t>
      </w:r>
      <w:r>
        <w:t xml:space="preserve">- </w:t>
      </w:r>
      <w:r w:rsidRPr="00E0259B">
        <w:t>Add Consumption Data</w:t>
      </w:r>
    </w:p>
    <w:p w14:paraId="32D7034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9443F72" w14:textId="3C526DD7" w:rsidR="003C25AA" w:rsidRPr="00784154" w:rsidRDefault="003C25AA" w:rsidP="00316914">
      <w:pPr>
        <w:numPr>
          <w:ilvl w:val="0"/>
          <w:numId w:val="211"/>
        </w:numPr>
        <w:pBdr>
          <w:top w:val="nil"/>
          <w:left w:val="nil"/>
          <w:bottom w:val="nil"/>
          <w:right w:val="nil"/>
          <w:between w:val="nil"/>
        </w:pBdr>
        <w:shd w:val="clear" w:color="auto" w:fill="FFFFFF"/>
      </w:pPr>
      <w:r w:rsidRPr="00784154">
        <w:rPr>
          <w:rFonts w:ascii="Gill Sans" w:eastAsia="Gill Sans" w:hAnsi="Gill Sans" w:cs="Gill Sans"/>
          <w:b/>
          <w:bCs/>
          <w:color w:val="000000"/>
        </w:rPr>
        <w:t>Show Batch Information</w:t>
      </w:r>
    </w:p>
    <w:p w14:paraId="3A42BB7A" w14:textId="77777777" w:rsidR="003C25AA" w:rsidRPr="00784154" w:rsidRDefault="003C25AA" w:rsidP="003C25AA">
      <w:pPr>
        <w:ind w:left="720"/>
      </w:pPr>
      <w:r w:rsidRPr="00784154">
        <w:rPr>
          <w:rFonts w:ascii="Gill Sans" w:eastAsia="Gill Sans" w:hAnsi="Gill Sans" w:cs="Gill Sans"/>
          <w:b/>
          <w:color w:val="000000"/>
        </w:rPr>
        <w:t>This can only be applied to actual consumption.</w:t>
      </w:r>
    </w:p>
    <w:p w14:paraId="2D1F009A" w14:textId="77777777" w:rsidR="003C25AA" w:rsidRPr="00784154" w:rsidRDefault="003C25AA" w:rsidP="00316914">
      <w:pPr>
        <w:numPr>
          <w:ilvl w:val="0"/>
          <w:numId w:val="3"/>
        </w:numPr>
      </w:pPr>
      <w:r w:rsidRPr="00784154">
        <w:rPr>
          <w:rFonts w:ascii="Gill Sans" w:eastAsia="Gill Sans" w:hAnsi="Gill Sans" w:cs="Gill Sans"/>
          <w:color w:val="000000"/>
        </w:rPr>
        <w:t>Right click on the “Actual Consumption” row to add list/batch.</w:t>
      </w:r>
    </w:p>
    <w:p w14:paraId="1966E026" w14:textId="02BC1BDC" w:rsidR="003C25AA" w:rsidRPr="00784154" w:rsidRDefault="003C25AA" w:rsidP="00316914">
      <w:pPr>
        <w:numPr>
          <w:ilvl w:val="0"/>
          <w:numId w:val="3"/>
        </w:numPr>
      </w:pPr>
      <w:r w:rsidRPr="00784154">
        <w:rPr>
          <w:rFonts w:ascii="Gill Sans" w:eastAsia="Gill Sans" w:hAnsi="Gill Sans" w:cs="Gill Sans"/>
          <w:color w:val="000000"/>
        </w:rPr>
        <w:t xml:space="preserve">Two </w:t>
      </w:r>
      <w:r w:rsidR="002C77C1">
        <w:rPr>
          <w:rFonts w:ascii="Gill Sans" w:eastAsia="Gill Sans" w:hAnsi="Gill Sans" w:cs="Gill Sans"/>
          <w:color w:val="000000"/>
        </w:rPr>
        <w:t>function</w:t>
      </w:r>
      <w:r w:rsidRPr="00784154">
        <w:rPr>
          <w:rFonts w:ascii="Gill Sans" w:eastAsia="Gill Sans" w:hAnsi="Gill Sans" w:cs="Gill Sans"/>
          <w:color w:val="000000"/>
        </w:rPr>
        <w:t>s will be shown: Show Batch Information &amp; Add new consumption.</w:t>
      </w:r>
    </w:p>
    <w:p w14:paraId="1AB1E13B" w14:textId="77777777" w:rsidR="003C25AA" w:rsidRPr="00784154" w:rsidRDefault="003C25AA" w:rsidP="00316914">
      <w:pPr>
        <w:numPr>
          <w:ilvl w:val="0"/>
          <w:numId w:val="3"/>
        </w:numPr>
      </w:pPr>
      <w:r w:rsidRPr="00784154">
        <w:rPr>
          <w:rFonts w:ascii="Gill Sans" w:eastAsia="Gill Sans" w:hAnsi="Gill Sans" w:cs="Gill Sans"/>
          <w:color w:val="000000"/>
        </w:rPr>
        <w:t>Click on Show Batch Information and a pop up of Batch Details will be displayed.</w:t>
      </w:r>
    </w:p>
    <w:p w14:paraId="351A5C97" w14:textId="77777777" w:rsidR="003C25AA" w:rsidRPr="00784154" w:rsidRDefault="003C25AA" w:rsidP="00316914">
      <w:pPr>
        <w:numPr>
          <w:ilvl w:val="0"/>
          <w:numId w:val="3"/>
        </w:numPr>
      </w:pPr>
      <w:r w:rsidRPr="00784154">
        <w:rPr>
          <w:rFonts w:ascii="Gill Sans" w:eastAsia="Gill Sans" w:hAnsi="Gill Sans" w:cs="Gill Sans"/>
          <w:color w:val="000000"/>
        </w:rPr>
        <w:t>The user can add the Batch Number, Expiry Date and Quantity.</w:t>
      </w:r>
    </w:p>
    <w:p w14:paraId="70768EB3" w14:textId="0F6E2BF9" w:rsidR="003C25AA" w:rsidRPr="00784154" w:rsidRDefault="003C25AA" w:rsidP="00316914">
      <w:pPr>
        <w:numPr>
          <w:ilvl w:val="0"/>
          <w:numId w:val="3"/>
        </w:numPr>
      </w:pPr>
      <w:r w:rsidRPr="00784154">
        <w:rPr>
          <w:rFonts w:ascii="Gill Sans" w:eastAsia="Gill Sans" w:hAnsi="Gill Sans" w:cs="Gill Sans"/>
          <w:color w:val="000000"/>
        </w:rPr>
        <w:t xml:space="preserve">The batch number can be added manually or the system will automatically add a </w:t>
      </w:r>
      <w:r w:rsidR="00166DF7" w:rsidRPr="00784154">
        <w:rPr>
          <w:rFonts w:ascii="Gill Sans" w:eastAsia="Gill Sans" w:hAnsi="Gill Sans" w:cs="Gill Sans"/>
          <w:color w:val="000000"/>
        </w:rPr>
        <w:t>23-digit</w:t>
      </w:r>
      <w:r w:rsidRPr="00784154">
        <w:rPr>
          <w:rFonts w:ascii="Gill Sans" w:eastAsia="Gill Sans" w:hAnsi="Gill Sans" w:cs="Gill Sans"/>
          <w:color w:val="000000"/>
        </w:rPr>
        <w:t xml:space="preserve"> batch number.</w:t>
      </w:r>
    </w:p>
    <w:p w14:paraId="2CB73825"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0BF1AA54"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733B147E" w14:textId="77777777" w:rsidR="00166DF7" w:rsidRDefault="00624134" w:rsidP="00166DF7">
      <w:pPr>
        <w:keepNext/>
        <w:pBdr>
          <w:top w:val="nil"/>
          <w:left w:val="nil"/>
          <w:bottom w:val="nil"/>
          <w:right w:val="nil"/>
          <w:between w:val="nil"/>
        </w:pBdr>
        <w:jc w:val="center"/>
      </w:pPr>
      <w:r>
        <w:rPr>
          <w:noProof/>
          <w:lang w:eastAsia="en-US" w:bidi="ar-SA"/>
        </w:rPr>
        <w:lastRenderedPageBreak/>
        <w:drawing>
          <wp:inline distT="0" distB="0" distL="0" distR="0" wp14:anchorId="4C7665A8" wp14:editId="6A2B504C">
            <wp:extent cx="6119495" cy="3715408"/>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5881" t="19398" r="7449" b="10441"/>
                    <a:stretch/>
                  </pic:blipFill>
                  <pic:spPr bwMode="auto">
                    <a:xfrm>
                      <a:off x="0" y="0"/>
                      <a:ext cx="6122901" cy="3717476"/>
                    </a:xfrm>
                    <a:prstGeom prst="rect">
                      <a:avLst/>
                    </a:prstGeom>
                    <a:ln>
                      <a:noFill/>
                    </a:ln>
                    <a:extLst>
                      <a:ext uri="{53640926-AAD7-44D8-BBD7-CCE9431645EC}">
                        <a14:shadowObscured xmlns:a14="http://schemas.microsoft.com/office/drawing/2010/main"/>
                      </a:ext>
                    </a:extLst>
                  </pic:spPr>
                </pic:pic>
              </a:graphicData>
            </a:graphic>
          </wp:inline>
        </w:drawing>
      </w:r>
    </w:p>
    <w:p w14:paraId="5120058C" w14:textId="1CA78462" w:rsidR="005037B3" w:rsidRDefault="00166DF7" w:rsidP="00166DF7">
      <w:pPr>
        <w:pStyle w:val="Caption"/>
        <w:jc w:val="center"/>
        <w:rPr>
          <w:rFonts w:ascii="Gill Sans" w:eastAsia="Gill Sans" w:hAnsi="Gill Sans" w:cs="Gill Sans"/>
          <w:color w:val="000000"/>
        </w:rPr>
      </w:pPr>
      <w:r>
        <w:t xml:space="preserve">Figure </w:t>
      </w:r>
      <w:r w:rsidR="00081F97">
        <w:t>18. A.b</w:t>
      </w:r>
      <w:r>
        <w:t xml:space="preserve">- </w:t>
      </w:r>
      <w:r w:rsidRPr="006A0555">
        <w:t>Show Batch Information</w:t>
      </w:r>
    </w:p>
    <w:p w14:paraId="0DB2EAB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29421C3" w14:textId="77777777" w:rsidR="00166DF7" w:rsidRDefault="005037B3" w:rsidP="00166DF7">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18FE9E2A" wp14:editId="1AB45219">
            <wp:extent cx="6119820" cy="1485900"/>
            <wp:effectExtent l="0" t="0" r="0" b="0"/>
            <wp:docPr id="8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4"/>
                    <a:srcRect/>
                    <a:stretch>
                      <a:fillRect/>
                    </a:stretch>
                  </pic:blipFill>
                  <pic:spPr>
                    <a:xfrm>
                      <a:off x="0" y="0"/>
                      <a:ext cx="6119820" cy="1485900"/>
                    </a:xfrm>
                    <a:prstGeom prst="rect">
                      <a:avLst/>
                    </a:prstGeom>
                    <a:ln/>
                  </pic:spPr>
                </pic:pic>
              </a:graphicData>
            </a:graphic>
          </wp:inline>
        </w:drawing>
      </w:r>
    </w:p>
    <w:p w14:paraId="23E2F620" w14:textId="3084A87C" w:rsidR="005037B3" w:rsidRDefault="00166DF7" w:rsidP="00166DF7">
      <w:pPr>
        <w:pStyle w:val="Caption"/>
        <w:jc w:val="center"/>
        <w:rPr>
          <w:rFonts w:ascii="Gill Sans" w:eastAsia="Gill Sans" w:hAnsi="Gill Sans" w:cs="Gill Sans"/>
          <w:color w:val="000000"/>
        </w:rPr>
      </w:pPr>
      <w:r>
        <w:t xml:space="preserve">Figure </w:t>
      </w:r>
      <w:r w:rsidR="00081F97">
        <w:t>18. A.b.1</w:t>
      </w:r>
      <w:r>
        <w:t xml:space="preserve">- </w:t>
      </w:r>
      <w:r w:rsidRPr="00117AFB">
        <w:t>Batch Details</w:t>
      </w:r>
    </w:p>
    <w:p w14:paraId="531F1D3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BB006C4" w14:textId="77777777" w:rsidR="005037B3" w:rsidRDefault="005037B3" w:rsidP="00316914">
      <w:pPr>
        <w:numPr>
          <w:ilvl w:val="0"/>
          <w:numId w:val="211"/>
        </w:numPr>
        <w:pBdr>
          <w:top w:val="nil"/>
          <w:left w:val="nil"/>
          <w:bottom w:val="nil"/>
          <w:right w:val="nil"/>
          <w:between w:val="nil"/>
        </w:pBdr>
        <w:shd w:val="clear" w:color="auto" w:fill="FFFFFF"/>
        <w:rPr>
          <w:rFonts w:ascii="Gill Sans" w:eastAsia="Gill Sans" w:hAnsi="Gill Sans" w:cs="Gill Sans"/>
          <w:b/>
          <w:color w:val="000000"/>
        </w:rPr>
      </w:pPr>
      <w:r>
        <w:rPr>
          <w:rFonts w:ascii="Gill Sans" w:eastAsia="Gill Sans" w:hAnsi="Gill Sans" w:cs="Gill Sans"/>
          <w:b/>
          <w:color w:val="000000"/>
        </w:rPr>
        <w:t xml:space="preserve">Update Consumption Data </w:t>
      </w:r>
    </w:p>
    <w:p w14:paraId="5B0073DB"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3B696CB4" w14:textId="77777777" w:rsidR="005037B3" w:rsidRDefault="005037B3" w:rsidP="00316914">
      <w:pPr>
        <w:numPr>
          <w:ilvl w:val="0"/>
          <w:numId w:val="2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update the Consumption data, the user can double click on the cells.</w:t>
      </w:r>
    </w:p>
    <w:p w14:paraId="567C0E8E" w14:textId="6B3CDDAB" w:rsidR="005037B3" w:rsidRDefault="005037B3" w:rsidP="00316914">
      <w:pPr>
        <w:numPr>
          <w:ilvl w:val="0"/>
          <w:numId w:val="2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respective </w:t>
      </w:r>
      <w:r w:rsidR="002C77C1">
        <w:rPr>
          <w:rFonts w:ascii="Gill Sans" w:eastAsia="Gill Sans" w:hAnsi="Gill Sans" w:cs="Gill Sans"/>
          <w:color w:val="000000"/>
        </w:rPr>
        <w:t>function</w:t>
      </w:r>
      <w:r>
        <w:rPr>
          <w:rFonts w:ascii="Gill Sans" w:eastAsia="Gill Sans" w:hAnsi="Gill Sans" w:cs="Gill Sans"/>
          <w:color w:val="000000"/>
        </w:rPr>
        <w:t>s available for that particular function.</w:t>
      </w:r>
    </w:p>
    <w:p w14:paraId="70473D4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In case of Actual Consumption the user can modify the data only up to the past 6 months while forecasted consumption allows data modification up to the last 4 months.</w:t>
      </w:r>
    </w:p>
    <w:p w14:paraId="7806582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671CDEE" w14:textId="77777777" w:rsidR="005037B3" w:rsidRDefault="005037B3" w:rsidP="00316914">
      <w:pPr>
        <w:numPr>
          <w:ilvl w:val="0"/>
          <w:numId w:val="2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For example, this screen shows that if the user wants to change the Consumption Date, he/she can double click on that specific date and the calendar will be displayed.</w:t>
      </w:r>
    </w:p>
    <w:p w14:paraId="76F5E89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B97220C" w14:textId="77777777" w:rsidR="00166DF7" w:rsidRDefault="005037B3" w:rsidP="00166DF7">
      <w:pPr>
        <w:keepNext/>
        <w:pBdr>
          <w:top w:val="nil"/>
          <w:left w:val="nil"/>
          <w:bottom w:val="nil"/>
          <w:right w:val="nil"/>
          <w:between w:val="nil"/>
        </w:pBdr>
        <w:jc w:val="center"/>
      </w:pPr>
      <w:r>
        <w:rPr>
          <w:rFonts w:ascii="Gill Sans" w:eastAsia="Gill Sans" w:hAnsi="Gill Sans" w:cs="Gill Sans"/>
          <w:b/>
          <w:noProof/>
          <w:color w:val="000000"/>
          <w:lang w:eastAsia="en-US" w:bidi="ar-SA"/>
        </w:rPr>
        <w:lastRenderedPageBreak/>
        <w:drawing>
          <wp:inline distT="114300" distB="114300" distL="114300" distR="114300" wp14:anchorId="400B49B1" wp14:editId="12BE3E6F">
            <wp:extent cx="5644515" cy="3362325"/>
            <wp:effectExtent l="0" t="0" r="0" b="0"/>
            <wp:docPr id="82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5"/>
                    <a:srcRect l="5356" t="15024" r="2364" b="11611"/>
                    <a:stretch>
                      <a:fillRect/>
                    </a:stretch>
                  </pic:blipFill>
                  <pic:spPr>
                    <a:xfrm>
                      <a:off x="0" y="0"/>
                      <a:ext cx="5644515" cy="3362325"/>
                    </a:xfrm>
                    <a:prstGeom prst="rect">
                      <a:avLst/>
                    </a:prstGeom>
                    <a:ln/>
                  </pic:spPr>
                </pic:pic>
              </a:graphicData>
            </a:graphic>
          </wp:inline>
        </w:drawing>
      </w:r>
    </w:p>
    <w:p w14:paraId="2B159DE2" w14:textId="65F5486D" w:rsidR="005037B3" w:rsidRPr="00166DF7" w:rsidRDefault="00166DF7" w:rsidP="00166DF7">
      <w:pPr>
        <w:pStyle w:val="Caption"/>
        <w:jc w:val="center"/>
        <w:rPr>
          <w:rFonts w:ascii="Gill Sans" w:eastAsia="Gill Sans" w:hAnsi="Gill Sans" w:cs="Gill Sans"/>
          <w:color w:val="000000"/>
        </w:rPr>
      </w:pPr>
      <w:r>
        <w:t xml:space="preserve">Figure </w:t>
      </w:r>
      <w:r w:rsidR="00081F97">
        <w:t>18.</w:t>
      </w:r>
      <w:r w:rsidR="00081F97" w:rsidRPr="00081F97">
        <w:t xml:space="preserve"> </w:t>
      </w:r>
      <w:r w:rsidR="00081F97">
        <w:t>A.c</w:t>
      </w:r>
      <w:r>
        <w:t>- Update Consumption D</w:t>
      </w:r>
      <w:r w:rsidRPr="007A19CB">
        <w:t>ata</w:t>
      </w:r>
    </w:p>
    <w:p w14:paraId="7756B7A5"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54D03F42" w14:textId="77777777" w:rsidR="005037B3" w:rsidRDefault="005037B3" w:rsidP="00316914">
      <w:pPr>
        <w:numPr>
          <w:ilvl w:val="0"/>
          <w:numId w:val="211"/>
        </w:numPr>
        <w:pBdr>
          <w:top w:val="nil"/>
          <w:left w:val="nil"/>
          <w:bottom w:val="nil"/>
          <w:right w:val="nil"/>
          <w:between w:val="nil"/>
        </w:pBdr>
        <w:shd w:val="clear" w:color="auto" w:fill="FFFFFF"/>
        <w:rPr>
          <w:rFonts w:ascii="Gill Sans" w:eastAsia="Gill Sans" w:hAnsi="Gill Sans" w:cs="Gill Sans"/>
          <w:b/>
          <w:color w:val="000000"/>
        </w:rPr>
      </w:pPr>
      <w:r>
        <w:rPr>
          <w:rFonts w:ascii="Gill Sans" w:eastAsia="Gill Sans" w:hAnsi="Gill Sans" w:cs="Gill Sans"/>
          <w:b/>
          <w:color w:val="000000"/>
        </w:rPr>
        <w:t>Delete Consumption Data</w:t>
      </w:r>
    </w:p>
    <w:p w14:paraId="5417ACCE"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2B4D2EE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Once the user submits the data, he/she cannot delete the row.</w:t>
      </w:r>
    </w:p>
    <w:p w14:paraId="4B0D4C7A"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583BC820" w14:textId="77777777" w:rsidR="005037B3" w:rsidRDefault="005037B3" w:rsidP="00316914">
      <w:pPr>
        <w:numPr>
          <w:ilvl w:val="0"/>
          <w:numId w:val="20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delete the consumption data before submitting, the user can right click on the newly created row.</w:t>
      </w:r>
    </w:p>
    <w:p w14:paraId="08794B5F" w14:textId="77777777" w:rsidR="005037B3" w:rsidRDefault="005037B3" w:rsidP="00316914">
      <w:pPr>
        <w:numPr>
          <w:ilvl w:val="0"/>
          <w:numId w:val="20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will show Add new consumption and Delete selected rows.</w:t>
      </w:r>
    </w:p>
    <w:p w14:paraId="304D2386" w14:textId="77777777" w:rsidR="005037B3" w:rsidRDefault="005037B3" w:rsidP="00316914">
      <w:pPr>
        <w:numPr>
          <w:ilvl w:val="0"/>
          <w:numId w:val="20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“Delete selected rows” and the entire row will be deleted.</w:t>
      </w:r>
    </w:p>
    <w:p w14:paraId="1A58A55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5CCF13F"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sz w:val="32"/>
          <w:szCs w:val="32"/>
        </w:rPr>
      </w:pPr>
    </w:p>
    <w:p w14:paraId="16C29320" w14:textId="77777777" w:rsidR="00166DF7" w:rsidRDefault="005037B3" w:rsidP="00166DF7">
      <w:pPr>
        <w:keepNext/>
        <w:widowControl w:val="0"/>
        <w:pBdr>
          <w:top w:val="nil"/>
          <w:left w:val="nil"/>
          <w:bottom w:val="nil"/>
          <w:right w:val="nil"/>
          <w:between w:val="nil"/>
        </w:pBdr>
        <w:jc w:val="center"/>
      </w:pPr>
      <w:r>
        <w:rPr>
          <w:rFonts w:ascii="Gill Sans" w:eastAsia="Gill Sans" w:hAnsi="Gill Sans" w:cs="Gill Sans"/>
          <w:b/>
          <w:noProof/>
          <w:color w:val="000000"/>
          <w:sz w:val="32"/>
          <w:szCs w:val="32"/>
          <w:lang w:eastAsia="en-US" w:bidi="ar-SA"/>
        </w:rPr>
        <w:drawing>
          <wp:inline distT="114300" distB="114300" distL="114300" distR="114300" wp14:anchorId="660DDFFD" wp14:editId="276DE864">
            <wp:extent cx="5311140" cy="3380105"/>
            <wp:effectExtent l="0" t="0" r="0" b="0"/>
            <wp:docPr id="8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6"/>
                    <a:srcRect l="6358" t="15983" r="24665" b="25309"/>
                    <a:stretch>
                      <a:fillRect/>
                    </a:stretch>
                  </pic:blipFill>
                  <pic:spPr>
                    <a:xfrm>
                      <a:off x="0" y="0"/>
                      <a:ext cx="5311140" cy="3380105"/>
                    </a:xfrm>
                    <a:prstGeom prst="rect">
                      <a:avLst/>
                    </a:prstGeom>
                    <a:ln/>
                  </pic:spPr>
                </pic:pic>
              </a:graphicData>
            </a:graphic>
          </wp:inline>
        </w:drawing>
      </w:r>
    </w:p>
    <w:p w14:paraId="2B2A448B" w14:textId="2B9F4808" w:rsidR="005037B3" w:rsidRDefault="00166DF7" w:rsidP="00166DF7">
      <w:pPr>
        <w:pStyle w:val="Caption"/>
        <w:jc w:val="center"/>
        <w:rPr>
          <w:rFonts w:ascii="Gill Sans" w:eastAsia="Gill Sans" w:hAnsi="Gill Sans" w:cs="Gill Sans"/>
          <w:color w:val="000000"/>
        </w:rPr>
      </w:pPr>
      <w:r>
        <w:t xml:space="preserve">Figure </w:t>
      </w:r>
      <w:r w:rsidR="00081F97">
        <w:t>18.</w:t>
      </w:r>
      <w:r w:rsidR="00081F97" w:rsidRPr="00081F97">
        <w:t xml:space="preserve"> </w:t>
      </w:r>
      <w:r w:rsidR="00081F97">
        <w:t>A. d</w:t>
      </w:r>
      <w:r>
        <w:t>- Delete C</w:t>
      </w:r>
      <w:r w:rsidRPr="00BF0BFD">
        <w:t>onsumpti</w:t>
      </w:r>
      <w:r>
        <w:t>on D</w:t>
      </w:r>
      <w:r w:rsidRPr="00BF0BFD">
        <w:t>ata</w:t>
      </w:r>
    </w:p>
    <w:p w14:paraId="0F945753"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48E6C1ED" w14:textId="77777777" w:rsidR="005037B3" w:rsidRDefault="005037B3" w:rsidP="00316914">
      <w:pPr>
        <w:pStyle w:val="Heading2"/>
        <w:numPr>
          <w:ilvl w:val="0"/>
          <w:numId w:val="146"/>
        </w:numPr>
        <w:pBdr>
          <w:top w:val="nil"/>
          <w:left w:val="nil"/>
          <w:bottom w:val="nil"/>
          <w:right w:val="nil"/>
          <w:between w:val="nil"/>
        </w:pBdr>
        <w:rPr>
          <w:rFonts w:ascii="Gill Sans" w:eastAsia="Gill Sans" w:hAnsi="Gill Sans" w:cs="Gill Sans"/>
        </w:rPr>
      </w:pPr>
      <w:bookmarkStart w:id="187" w:name="_Toc57382835"/>
      <w:bookmarkStart w:id="188" w:name="_Toc57478205"/>
      <w:r>
        <w:rPr>
          <w:rFonts w:ascii="Gill Sans" w:eastAsia="Gill Sans" w:hAnsi="Gill Sans" w:cs="Gill Sans"/>
        </w:rPr>
        <w:t>Shipment Data</w:t>
      </w:r>
      <w:bookmarkEnd w:id="187"/>
      <w:bookmarkEnd w:id="188"/>
    </w:p>
    <w:p w14:paraId="57AA7278" w14:textId="77777777" w:rsidR="005037B3" w:rsidRDefault="00A71183" w:rsidP="005037B3">
      <w:pPr>
        <w:pBdr>
          <w:top w:val="nil"/>
          <w:left w:val="nil"/>
          <w:bottom w:val="nil"/>
          <w:right w:val="nil"/>
          <w:between w:val="nil"/>
        </w:pBdr>
        <w:shd w:val="clear" w:color="auto" w:fill="FFFFFF"/>
        <w:ind w:left="720"/>
        <w:rPr>
          <w:rFonts w:ascii="Gill Sans" w:eastAsia="Gill Sans" w:hAnsi="Gill Sans" w:cs="Gill Sans"/>
          <w:color w:val="000000"/>
        </w:rPr>
      </w:pPr>
      <w:sdt>
        <w:sdtPr>
          <w:tag w:val="goog_rdk_116"/>
          <w:id w:val="-1542897407"/>
        </w:sdtPr>
        <w:sdtContent/>
      </w:sdt>
      <w:r w:rsidR="005037B3">
        <w:rPr>
          <w:rFonts w:ascii="Gill Sans" w:eastAsia="Gill Sans" w:hAnsi="Gill Sans" w:cs="Gill Sans"/>
          <w:color w:val="000000"/>
        </w:rPr>
        <w:t>Shipment data</w:t>
      </w:r>
      <w:r w:rsidR="005037B3">
        <w:rPr>
          <w:rFonts w:ascii="Gill Sans" w:eastAsia="Gill Sans" w:hAnsi="Gill Sans" w:cs="Gill Sans"/>
        </w:rPr>
        <w:t xml:space="preserve"> is specifically to add and modify the data.</w:t>
      </w:r>
    </w:p>
    <w:p w14:paraId="40F64979" w14:textId="77777777"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p>
    <w:p w14:paraId="436D85AB" w14:textId="77777777" w:rsidR="005037B3" w:rsidRDefault="005037B3" w:rsidP="00316914">
      <w:pPr>
        <w:numPr>
          <w:ilvl w:val="0"/>
          <w:numId w:val="116"/>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b/>
          <w:color w:val="000000"/>
        </w:rPr>
        <w:t>Add Shipment Data</w:t>
      </w:r>
    </w:p>
    <w:p w14:paraId="5BADBB60" w14:textId="77777777" w:rsidR="005037B3" w:rsidRDefault="005037B3" w:rsidP="005037B3">
      <w:pPr>
        <w:pBdr>
          <w:top w:val="nil"/>
          <w:left w:val="nil"/>
          <w:bottom w:val="nil"/>
          <w:right w:val="nil"/>
          <w:between w:val="nil"/>
        </w:pBdr>
        <w:shd w:val="clear" w:color="auto" w:fill="FFFFFF"/>
        <w:ind w:left="720"/>
        <w:rPr>
          <w:rFonts w:ascii="Gill Sans" w:eastAsia="Gill Sans" w:hAnsi="Gill Sans" w:cs="Gill Sans"/>
          <w:b/>
          <w:color w:val="000000"/>
          <w:sz w:val="8"/>
          <w:szCs w:val="8"/>
        </w:rPr>
      </w:pPr>
    </w:p>
    <w:p w14:paraId="32FA2BF1"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below shows adding the shipment data into the system</w:t>
      </w:r>
    </w:p>
    <w:p w14:paraId="42747CC4"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 Data” and select Shipment Data.</w:t>
      </w:r>
    </w:p>
    <w:p w14:paraId="09E3383C"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program and QAT planning unit.</w:t>
      </w:r>
    </w:p>
    <w:p w14:paraId="6CF0FEC8"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the cell and select “Add new shipment” or select the ‘+Add Row’ button at the bottom of the screen.</w:t>
      </w:r>
    </w:p>
    <w:p w14:paraId="746B2634"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row(s) will be added to the table.</w:t>
      </w:r>
    </w:p>
    <w:p w14:paraId="4DA59A4B"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shipment details (e.g. date, status, procurement agent, etc.)</w:t>
      </w:r>
    </w:p>
    <w:p w14:paraId="651CFD65"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Certain details cannot be entered before others. For example, you must </w:t>
      </w:r>
      <w:r>
        <w:rPr>
          <w:rFonts w:ascii="Gill Sans" w:eastAsia="Gill Sans" w:hAnsi="Gill Sans" w:cs="Gill Sans"/>
        </w:rPr>
        <w:t>enter a funding</w:t>
      </w:r>
      <w:r>
        <w:rPr>
          <w:rFonts w:ascii="Gill Sans" w:eastAsia="Gill Sans" w:hAnsi="Gill Sans" w:cs="Gill Sans"/>
          <w:color w:val="000000"/>
        </w:rPr>
        <w:t xml:space="preserve"> source before </w:t>
      </w:r>
      <w:r>
        <w:rPr>
          <w:rFonts w:ascii="Gill Sans" w:eastAsia="Gill Sans" w:hAnsi="Gill Sans" w:cs="Gill Sans"/>
        </w:rPr>
        <w:t>entering the budget</w:t>
      </w:r>
      <w:r>
        <w:rPr>
          <w:rFonts w:ascii="Gill Sans" w:eastAsia="Gill Sans" w:hAnsi="Gill Sans" w:cs="Gill Sans"/>
          <w:color w:val="000000"/>
        </w:rPr>
        <w:t>.</w:t>
      </w:r>
    </w:p>
    <w:p w14:paraId="2431F6D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BD76635" w14:textId="4E8DB92B" w:rsidR="005037B3" w:rsidRDefault="005037B3" w:rsidP="005037B3">
      <w:pPr>
        <w:pBdr>
          <w:top w:val="nil"/>
          <w:left w:val="nil"/>
          <w:bottom w:val="nil"/>
          <w:right w:val="nil"/>
          <w:between w:val="nil"/>
        </w:pBdr>
        <w:rPr>
          <w:rFonts w:ascii="Gill Sans" w:eastAsia="Gill Sans" w:hAnsi="Gill Sans" w:cs="Gill Sans"/>
          <w:color w:val="000000"/>
        </w:rPr>
      </w:pPr>
    </w:p>
    <w:p w14:paraId="0178B967" w14:textId="77777777" w:rsidR="005037B3" w:rsidRDefault="005037B3" w:rsidP="005037B3">
      <w:pPr>
        <w:pBdr>
          <w:top w:val="nil"/>
          <w:left w:val="nil"/>
          <w:bottom w:val="nil"/>
          <w:right w:val="nil"/>
          <w:between w:val="nil"/>
        </w:pBdr>
        <w:shd w:val="clear" w:color="auto" w:fill="FFFFFF"/>
        <w:rPr>
          <w:rFonts w:ascii="Gill Sans" w:eastAsia="Gill Sans" w:hAnsi="Gill Sans" w:cs="Gill Sans"/>
          <w:color w:val="000000"/>
        </w:rPr>
      </w:pPr>
    </w:p>
    <w:p w14:paraId="252E687D" w14:textId="77777777" w:rsidR="00166DF7" w:rsidRDefault="00040F1D" w:rsidP="00166DF7">
      <w:pPr>
        <w:keepNext/>
        <w:pBdr>
          <w:top w:val="nil"/>
          <w:left w:val="nil"/>
          <w:bottom w:val="nil"/>
          <w:right w:val="nil"/>
          <w:between w:val="nil"/>
        </w:pBdr>
        <w:jc w:val="center"/>
      </w:pPr>
      <w:r>
        <w:rPr>
          <w:noProof/>
          <w:lang w:eastAsia="en-US" w:bidi="ar-SA"/>
        </w:rPr>
        <w:lastRenderedPageBreak/>
        <w:drawing>
          <wp:inline distT="0" distB="0" distL="0" distR="0" wp14:anchorId="2C93A45B" wp14:editId="3E79036B">
            <wp:extent cx="5753100" cy="2209800"/>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5417" t="17540" r="1104" b="34586"/>
                    <a:stretch/>
                  </pic:blipFill>
                  <pic:spPr bwMode="auto">
                    <a:xfrm>
                      <a:off x="0" y="0"/>
                      <a:ext cx="5753100" cy="2209800"/>
                    </a:xfrm>
                    <a:prstGeom prst="rect">
                      <a:avLst/>
                    </a:prstGeom>
                    <a:ln>
                      <a:noFill/>
                    </a:ln>
                    <a:extLst>
                      <a:ext uri="{53640926-AAD7-44D8-BBD7-CCE9431645EC}">
                        <a14:shadowObscured xmlns:a14="http://schemas.microsoft.com/office/drawing/2010/main"/>
                      </a:ext>
                    </a:extLst>
                  </pic:spPr>
                </pic:pic>
              </a:graphicData>
            </a:graphic>
          </wp:inline>
        </w:drawing>
      </w:r>
    </w:p>
    <w:p w14:paraId="0F6D5619" w14:textId="0C9A9A23" w:rsidR="005037B3" w:rsidRDefault="00166DF7" w:rsidP="00166DF7">
      <w:pPr>
        <w:pStyle w:val="Caption"/>
        <w:jc w:val="center"/>
        <w:rPr>
          <w:rFonts w:ascii="Gill Sans" w:eastAsia="Gill Sans" w:hAnsi="Gill Sans" w:cs="Gill Sans"/>
          <w:color w:val="000000"/>
        </w:rPr>
      </w:pPr>
      <w:r>
        <w:t xml:space="preserve">Figure </w:t>
      </w:r>
      <w:r w:rsidR="00081F97">
        <w:t>18.B</w:t>
      </w:r>
      <w:r>
        <w:t>- Shipment Data</w:t>
      </w:r>
    </w:p>
    <w:p w14:paraId="62D3BEC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04B9277" w14:textId="7DEFF35E" w:rsidR="005037B3" w:rsidRDefault="00A71183" w:rsidP="00316914">
      <w:pPr>
        <w:numPr>
          <w:ilvl w:val="0"/>
          <w:numId w:val="122"/>
        </w:numPr>
        <w:pBdr>
          <w:top w:val="nil"/>
          <w:left w:val="nil"/>
          <w:bottom w:val="nil"/>
          <w:right w:val="nil"/>
          <w:between w:val="nil"/>
        </w:pBdr>
        <w:rPr>
          <w:rFonts w:ascii="Gill Sans" w:eastAsia="Gill Sans" w:hAnsi="Gill Sans" w:cs="Gill Sans"/>
          <w:color w:val="000000"/>
        </w:rPr>
      </w:pPr>
      <w:sdt>
        <w:sdtPr>
          <w:tag w:val="goog_rdk_117"/>
          <w:id w:val="-1218116821"/>
        </w:sdtPr>
        <w:sdtContent/>
      </w:sdt>
      <w:r w:rsidR="005037B3">
        <w:rPr>
          <w:rFonts w:ascii="Gill Sans" w:eastAsia="Gill Sans" w:hAnsi="Gill Sans" w:cs="Gill Sans"/>
          <w:color w:val="000000"/>
        </w:rPr>
        <w:t>To view the Quantity Calculator</w:t>
      </w:r>
      <w:r w:rsidR="00AA73A9">
        <w:rPr>
          <w:rFonts w:ascii="Gill Sans" w:eastAsia="Gill Sans" w:hAnsi="Gill Sans" w:cs="Gill Sans"/>
          <w:color w:val="000000"/>
        </w:rPr>
        <w:t xml:space="preserve"> for strategic product</w:t>
      </w:r>
      <w:r w:rsidR="005037B3">
        <w:rPr>
          <w:rFonts w:ascii="Gill Sans" w:eastAsia="Gill Sans" w:hAnsi="Gill Sans" w:cs="Gill Sans"/>
          <w:color w:val="000000"/>
        </w:rPr>
        <w:t xml:space="preserve">, </w:t>
      </w:r>
      <w:r w:rsidR="00B764BB">
        <w:rPr>
          <w:rFonts w:ascii="Gill Sans" w:eastAsia="Gill Sans" w:hAnsi="Gill Sans" w:cs="Gill Sans"/>
          <w:color w:val="000000"/>
        </w:rPr>
        <w:t xml:space="preserve">double </w:t>
      </w:r>
      <w:r w:rsidR="00AA73A9">
        <w:rPr>
          <w:rFonts w:ascii="Gill Sans" w:eastAsia="Gill Sans" w:hAnsi="Gill Sans" w:cs="Gill Sans"/>
          <w:color w:val="000000"/>
        </w:rPr>
        <w:t>click on the cell and</w:t>
      </w:r>
      <w:r w:rsidR="005037B3">
        <w:rPr>
          <w:rFonts w:ascii="Gill Sans" w:eastAsia="Gill Sans" w:hAnsi="Gill Sans" w:cs="Gill Sans"/>
          <w:color w:val="000000"/>
        </w:rPr>
        <w:t xml:space="preserve"> “Quantity Calculator” will be displayed</w:t>
      </w:r>
      <w:r w:rsidR="00AA73A9">
        <w:rPr>
          <w:rFonts w:ascii="Gill Sans" w:eastAsia="Gill Sans" w:hAnsi="Gill Sans" w:cs="Gill Sans"/>
          <w:color w:val="000000"/>
        </w:rPr>
        <w:t xml:space="preserve"> on screen</w:t>
      </w:r>
      <w:r w:rsidR="005037B3">
        <w:rPr>
          <w:rFonts w:ascii="Gill Sans" w:eastAsia="Gill Sans" w:hAnsi="Gill Sans" w:cs="Gill Sans"/>
          <w:color w:val="000000"/>
        </w:rPr>
        <w:t>.</w:t>
      </w:r>
    </w:p>
    <w:p w14:paraId="1E3ED0D3" w14:textId="77777777"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the product is a non-strategic product, the user can directly modify the order quantity.</w:t>
      </w:r>
    </w:p>
    <w:p w14:paraId="6ADDF03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But if the product is strategic, the user needs to use the quantity calculator.</w:t>
      </w:r>
    </w:p>
    <w:p w14:paraId="5F554558"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65523960"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40812314" w14:textId="77777777" w:rsidR="00166DF7" w:rsidRDefault="005037B3" w:rsidP="00166DF7">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56339CBE" wp14:editId="4384F776">
            <wp:extent cx="5409248" cy="1186238"/>
            <wp:effectExtent l="0" t="0" r="0" b="0"/>
            <wp:docPr id="84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8"/>
                    <a:srcRect l="10258" t="12270" r="10904" b="64609"/>
                    <a:stretch>
                      <a:fillRect/>
                    </a:stretch>
                  </pic:blipFill>
                  <pic:spPr>
                    <a:xfrm>
                      <a:off x="0" y="0"/>
                      <a:ext cx="5409248" cy="1186238"/>
                    </a:xfrm>
                    <a:prstGeom prst="rect">
                      <a:avLst/>
                    </a:prstGeom>
                    <a:ln/>
                  </pic:spPr>
                </pic:pic>
              </a:graphicData>
            </a:graphic>
          </wp:inline>
        </w:drawing>
      </w:r>
    </w:p>
    <w:p w14:paraId="1E70141C" w14:textId="78B7251F" w:rsidR="005037B3" w:rsidRDefault="00166DF7" w:rsidP="00166DF7">
      <w:pPr>
        <w:pStyle w:val="Caption"/>
        <w:jc w:val="center"/>
        <w:rPr>
          <w:rFonts w:ascii="Gill Sans" w:eastAsia="Gill Sans" w:hAnsi="Gill Sans" w:cs="Gill Sans"/>
          <w:color w:val="000000"/>
        </w:rPr>
      </w:pPr>
      <w:r>
        <w:t xml:space="preserve">Figure </w:t>
      </w:r>
      <w:fldSimple w:instr=" SEQ Figure \* ARABIC ">
        <w:r w:rsidR="00081F97">
          <w:t>18.B.a.</w:t>
        </w:r>
        <w:r w:rsidR="00565DB5">
          <w:rPr>
            <w:noProof/>
          </w:rPr>
          <w:t>1</w:t>
        </w:r>
      </w:fldSimple>
      <w:r>
        <w:t>- Quantity C</w:t>
      </w:r>
      <w:r w:rsidRPr="00D41F5E">
        <w:t>alculator</w:t>
      </w:r>
    </w:p>
    <w:p w14:paraId="03F64C60"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1ADCB93F" w14:textId="2C5D2F84"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view the shipment dates, click on the other </w:t>
      </w:r>
      <w:r w:rsidR="002C77C1">
        <w:rPr>
          <w:rFonts w:ascii="Gill Sans" w:eastAsia="Gill Sans" w:hAnsi="Gill Sans" w:cs="Gill Sans"/>
          <w:color w:val="000000"/>
        </w:rPr>
        <w:t>function</w:t>
      </w:r>
      <w:r>
        <w:rPr>
          <w:rFonts w:ascii="Gill Sans" w:eastAsia="Gill Sans" w:hAnsi="Gill Sans" w:cs="Gill Sans"/>
          <w:color w:val="000000"/>
        </w:rPr>
        <w:t xml:space="preserve"> i.e. “show shipment dates” and the following screen will be displayed.</w:t>
      </w:r>
    </w:p>
    <w:p w14:paraId="20BB6C7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199B7AD4" w14:textId="77777777" w:rsidR="00166DF7" w:rsidRDefault="00040F1D" w:rsidP="00166DF7">
      <w:pPr>
        <w:keepNext/>
        <w:pBdr>
          <w:top w:val="nil"/>
          <w:left w:val="nil"/>
          <w:bottom w:val="nil"/>
          <w:right w:val="nil"/>
          <w:between w:val="nil"/>
        </w:pBdr>
        <w:jc w:val="center"/>
      </w:pPr>
      <w:r>
        <w:rPr>
          <w:noProof/>
          <w:lang w:eastAsia="en-US" w:bidi="ar-SA"/>
        </w:rPr>
        <w:drawing>
          <wp:inline distT="0" distB="0" distL="0" distR="0" wp14:anchorId="4757D632" wp14:editId="5F1650AB">
            <wp:extent cx="5210175" cy="1453526"/>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10524" t="13413" r="10699" b="57285"/>
                    <a:stretch/>
                  </pic:blipFill>
                  <pic:spPr bwMode="auto">
                    <a:xfrm>
                      <a:off x="0" y="0"/>
                      <a:ext cx="5221337" cy="1456640"/>
                    </a:xfrm>
                    <a:prstGeom prst="rect">
                      <a:avLst/>
                    </a:prstGeom>
                    <a:ln>
                      <a:noFill/>
                    </a:ln>
                    <a:extLst>
                      <a:ext uri="{53640926-AAD7-44D8-BBD7-CCE9431645EC}">
                        <a14:shadowObscured xmlns:a14="http://schemas.microsoft.com/office/drawing/2010/main"/>
                      </a:ext>
                    </a:extLst>
                  </pic:spPr>
                </pic:pic>
              </a:graphicData>
            </a:graphic>
          </wp:inline>
        </w:drawing>
      </w:r>
    </w:p>
    <w:p w14:paraId="513D157A" w14:textId="7AD705F1" w:rsidR="005037B3" w:rsidRDefault="00166DF7" w:rsidP="00166DF7">
      <w:pPr>
        <w:pStyle w:val="Caption"/>
        <w:jc w:val="center"/>
        <w:rPr>
          <w:rFonts w:ascii="Gill Sans" w:eastAsia="Gill Sans" w:hAnsi="Gill Sans" w:cs="Gill Sans"/>
          <w:b/>
          <w:color w:val="000000"/>
        </w:rPr>
      </w:pPr>
      <w:r>
        <w:t xml:space="preserve">Figure </w:t>
      </w:r>
      <w:r w:rsidR="00104ED0">
        <w:t>18. B.a.1</w:t>
      </w:r>
      <w:r w:rsidRPr="00A4315D">
        <w:t>Shipment Dates</w:t>
      </w:r>
    </w:p>
    <w:p w14:paraId="24518620"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669335B7" w14:textId="00443BDC" w:rsidR="005037B3" w:rsidRDefault="005037B3" w:rsidP="00316914">
      <w:pPr>
        <w:numPr>
          <w:ilvl w:val="0"/>
          <w:numId w:val="12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Click on the </w:t>
      </w:r>
      <w:r w:rsidR="002C77C1">
        <w:rPr>
          <w:rFonts w:ascii="Gill Sans" w:eastAsia="Gill Sans" w:hAnsi="Gill Sans" w:cs="Gill Sans"/>
          <w:color w:val="000000"/>
        </w:rPr>
        <w:t>function</w:t>
      </w:r>
      <w:r>
        <w:rPr>
          <w:rFonts w:ascii="Gill Sans" w:eastAsia="Gill Sans" w:hAnsi="Gill Sans" w:cs="Gill Sans"/>
          <w:color w:val="000000"/>
        </w:rPr>
        <w:t xml:space="preserve"> “Emergency order” and the data will be displayed in red.</w:t>
      </w:r>
    </w:p>
    <w:p w14:paraId="3880A13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9B6B9B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“Emergency orders” are highlighted in red whereas “Do not include in projected balance” is shown in grey.</w:t>
      </w:r>
    </w:p>
    <w:p w14:paraId="31FF746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7F01FEF" w14:textId="77777777" w:rsidR="00166DF7" w:rsidRDefault="00040F1D" w:rsidP="00166DF7">
      <w:pPr>
        <w:keepNext/>
        <w:pBdr>
          <w:top w:val="nil"/>
          <w:left w:val="nil"/>
          <w:bottom w:val="nil"/>
          <w:right w:val="nil"/>
          <w:between w:val="nil"/>
        </w:pBdr>
        <w:jc w:val="center"/>
      </w:pPr>
      <w:r>
        <w:rPr>
          <w:noProof/>
          <w:lang w:eastAsia="en-US" w:bidi="ar-SA"/>
        </w:rPr>
        <w:drawing>
          <wp:inline distT="0" distB="0" distL="0" distR="0" wp14:anchorId="0CDA0786" wp14:editId="7621920D">
            <wp:extent cx="5753100" cy="222885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5262" t="16921" r="1259" b="34791"/>
                    <a:stretch/>
                  </pic:blipFill>
                  <pic:spPr bwMode="auto">
                    <a:xfrm>
                      <a:off x="0" y="0"/>
                      <a:ext cx="5753100" cy="2228850"/>
                    </a:xfrm>
                    <a:prstGeom prst="rect">
                      <a:avLst/>
                    </a:prstGeom>
                    <a:ln>
                      <a:noFill/>
                    </a:ln>
                    <a:extLst>
                      <a:ext uri="{53640926-AAD7-44D8-BBD7-CCE9431645EC}">
                        <a14:shadowObscured xmlns:a14="http://schemas.microsoft.com/office/drawing/2010/main"/>
                      </a:ext>
                    </a:extLst>
                  </pic:spPr>
                </pic:pic>
              </a:graphicData>
            </a:graphic>
          </wp:inline>
        </w:drawing>
      </w:r>
    </w:p>
    <w:p w14:paraId="3022565C" w14:textId="10D093FC" w:rsidR="005037B3" w:rsidRDefault="00166DF7" w:rsidP="00166DF7">
      <w:pPr>
        <w:pStyle w:val="Caption"/>
        <w:jc w:val="center"/>
        <w:rPr>
          <w:rFonts w:ascii="Gill Sans" w:eastAsia="Gill Sans" w:hAnsi="Gill Sans" w:cs="Gill Sans"/>
          <w:color w:val="000000"/>
        </w:rPr>
      </w:pPr>
      <w:r>
        <w:t xml:space="preserve">Figure </w:t>
      </w:r>
      <w:fldSimple w:instr=" SEQ Figure \* ARABIC ">
        <w:r w:rsidR="00104ED0">
          <w:t>18.B.a.</w:t>
        </w:r>
        <w:r w:rsidR="00565DB5">
          <w:rPr>
            <w:noProof/>
          </w:rPr>
          <w:t>3</w:t>
        </w:r>
      </w:fldSimple>
      <w:r>
        <w:t>- Emergency O</w:t>
      </w:r>
      <w:r w:rsidRPr="005957F8">
        <w:t>rder</w:t>
      </w:r>
    </w:p>
    <w:p w14:paraId="35ABE18C" w14:textId="77777777" w:rsidR="005037B3" w:rsidRDefault="005037B3" w:rsidP="005037B3">
      <w:pPr>
        <w:pBdr>
          <w:top w:val="nil"/>
          <w:left w:val="nil"/>
          <w:bottom w:val="nil"/>
          <w:right w:val="nil"/>
          <w:between w:val="nil"/>
        </w:pBdr>
        <w:spacing w:line="288" w:lineRule="auto"/>
        <w:ind w:left="720"/>
        <w:jc w:val="center"/>
        <w:rPr>
          <w:rFonts w:ascii="Gill Sans" w:eastAsia="Gill Sans" w:hAnsi="Gill Sans" w:cs="Gill Sans"/>
          <w:color w:val="000000"/>
          <w:sz w:val="18"/>
          <w:szCs w:val="18"/>
        </w:rPr>
      </w:pPr>
    </w:p>
    <w:p w14:paraId="1F639E3C" w14:textId="77777777" w:rsidR="003C25AA" w:rsidRPr="00784154" w:rsidRDefault="003C25AA" w:rsidP="00316914">
      <w:pPr>
        <w:numPr>
          <w:ilvl w:val="0"/>
          <w:numId w:val="116"/>
        </w:numPr>
        <w:pBdr>
          <w:top w:val="nil"/>
          <w:left w:val="nil"/>
          <w:bottom w:val="nil"/>
          <w:right w:val="nil"/>
          <w:between w:val="nil"/>
        </w:pBdr>
        <w:shd w:val="clear" w:color="auto" w:fill="FFFFFF"/>
        <w:rPr>
          <w:b/>
          <w:bCs/>
        </w:rPr>
      </w:pPr>
      <w:r w:rsidRPr="00784154">
        <w:rPr>
          <w:rFonts w:ascii="Gill Sans" w:eastAsia="Gill Sans" w:hAnsi="Gill Sans" w:cs="Gill Sans"/>
          <w:b/>
          <w:bCs/>
          <w:color w:val="000000"/>
        </w:rPr>
        <w:t>Show Batch Information</w:t>
      </w:r>
    </w:p>
    <w:p w14:paraId="4BBA33AC" w14:textId="77777777" w:rsidR="003C25AA" w:rsidRPr="00784154" w:rsidRDefault="003C25AA" w:rsidP="00B764BB">
      <w:pPr>
        <w:shd w:val="clear" w:color="auto" w:fill="FFFFFF"/>
      </w:pPr>
      <w:r w:rsidRPr="00784154">
        <w:rPr>
          <w:rFonts w:ascii="Gill Sans" w:eastAsia="Gill Sans" w:hAnsi="Gill Sans" w:cs="Gill Sans"/>
          <w:b/>
          <w:color w:val="000000"/>
        </w:rPr>
        <w:t>This can only be done for shipments in the ‘Shipped, Arrived and Received’ status.</w:t>
      </w:r>
    </w:p>
    <w:p w14:paraId="415D1916" w14:textId="77777777" w:rsidR="003C25AA" w:rsidRPr="00784154" w:rsidRDefault="003C25AA" w:rsidP="003C25AA">
      <w:pPr>
        <w:ind w:left="720"/>
        <w:rPr>
          <w:rFonts w:ascii="Gill Sans" w:eastAsia="Gill Sans" w:hAnsi="Gill Sans" w:cs="Gill Sans"/>
          <w:color w:val="000000"/>
        </w:rPr>
      </w:pPr>
    </w:p>
    <w:p w14:paraId="2B984566" w14:textId="5E55D449" w:rsidR="003C25AA" w:rsidRPr="00784154" w:rsidRDefault="003C25AA" w:rsidP="003C25AA">
      <w:pPr>
        <w:ind w:left="720"/>
      </w:pPr>
      <w:r w:rsidRPr="00784154">
        <w:rPr>
          <w:rFonts w:ascii="Gill Sans" w:eastAsia="Gill Sans" w:hAnsi="Gill Sans" w:cs="Gill Sans"/>
          <w:color w:val="000000"/>
        </w:rPr>
        <w:t xml:space="preserve">To see Batch Information, click on the other </w:t>
      </w:r>
      <w:r w:rsidR="002C77C1">
        <w:rPr>
          <w:rFonts w:ascii="Gill Sans" w:eastAsia="Gill Sans" w:hAnsi="Gill Sans" w:cs="Gill Sans"/>
          <w:color w:val="000000"/>
        </w:rPr>
        <w:t>function</w:t>
      </w:r>
      <w:r w:rsidRPr="00784154">
        <w:rPr>
          <w:rFonts w:ascii="Gill Sans" w:eastAsia="Gill Sans" w:hAnsi="Gill Sans" w:cs="Gill Sans"/>
          <w:color w:val="000000"/>
        </w:rPr>
        <w:t xml:space="preserve"> i.e. “Show Batch Information”.</w:t>
      </w:r>
    </w:p>
    <w:p w14:paraId="0BAB1CD2" w14:textId="77777777" w:rsidR="003C25AA" w:rsidRPr="00784154" w:rsidRDefault="003C25AA" w:rsidP="003C25AA">
      <w:pPr>
        <w:ind w:left="720"/>
      </w:pPr>
      <w:r w:rsidRPr="00784154">
        <w:rPr>
          <w:rFonts w:ascii="Gill Sans" w:eastAsia="Gill Sans" w:hAnsi="Gill Sans" w:cs="Gill Sans"/>
          <w:color w:val="000000"/>
        </w:rPr>
        <w:t>A pop up of Batch Details will be displayed.</w:t>
      </w:r>
    </w:p>
    <w:p w14:paraId="3E7D51B2" w14:textId="77777777" w:rsidR="003C25AA" w:rsidRPr="00784154" w:rsidRDefault="003C25AA" w:rsidP="003C25AA">
      <w:pPr>
        <w:ind w:left="720"/>
      </w:pPr>
      <w:r w:rsidRPr="00784154">
        <w:rPr>
          <w:rFonts w:ascii="Gill Sans" w:eastAsia="Gill Sans" w:hAnsi="Gill Sans" w:cs="Gill Sans"/>
          <w:color w:val="000000"/>
        </w:rPr>
        <w:t>The user can right click on that table to “Add new batch”.</w:t>
      </w:r>
    </w:p>
    <w:p w14:paraId="68B3F659" w14:textId="77777777" w:rsidR="003C25AA" w:rsidRPr="00784154" w:rsidRDefault="003C25AA" w:rsidP="003C25AA">
      <w:pPr>
        <w:ind w:left="720"/>
      </w:pPr>
      <w:r w:rsidRPr="00784154">
        <w:rPr>
          <w:rFonts w:ascii="Gill Sans" w:eastAsia="Gill Sans" w:hAnsi="Gill Sans" w:cs="Gill Sans"/>
          <w:color w:val="000000"/>
        </w:rPr>
        <w:t>The batch number can be added manually or the system will automatically add a 23 digit batch number.</w:t>
      </w:r>
    </w:p>
    <w:p w14:paraId="434322D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B54FD62" w14:textId="77777777" w:rsidR="00166DF7" w:rsidRDefault="00040F1D" w:rsidP="00166DF7">
      <w:pPr>
        <w:keepNext/>
        <w:pBdr>
          <w:top w:val="nil"/>
          <w:left w:val="nil"/>
          <w:bottom w:val="nil"/>
          <w:right w:val="nil"/>
          <w:between w:val="nil"/>
        </w:pBdr>
        <w:ind w:left="720"/>
      </w:pPr>
      <w:r>
        <w:rPr>
          <w:noProof/>
          <w:lang w:eastAsia="en-US" w:bidi="ar-SA"/>
        </w:rPr>
        <w:drawing>
          <wp:inline distT="0" distB="0" distL="0" distR="0" wp14:anchorId="18BAF3A8" wp14:editId="00ECE613">
            <wp:extent cx="5543550" cy="1437216"/>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0369" t="12794" r="10236" b="59761"/>
                    <a:stretch/>
                  </pic:blipFill>
                  <pic:spPr bwMode="auto">
                    <a:xfrm>
                      <a:off x="0" y="0"/>
                      <a:ext cx="5555513" cy="1440317"/>
                    </a:xfrm>
                    <a:prstGeom prst="rect">
                      <a:avLst/>
                    </a:prstGeom>
                    <a:ln>
                      <a:noFill/>
                    </a:ln>
                    <a:extLst>
                      <a:ext uri="{53640926-AAD7-44D8-BBD7-CCE9431645EC}">
                        <a14:shadowObscured xmlns:a14="http://schemas.microsoft.com/office/drawing/2010/main"/>
                      </a:ext>
                    </a:extLst>
                  </pic:spPr>
                </pic:pic>
              </a:graphicData>
            </a:graphic>
          </wp:inline>
        </w:drawing>
      </w:r>
    </w:p>
    <w:p w14:paraId="019C0991" w14:textId="7A4C14B0" w:rsidR="005037B3" w:rsidRDefault="00166DF7" w:rsidP="00166DF7">
      <w:pPr>
        <w:pStyle w:val="Caption"/>
        <w:jc w:val="center"/>
        <w:rPr>
          <w:rFonts w:ascii="Gill Sans" w:eastAsia="Gill Sans" w:hAnsi="Gill Sans" w:cs="Gill Sans"/>
          <w:color w:val="000000"/>
        </w:rPr>
      </w:pPr>
      <w:r>
        <w:t xml:space="preserve">Figure </w:t>
      </w:r>
      <w:r w:rsidR="00104ED0">
        <w:t xml:space="preserve">18.B.b </w:t>
      </w:r>
      <w:r>
        <w:t xml:space="preserve">- </w:t>
      </w:r>
      <w:r w:rsidRPr="009F04A8">
        <w:t>Show Batch Information</w:t>
      </w:r>
    </w:p>
    <w:p w14:paraId="41BFDD71" w14:textId="5675BC39" w:rsidR="005037B3" w:rsidRDefault="005037B3" w:rsidP="00166DF7">
      <w:pPr>
        <w:pBdr>
          <w:top w:val="nil"/>
          <w:left w:val="nil"/>
          <w:bottom w:val="nil"/>
          <w:right w:val="nil"/>
          <w:between w:val="nil"/>
        </w:pBdr>
        <w:spacing w:line="288" w:lineRule="auto"/>
        <w:rPr>
          <w:rFonts w:ascii="Gill Sans" w:eastAsia="Gill Sans" w:hAnsi="Gill Sans" w:cs="Gill Sans"/>
          <w:color w:val="000000"/>
          <w:sz w:val="18"/>
          <w:szCs w:val="18"/>
        </w:rPr>
      </w:pPr>
    </w:p>
    <w:p w14:paraId="789F188E" w14:textId="77777777" w:rsidR="005037B3" w:rsidRDefault="005037B3" w:rsidP="00316914">
      <w:pPr>
        <w:numPr>
          <w:ilvl w:val="0"/>
          <w:numId w:val="116"/>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b/>
          <w:color w:val="000000"/>
        </w:rPr>
        <w:t>Delete Shipment Data</w:t>
      </w:r>
    </w:p>
    <w:p w14:paraId="0A7DFDFE"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8"/>
          <w:szCs w:val="8"/>
        </w:rPr>
      </w:pPr>
    </w:p>
    <w:p w14:paraId="1E85BD3C" w14:textId="06E14C60" w:rsidR="005037B3" w:rsidRDefault="00714FE9" w:rsidP="00316914">
      <w:pPr>
        <w:numPr>
          <w:ilvl w:val="0"/>
          <w:numId w:val="1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delete the Shipment Data, </w:t>
      </w:r>
      <w:r w:rsidR="005037B3">
        <w:rPr>
          <w:rFonts w:ascii="Gill Sans" w:eastAsia="Gill Sans" w:hAnsi="Gill Sans" w:cs="Gill Sans"/>
          <w:color w:val="000000"/>
        </w:rPr>
        <w:t>right click on the newly created row.</w:t>
      </w:r>
    </w:p>
    <w:p w14:paraId="0BB976F9" w14:textId="15FB8D16" w:rsidR="005037B3" w:rsidRDefault="005037B3" w:rsidP="00316914">
      <w:pPr>
        <w:numPr>
          <w:ilvl w:val="0"/>
          <w:numId w:val="1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w:t>
      </w:r>
      <w:r w:rsidR="002C77C1">
        <w:rPr>
          <w:rFonts w:ascii="Gill Sans" w:eastAsia="Gill Sans" w:hAnsi="Gill Sans" w:cs="Gill Sans"/>
          <w:color w:val="000000"/>
        </w:rPr>
        <w:t>function</w:t>
      </w:r>
      <w:r>
        <w:rPr>
          <w:rFonts w:ascii="Gill Sans" w:eastAsia="Gill Sans" w:hAnsi="Gill Sans" w:cs="Gill Sans"/>
          <w:color w:val="000000"/>
        </w:rPr>
        <w:t xml:space="preserve"> to “Delete selected rows”.</w:t>
      </w:r>
    </w:p>
    <w:p w14:paraId="6515EF91" w14:textId="002BD9B0" w:rsidR="005037B3" w:rsidRDefault="005037B3" w:rsidP="00316914">
      <w:pPr>
        <w:numPr>
          <w:ilvl w:val="0"/>
          <w:numId w:val="1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that </w:t>
      </w:r>
      <w:r w:rsidR="002C77C1">
        <w:rPr>
          <w:rFonts w:ascii="Gill Sans" w:eastAsia="Gill Sans" w:hAnsi="Gill Sans" w:cs="Gill Sans"/>
          <w:color w:val="000000"/>
        </w:rPr>
        <w:t>function</w:t>
      </w:r>
      <w:r>
        <w:rPr>
          <w:rFonts w:ascii="Gill Sans" w:eastAsia="Gill Sans" w:hAnsi="Gill Sans" w:cs="Gill Sans"/>
          <w:color w:val="000000"/>
        </w:rPr>
        <w:t xml:space="preserve"> and the entire row will be deleted.</w:t>
      </w:r>
    </w:p>
    <w:p w14:paraId="159487F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7A4E8F9" w14:textId="77777777" w:rsidR="00714FE9" w:rsidRDefault="00040F1D" w:rsidP="00714FE9">
      <w:pPr>
        <w:keepNext/>
        <w:pBdr>
          <w:top w:val="nil"/>
          <w:left w:val="nil"/>
          <w:bottom w:val="nil"/>
          <w:right w:val="nil"/>
          <w:between w:val="nil"/>
        </w:pBdr>
      </w:pPr>
      <w:r>
        <w:rPr>
          <w:noProof/>
          <w:lang w:eastAsia="en-US" w:bidi="ar-SA"/>
        </w:rPr>
        <w:lastRenderedPageBreak/>
        <w:drawing>
          <wp:inline distT="0" distB="0" distL="0" distR="0" wp14:anchorId="61B419D1" wp14:editId="1B43295E">
            <wp:extent cx="5657850" cy="233362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6037" t="17540" r="2032" b="31902"/>
                    <a:stretch/>
                  </pic:blipFill>
                  <pic:spPr bwMode="auto">
                    <a:xfrm>
                      <a:off x="0" y="0"/>
                      <a:ext cx="5657850" cy="2333625"/>
                    </a:xfrm>
                    <a:prstGeom prst="rect">
                      <a:avLst/>
                    </a:prstGeom>
                    <a:ln>
                      <a:noFill/>
                    </a:ln>
                    <a:extLst>
                      <a:ext uri="{53640926-AAD7-44D8-BBD7-CCE9431645EC}">
                        <a14:shadowObscured xmlns:a14="http://schemas.microsoft.com/office/drawing/2010/main"/>
                      </a:ext>
                    </a:extLst>
                  </pic:spPr>
                </pic:pic>
              </a:graphicData>
            </a:graphic>
          </wp:inline>
        </w:drawing>
      </w:r>
    </w:p>
    <w:p w14:paraId="3CB4F3FB" w14:textId="526E6759" w:rsidR="005037B3" w:rsidRDefault="00714FE9" w:rsidP="00714FE9">
      <w:pPr>
        <w:pStyle w:val="Caption"/>
        <w:jc w:val="center"/>
        <w:rPr>
          <w:rFonts w:ascii="Gill Sans" w:eastAsia="Gill Sans" w:hAnsi="Gill Sans" w:cs="Gill Sans"/>
          <w:color w:val="000000"/>
        </w:rPr>
      </w:pPr>
      <w:r>
        <w:t xml:space="preserve">Figure </w:t>
      </w:r>
      <w:r w:rsidR="00104ED0">
        <w:t xml:space="preserve">18.B.c </w:t>
      </w:r>
      <w:r>
        <w:t xml:space="preserve">- </w:t>
      </w:r>
      <w:r w:rsidRPr="007F6360">
        <w:t>Deleting Shipment Data</w:t>
      </w:r>
    </w:p>
    <w:p w14:paraId="0500B87B" w14:textId="77777777" w:rsidR="005037B3" w:rsidRDefault="005037B3" w:rsidP="005037B3">
      <w:pPr>
        <w:pBdr>
          <w:top w:val="nil"/>
          <w:left w:val="nil"/>
          <w:bottom w:val="nil"/>
          <w:right w:val="nil"/>
          <w:between w:val="nil"/>
        </w:pBdr>
        <w:spacing w:line="288" w:lineRule="auto"/>
        <w:rPr>
          <w:rFonts w:ascii="Gill Sans" w:eastAsia="Gill Sans" w:hAnsi="Gill Sans" w:cs="Gill Sans"/>
          <w:color w:val="000000"/>
          <w:sz w:val="18"/>
          <w:szCs w:val="18"/>
        </w:rPr>
      </w:pPr>
    </w:p>
    <w:p w14:paraId="07B2076D" w14:textId="77777777" w:rsidR="005037B3" w:rsidRDefault="005037B3" w:rsidP="00316914">
      <w:pPr>
        <w:numPr>
          <w:ilvl w:val="0"/>
          <w:numId w:val="116"/>
        </w:numPr>
        <w:pBdr>
          <w:top w:val="nil"/>
          <w:left w:val="nil"/>
          <w:bottom w:val="nil"/>
          <w:right w:val="nil"/>
          <w:between w:val="nil"/>
        </w:pBdr>
        <w:shd w:val="clear" w:color="auto" w:fill="FFFFFF"/>
        <w:rPr>
          <w:rFonts w:ascii="Gill Sans" w:eastAsia="Gill Sans" w:hAnsi="Gill Sans" w:cs="Gill Sans"/>
          <w:color w:val="000000"/>
        </w:rPr>
      </w:pPr>
      <w:r>
        <w:rPr>
          <w:rFonts w:ascii="Gill Sans" w:eastAsia="Gill Sans" w:hAnsi="Gill Sans" w:cs="Gill Sans"/>
          <w:b/>
          <w:color w:val="000000"/>
        </w:rPr>
        <w:t>Update Shipment Data</w:t>
      </w:r>
    </w:p>
    <w:p w14:paraId="53D391AD"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3402A258" w14:textId="77777777" w:rsidR="00EC4755" w:rsidRDefault="00040F1D" w:rsidP="00EC4755">
      <w:pPr>
        <w:keepNext/>
        <w:pBdr>
          <w:top w:val="nil"/>
          <w:left w:val="nil"/>
          <w:bottom w:val="nil"/>
          <w:right w:val="nil"/>
          <w:between w:val="nil"/>
        </w:pBdr>
        <w:jc w:val="center"/>
      </w:pPr>
      <w:r>
        <w:rPr>
          <w:noProof/>
          <w:lang w:eastAsia="en-US" w:bidi="ar-SA"/>
        </w:rPr>
        <w:drawing>
          <wp:inline distT="0" distB="0" distL="0" distR="0" wp14:anchorId="4600A40D" wp14:editId="7A96B30B">
            <wp:extent cx="5686425" cy="241935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6036" t="16715" r="1569" b="30871"/>
                    <a:stretch/>
                  </pic:blipFill>
                  <pic:spPr bwMode="auto">
                    <a:xfrm>
                      <a:off x="0" y="0"/>
                      <a:ext cx="5686425" cy="2419350"/>
                    </a:xfrm>
                    <a:prstGeom prst="rect">
                      <a:avLst/>
                    </a:prstGeom>
                    <a:ln>
                      <a:noFill/>
                    </a:ln>
                    <a:extLst>
                      <a:ext uri="{53640926-AAD7-44D8-BBD7-CCE9431645EC}">
                        <a14:shadowObscured xmlns:a14="http://schemas.microsoft.com/office/drawing/2010/main"/>
                      </a:ext>
                    </a:extLst>
                  </pic:spPr>
                </pic:pic>
              </a:graphicData>
            </a:graphic>
          </wp:inline>
        </w:drawing>
      </w:r>
    </w:p>
    <w:p w14:paraId="1BDC49F0" w14:textId="0022BBC6" w:rsidR="00EC4755" w:rsidRPr="00EC4755" w:rsidRDefault="00EC4755" w:rsidP="00EC4755">
      <w:pPr>
        <w:pStyle w:val="Caption"/>
        <w:jc w:val="center"/>
        <w:rPr>
          <w:rFonts w:ascii="Gill Sans" w:eastAsia="Gill Sans" w:hAnsi="Gill Sans" w:cs="Gill Sans"/>
          <w:color w:val="000000"/>
        </w:rPr>
      </w:pPr>
      <w:r>
        <w:t xml:space="preserve">Figure </w:t>
      </w:r>
      <w:r w:rsidR="00104ED0">
        <w:t>18.B.d</w:t>
      </w:r>
      <w:r>
        <w:t xml:space="preserve">- </w:t>
      </w:r>
      <w:r w:rsidRPr="002E5B11">
        <w:t>Update Shipment Data</w:t>
      </w:r>
    </w:p>
    <w:p w14:paraId="4B1CF18F" w14:textId="77777777" w:rsidR="005037B3" w:rsidRDefault="005037B3" w:rsidP="00316914">
      <w:pPr>
        <w:numPr>
          <w:ilvl w:val="0"/>
          <w:numId w:val="1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double click on any of the cells to update the Shipment Data.</w:t>
      </w:r>
    </w:p>
    <w:p w14:paraId="306BCB59" w14:textId="2C8C8A26" w:rsidR="005037B3" w:rsidRDefault="005037B3" w:rsidP="00316914">
      <w:pPr>
        <w:numPr>
          <w:ilvl w:val="0"/>
          <w:numId w:val="1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various </w:t>
      </w:r>
      <w:r w:rsidR="002C77C1">
        <w:rPr>
          <w:rFonts w:ascii="Gill Sans" w:eastAsia="Gill Sans" w:hAnsi="Gill Sans" w:cs="Gill Sans"/>
          <w:color w:val="000000"/>
        </w:rPr>
        <w:t>function</w:t>
      </w:r>
      <w:r>
        <w:rPr>
          <w:rFonts w:ascii="Gill Sans" w:eastAsia="Gill Sans" w:hAnsi="Gill Sans" w:cs="Gill Sans"/>
          <w:color w:val="000000"/>
        </w:rPr>
        <w:t>s available for that function.</w:t>
      </w:r>
    </w:p>
    <w:p w14:paraId="3264EB5A" w14:textId="638AA6F0" w:rsidR="005037B3" w:rsidRDefault="005037B3" w:rsidP="00316914">
      <w:pPr>
        <w:numPr>
          <w:ilvl w:val="0"/>
          <w:numId w:val="15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required </w:t>
      </w:r>
      <w:r w:rsidR="002C77C1">
        <w:rPr>
          <w:rFonts w:ascii="Gill Sans" w:eastAsia="Gill Sans" w:hAnsi="Gill Sans" w:cs="Gill Sans"/>
          <w:color w:val="000000"/>
        </w:rPr>
        <w:t>function</w:t>
      </w:r>
      <w:r>
        <w:rPr>
          <w:rFonts w:ascii="Gill Sans" w:eastAsia="Gill Sans" w:hAnsi="Gill Sans" w:cs="Gill Sans"/>
          <w:color w:val="000000"/>
        </w:rPr>
        <w:t xml:space="preserve"> and the data will be updated.</w:t>
      </w:r>
    </w:p>
    <w:p w14:paraId="64A5A34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174B9FF" w14:textId="77777777" w:rsidR="005037B3" w:rsidRDefault="005037B3" w:rsidP="00316914">
      <w:pPr>
        <w:pStyle w:val="Heading2"/>
        <w:numPr>
          <w:ilvl w:val="0"/>
          <w:numId w:val="146"/>
        </w:numPr>
        <w:pBdr>
          <w:top w:val="nil"/>
          <w:left w:val="nil"/>
          <w:bottom w:val="nil"/>
          <w:right w:val="nil"/>
          <w:between w:val="nil"/>
        </w:pBdr>
        <w:rPr>
          <w:rFonts w:ascii="Gill Sans" w:eastAsia="Gill Sans" w:hAnsi="Gill Sans" w:cs="Gill Sans"/>
        </w:rPr>
      </w:pPr>
      <w:bookmarkStart w:id="189" w:name="_Toc57382836"/>
      <w:bookmarkStart w:id="190" w:name="_Toc57478206"/>
      <w:r>
        <w:rPr>
          <w:rFonts w:ascii="Gill Sans" w:eastAsia="Gill Sans" w:hAnsi="Gill Sans" w:cs="Gill Sans"/>
        </w:rPr>
        <w:t>Inventory Data</w:t>
      </w:r>
      <w:bookmarkEnd w:id="189"/>
      <w:bookmarkEnd w:id="190"/>
    </w:p>
    <w:p w14:paraId="36104D1F" w14:textId="77777777" w:rsidR="005037B3" w:rsidRDefault="005037B3" w:rsidP="005037B3">
      <w:pPr>
        <w:pBdr>
          <w:top w:val="nil"/>
          <w:left w:val="nil"/>
          <w:bottom w:val="nil"/>
          <w:right w:val="nil"/>
          <w:between w:val="nil"/>
        </w:pBdr>
        <w:shd w:val="clear" w:color="auto" w:fill="FFFFFF"/>
        <w:ind w:left="720"/>
        <w:rPr>
          <w:rFonts w:ascii="Gill Sans" w:eastAsia="Gill Sans" w:hAnsi="Gill Sans" w:cs="Gill Sans"/>
          <w:color w:val="000000"/>
        </w:rPr>
      </w:pPr>
      <w:r>
        <w:rPr>
          <w:rFonts w:ascii="Gill Sans" w:eastAsia="Gill Sans" w:hAnsi="Gill Sans" w:cs="Gill Sans"/>
          <w:color w:val="000000"/>
        </w:rPr>
        <w:t>Inventory Details- Provide details of Region, Inventory date, Expected stock, Manual adjustment, Actual stock and, Active /Inactive status</w:t>
      </w:r>
    </w:p>
    <w:p w14:paraId="2A6B5DCD" w14:textId="77777777" w:rsidR="005037B3" w:rsidRDefault="005037B3" w:rsidP="005037B3">
      <w:pPr>
        <w:pBdr>
          <w:top w:val="nil"/>
          <w:left w:val="nil"/>
          <w:bottom w:val="nil"/>
          <w:right w:val="nil"/>
          <w:between w:val="nil"/>
        </w:pBdr>
        <w:rPr>
          <w:rFonts w:ascii="Gill Sans" w:eastAsia="Gill Sans" w:hAnsi="Gill Sans" w:cs="Gill Sans"/>
          <w:b/>
          <w:color w:val="000000"/>
          <w:sz w:val="32"/>
          <w:szCs w:val="32"/>
        </w:rPr>
      </w:pPr>
    </w:p>
    <w:p w14:paraId="73FA5C82" w14:textId="77777777" w:rsidR="005037B3" w:rsidRDefault="005037B3" w:rsidP="00316914">
      <w:pPr>
        <w:keepNext/>
        <w:widowControl w:val="0"/>
        <w:numPr>
          <w:ilvl w:val="0"/>
          <w:numId w:val="142"/>
        </w:numPr>
        <w:pBdr>
          <w:top w:val="nil"/>
          <w:left w:val="nil"/>
          <w:bottom w:val="nil"/>
          <w:right w:val="nil"/>
          <w:between w:val="nil"/>
        </w:pBdr>
        <w:rPr>
          <w:rFonts w:ascii="Gill Sans" w:eastAsia="Gill Sans" w:hAnsi="Gill Sans" w:cs="Gill Sans"/>
          <w:b/>
          <w:color w:val="000000"/>
          <w:highlight w:val="white"/>
        </w:rPr>
      </w:pPr>
      <w:r>
        <w:rPr>
          <w:rFonts w:ascii="Gill Sans" w:eastAsia="Gill Sans" w:hAnsi="Gill Sans" w:cs="Gill Sans"/>
          <w:b/>
          <w:color w:val="000000"/>
          <w:highlight w:val="white"/>
        </w:rPr>
        <w:t>Adding Inventory Data</w:t>
      </w:r>
    </w:p>
    <w:p w14:paraId="66BBDBAA"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sz w:val="8"/>
          <w:szCs w:val="8"/>
          <w:highlight w:val="white"/>
        </w:rPr>
      </w:pPr>
    </w:p>
    <w:p w14:paraId="4FE6ED16"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 Data” and select Inventory Data.</w:t>
      </w:r>
    </w:p>
    <w:p w14:paraId="69224725"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The screen displays the “Add inventory” section. Enter the program, QAT planning unit and Data Type “Inventory”.</w:t>
      </w:r>
    </w:p>
    <w:p w14:paraId="631054B2"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While adding Inventory Adjustments, select the Data Type as “Adjustments”.</w:t>
      </w:r>
    </w:p>
    <w:p w14:paraId="048E0CFB"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Right click on the cell and select “Add new adjustments” or “Add New Inventory Count”. You can also click on the ‘+Add Row’ button at the bottom of the screen.</w:t>
      </w:r>
    </w:p>
    <w:p w14:paraId="5894A444"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 rows will be added to the table.</w:t>
      </w:r>
    </w:p>
    <w:p w14:paraId="596EAF8D" w14:textId="77777777" w:rsidR="005037B3" w:rsidRDefault="005037B3" w:rsidP="00316914">
      <w:pPr>
        <w:numPr>
          <w:ilvl w:val="0"/>
          <w:numId w:val="128"/>
        </w:num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The following screen shows adding new inventory in Inventory Data Type.</w:t>
      </w:r>
    </w:p>
    <w:p w14:paraId="06518ED1"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1E08C3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E5940C7" w14:textId="77777777" w:rsidR="00EC4755" w:rsidRDefault="00040F1D" w:rsidP="00EC4755">
      <w:pPr>
        <w:keepNext/>
        <w:pBdr>
          <w:top w:val="nil"/>
          <w:left w:val="nil"/>
          <w:bottom w:val="nil"/>
          <w:right w:val="nil"/>
          <w:between w:val="nil"/>
        </w:pBdr>
        <w:jc w:val="center"/>
      </w:pPr>
      <w:r>
        <w:rPr>
          <w:noProof/>
          <w:lang w:eastAsia="en-US" w:bidi="ar-SA"/>
        </w:rPr>
        <w:drawing>
          <wp:inline distT="0" distB="0" distL="0" distR="0" wp14:anchorId="10DD4136" wp14:editId="025FA5AC">
            <wp:extent cx="5657850" cy="25717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6191" t="17334" r="1878" b="26950"/>
                    <a:stretch/>
                  </pic:blipFill>
                  <pic:spPr bwMode="auto">
                    <a:xfrm>
                      <a:off x="0" y="0"/>
                      <a:ext cx="5657850" cy="2571750"/>
                    </a:xfrm>
                    <a:prstGeom prst="rect">
                      <a:avLst/>
                    </a:prstGeom>
                    <a:ln>
                      <a:noFill/>
                    </a:ln>
                    <a:extLst>
                      <a:ext uri="{53640926-AAD7-44D8-BBD7-CCE9431645EC}">
                        <a14:shadowObscured xmlns:a14="http://schemas.microsoft.com/office/drawing/2010/main"/>
                      </a:ext>
                    </a:extLst>
                  </pic:spPr>
                </pic:pic>
              </a:graphicData>
            </a:graphic>
          </wp:inline>
        </w:drawing>
      </w:r>
    </w:p>
    <w:p w14:paraId="11814F2F" w14:textId="0A159907" w:rsidR="005037B3" w:rsidRPr="00EC4755" w:rsidRDefault="00EC4755" w:rsidP="00EC4755">
      <w:pPr>
        <w:pStyle w:val="Caption"/>
        <w:jc w:val="center"/>
        <w:rPr>
          <w:rFonts w:ascii="Gill Sans" w:eastAsia="Gill Sans" w:hAnsi="Gill Sans" w:cs="Gill Sans"/>
          <w:color w:val="000000"/>
        </w:rPr>
      </w:pPr>
      <w:r>
        <w:t xml:space="preserve">Figure </w:t>
      </w:r>
      <w:r w:rsidR="00104ED0">
        <w:t>18.C</w:t>
      </w:r>
      <w:r>
        <w:t>- Add Inventory Data</w:t>
      </w:r>
    </w:p>
    <w:p w14:paraId="668D87BC" w14:textId="77777777" w:rsidR="003C25AA" w:rsidRPr="00784154" w:rsidRDefault="003C25AA" w:rsidP="00316914">
      <w:pPr>
        <w:keepNext/>
        <w:widowControl w:val="0"/>
        <w:numPr>
          <w:ilvl w:val="0"/>
          <w:numId w:val="4"/>
        </w:numPr>
      </w:pPr>
      <w:r w:rsidRPr="00784154">
        <w:rPr>
          <w:rFonts w:ascii="Gill Sans" w:eastAsia="Gill Sans" w:hAnsi="Gill Sans" w:cs="Gill Sans"/>
          <w:b/>
          <w:bCs/>
          <w:color w:val="000000"/>
        </w:rPr>
        <w:t>Show Batch Information</w:t>
      </w:r>
    </w:p>
    <w:p w14:paraId="5E9D11F5" w14:textId="1E86E42D" w:rsidR="003C25AA" w:rsidRPr="00784154" w:rsidRDefault="003C25AA" w:rsidP="00316914">
      <w:pPr>
        <w:numPr>
          <w:ilvl w:val="0"/>
          <w:numId w:val="5"/>
        </w:numPr>
      </w:pPr>
      <w:r w:rsidRPr="00784154">
        <w:rPr>
          <w:rFonts w:ascii="Gill Sans" w:eastAsia="Gill Sans" w:hAnsi="Gill Sans" w:cs="Gill Sans"/>
          <w:color w:val="000000"/>
        </w:rPr>
        <w:t xml:space="preserve">To see the Batch Information, click on the other </w:t>
      </w:r>
      <w:r w:rsidR="002C77C1">
        <w:rPr>
          <w:rFonts w:ascii="Gill Sans" w:eastAsia="Gill Sans" w:hAnsi="Gill Sans" w:cs="Gill Sans"/>
          <w:color w:val="000000"/>
        </w:rPr>
        <w:t>function</w:t>
      </w:r>
      <w:r w:rsidRPr="00784154">
        <w:rPr>
          <w:rFonts w:ascii="Gill Sans" w:eastAsia="Gill Sans" w:hAnsi="Gill Sans" w:cs="Gill Sans"/>
          <w:color w:val="000000"/>
        </w:rPr>
        <w:t>: “Show Batch Information”.</w:t>
      </w:r>
    </w:p>
    <w:p w14:paraId="4AC6DBF7" w14:textId="77777777" w:rsidR="003C25AA" w:rsidRPr="00784154" w:rsidRDefault="003C25AA" w:rsidP="00316914">
      <w:pPr>
        <w:numPr>
          <w:ilvl w:val="0"/>
          <w:numId w:val="5"/>
        </w:numPr>
      </w:pPr>
      <w:r w:rsidRPr="00784154">
        <w:rPr>
          <w:rFonts w:ascii="Gill Sans" w:eastAsia="Gill Sans" w:hAnsi="Gill Sans" w:cs="Gill Sans"/>
          <w:color w:val="000000"/>
        </w:rPr>
        <w:t>A pop up of Batch Details will be displayed.</w:t>
      </w:r>
    </w:p>
    <w:p w14:paraId="49F16527" w14:textId="77777777" w:rsidR="003C25AA" w:rsidRPr="00784154" w:rsidRDefault="003C25AA" w:rsidP="00316914">
      <w:pPr>
        <w:numPr>
          <w:ilvl w:val="0"/>
          <w:numId w:val="5"/>
        </w:numPr>
      </w:pPr>
      <w:r w:rsidRPr="00784154">
        <w:rPr>
          <w:rFonts w:ascii="Gill Sans" w:eastAsia="Gill Sans" w:hAnsi="Gill Sans" w:cs="Gill Sans"/>
          <w:color w:val="000000"/>
        </w:rPr>
        <w:t>Right click on that table to “Add new batch”.</w:t>
      </w:r>
    </w:p>
    <w:p w14:paraId="4CC25B84" w14:textId="3E0FCF2A" w:rsidR="003C25AA" w:rsidRPr="00784154" w:rsidRDefault="003C25AA" w:rsidP="00316914">
      <w:pPr>
        <w:numPr>
          <w:ilvl w:val="0"/>
          <w:numId w:val="5"/>
        </w:numPr>
      </w:pPr>
      <w:r w:rsidRPr="00784154">
        <w:rPr>
          <w:rFonts w:ascii="Gill Sans" w:eastAsia="Gill Sans" w:hAnsi="Gill Sans" w:cs="Gill Sans"/>
          <w:color w:val="000000"/>
        </w:rPr>
        <w:t xml:space="preserve">The batch number can be added manually or the system will automatically add a </w:t>
      </w:r>
      <w:r w:rsidR="00EC4755" w:rsidRPr="00784154">
        <w:rPr>
          <w:rFonts w:ascii="Gill Sans" w:eastAsia="Gill Sans" w:hAnsi="Gill Sans" w:cs="Gill Sans"/>
          <w:color w:val="000000"/>
        </w:rPr>
        <w:t>23-digit</w:t>
      </w:r>
      <w:r w:rsidRPr="00784154">
        <w:rPr>
          <w:rFonts w:ascii="Gill Sans" w:eastAsia="Gill Sans" w:hAnsi="Gill Sans" w:cs="Gill Sans"/>
          <w:color w:val="000000"/>
        </w:rPr>
        <w:t xml:space="preserve"> batch number.</w:t>
      </w:r>
    </w:p>
    <w:p w14:paraId="4FE199B4" w14:textId="77777777" w:rsidR="00EC4755" w:rsidRDefault="00040F1D" w:rsidP="00EC4755">
      <w:pPr>
        <w:keepNext/>
        <w:pBdr>
          <w:top w:val="nil"/>
          <w:left w:val="nil"/>
          <w:bottom w:val="nil"/>
          <w:right w:val="nil"/>
          <w:between w:val="nil"/>
        </w:pBdr>
        <w:jc w:val="center"/>
      </w:pPr>
      <w:r>
        <w:rPr>
          <w:noProof/>
          <w:lang w:eastAsia="en-US" w:bidi="ar-SA"/>
        </w:rPr>
        <w:drawing>
          <wp:inline distT="0" distB="0" distL="0" distR="0" wp14:anchorId="5A2749DC" wp14:editId="2A636C4F">
            <wp:extent cx="4857750" cy="119062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0369" t="13001" r="10700" b="61205"/>
                    <a:stretch/>
                  </pic:blipFill>
                  <pic:spPr bwMode="auto">
                    <a:xfrm>
                      <a:off x="0" y="0"/>
                      <a:ext cx="4857750" cy="1190625"/>
                    </a:xfrm>
                    <a:prstGeom prst="rect">
                      <a:avLst/>
                    </a:prstGeom>
                    <a:ln>
                      <a:noFill/>
                    </a:ln>
                    <a:extLst>
                      <a:ext uri="{53640926-AAD7-44D8-BBD7-CCE9431645EC}">
                        <a14:shadowObscured xmlns:a14="http://schemas.microsoft.com/office/drawing/2010/main"/>
                      </a:ext>
                    </a:extLst>
                  </pic:spPr>
                </pic:pic>
              </a:graphicData>
            </a:graphic>
          </wp:inline>
        </w:drawing>
      </w:r>
    </w:p>
    <w:p w14:paraId="005D40A9" w14:textId="5BD2755B" w:rsidR="005037B3" w:rsidRPr="00040F1D" w:rsidRDefault="00EC4755" w:rsidP="00EC4755">
      <w:pPr>
        <w:pStyle w:val="Caption"/>
        <w:jc w:val="center"/>
        <w:rPr>
          <w:rFonts w:ascii="Gill Sans" w:eastAsia="Gill Sans" w:hAnsi="Gill Sans" w:cs="Gill Sans"/>
          <w:b/>
          <w:color w:val="000000"/>
        </w:rPr>
      </w:pPr>
      <w:r>
        <w:t xml:space="preserve">Figure </w:t>
      </w:r>
      <w:r w:rsidR="00104ED0">
        <w:t>18.C.a</w:t>
      </w:r>
      <w:r>
        <w:t xml:space="preserve">- </w:t>
      </w:r>
      <w:r w:rsidRPr="0002589E">
        <w:t>Batch Details</w:t>
      </w:r>
    </w:p>
    <w:p w14:paraId="7DF50F35"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3D556929" w14:textId="77777777" w:rsidR="005037B3" w:rsidRDefault="00A71183" w:rsidP="00316914">
      <w:pPr>
        <w:keepNext/>
        <w:widowControl w:val="0"/>
        <w:numPr>
          <w:ilvl w:val="0"/>
          <w:numId w:val="142"/>
        </w:numPr>
        <w:pBdr>
          <w:top w:val="nil"/>
          <w:left w:val="nil"/>
          <w:bottom w:val="nil"/>
          <w:right w:val="nil"/>
          <w:between w:val="nil"/>
        </w:pBdr>
        <w:rPr>
          <w:rFonts w:ascii="Gill Sans" w:eastAsia="Gill Sans" w:hAnsi="Gill Sans" w:cs="Gill Sans"/>
          <w:b/>
          <w:color w:val="000000"/>
          <w:highlight w:val="white"/>
        </w:rPr>
      </w:pPr>
      <w:sdt>
        <w:sdtPr>
          <w:tag w:val="goog_rdk_122"/>
          <w:id w:val="-662929813"/>
        </w:sdtPr>
        <w:sdtContent/>
      </w:sdt>
      <w:r w:rsidR="005037B3">
        <w:rPr>
          <w:rFonts w:ascii="Gill Sans" w:eastAsia="Gill Sans" w:hAnsi="Gill Sans" w:cs="Gill Sans"/>
          <w:b/>
          <w:color w:val="000000"/>
          <w:highlight w:val="white"/>
        </w:rPr>
        <w:t xml:space="preserve">Update Inventory Data </w:t>
      </w:r>
    </w:p>
    <w:p w14:paraId="10B00E28"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sz w:val="8"/>
          <w:szCs w:val="8"/>
          <w:highlight w:val="white"/>
        </w:rPr>
      </w:pPr>
    </w:p>
    <w:p w14:paraId="4D1BDA37" w14:textId="77777777" w:rsidR="005037B3" w:rsidRDefault="005037B3" w:rsidP="00316914">
      <w:pPr>
        <w:numPr>
          <w:ilvl w:val="0"/>
          <w:numId w:val="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double click on any of the cells to update the Inventory Data.</w:t>
      </w:r>
    </w:p>
    <w:p w14:paraId="408F46F9" w14:textId="7FE32E70" w:rsidR="005037B3" w:rsidRDefault="005037B3" w:rsidP="00316914">
      <w:pPr>
        <w:numPr>
          <w:ilvl w:val="0"/>
          <w:numId w:val="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will show the respective </w:t>
      </w:r>
      <w:r w:rsidR="002C77C1">
        <w:rPr>
          <w:rFonts w:ascii="Gill Sans" w:eastAsia="Gill Sans" w:hAnsi="Gill Sans" w:cs="Gill Sans"/>
          <w:color w:val="000000"/>
        </w:rPr>
        <w:t>function</w:t>
      </w:r>
      <w:r>
        <w:rPr>
          <w:rFonts w:ascii="Gill Sans" w:eastAsia="Gill Sans" w:hAnsi="Gill Sans" w:cs="Gill Sans"/>
          <w:color w:val="000000"/>
        </w:rPr>
        <w:t>s available for that function.</w:t>
      </w:r>
    </w:p>
    <w:p w14:paraId="53A293E0" w14:textId="40CF4C3F" w:rsidR="005037B3" w:rsidRDefault="005037B3" w:rsidP="00316914">
      <w:pPr>
        <w:numPr>
          <w:ilvl w:val="0"/>
          <w:numId w:val="3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required </w:t>
      </w:r>
      <w:r w:rsidR="002C77C1">
        <w:rPr>
          <w:rFonts w:ascii="Gill Sans" w:eastAsia="Gill Sans" w:hAnsi="Gill Sans" w:cs="Gill Sans"/>
          <w:color w:val="000000"/>
        </w:rPr>
        <w:t>function</w:t>
      </w:r>
      <w:r>
        <w:rPr>
          <w:rFonts w:ascii="Gill Sans" w:eastAsia="Gill Sans" w:hAnsi="Gill Sans" w:cs="Gill Sans"/>
          <w:color w:val="000000"/>
        </w:rPr>
        <w:t xml:space="preserve"> and the data gets updated.</w:t>
      </w:r>
    </w:p>
    <w:p w14:paraId="48582402" w14:textId="6CCD8C0E" w:rsidR="00EC4755" w:rsidRPr="00EC4755" w:rsidRDefault="00EC4755" w:rsidP="00EC4755">
      <w:pPr>
        <w:pBdr>
          <w:top w:val="nil"/>
          <w:left w:val="nil"/>
          <w:bottom w:val="nil"/>
          <w:right w:val="nil"/>
          <w:between w:val="nil"/>
        </w:pBdr>
        <w:ind w:left="360"/>
        <w:rPr>
          <w:rFonts w:ascii="Gill Sans" w:eastAsia="Gill Sans" w:hAnsi="Gill Sans" w:cs="Gill Sans"/>
          <w:color w:val="000000"/>
        </w:rPr>
      </w:pPr>
      <w:r w:rsidRPr="00EC4755">
        <w:rPr>
          <w:rFonts w:ascii="Gill Sans" w:eastAsia="Gill Sans" w:hAnsi="Gill Sans" w:cs="Gill Sans"/>
          <w:b/>
          <w:color w:val="000000"/>
        </w:rPr>
        <w:lastRenderedPageBreak/>
        <w:t>Note</w:t>
      </w:r>
      <w:r>
        <w:rPr>
          <w:rFonts w:ascii="Gill Sans" w:eastAsia="Gill Sans" w:hAnsi="Gill Sans" w:cs="Gill Sans"/>
          <w:color w:val="000000"/>
        </w:rPr>
        <w:t>: T</w:t>
      </w:r>
      <w:r w:rsidRPr="00EC4755">
        <w:rPr>
          <w:rFonts w:ascii="Gill Sans" w:eastAsia="Gill Sans" w:hAnsi="Gill Sans" w:cs="Gill Sans"/>
          <w:color w:val="000000"/>
        </w:rPr>
        <w:t>he user can modify the da</w:t>
      </w:r>
      <w:r>
        <w:rPr>
          <w:rFonts w:ascii="Gill Sans" w:eastAsia="Gill Sans" w:hAnsi="Gill Sans" w:cs="Gill Sans"/>
          <w:color w:val="000000"/>
        </w:rPr>
        <w:t>ta only up to the past 6 months.</w:t>
      </w:r>
    </w:p>
    <w:p w14:paraId="6BACE2AD" w14:textId="77777777" w:rsidR="00EC4755" w:rsidRDefault="00EC4755" w:rsidP="00EC4755">
      <w:pPr>
        <w:pBdr>
          <w:top w:val="nil"/>
          <w:left w:val="nil"/>
          <w:bottom w:val="nil"/>
          <w:right w:val="nil"/>
          <w:between w:val="nil"/>
        </w:pBdr>
        <w:rPr>
          <w:rFonts w:ascii="Gill Sans" w:eastAsia="Gill Sans" w:hAnsi="Gill Sans" w:cs="Gill Sans"/>
          <w:color w:val="000000"/>
        </w:rPr>
      </w:pPr>
    </w:p>
    <w:p w14:paraId="1F0FD4EA"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51FD8D1E" w14:textId="77777777" w:rsidR="00EC4755" w:rsidRDefault="00040F1D" w:rsidP="00EC4755">
      <w:pPr>
        <w:keepNext/>
        <w:widowControl w:val="0"/>
        <w:pBdr>
          <w:top w:val="nil"/>
          <w:left w:val="nil"/>
          <w:bottom w:val="nil"/>
          <w:right w:val="nil"/>
          <w:between w:val="nil"/>
        </w:pBdr>
        <w:jc w:val="center"/>
      </w:pPr>
      <w:r>
        <w:rPr>
          <w:noProof/>
          <w:lang w:eastAsia="en-US" w:bidi="ar-SA"/>
        </w:rPr>
        <w:drawing>
          <wp:inline distT="0" distB="0" distL="0" distR="0" wp14:anchorId="058D4523" wp14:editId="433EEEB7">
            <wp:extent cx="5695950" cy="257175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5727" t="16921" r="1723" b="27363"/>
                    <a:stretch/>
                  </pic:blipFill>
                  <pic:spPr bwMode="auto">
                    <a:xfrm>
                      <a:off x="0" y="0"/>
                      <a:ext cx="5695950" cy="2571750"/>
                    </a:xfrm>
                    <a:prstGeom prst="rect">
                      <a:avLst/>
                    </a:prstGeom>
                    <a:ln>
                      <a:noFill/>
                    </a:ln>
                    <a:extLst>
                      <a:ext uri="{53640926-AAD7-44D8-BBD7-CCE9431645EC}">
                        <a14:shadowObscured xmlns:a14="http://schemas.microsoft.com/office/drawing/2010/main"/>
                      </a:ext>
                    </a:extLst>
                  </pic:spPr>
                </pic:pic>
              </a:graphicData>
            </a:graphic>
          </wp:inline>
        </w:drawing>
      </w:r>
    </w:p>
    <w:p w14:paraId="52D157E2" w14:textId="4E15CFF2" w:rsidR="005037B3" w:rsidRDefault="00EC4755" w:rsidP="00EC4755">
      <w:pPr>
        <w:pStyle w:val="Caption"/>
        <w:jc w:val="center"/>
        <w:rPr>
          <w:rFonts w:ascii="Gill Sans" w:eastAsia="Gill Sans" w:hAnsi="Gill Sans" w:cs="Gill Sans"/>
          <w:color w:val="000000"/>
        </w:rPr>
      </w:pPr>
      <w:r>
        <w:t xml:space="preserve">Figure </w:t>
      </w:r>
      <w:r w:rsidR="00104ED0">
        <w:t>18.C.b</w:t>
      </w:r>
      <w:r>
        <w:t>- Update Inventory D</w:t>
      </w:r>
      <w:r w:rsidRPr="00AB71E8">
        <w:t>ata</w:t>
      </w:r>
    </w:p>
    <w:p w14:paraId="4F0868C7" w14:textId="718FE5A6" w:rsidR="005037B3" w:rsidRPr="00EC4755" w:rsidRDefault="003C25AA" w:rsidP="00316914">
      <w:pPr>
        <w:pStyle w:val="Heading2"/>
        <w:numPr>
          <w:ilvl w:val="0"/>
          <w:numId w:val="146"/>
        </w:numPr>
        <w:pBdr>
          <w:top w:val="nil"/>
          <w:left w:val="nil"/>
          <w:bottom w:val="nil"/>
          <w:right w:val="nil"/>
          <w:between w:val="nil"/>
        </w:pBdr>
      </w:pPr>
      <w:bookmarkStart w:id="191" w:name="_Toc57382837"/>
      <w:bookmarkStart w:id="192" w:name="_Toc57478207"/>
      <w:r w:rsidRPr="00EC4755">
        <w:rPr>
          <w:rFonts w:ascii="Gill Sans" w:eastAsia="Gill Sans" w:hAnsi="Gill Sans" w:cs="Gill Sans"/>
        </w:rPr>
        <w:t>ERP Shipment Linking</w:t>
      </w:r>
      <w:bookmarkEnd w:id="191"/>
      <w:bookmarkEnd w:id="192"/>
    </w:p>
    <w:p w14:paraId="10A87C74"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8"/>
          <w:szCs w:val="8"/>
        </w:rPr>
      </w:pPr>
    </w:p>
    <w:p w14:paraId="4C0B6F37" w14:textId="77777777" w:rsidR="00FC7B3F" w:rsidRPr="004D3D92" w:rsidRDefault="005037B3" w:rsidP="00FC7B3F">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The QAT system gets order data automatically from the ARTMIS ERP system. Users will normally link QAT orders and ARTMIS orders in AR</w:t>
      </w:r>
      <w:r w:rsidR="00FC7B3F">
        <w:rPr>
          <w:rFonts w:ascii="Gill Sans" w:eastAsia="Gill Sans" w:hAnsi="Gill Sans" w:cs="Gill Sans"/>
          <w:color w:val="000000"/>
        </w:rPr>
        <w:t xml:space="preserve">TMIS using the QAT shipment ID. </w:t>
      </w:r>
      <w:r w:rsidR="00FC7B3F" w:rsidRPr="00951D24">
        <w:rPr>
          <w:rFonts w:ascii="Gill Sans" w:eastAsia="Gill Sans" w:hAnsi="Gill Sans" w:cs="Gill Sans"/>
          <w:color w:val="000000"/>
        </w:rPr>
        <w:t>This function is available for</w:t>
      </w:r>
      <w:r w:rsidR="00FC7B3F">
        <w:rPr>
          <w:rFonts w:ascii="Gill Sans" w:eastAsia="Gill Sans" w:hAnsi="Gill Sans" w:cs="Gill Sans"/>
          <w:b/>
          <w:color w:val="000000"/>
        </w:rPr>
        <w:t xml:space="preserve"> </w:t>
      </w:r>
      <w:r w:rsidR="00FC7B3F" w:rsidRPr="00951D24">
        <w:rPr>
          <w:rFonts w:ascii="Gill Sans" w:eastAsia="Gill Sans" w:hAnsi="Gill Sans" w:cs="Gill Sans"/>
          <w:b/>
          <w:color w:val="000000"/>
        </w:rPr>
        <w:t>Application</w:t>
      </w:r>
      <w:r w:rsidR="00FC7B3F" w:rsidRPr="00951D24">
        <w:rPr>
          <w:rFonts w:ascii="Gill Sans" w:eastAsia="Gill Sans" w:hAnsi="Gill Sans" w:cs="Gill Sans"/>
          <w:color w:val="000000"/>
        </w:rPr>
        <w:t xml:space="preserve"> </w:t>
      </w:r>
      <w:r w:rsidR="00FC7B3F">
        <w:rPr>
          <w:rFonts w:ascii="Gill Sans" w:eastAsia="Gill Sans" w:hAnsi="Gill Sans" w:cs="Gill Sans"/>
          <w:b/>
          <w:color w:val="000000"/>
        </w:rPr>
        <w:t xml:space="preserve">Admins, </w:t>
      </w:r>
      <w:r w:rsidR="00FC7B3F" w:rsidRPr="00951D24">
        <w:rPr>
          <w:rFonts w:ascii="Gill Sans" w:eastAsia="Gill Sans" w:hAnsi="Gill Sans" w:cs="Gill Sans"/>
          <w:b/>
          <w:color w:val="000000"/>
        </w:rPr>
        <w:t>Realm Admins</w:t>
      </w:r>
      <w:r w:rsidR="00FC7B3F">
        <w:rPr>
          <w:rFonts w:ascii="Gill Sans" w:eastAsia="Gill Sans" w:hAnsi="Gill Sans" w:cs="Gill Sans"/>
          <w:b/>
          <w:color w:val="000000"/>
        </w:rPr>
        <w:t>, Program Admins</w:t>
      </w:r>
      <w:r w:rsidR="00FC7B3F" w:rsidRPr="00951D24">
        <w:rPr>
          <w:rFonts w:ascii="Gill Sans" w:eastAsia="Gill Sans" w:hAnsi="Gill Sans" w:cs="Gill Sans"/>
          <w:color w:val="000000"/>
        </w:rPr>
        <w:t xml:space="preserve"> </w:t>
      </w:r>
      <w:r w:rsidR="00FC7B3F">
        <w:rPr>
          <w:rFonts w:ascii="Gill Sans" w:eastAsia="Gill Sans" w:hAnsi="Gill Sans" w:cs="Gill Sans"/>
          <w:color w:val="000000"/>
        </w:rPr>
        <w:t xml:space="preserve">and </w:t>
      </w:r>
      <w:r w:rsidR="00FC7B3F" w:rsidRPr="00951D24">
        <w:rPr>
          <w:rFonts w:ascii="Gill Sans" w:eastAsia="Gill Sans" w:hAnsi="Gill Sans" w:cs="Gill Sans"/>
          <w:b/>
          <w:color w:val="000000"/>
        </w:rPr>
        <w:t xml:space="preserve">Program </w:t>
      </w:r>
      <w:r w:rsidR="00FC7B3F">
        <w:rPr>
          <w:rFonts w:ascii="Gill Sans" w:eastAsia="Gill Sans" w:hAnsi="Gill Sans" w:cs="Gill Sans"/>
          <w:b/>
          <w:color w:val="000000"/>
        </w:rPr>
        <w:t>Users</w:t>
      </w:r>
      <w:r w:rsidR="00FC7B3F" w:rsidRPr="00951D24">
        <w:rPr>
          <w:rFonts w:ascii="Gill Sans" w:eastAsia="Gill Sans" w:hAnsi="Gill Sans" w:cs="Gill Sans"/>
          <w:b/>
          <w:color w:val="000000"/>
        </w:rPr>
        <w:t>.</w:t>
      </w:r>
    </w:p>
    <w:p w14:paraId="2ABB1FAB" w14:textId="1D619F0C"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7BABF6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If an order is not linked through ARTMIS, users have the ability to manually link in QAT. To do this:</w:t>
      </w:r>
    </w:p>
    <w:p w14:paraId="024ED6C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DAB1902" w14:textId="77777777" w:rsidR="007C1A1F" w:rsidRDefault="00040F1D" w:rsidP="007C1A1F">
      <w:pPr>
        <w:keepNext/>
        <w:pBdr>
          <w:top w:val="nil"/>
          <w:left w:val="nil"/>
          <w:bottom w:val="nil"/>
          <w:right w:val="nil"/>
          <w:between w:val="nil"/>
        </w:pBdr>
        <w:jc w:val="center"/>
      </w:pPr>
      <w:r>
        <w:rPr>
          <w:noProof/>
          <w:lang w:eastAsia="en-US" w:bidi="ar-SA"/>
        </w:rPr>
        <w:drawing>
          <wp:inline distT="0" distB="0" distL="0" distR="0" wp14:anchorId="08ABFD74" wp14:editId="6058AF0E">
            <wp:extent cx="5686425" cy="1323975"/>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725" t="17540" r="1878" b="53776"/>
                    <a:stretch/>
                  </pic:blipFill>
                  <pic:spPr bwMode="auto">
                    <a:xfrm>
                      <a:off x="0" y="0"/>
                      <a:ext cx="5686425" cy="1323975"/>
                    </a:xfrm>
                    <a:prstGeom prst="rect">
                      <a:avLst/>
                    </a:prstGeom>
                    <a:ln>
                      <a:noFill/>
                    </a:ln>
                    <a:extLst>
                      <a:ext uri="{53640926-AAD7-44D8-BBD7-CCE9431645EC}">
                        <a14:shadowObscured xmlns:a14="http://schemas.microsoft.com/office/drawing/2010/main"/>
                      </a:ext>
                    </a:extLst>
                  </pic:spPr>
                </pic:pic>
              </a:graphicData>
            </a:graphic>
          </wp:inline>
        </w:drawing>
      </w:r>
    </w:p>
    <w:p w14:paraId="764B67B6" w14:textId="55024139" w:rsidR="005037B3" w:rsidRDefault="007C1A1F" w:rsidP="007C1A1F">
      <w:pPr>
        <w:pStyle w:val="Caption"/>
        <w:jc w:val="center"/>
        <w:rPr>
          <w:rFonts w:ascii="Gill Sans" w:eastAsia="Gill Sans" w:hAnsi="Gill Sans" w:cs="Gill Sans"/>
          <w:color w:val="000000"/>
        </w:rPr>
      </w:pPr>
      <w:r>
        <w:t xml:space="preserve">Figure </w:t>
      </w:r>
      <w:r w:rsidR="00104ED0">
        <w:t>18.D</w:t>
      </w:r>
      <w:r>
        <w:t xml:space="preserve">- </w:t>
      </w:r>
      <w:r w:rsidRPr="00EB4636">
        <w:t>ERP Shipment Linking</w:t>
      </w:r>
    </w:p>
    <w:p w14:paraId="45D6A508" w14:textId="5FA4C4DE"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“Supply Plan Data” and </w:t>
      </w:r>
      <w:r w:rsidR="00EA4B42">
        <w:rPr>
          <w:rFonts w:ascii="Gill Sans" w:eastAsia="Gill Sans" w:hAnsi="Gill Sans" w:cs="Gill Sans"/>
          <w:color w:val="000000"/>
        </w:rPr>
        <w:t>select “ERP</w:t>
      </w:r>
      <w:r>
        <w:rPr>
          <w:rFonts w:ascii="Gill Sans" w:eastAsia="Gill Sans" w:hAnsi="Gill Sans" w:cs="Gill Sans"/>
          <w:color w:val="000000"/>
        </w:rPr>
        <w:t xml:space="preserve"> Shipment Linking”.</w:t>
      </w:r>
    </w:p>
    <w:p w14:paraId="5685FDBF"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 and “Planning Unit”.</w:t>
      </w:r>
    </w:p>
    <w:p w14:paraId="6D645A0E"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above data will be displayed on the screen.</w:t>
      </w:r>
    </w:p>
    <w:p w14:paraId="3DDFCAD7"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Double click on the cell in that table.</w:t>
      </w:r>
    </w:p>
    <w:p w14:paraId="4D756868"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“Search ERP Orders” table will be shown.</w:t>
      </w:r>
    </w:p>
    <w:p w14:paraId="2C333081"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“Order Number” and “Prime Line Number”</w:t>
      </w:r>
    </w:p>
    <w:p w14:paraId="42D88CB8" w14:textId="77777777"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Click on the “Go” button and the relevant data will be displayed.</w:t>
      </w:r>
    </w:p>
    <w:p w14:paraId="089B501B" w14:textId="47FDB924" w:rsidR="005037B3" w:rsidRDefault="005037B3" w:rsidP="00316914">
      <w:pPr>
        <w:numPr>
          <w:ilvl w:val="0"/>
          <w:numId w:val="11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“Link” button to link the order number to the prime line number.</w:t>
      </w:r>
    </w:p>
    <w:p w14:paraId="6BB46FDE" w14:textId="77777777" w:rsidR="007C1A1F" w:rsidRDefault="007C1A1F" w:rsidP="007C1A1F">
      <w:pPr>
        <w:pBdr>
          <w:top w:val="nil"/>
          <w:left w:val="nil"/>
          <w:bottom w:val="nil"/>
          <w:right w:val="nil"/>
          <w:between w:val="nil"/>
        </w:pBdr>
        <w:ind w:left="720"/>
        <w:rPr>
          <w:rFonts w:ascii="Gill Sans" w:eastAsia="Gill Sans" w:hAnsi="Gill Sans" w:cs="Gill Sans"/>
          <w:color w:val="000000"/>
        </w:rPr>
      </w:pPr>
    </w:p>
    <w:p w14:paraId="6E766D38" w14:textId="77777777" w:rsidR="007C1A1F" w:rsidRDefault="007C1A1F" w:rsidP="007C1A1F">
      <w:pPr>
        <w:keepNext/>
        <w:pBdr>
          <w:top w:val="nil"/>
          <w:left w:val="nil"/>
          <w:bottom w:val="nil"/>
          <w:right w:val="nil"/>
          <w:between w:val="nil"/>
        </w:pBdr>
        <w:jc w:val="center"/>
      </w:pPr>
      <w:r>
        <w:rPr>
          <w:noProof/>
          <w:lang w:eastAsia="en-US" w:bidi="ar-SA"/>
        </w:rPr>
        <w:drawing>
          <wp:inline distT="0" distB="0" distL="0" distR="0" wp14:anchorId="581DB394" wp14:editId="45409E5A">
            <wp:extent cx="4876800" cy="2714625"/>
            <wp:effectExtent l="0" t="0" r="0" b="0"/>
            <wp:docPr id="2" name="Picture 2" descr="https://lh3.googleusercontent.com/-1ScVOWDlnZY/X8D3-mu9V3I/AAAAAAAABqo/oTARZdICoagoMJQT3IgvMOtam0BVSuZywCK8BGAsYHg/s0/2020-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1ScVOWDlnZY/X8D3-mu9V3I/AAAAAAAABqo/oTARZdICoagoMJQT3IgvMOtam0BVSuZywCK8BGAsYHg/s0/2020-11-27.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0216" t="4753" r="10526" b="10572"/>
                    <a:stretch/>
                  </pic:blipFill>
                  <pic:spPr bwMode="auto">
                    <a:xfrm>
                      <a:off x="0" y="0"/>
                      <a:ext cx="4876800" cy="2714625"/>
                    </a:xfrm>
                    <a:prstGeom prst="rect">
                      <a:avLst/>
                    </a:prstGeom>
                    <a:noFill/>
                    <a:ln>
                      <a:noFill/>
                    </a:ln>
                    <a:extLst>
                      <a:ext uri="{53640926-AAD7-44D8-BBD7-CCE9431645EC}">
                        <a14:shadowObscured xmlns:a14="http://schemas.microsoft.com/office/drawing/2010/main"/>
                      </a:ext>
                    </a:extLst>
                  </pic:spPr>
                </pic:pic>
              </a:graphicData>
            </a:graphic>
          </wp:inline>
        </w:drawing>
      </w:r>
    </w:p>
    <w:p w14:paraId="06EC581A" w14:textId="6FCE1B59" w:rsidR="005037B3" w:rsidRDefault="007C1A1F" w:rsidP="007C1A1F">
      <w:pPr>
        <w:pStyle w:val="Caption"/>
        <w:jc w:val="center"/>
        <w:rPr>
          <w:rFonts w:ascii="Gill Sans" w:eastAsia="Gill Sans" w:hAnsi="Gill Sans" w:cs="Gill Sans"/>
          <w:color w:val="000000"/>
        </w:rPr>
      </w:pPr>
      <w:r>
        <w:t xml:space="preserve">Figure </w:t>
      </w:r>
      <w:r w:rsidR="00104ED0">
        <w:t>18.D</w:t>
      </w:r>
      <w:r>
        <w:t>- Search ERP Linked Shipments</w:t>
      </w:r>
    </w:p>
    <w:p w14:paraId="6A2CD31F" w14:textId="77777777" w:rsidR="003C25AA" w:rsidRPr="007C1A1F" w:rsidRDefault="003C25AA" w:rsidP="00316914">
      <w:pPr>
        <w:pStyle w:val="Heading2"/>
        <w:numPr>
          <w:ilvl w:val="0"/>
          <w:numId w:val="146"/>
        </w:numPr>
        <w:pBdr>
          <w:top w:val="nil"/>
          <w:left w:val="nil"/>
          <w:bottom w:val="nil"/>
          <w:right w:val="nil"/>
          <w:between w:val="nil"/>
        </w:pBdr>
        <w:rPr>
          <w:rFonts w:ascii="Gill Sans" w:eastAsia="Gill Sans" w:hAnsi="Gill Sans" w:cs="Gill Sans"/>
        </w:rPr>
      </w:pPr>
      <w:bookmarkStart w:id="193" w:name="_Toc57382838"/>
      <w:bookmarkStart w:id="194" w:name="_Toc57478208"/>
      <w:r w:rsidRPr="007C1A1F">
        <w:rPr>
          <w:rFonts w:ascii="Gill Sans" w:eastAsia="Gill Sans" w:hAnsi="Gill Sans" w:cs="Gill Sans"/>
        </w:rPr>
        <w:t>ERP Shipment Delinking</w:t>
      </w:r>
      <w:bookmarkEnd w:id="193"/>
      <w:bookmarkEnd w:id="194"/>
    </w:p>
    <w:p w14:paraId="7DFCA0A0"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075C9010" w14:textId="67621F93" w:rsidR="008F6E1C" w:rsidRPr="004D3D92" w:rsidRDefault="005037B3" w:rsidP="008F6E1C">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 xml:space="preserve">This </w:t>
      </w:r>
      <w:r w:rsidR="002C77C1">
        <w:rPr>
          <w:rFonts w:ascii="Gill Sans" w:eastAsia="Gill Sans" w:hAnsi="Gill Sans" w:cs="Gill Sans"/>
          <w:color w:val="000000"/>
        </w:rPr>
        <w:t>function</w:t>
      </w:r>
      <w:r>
        <w:rPr>
          <w:rFonts w:ascii="Gill Sans" w:eastAsia="Gill Sans" w:hAnsi="Gill Sans" w:cs="Gill Sans"/>
          <w:color w:val="000000"/>
        </w:rPr>
        <w:t xml:space="preserve"> allows the user to delink the QAT shipment ID from the ERP order. </w:t>
      </w:r>
      <w:r w:rsidR="008F6E1C" w:rsidRPr="00951D24">
        <w:rPr>
          <w:rFonts w:ascii="Gill Sans" w:eastAsia="Gill Sans" w:hAnsi="Gill Sans" w:cs="Gill Sans"/>
          <w:color w:val="000000"/>
        </w:rPr>
        <w:t>This function is available for</w:t>
      </w:r>
      <w:r w:rsidR="008F6E1C">
        <w:rPr>
          <w:rFonts w:ascii="Gill Sans" w:eastAsia="Gill Sans" w:hAnsi="Gill Sans" w:cs="Gill Sans"/>
          <w:b/>
          <w:color w:val="000000"/>
        </w:rPr>
        <w:t xml:space="preserve"> </w:t>
      </w:r>
      <w:r w:rsidR="008F6E1C" w:rsidRPr="00951D24">
        <w:rPr>
          <w:rFonts w:ascii="Gill Sans" w:eastAsia="Gill Sans" w:hAnsi="Gill Sans" w:cs="Gill Sans"/>
          <w:b/>
          <w:color w:val="000000"/>
        </w:rPr>
        <w:t>Application</w:t>
      </w:r>
      <w:r w:rsidR="008F6E1C" w:rsidRPr="00951D24">
        <w:rPr>
          <w:rFonts w:ascii="Gill Sans" w:eastAsia="Gill Sans" w:hAnsi="Gill Sans" w:cs="Gill Sans"/>
          <w:color w:val="000000"/>
        </w:rPr>
        <w:t xml:space="preserve"> </w:t>
      </w:r>
      <w:r w:rsidR="008F6E1C">
        <w:rPr>
          <w:rFonts w:ascii="Gill Sans" w:eastAsia="Gill Sans" w:hAnsi="Gill Sans" w:cs="Gill Sans"/>
          <w:b/>
          <w:color w:val="000000"/>
        </w:rPr>
        <w:t xml:space="preserve">Admins, </w:t>
      </w:r>
      <w:r w:rsidR="008F6E1C" w:rsidRPr="00951D24">
        <w:rPr>
          <w:rFonts w:ascii="Gill Sans" w:eastAsia="Gill Sans" w:hAnsi="Gill Sans" w:cs="Gill Sans"/>
          <w:b/>
          <w:color w:val="000000"/>
        </w:rPr>
        <w:t>Realm Admins</w:t>
      </w:r>
      <w:r w:rsidR="008F6E1C">
        <w:rPr>
          <w:rFonts w:ascii="Gill Sans" w:eastAsia="Gill Sans" w:hAnsi="Gill Sans" w:cs="Gill Sans"/>
          <w:b/>
          <w:color w:val="000000"/>
        </w:rPr>
        <w:t>, Program Admins</w:t>
      </w:r>
      <w:r w:rsidR="008F6E1C" w:rsidRPr="00951D24">
        <w:rPr>
          <w:rFonts w:ascii="Gill Sans" w:eastAsia="Gill Sans" w:hAnsi="Gill Sans" w:cs="Gill Sans"/>
          <w:color w:val="000000"/>
        </w:rPr>
        <w:t xml:space="preserve"> </w:t>
      </w:r>
      <w:r w:rsidR="008F6E1C">
        <w:rPr>
          <w:rFonts w:ascii="Gill Sans" w:eastAsia="Gill Sans" w:hAnsi="Gill Sans" w:cs="Gill Sans"/>
          <w:color w:val="000000"/>
        </w:rPr>
        <w:t xml:space="preserve">and </w:t>
      </w:r>
      <w:r w:rsidR="008F6E1C" w:rsidRPr="00951D24">
        <w:rPr>
          <w:rFonts w:ascii="Gill Sans" w:eastAsia="Gill Sans" w:hAnsi="Gill Sans" w:cs="Gill Sans"/>
          <w:b/>
          <w:color w:val="000000"/>
        </w:rPr>
        <w:t xml:space="preserve">Program </w:t>
      </w:r>
      <w:r w:rsidR="008F6E1C">
        <w:rPr>
          <w:rFonts w:ascii="Gill Sans" w:eastAsia="Gill Sans" w:hAnsi="Gill Sans" w:cs="Gill Sans"/>
          <w:b/>
          <w:color w:val="000000"/>
        </w:rPr>
        <w:t>Users</w:t>
      </w:r>
      <w:r w:rsidR="008F6E1C" w:rsidRPr="00951D24">
        <w:rPr>
          <w:rFonts w:ascii="Gill Sans" w:eastAsia="Gill Sans" w:hAnsi="Gill Sans" w:cs="Gill Sans"/>
          <w:b/>
          <w:color w:val="000000"/>
        </w:rPr>
        <w:t>.</w:t>
      </w:r>
    </w:p>
    <w:p w14:paraId="4A1FB1CF" w14:textId="77777777" w:rsidR="007C1A1F" w:rsidRDefault="007C1A1F" w:rsidP="007C1A1F">
      <w:pPr>
        <w:keepNext/>
        <w:pBdr>
          <w:top w:val="nil"/>
          <w:left w:val="nil"/>
          <w:bottom w:val="nil"/>
          <w:right w:val="nil"/>
          <w:between w:val="nil"/>
        </w:pBdr>
        <w:jc w:val="center"/>
      </w:pPr>
      <w:r>
        <w:rPr>
          <w:noProof/>
          <w:lang w:eastAsia="en-US" w:bidi="ar-SA"/>
        </w:rPr>
        <w:drawing>
          <wp:inline distT="0" distB="0" distL="0" distR="0" wp14:anchorId="670635FC" wp14:editId="5B07BC9C">
            <wp:extent cx="6154420" cy="1362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54420" cy="1362075"/>
                    </a:xfrm>
                    <a:prstGeom prst="rect">
                      <a:avLst/>
                    </a:prstGeom>
                  </pic:spPr>
                </pic:pic>
              </a:graphicData>
            </a:graphic>
          </wp:inline>
        </w:drawing>
      </w:r>
    </w:p>
    <w:p w14:paraId="406FE442" w14:textId="20C000E8" w:rsidR="005037B3" w:rsidRDefault="007C1A1F" w:rsidP="007C1A1F">
      <w:pPr>
        <w:pStyle w:val="Caption"/>
        <w:jc w:val="center"/>
        <w:rPr>
          <w:rFonts w:ascii="Gill Sans" w:eastAsia="Gill Sans" w:hAnsi="Gill Sans" w:cs="Gill Sans"/>
          <w:color w:val="000000"/>
        </w:rPr>
      </w:pPr>
      <w:r>
        <w:t xml:space="preserve">Figure </w:t>
      </w:r>
      <w:r w:rsidR="00104ED0">
        <w:t>18.E</w:t>
      </w:r>
      <w:r>
        <w:t xml:space="preserve">- ERP </w:t>
      </w:r>
      <w:r w:rsidRPr="001B6C11">
        <w:t>Shipment Delinking</w:t>
      </w:r>
    </w:p>
    <w:p w14:paraId="1F947FD6" w14:textId="645F5777" w:rsidR="005037B3" w:rsidRDefault="005037B3" w:rsidP="00316914">
      <w:pPr>
        <w:numPr>
          <w:ilvl w:val="0"/>
          <w:numId w:val="17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Go to “Supply Plan Data” and </w:t>
      </w:r>
      <w:r w:rsidR="003C25AA">
        <w:rPr>
          <w:rFonts w:ascii="Gill Sans" w:eastAsia="Gill Sans" w:hAnsi="Gill Sans" w:cs="Gill Sans"/>
          <w:color w:val="000000"/>
        </w:rPr>
        <w:t>select ERP</w:t>
      </w:r>
      <w:r>
        <w:rPr>
          <w:rFonts w:ascii="Gill Sans" w:eastAsia="Gill Sans" w:hAnsi="Gill Sans" w:cs="Gill Sans"/>
          <w:color w:val="000000"/>
        </w:rPr>
        <w:t xml:space="preserve"> Shipment </w:t>
      </w:r>
      <w:r w:rsidR="007C1A1F">
        <w:rPr>
          <w:rFonts w:ascii="Gill Sans" w:eastAsia="Gill Sans" w:hAnsi="Gill Sans" w:cs="Gill Sans"/>
          <w:color w:val="000000"/>
        </w:rPr>
        <w:t>Del</w:t>
      </w:r>
      <w:r>
        <w:rPr>
          <w:rFonts w:ascii="Gill Sans" w:eastAsia="Gill Sans" w:hAnsi="Gill Sans" w:cs="Gill Sans"/>
          <w:color w:val="000000"/>
        </w:rPr>
        <w:t>inking.</w:t>
      </w:r>
    </w:p>
    <w:p w14:paraId="1EF8EFA3" w14:textId="77777777" w:rsidR="005037B3" w:rsidRDefault="005037B3" w:rsidP="00316914">
      <w:pPr>
        <w:numPr>
          <w:ilvl w:val="0"/>
          <w:numId w:val="17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 and “Planning Unit”.</w:t>
      </w:r>
    </w:p>
    <w:p w14:paraId="4F0E1136" w14:textId="2BBECC1A" w:rsidR="005037B3" w:rsidRDefault="00A71183" w:rsidP="00316914">
      <w:pPr>
        <w:numPr>
          <w:ilvl w:val="0"/>
          <w:numId w:val="177"/>
        </w:numPr>
        <w:pBdr>
          <w:top w:val="nil"/>
          <w:left w:val="nil"/>
          <w:bottom w:val="nil"/>
          <w:right w:val="nil"/>
          <w:between w:val="nil"/>
        </w:pBdr>
        <w:rPr>
          <w:rFonts w:ascii="Gill Sans" w:eastAsia="Gill Sans" w:hAnsi="Gill Sans" w:cs="Gill Sans"/>
          <w:color w:val="000000"/>
        </w:rPr>
      </w:pPr>
      <w:sdt>
        <w:sdtPr>
          <w:tag w:val="goog_rdk_125"/>
          <w:id w:val="968784780"/>
        </w:sdtPr>
        <w:sdtContent/>
      </w:sdt>
      <w:r w:rsidR="005037B3">
        <w:rPr>
          <w:rFonts w:ascii="Gill Sans" w:eastAsia="Gill Sans" w:hAnsi="Gill Sans" w:cs="Gill Sans"/>
          <w:color w:val="000000"/>
        </w:rPr>
        <w:t>The data will be displayed on the screen.</w:t>
      </w:r>
    </w:p>
    <w:p w14:paraId="51A8DA62" w14:textId="21649D3B" w:rsidR="007C1A1F" w:rsidRDefault="007C1A1F" w:rsidP="00316914">
      <w:pPr>
        <w:numPr>
          <w:ilvl w:val="0"/>
          <w:numId w:val="17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row and a popup will be displayed.</w:t>
      </w:r>
    </w:p>
    <w:p w14:paraId="2BF0AC30" w14:textId="2639EF7F" w:rsidR="007C1A1F" w:rsidRDefault="00F8454D" w:rsidP="00316914">
      <w:pPr>
        <w:numPr>
          <w:ilvl w:val="0"/>
          <w:numId w:val="17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“Yes” and click on “Sub</w:t>
      </w:r>
      <w:r w:rsidR="007C1A1F">
        <w:rPr>
          <w:rFonts w:ascii="Gill Sans" w:eastAsia="Gill Sans" w:hAnsi="Gill Sans" w:cs="Gill Sans"/>
          <w:color w:val="000000"/>
        </w:rPr>
        <w:t>mit”.</w:t>
      </w:r>
    </w:p>
    <w:p w14:paraId="69B72C04" w14:textId="02545478" w:rsidR="005037B3" w:rsidRDefault="005037B3" w:rsidP="007C1A1F">
      <w:pPr>
        <w:pBdr>
          <w:top w:val="nil"/>
          <w:left w:val="nil"/>
          <w:bottom w:val="nil"/>
          <w:right w:val="nil"/>
          <w:between w:val="nil"/>
        </w:pBdr>
        <w:rPr>
          <w:rFonts w:ascii="Gill Sans" w:eastAsia="Gill Sans" w:hAnsi="Gill Sans" w:cs="Gill Sans"/>
          <w:color w:val="000000"/>
          <w:highlight w:val="yellow"/>
        </w:rPr>
      </w:pPr>
    </w:p>
    <w:p w14:paraId="332088C5" w14:textId="77777777" w:rsidR="005037B3" w:rsidRDefault="005037B3" w:rsidP="00316914">
      <w:pPr>
        <w:pStyle w:val="Heading2"/>
        <w:numPr>
          <w:ilvl w:val="0"/>
          <w:numId w:val="146"/>
        </w:numPr>
        <w:pBdr>
          <w:top w:val="nil"/>
          <w:left w:val="nil"/>
          <w:bottom w:val="nil"/>
          <w:right w:val="nil"/>
          <w:between w:val="nil"/>
        </w:pBdr>
        <w:rPr>
          <w:rFonts w:ascii="Gill Sans" w:eastAsia="Gill Sans" w:hAnsi="Gill Sans" w:cs="Gill Sans"/>
        </w:rPr>
      </w:pPr>
      <w:bookmarkStart w:id="195" w:name="_Toc57382839"/>
      <w:bookmarkStart w:id="196" w:name="_Toc57478209"/>
      <w:r>
        <w:rPr>
          <w:rFonts w:ascii="Gill Sans" w:eastAsia="Gill Sans" w:hAnsi="Gill Sans" w:cs="Gill Sans"/>
        </w:rPr>
        <w:lastRenderedPageBreak/>
        <w:t>Quantimed Import</w:t>
      </w:r>
      <w:bookmarkEnd w:id="195"/>
      <w:bookmarkEnd w:id="196"/>
    </w:p>
    <w:p w14:paraId="1AF8BFF0" w14:textId="77777777" w:rsidR="008F6E1C" w:rsidRPr="004D3D92" w:rsidRDefault="005037B3" w:rsidP="008F6E1C">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rPr>
        <w:t xml:space="preserve">Quantimed is an interface system that provides forecasted consumption data needed by QAT users. QAT will allow users to 'import' Quantimed data into QAT and include that in the database. The Quantimed software program is a tool designed to facilitate the process of determining the quantities of medicines and medical supplies required for a health program and to assist in order planning and budgeting. </w:t>
      </w:r>
      <w:r w:rsidR="008F6E1C" w:rsidRPr="00951D24">
        <w:rPr>
          <w:rFonts w:ascii="Gill Sans" w:eastAsia="Gill Sans" w:hAnsi="Gill Sans" w:cs="Gill Sans"/>
          <w:color w:val="000000"/>
        </w:rPr>
        <w:t>This function is available for</w:t>
      </w:r>
      <w:r w:rsidR="008F6E1C">
        <w:rPr>
          <w:rFonts w:ascii="Gill Sans" w:eastAsia="Gill Sans" w:hAnsi="Gill Sans" w:cs="Gill Sans"/>
          <w:b/>
          <w:color w:val="000000"/>
        </w:rPr>
        <w:t xml:space="preserve"> </w:t>
      </w:r>
      <w:r w:rsidR="008F6E1C" w:rsidRPr="00951D24">
        <w:rPr>
          <w:rFonts w:ascii="Gill Sans" w:eastAsia="Gill Sans" w:hAnsi="Gill Sans" w:cs="Gill Sans"/>
          <w:b/>
          <w:color w:val="000000"/>
        </w:rPr>
        <w:t>Application</w:t>
      </w:r>
      <w:r w:rsidR="008F6E1C" w:rsidRPr="00951D24">
        <w:rPr>
          <w:rFonts w:ascii="Gill Sans" w:eastAsia="Gill Sans" w:hAnsi="Gill Sans" w:cs="Gill Sans"/>
          <w:color w:val="000000"/>
        </w:rPr>
        <w:t xml:space="preserve"> </w:t>
      </w:r>
      <w:r w:rsidR="008F6E1C">
        <w:rPr>
          <w:rFonts w:ascii="Gill Sans" w:eastAsia="Gill Sans" w:hAnsi="Gill Sans" w:cs="Gill Sans"/>
          <w:b/>
          <w:color w:val="000000"/>
        </w:rPr>
        <w:t xml:space="preserve">Admins, </w:t>
      </w:r>
      <w:r w:rsidR="008F6E1C" w:rsidRPr="00951D24">
        <w:rPr>
          <w:rFonts w:ascii="Gill Sans" w:eastAsia="Gill Sans" w:hAnsi="Gill Sans" w:cs="Gill Sans"/>
          <w:b/>
          <w:color w:val="000000"/>
        </w:rPr>
        <w:t>Realm Admins</w:t>
      </w:r>
      <w:r w:rsidR="008F6E1C">
        <w:rPr>
          <w:rFonts w:ascii="Gill Sans" w:eastAsia="Gill Sans" w:hAnsi="Gill Sans" w:cs="Gill Sans"/>
          <w:b/>
          <w:color w:val="000000"/>
        </w:rPr>
        <w:t>, Program Admins</w:t>
      </w:r>
      <w:r w:rsidR="008F6E1C" w:rsidRPr="00951D24">
        <w:rPr>
          <w:rFonts w:ascii="Gill Sans" w:eastAsia="Gill Sans" w:hAnsi="Gill Sans" w:cs="Gill Sans"/>
          <w:color w:val="000000"/>
        </w:rPr>
        <w:t xml:space="preserve"> </w:t>
      </w:r>
      <w:r w:rsidR="008F6E1C">
        <w:rPr>
          <w:rFonts w:ascii="Gill Sans" w:eastAsia="Gill Sans" w:hAnsi="Gill Sans" w:cs="Gill Sans"/>
          <w:color w:val="000000"/>
        </w:rPr>
        <w:t xml:space="preserve">and </w:t>
      </w:r>
      <w:r w:rsidR="008F6E1C" w:rsidRPr="00951D24">
        <w:rPr>
          <w:rFonts w:ascii="Gill Sans" w:eastAsia="Gill Sans" w:hAnsi="Gill Sans" w:cs="Gill Sans"/>
          <w:b/>
          <w:color w:val="000000"/>
        </w:rPr>
        <w:t xml:space="preserve">Program </w:t>
      </w:r>
      <w:r w:rsidR="008F6E1C">
        <w:rPr>
          <w:rFonts w:ascii="Gill Sans" w:eastAsia="Gill Sans" w:hAnsi="Gill Sans" w:cs="Gill Sans"/>
          <w:b/>
          <w:color w:val="000000"/>
        </w:rPr>
        <w:t>Users</w:t>
      </w:r>
      <w:r w:rsidR="008F6E1C" w:rsidRPr="00951D24">
        <w:rPr>
          <w:rFonts w:ascii="Gill Sans" w:eastAsia="Gill Sans" w:hAnsi="Gill Sans" w:cs="Gill Sans"/>
          <w:b/>
          <w:color w:val="000000"/>
        </w:rPr>
        <w:t>.</w:t>
      </w:r>
    </w:p>
    <w:p w14:paraId="61EFF096" w14:textId="1C8511F3" w:rsidR="005037B3" w:rsidRDefault="005037B3" w:rsidP="005037B3">
      <w:pPr>
        <w:pBdr>
          <w:top w:val="nil"/>
          <w:left w:val="nil"/>
          <w:bottom w:val="nil"/>
          <w:right w:val="nil"/>
          <w:between w:val="nil"/>
        </w:pBdr>
        <w:jc w:val="both"/>
        <w:rPr>
          <w:rFonts w:ascii="Gill Sans" w:eastAsia="Gill Sans" w:hAnsi="Gill Sans" w:cs="Gill Sans"/>
        </w:rPr>
      </w:pPr>
    </w:p>
    <w:p w14:paraId="4CED8502" w14:textId="77777777" w:rsidR="005037B3" w:rsidRDefault="005037B3" w:rsidP="005037B3">
      <w:pPr>
        <w:pBdr>
          <w:top w:val="nil"/>
          <w:left w:val="nil"/>
          <w:bottom w:val="nil"/>
          <w:right w:val="nil"/>
          <w:between w:val="nil"/>
        </w:pBdr>
        <w:ind w:left="720"/>
        <w:jc w:val="both"/>
        <w:rPr>
          <w:rFonts w:ascii="Gill Sans" w:eastAsia="Gill Sans" w:hAnsi="Gill Sans" w:cs="Gill Sans"/>
          <w:b/>
        </w:rPr>
      </w:pPr>
      <w:r>
        <w:rPr>
          <w:rFonts w:ascii="Gill Sans" w:eastAsia="Gill Sans" w:hAnsi="Gill Sans" w:cs="Gill Sans"/>
          <w:b/>
        </w:rPr>
        <w:t>To Import a Quantimed Data File</w:t>
      </w:r>
    </w:p>
    <w:p w14:paraId="4F147864" w14:textId="77777777" w:rsidR="005037B3" w:rsidRDefault="005037B3" w:rsidP="005037B3">
      <w:pPr>
        <w:pBdr>
          <w:top w:val="nil"/>
          <w:left w:val="nil"/>
          <w:bottom w:val="nil"/>
          <w:right w:val="nil"/>
          <w:between w:val="nil"/>
        </w:pBdr>
        <w:ind w:left="720"/>
        <w:rPr>
          <w:rFonts w:ascii="Gill Sans" w:eastAsia="Gill Sans" w:hAnsi="Gill Sans" w:cs="Gill Sans"/>
        </w:rPr>
      </w:pPr>
    </w:p>
    <w:p w14:paraId="5F5B65EC" w14:textId="77777777" w:rsidR="005037B3" w:rsidRDefault="005037B3" w:rsidP="00316914">
      <w:pPr>
        <w:numPr>
          <w:ilvl w:val="0"/>
          <w:numId w:val="2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 Data”.</w:t>
      </w:r>
    </w:p>
    <w:p w14:paraId="50620785" w14:textId="77777777" w:rsidR="005037B3" w:rsidRDefault="005037B3" w:rsidP="00316914">
      <w:pPr>
        <w:numPr>
          <w:ilvl w:val="0"/>
          <w:numId w:val="2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“Quantimed Import”</w:t>
      </w:r>
    </w:p>
    <w:p w14:paraId="5BC74BA9" w14:textId="77777777" w:rsidR="005037B3" w:rsidRDefault="005037B3" w:rsidP="00316914">
      <w:pPr>
        <w:numPr>
          <w:ilvl w:val="0"/>
          <w:numId w:val="2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below screen will be displayed.</w:t>
      </w:r>
    </w:p>
    <w:p w14:paraId="07AE842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This report is accessible to Program </w:t>
      </w:r>
      <w:r>
        <w:rPr>
          <w:rFonts w:ascii="Gill Sans" w:eastAsia="Gill Sans" w:hAnsi="Gill Sans" w:cs="Gill Sans"/>
        </w:rPr>
        <w:t>users</w:t>
      </w:r>
      <w:r>
        <w:rPr>
          <w:rFonts w:ascii="Gill Sans" w:eastAsia="Gill Sans" w:hAnsi="Gill Sans" w:cs="Gill Sans"/>
          <w:color w:val="000000"/>
        </w:rPr>
        <w:t>, Program Admin, and Realm Admin users.</w:t>
      </w:r>
    </w:p>
    <w:p w14:paraId="4D10023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A31C71A"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Step 1: Import Quantimed Data File</w:t>
      </w:r>
    </w:p>
    <w:p w14:paraId="4C9998E2" w14:textId="77777777" w:rsidR="001978D2" w:rsidRDefault="005037B3" w:rsidP="00823413">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647C7369" wp14:editId="52DB8550">
            <wp:extent cx="6063615" cy="1838325"/>
            <wp:effectExtent l="0" t="0" r="0" b="0"/>
            <wp:docPr id="79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0"/>
                    <a:srcRect l="995"/>
                    <a:stretch>
                      <a:fillRect/>
                    </a:stretch>
                  </pic:blipFill>
                  <pic:spPr>
                    <a:xfrm>
                      <a:off x="0" y="0"/>
                      <a:ext cx="6063615" cy="1838325"/>
                    </a:xfrm>
                    <a:prstGeom prst="rect">
                      <a:avLst/>
                    </a:prstGeom>
                    <a:ln/>
                  </pic:spPr>
                </pic:pic>
              </a:graphicData>
            </a:graphic>
          </wp:inline>
        </w:drawing>
      </w:r>
    </w:p>
    <w:p w14:paraId="62B02974" w14:textId="046E8966" w:rsidR="005037B3" w:rsidRDefault="001978D2" w:rsidP="001978D2">
      <w:pPr>
        <w:pStyle w:val="Caption"/>
        <w:jc w:val="center"/>
        <w:rPr>
          <w:rFonts w:ascii="Gill Sans" w:eastAsia="Gill Sans" w:hAnsi="Gill Sans" w:cs="Gill Sans"/>
          <w:color w:val="000000"/>
        </w:rPr>
      </w:pPr>
      <w:r>
        <w:t xml:space="preserve">Figure </w:t>
      </w:r>
      <w:r w:rsidR="00104ED0">
        <w:t>18.F.1</w:t>
      </w:r>
      <w:r>
        <w:t xml:space="preserve">- </w:t>
      </w:r>
      <w:r w:rsidRPr="005F75BE">
        <w:t>Import Quantimed Data File</w:t>
      </w:r>
    </w:p>
    <w:p w14:paraId="1B332E7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58A7794" w14:textId="77777777" w:rsidR="005037B3" w:rsidRDefault="005037B3" w:rsidP="00316914">
      <w:pPr>
        <w:numPr>
          <w:ilvl w:val="0"/>
          <w:numId w:val="10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Choose the xml file from the local system.</w:t>
      </w:r>
    </w:p>
    <w:p w14:paraId="7C1A3544" w14:textId="77777777" w:rsidR="005037B3" w:rsidRDefault="005037B3" w:rsidP="00316914">
      <w:pPr>
        <w:numPr>
          <w:ilvl w:val="0"/>
          <w:numId w:val="10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 that you want the Quantimed file to import to.</w:t>
      </w:r>
    </w:p>
    <w:p w14:paraId="147A5D01" w14:textId="77777777" w:rsidR="005037B3" w:rsidRDefault="005037B3" w:rsidP="00316914">
      <w:pPr>
        <w:numPr>
          <w:ilvl w:val="0"/>
          <w:numId w:val="10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“Import” button as shown above.</w:t>
      </w:r>
    </w:p>
    <w:p w14:paraId="354EA70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56ADC8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F9B4C90"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Step 2: Map Planning Unit</w:t>
      </w:r>
    </w:p>
    <w:p w14:paraId="53D4ED2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0CD7DEC" w14:textId="77777777" w:rsidR="001978D2" w:rsidRDefault="005037B3" w:rsidP="00823413">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49975B75" wp14:editId="4A962355">
            <wp:extent cx="6119820" cy="3187700"/>
            <wp:effectExtent l="0" t="0" r="0" b="0"/>
            <wp:docPr id="80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1"/>
                    <a:srcRect/>
                    <a:stretch>
                      <a:fillRect/>
                    </a:stretch>
                  </pic:blipFill>
                  <pic:spPr>
                    <a:xfrm>
                      <a:off x="0" y="0"/>
                      <a:ext cx="6119820" cy="3187700"/>
                    </a:xfrm>
                    <a:prstGeom prst="rect">
                      <a:avLst/>
                    </a:prstGeom>
                    <a:ln/>
                  </pic:spPr>
                </pic:pic>
              </a:graphicData>
            </a:graphic>
          </wp:inline>
        </w:drawing>
      </w:r>
    </w:p>
    <w:p w14:paraId="2A9ADDE4" w14:textId="1C83EC04" w:rsidR="005037B3" w:rsidRDefault="001978D2" w:rsidP="001978D2">
      <w:pPr>
        <w:pStyle w:val="Caption"/>
        <w:jc w:val="center"/>
        <w:rPr>
          <w:rFonts w:ascii="Gill Sans" w:eastAsia="Gill Sans" w:hAnsi="Gill Sans" w:cs="Gill Sans"/>
          <w:color w:val="000000"/>
        </w:rPr>
      </w:pPr>
      <w:r>
        <w:t xml:space="preserve">Figure </w:t>
      </w:r>
      <w:r w:rsidR="00104ED0">
        <w:t>18.F.2</w:t>
      </w:r>
      <w:r>
        <w:t xml:space="preserve">- </w:t>
      </w:r>
      <w:r w:rsidRPr="0017527D">
        <w:t>Map Planning Unit</w:t>
      </w:r>
    </w:p>
    <w:p w14:paraId="123F3CD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F0CA7E5" w14:textId="77777777" w:rsidR="005037B3" w:rsidRDefault="005037B3" w:rsidP="00316914">
      <w:pPr>
        <w:numPr>
          <w:ilvl w:val="0"/>
          <w:numId w:val="2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Planning Unit using the drop-down menu.</w:t>
      </w:r>
    </w:p>
    <w:p w14:paraId="4391B5BD" w14:textId="63EF7ADB" w:rsidR="005037B3" w:rsidRDefault="005037B3" w:rsidP="00316914">
      <w:pPr>
        <w:numPr>
          <w:ilvl w:val="0"/>
          <w:numId w:val="2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If you do not want to import that planning unit, click on the “DO NOT IMPORT” </w:t>
      </w:r>
      <w:r w:rsidR="002C77C1">
        <w:rPr>
          <w:rFonts w:ascii="Gill Sans" w:eastAsia="Gill Sans" w:hAnsi="Gill Sans" w:cs="Gill Sans"/>
          <w:color w:val="000000"/>
        </w:rPr>
        <w:t>function</w:t>
      </w:r>
      <w:r>
        <w:rPr>
          <w:rFonts w:ascii="Gill Sans" w:eastAsia="Gill Sans" w:hAnsi="Gill Sans" w:cs="Gill Sans"/>
          <w:color w:val="000000"/>
        </w:rPr>
        <w:t>.</w:t>
      </w:r>
    </w:p>
    <w:p w14:paraId="47F5DA51" w14:textId="77777777" w:rsidR="005037B3" w:rsidRDefault="005037B3" w:rsidP="00316914">
      <w:pPr>
        <w:numPr>
          <w:ilvl w:val="0"/>
          <w:numId w:val="2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you do not see the planning unit you are looking for, select “Planning Unit Not Found”</w:t>
      </w:r>
    </w:p>
    <w:p w14:paraId="3DC53A48" w14:textId="77777777" w:rsidR="005037B3" w:rsidRDefault="005037B3" w:rsidP="00316914">
      <w:pPr>
        <w:numPr>
          <w:ilvl w:val="0"/>
          <w:numId w:val="24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“Next” once the planning units are selected.</w:t>
      </w:r>
    </w:p>
    <w:p w14:paraId="5259A25D" w14:textId="77777777" w:rsidR="005037B3" w:rsidRDefault="005037B3" w:rsidP="005037B3">
      <w:pPr>
        <w:pBdr>
          <w:top w:val="nil"/>
          <w:left w:val="nil"/>
          <w:bottom w:val="nil"/>
          <w:right w:val="nil"/>
          <w:between w:val="nil"/>
        </w:pBdr>
        <w:ind w:left="720"/>
        <w:rPr>
          <w:rFonts w:ascii="Gill Sans" w:eastAsia="Gill Sans" w:hAnsi="Gill Sans" w:cs="Gill Sans"/>
        </w:rPr>
      </w:pPr>
    </w:p>
    <w:p w14:paraId="53B6AB31"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Step 3: Region</w:t>
      </w:r>
    </w:p>
    <w:p w14:paraId="016E7ED4" w14:textId="77777777" w:rsidR="001978D2" w:rsidRDefault="005037B3" w:rsidP="00823413">
      <w:pPr>
        <w:keepNext/>
        <w:pBdr>
          <w:top w:val="nil"/>
          <w:left w:val="nil"/>
          <w:bottom w:val="nil"/>
          <w:right w:val="nil"/>
          <w:between w:val="nil"/>
        </w:pBdr>
        <w:jc w:val="center"/>
      </w:pPr>
      <w:r>
        <w:rPr>
          <w:rFonts w:ascii="Gill Sans" w:eastAsia="Gill Sans" w:hAnsi="Gill Sans" w:cs="Gill Sans"/>
          <w:b/>
          <w:noProof/>
          <w:color w:val="000000"/>
          <w:lang w:eastAsia="en-US" w:bidi="ar-SA"/>
        </w:rPr>
        <w:drawing>
          <wp:inline distT="114300" distB="114300" distL="114300" distR="114300" wp14:anchorId="608767BA" wp14:editId="7CD6427A">
            <wp:extent cx="6119820" cy="1803400"/>
            <wp:effectExtent l="0" t="0" r="0" b="0"/>
            <wp:docPr id="80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2"/>
                    <a:srcRect/>
                    <a:stretch>
                      <a:fillRect/>
                    </a:stretch>
                  </pic:blipFill>
                  <pic:spPr>
                    <a:xfrm>
                      <a:off x="0" y="0"/>
                      <a:ext cx="6119820" cy="1803400"/>
                    </a:xfrm>
                    <a:prstGeom prst="rect">
                      <a:avLst/>
                    </a:prstGeom>
                    <a:ln/>
                  </pic:spPr>
                </pic:pic>
              </a:graphicData>
            </a:graphic>
          </wp:inline>
        </w:drawing>
      </w:r>
    </w:p>
    <w:p w14:paraId="21D255BD" w14:textId="0357B4E3" w:rsidR="005037B3" w:rsidRDefault="001978D2" w:rsidP="001978D2">
      <w:pPr>
        <w:pStyle w:val="Caption"/>
        <w:jc w:val="center"/>
        <w:rPr>
          <w:rFonts w:ascii="Gill Sans" w:eastAsia="Gill Sans" w:hAnsi="Gill Sans" w:cs="Gill Sans"/>
          <w:b/>
          <w:color w:val="000000"/>
        </w:rPr>
      </w:pPr>
      <w:r>
        <w:t xml:space="preserve">Figure </w:t>
      </w:r>
      <w:r w:rsidR="00104ED0">
        <w:t>18.F.3</w:t>
      </w:r>
      <w:r>
        <w:t xml:space="preserve">- </w:t>
      </w:r>
      <w:r w:rsidRPr="00C32925">
        <w:t>Region</w:t>
      </w:r>
    </w:p>
    <w:p w14:paraId="1D2FEC75" w14:textId="5BFDC437" w:rsidR="005037B3" w:rsidRDefault="00A71183" w:rsidP="00316914">
      <w:pPr>
        <w:numPr>
          <w:ilvl w:val="0"/>
          <w:numId w:val="27"/>
        </w:numPr>
        <w:pBdr>
          <w:top w:val="nil"/>
          <w:left w:val="nil"/>
          <w:bottom w:val="nil"/>
          <w:right w:val="nil"/>
          <w:between w:val="nil"/>
        </w:pBdr>
        <w:rPr>
          <w:rFonts w:ascii="Gill Sans" w:eastAsia="Gill Sans" w:hAnsi="Gill Sans" w:cs="Gill Sans"/>
          <w:color w:val="000000"/>
        </w:rPr>
      </w:pPr>
      <w:sdt>
        <w:sdtPr>
          <w:tag w:val="goog_rdk_126"/>
          <w:id w:val="-137339006"/>
          <w:showingPlcHdr/>
        </w:sdtPr>
        <w:sdtContent>
          <w:r w:rsidR="00F8454D">
            <w:t xml:space="preserve">     </w:t>
          </w:r>
          <w:commentRangeStart w:id="197"/>
          <w:commentRangeStart w:id="198"/>
        </w:sdtContent>
      </w:sdt>
      <w:r w:rsidR="005037B3">
        <w:rPr>
          <w:rFonts w:ascii="Gill Sans" w:eastAsia="Gill Sans" w:hAnsi="Gill Sans" w:cs="Gill Sans"/>
          <w:color w:val="000000"/>
        </w:rPr>
        <w:t>In</w:t>
      </w:r>
      <w:commentRangeEnd w:id="197"/>
      <w:r w:rsidR="005037B3">
        <w:commentReference w:id="197"/>
      </w:r>
      <w:commentRangeEnd w:id="198"/>
      <w:r w:rsidR="00664F2C">
        <w:rPr>
          <w:rStyle w:val="CommentReference"/>
        </w:rPr>
        <w:commentReference w:id="198"/>
      </w:r>
      <w:r w:rsidR="005037B3">
        <w:rPr>
          <w:rFonts w:ascii="Gill Sans" w:eastAsia="Gill Sans" w:hAnsi="Gill Sans" w:cs="Gill Sans"/>
          <w:color w:val="000000"/>
        </w:rPr>
        <w:t xml:space="preserve"> this step select the </w:t>
      </w:r>
      <w:r w:rsidR="005037B3">
        <w:rPr>
          <w:rFonts w:ascii="Gill Sans" w:eastAsia="Gill Sans" w:hAnsi="Gill Sans" w:cs="Gill Sans"/>
        </w:rPr>
        <w:t>Region as</w:t>
      </w:r>
      <w:r w:rsidR="005037B3">
        <w:rPr>
          <w:rFonts w:ascii="Gill Sans" w:eastAsia="Gill Sans" w:hAnsi="Gill Sans" w:cs="Gill Sans"/>
          <w:color w:val="000000"/>
        </w:rPr>
        <w:t xml:space="preserve"> required.</w:t>
      </w:r>
    </w:p>
    <w:p w14:paraId="528F1234" w14:textId="77777777" w:rsidR="005037B3" w:rsidRDefault="005037B3" w:rsidP="00316914">
      <w:pPr>
        <w:numPr>
          <w:ilvl w:val="0"/>
          <w:numId w:val="2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“Next”. </w:t>
      </w:r>
    </w:p>
    <w:p w14:paraId="55BA3C97"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64B355AE"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4EEAD278"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Step 4: Consumption Month</w:t>
      </w:r>
    </w:p>
    <w:p w14:paraId="39602776" w14:textId="77777777" w:rsidR="001978D2" w:rsidRDefault="005037B3" w:rsidP="00823413">
      <w:pPr>
        <w:keepNext/>
        <w:pBdr>
          <w:top w:val="nil"/>
          <w:left w:val="nil"/>
          <w:bottom w:val="nil"/>
          <w:right w:val="nil"/>
          <w:between w:val="nil"/>
        </w:pBdr>
        <w:jc w:val="center"/>
      </w:pPr>
      <w:r>
        <w:rPr>
          <w:rFonts w:ascii="Gill Sans" w:eastAsia="Gill Sans" w:hAnsi="Gill Sans" w:cs="Gill Sans"/>
          <w:b/>
          <w:noProof/>
          <w:color w:val="000000"/>
          <w:lang w:eastAsia="en-US" w:bidi="ar-SA"/>
        </w:rPr>
        <w:lastRenderedPageBreak/>
        <w:drawing>
          <wp:inline distT="114300" distB="114300" distL="114300" distR="114300" wp14:anchorId="237B6AFC" wp14:editId="42C130EA">
            <wp:extent cx="6119820" cy="1384300"/>
            <wp:effectExtent l="0" t="0" r="0" b="0"/>
            <wp:docPr id="79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3"/>
                    <a:srcRect/>
                    <a:stretch>
                      <a:fillRect/>
                    </a:stretch>
                  </pic:blipFill>
                  <pic:spPr>
                    <a:xfrm>
                      <a:off x="0" y="0"/>
                      <a:ext cx="6119820" cy="1384300"/>
                    </a:xfrm>
                    <a:prstGeom prst="rect">
                      <a:avLst/>
                    </a:prstGeom>
                    <a:ln/>
                  </pic:spPr>
                </pic:pic>
              </a:graphicData>
            </a:graphic>
          </wp:inline>
        </w:drawing>
      </w:r>
    </w:p>
    <w:p w14:paraId="219932C4" w14:textId="4B7A3792" w:rsidR="005037B3" w:rsidRDefault="001978D2" w:rsidP="001978D2">
      <w:pPr>
        <w:pStyle w:val="Caption"/>
        <w:jc w:val="center"/>
        <w:rPr>
          <w:rFonts w:ascii="Gill Sans" w:eastAsia="Gill Sans" w:hAnsi="Gill Sans" w:cs="Gill Sans"/>
          <w:b/>
          <w:color w:val="000000"/>
        </w:rPr>
      </w:pPr>
      <w:r>
        <w:t xml:space="preserve">Figure </w:t>
      </w:r>
      <w:r w:rsidR="00104ED0">
        <w:t>18.F.4</w:t>
      </w:r>
      <w:r>
        <w:t xml:space="preserve">- </w:t>
      </w:r>
      <w:r w:rsidRPr="00811648">
        <w:t>Consumption Month</w:t>
      </w:r>
    </w:p>
    <w:p w14:paraId="0D3D55A2" w14:textId="77777777" w:rsidR="005037B3" w:rsidRDefault="005037B3" w:rsidP="00316914">
      <w:pPr>
        <w:numPr>
          <w:ilvl w:val="0"/>
          <w:numId w:val="5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consumption period as required.</w:t>
      </w:r>
    </w:p>
    <w:p w14:paraId="050AE5D2" w14:textId="77777777" w:rsidR="005037B3" w:rsidRDefault="005037B3" w:rsidP="00316914">
      <w:pPr>
        <w:numPr>
          <w:ilvl w:val="0"/>
          <w:numId w:val="5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period you select is the period of data that you will be able to import.</w:t>
      </w:r>
    </w:p>
    <w:p w14:paraId="0E1F6516" w14:textId="77777777" w:rsidR="005037B3" w:rsidRDefault="005037B3" w:rsidP="00316914">
      <w:pPr>
        <w:numPr>
          <w:ilvl w:val="0"/>
          <w:numId w:val="5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“Next”.</w:t>
      </w:r>
    </w:p>
    <w:p w14:paraId="6575AE85"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EB500A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51D776D" w14:textId="52BF9DFA" w:rsidR="001978D2" w:rsidRDefault="00104ED0" w:rsidP="00F8454D">
      <w:pPr>
        <w:keepNext/>
        <w:pBdr>
          <w:top w:val="nil"/>
          <w:left w:val="nil"/>
          <w:bottom w:val="nil"/>
          <w:right w:val="nil"/>
          <w:between w:val="nil"/>
        </w:pBdr>
      </w:pPr>
      <w:r>
        <w:rPr>
          <w:rFonts w:ascii="Gill Sans" w:eastAsia="Gill Sans" w:hAnsi="Gill Sans" w:cs="Gill Sans"/>
          <w:b/>
          <w:color w:val="000000"/>
        </w:rPr>
        <w:t>Step 5</w:t>
      </w:r>
      <w:r w:rsidR="005037B3">
        <w:rPr>
          <w:rFonts w:ascii="Gill Sans" w:eastAsia="Gill Sans" w:hAnsi="Gill Sans" w:cs="Gill Sans"/>
          <w:b/>
          <w:color w:val="000000"/>
        </w:rPr>
        <w:t xml:space="preserve">: Import Data </w:t>
      </w:r>
      <w:r w:rsidR="005037B3">
        <w:rPr>
          <w:rFonts w:ascii="Gill Sans" w:eastAsia="Gill Sans" w:hAnsi="Gill Sans" w:cs="Gill Sans"/>
          <w:b/>
          <w:noProof/>
          <w:color w:val="000000"/>
          <w:lang w:eastAsia="en-US" w:bidi="ar-SA"/>
        </w:rPr>
        <w:drawing>
          <wp:inline distT="114300" distB="114300" distL="114300" distR="114300" wp14:anchorId="0BBECFA1" wp14:editId="087E5EBF">
            <wp:extent cx="6119820" cy="3175000"/>
            <wp:effectExtent l="0" t="0" r="0" b="0"/>
            <wp:docPr id="999"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74"/>
                    <a:srcRect/>
                    <a:stretch>
                      <a:fillRect/>
                    </a:stretch>
                  </pic:blipFill>
                  <pic:spPr>
                    <a:xfrm>
                      <a:off x="0" y="0"/>
                      <a:ext cx="6119820" cy="3175000"/>
                    </a:xfrm>
                    <a:prstGeom prst="rect">
                      <a:avLst/>
                    </a:prstGeom>
                    <a:ln/>
                  </pic:spPr>
                </pic:pic>
              </a:graphicData>
            </a:graphic>
          </wp:inline>
        </w:drawing>
      </w:r>
    </w:p>
    <w:p w14:paraId="2E16A8F2" w14:textId="6B7E2B97" w:rsidR="005037B3" w:rsidRDefault="001978D2" w:rsidP="00037E44">
      <w:pPr>
        <w:pStyle w:val="Caption"/>
        <w:jc w:val="center"/>
        <w:rPr>
          <w:rFonts w:ascii="Gill Sans" w:eastAsia="Gill Sans" w:hAnsi="Gill Sans" w:cs="Gill Sans"/>
          <w:b/>
          <w:color w:val="000000"/>
        </w:rPr>
      </w:pPr>
      <w:r>
        <w:t xml:space="preserve">Figure </w:t>
      </w:r>
      <w:r w:rsidR="00104ED0">
        <w:t>18.F.5</w:t>
      </w:r>
      <w:r>
        <w:t xml:space="preserve">- </w:t>
      </w:r>
      <w:r w:rsidRPr="002236CA">
        <w:t>Import Data</w:t>
      </w:r>
    </w:p>
    <w:p w14:paraId="365C126C" w14:textId="77777777" w:rsidR="005037B3" w:rsidRDefault="005037B3" w:rsidP="00316914">
      <w:pPr>
        <w:numPr>
          <w:ilvl w:val="0"/>
          <w:numId w:val="6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data will be displayed on the screen.</w:t>
      </w:r>
    </w:p>
    <w:p w14:paraId="053B9BA8" w14:textId="77777777" w:rsidR="005037B3" w:rsidRDefault="005037B3" w:rsidP="00316914">
      <w:pPr>
        <w:numPr>
          <w:ilvl w:val="0"/>
          <w:numId w:val="6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you do not want to import certain records, click on the checkbox in the ‘Import?’ column on the far right. This will prevent QAT from importing that specific data.</w:t>
      </w:r>
    </w:p>
    <w:p w14:paraId="5ACF32BA" w14:textId="77777777" w:rsidR="005037B3" w:rsidRDefault="005037B3" w:rsidP="00316914">
      <w:pPr>
        <w:numPr>
          <w:ilvl w:val="0"/>
          <w:numId w:val="6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 to import the data.</w:t>
      </w:r>
    </w:p>
    <w:p w14:paraId="0E7660B2" w14:textId="1F587D93" w:rsidR="005037B3" w:rsidRDefault="005037B3" w:rsidP="005037B3">
      <w:pPr>
        <w:pBdr>
          <w:top w:val="nil"/>
          <w:left w:val="nil"/>
          <w:bottom w:val="nil"/>
          <w:right w:val="nil"/>
          <w:between w:val="nil"/>
        </w:pBdr>
        <w:rPr>
          <w:rFonts w:ascii="Gill Sans" w:eastAsia="Gill Sans" w:hAnsi="Gill Sans" w:cs="Gill Sans"/>
          <w:color w:val="000000"/>
        </w:rPr>
      </w:pPr>
    </w:p>
    <w:p w14:paraId="6E68586A" w14:textId="77777777"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199" w:name="_Toc57382840"/>
      <w:bookmarkStart w:id="200" w:name="_Toc57478210"/>
      <w:r>
        <w:rPr>
          <w:rFonts w:ascii="Gill Sans" w:eastAsia="Gill Sans" w:hAnsi="Gill Sans" w:cs="Gill Sans"/>
          <w:color w:val="CC0000"/>
        </w:rPr>
        <w:t>Supply Planning</w:t>
      </w:r>
      <w:bookmarkEnd w:id="199"/>
      <w:bookmarkEnd w:id="200"/>
      <w:r>
        <w:rPr>
          <w:rFonts w:ascii="Gill Sans" w:eastAsia="Gill Sans" w:hAnsi="Gill Sans" w:cs="Gill Sans"/>
          <w:color w:val="CC0000"/>
        </w:rPr>
        <w:t xml:space="preserve"> </w:t>
      </w:r>
    </w:p>
    <w:p w14:paraId="3414CCD9" w14:textId="77777777" w:rsidR="005037B3" w:rsidRDefault="005037B3" w:rsidP="005037B3">
      <w:pPr>
        <w:pBdr>
          <w:top w:val="nil"/>
          <w:left w:val="nil"/>
          <w:bottom w:val="nil"/>
          <w:right w:val="nil"/>
          <w:between w:val="nil"/>
        </w:pBdr>
        <w:ind w:left="720"/>
        <w:rPr>
          <w:rFonts w:ascii="Gill Sans" w:eastAsia="Gill Sans" w:hAnsi="Gill Sans" w:cs="Gill Sans"/>
          <w:color w:val="000000"/>
          <w:sz w:val="2"/>
          <w:szCs w:val="2"/>
        </w:rPr>
      </w:pPr>
    </w:p>
    <w:p w14:paraId="1D0381DE" w14:textId="72CBD97E" w:rsidR="005037B3" w:rsidRDefault="00A71183" w:rsidP="005037B3">
      <w:pPr>
        <w:pBdr>
          <w:top w:val="nil"/>
          <w:left w:val="nil"/>
          <w:bottom w:val="nil"/>
          <w:right w:val="nil"/>
          <w:between w:val="nil"/>
        </w:pBdr>
        <w:spacing w:line="288" w:lineRule="auto"/>
        <w:ind w:left="720"/>
        <w:jc w:val="both"/>
        <w:rPr>
          <w:rFonts w:ascii="Gill Sans" w:eastAsia="Gill Sans" w:hAnsi="Gill Sans" w:cs="Gill Sans"/>
          <w:color w:val="000000"/>
        </w:rPr>
      </w:pPr>
      <w:sdt>
        <w:sdtPr>
          <w:tag w:val="goog_rdk_155"/>
          <w:id w:val="1757553751"/>
          <w:showingPlcHdr/>
        </w:sdtPr>
        <w:sdtContent>
          <w:r w:rsidR="00EC233C">
            <w:t xml:space="preserve">     </w:t>
          </w:r>
          <w:commentRangeStart w:id="201"/>
          <w:commentRangeStart w:id="202"/>
        </w:sdtContent>
      </w:sdt>
      <w:r w:rsidR="005037B3">
        <w:rPr>
          <w:rFonts w:ascii="Gill Sans" w:eastAsia="Gill Sans" w:hAnsi="Gill Sans" w:cs="Gill Sans"/>
          <w:color w:val="000000"/>
        </w:rPr>
        <w:t xml:space="preserve">Supply Planning is the component of supply chain management involved with determining how to best fulfill the requirements created from the demand plan. The </w:t>
      </w:r>
      <w:r w:rsidR="005037B3">
        <w:rPr>
          <w:rFonts w:ascii="Gill Sans" w:eastAsia="Gill Sans" w:hAnsi="Gill Sans" w:cs="Gill Sans"/>
          <w:color w:val="000000"/>
        </w:rPr>
        <w:lastRenderedPageBreak/>
        <w:t>objective is to balance supply and demand in a manner that achieves the service delivery and financial objectives of the health program.</w:t>
      </w:r>
      <w:commentRangeEnd w:id="201"/>
      <w:r w:rsidR="005037B3">
        <w:commentReference w:id="201"/>
      </w:r>
      <w:commentRangeEnd w:id="202"/>
      <w:r w:rsidR="00664F2C">
        <w:rPr>
          <w:rStyle w:val="CommentReference"/>
        </w:rPr>
        <w:commentReference w:id="202"/>
      </w:r>
      <w:r w:rsidR="005037B3">
        <w:rPr>
          <w:rFonts w:ascii="Gill Sans" w:eastAsia="Gill Sans" w:hAnsi="Gill Sans" w:cs="Gill Sans"/>
          <w:color w:val="000000"/>
        </w:rPr>
        <w:t xml:space="preserve"> </w:t>
      </w:r>
    </w:p>
    <w:p w14:paraId="6BDC8F6C" w14:textId="7B5FF783" w:rsidR="005037B3" w:rsidRPr="00823413" w:rsidRDefault="005037B3" w:rsidP="00316914">
      <w:pPr>
        <w:pStyle w:val="Heading2"/>
        <w:numPr>
          <w:ilvl w:val="0"/>
          <w:numId w:val="91"/>
        </w:numPr>
        <w:pBdr>
          <w:top w:val="nil"/>
          <w:left w:val="nil"/>
          <w:bottom w:val="nil"/>
          <w:right w:val="nil"/>
          <w:between w:val="nil"/>
        </w:pBdr>
        <w:rPr>
          <w:rFonts w:ascii="Gill Sans" w:eastAsia="Gill Sans" w:hAnsi="Gill Sans" w:cs="Gill Sans"/>
          <w:color w:val="000099"/>
          <w:sz w:val="28"/>
          <w:szCs w:val="28"/>
        </w:rPr>
      </w:pPr>
      <w:bookmarkStart w:id="203" w:name="_Toc57382841"/>
      <w:bookmarkStart w:id="204" w:name="_Toc57478211"/>
      <w:r w:rsidRPr="00823413">
        <w:rPr>
          <w:rFonts w:ascii="Gill Sans" w:eastAsia="Gill Sans" w:hAnsi="Gill Sans" w:cs="Gill Sans"/>
          <w:color w:val="000099"/>
          <w:sz w:val="28"/>
          <w:szCs w:val="28"/>
        </w:rPr>
        <w:t>Supply Planning</w:t>
      </w:r>
      <w:bookmarkEnd w:id="203"/>
      <w:bookmarkEnd w:id="204"/>
    </w:p>
    <w:p w14:paraId="39EA386F" w14:textId="598E256A" w:rsidR="008F6E1C" w:rsidRPr="008F6E1C" w:rsidRDefault="005037B3" w:rsidP="008F6E1C">
      <w:pPr>
        <w:pBdr>
          <w:top w:val="nil"/>
          <w:left w:val="nil"/>
          <w:bottom w:val="nil"/>
          <w:right w:val="nil"/>
          <w:between w:val="nil"/>
        </w:pBdr>
        <w:spacing w:line="288" w:lineRule="auto"/>
        <w:rPr>
          <w:rFonts w:ascii="Gill Sans" w:eastAsia="Gill Sans" w:hAnsi="Gill Sans" w:cs="Gill Sans"/>
          <w:color w:val="000000"/>
        </w:rPr>
      </w:pPr>
      <w:r>
        <w:rPr>
          <w:rFonts w:ascii="Gill Sans" w:eastAsia="Gill Sans" w:hAnsi="Gill Sans" w:cs="Gill Sans"/>
          <w:color w:val="000000"/>
        </w:rPr>
        <w:t>All major data points (consumption, shipments, inventory) come together on the supply planning module, and this is where many supply planners will spend the majority of their time. Users are able to click on many of the cells in the table to directly edit their data.</w:t>
      </w:r>
      <w:r w:rsidR="008F6E1C">
        <w:rPr>
          <w:rFonts w:ascii="Gill Sans" w:eastAsia="Gill Sans" w:hAnsi="Gill Sans" w:cs="Gill Sans"/>
          <w:color w:val="000000"/>
        </w:rPr>
        <w:t xml:space="preserve"> </w:t>
      </w:r>
      <w:r w:rsidR="008F6E1C" w:rsidRPr="00951D24">
        <w:rPr>
          <w:rFonts w:ascii="Gill Sans" w:eastAsia="Gill Sans" w:hAnsi="Gill Sans" w:cs="Gill Sans"/>
          <w:b/>
          <w:color w:val="000000"/>
        </w:rPr>
        <w:t>Application</w:t>
      </w:r>
      <w:r w:rsidR="008F6E1C" w:rsidRPr="00951D24">
        <w:rPr>
          <w:rFonts w:ascii="Gill Sans" w:eastAsia="Gill Sans" w:hAnsi="Gill Sans" w:cs="Gill Sans"/>
          <w:color w:val="000000"/>
        </w:rPr>
        <w:t xml:space="preserve"> </w:t>
      </w:r>
      <w:r w:rsidR="008F6E1C">
        <w:rPr>
          <w:rFonts w:ascii="Gill Sans" w:eastAsia="Gill Sans" w:hAnsi="Gill Sans" w:cs="Gill Sans"/>
          <w:b/>
          <w:color w:val="000000"/>
        </w:rPr>
        <w:t xml:space="preserve">Admins, </w:t>
      </w:r>
      <w:r w:rsidR="008F6E1C" w:rsidRPr="00951D24">
        <w:rPr>
          <w:rFonts w:ascii="Gill Sans" w:eastAsia="Gill Sans" w:hAnsi="Gill Sans" w:cs="Gill Sans"/>
          <w:b/>
          <w:color w:val="000000"/>
        </w:rPr>
        <w:t>Realm Admins</w:t>
      </w:r>
      <w:r w:rsidR="008F6E1C">
        <w:rPr>
          <w:rFonts w:ascii="Gill Sans" w:eastAsia="Gill Sans" w:hAnsi="Gill Sans" w:cs="Gill Sans"/>
          <w:b/>
          <w:color w:val="000000"/>
        </w:rPr>
        <w:t>, Program Admins</w:t>
      </w:r>
      <w:r w:rsidR="008F6E1C">
        <w:rPr>
          <w:rFonts w:ascii="Gill Sans" w:eastAsia="Gill Sans" w:hAnsi="Gill Sans" w:cs="Gill Sans"/>
          <w:color w:val="000000"/>
        </w:rPr>
        <w:t xml:space="preserve">, </w:t>
      </w:r>
      <w:r w:rsidR="008F6E1C" w:rsidRPr="008F6E1C">
        <w:rPr>
          <w:rFonts w:ascii="Gill Sans" w:eastAsia="Gill Sans" w:hAnsi="Gill Sans" w:cs="Gill Sans"/>
          <w:b/>
          <w:color w:val="000000"/>
        </w:rPr>
        <w:t>Supply Plan Reviewers</w:t>
      </w:r>
      <w:r w:rsidR="008F6E1C">
        <w:rPr>
          <w:rFonts w:ascii="Gill Sans" w:eastAsia="Gill Sans" w:hAnsi="Gill Sans" w:cs="Gill Sans"/>
          <w:color w:val="000000"/>
        </w:rPr>
        <w:t xml:space="preserve"> and </w:t>
      </w:r>
      <w:r w:rsidR="008F6E1C" w:rsidRPr="00951D24">
        <w:rPr>
          <w:rFonts w:ascii="Gill Sans" w:eastAsia="Gill Sans" w:hAnsi="Gill Sans" w:cs="Gill Sans"/>
          <w:b/>
          <w:color w:val="000000"/>
        </w:rPr>
        <w:t xml:space="preserve">Program </w:t>
      </w:r>
      <w:r w:rsidR="008F6E1C">
        <w:rPr>
          <w:rFonts w:ascii="Gill Sans" w:eastAsia="Gill Sans" w:hAnsi="Gill Sans" w:cs="Gill Sans"/>
          <w:b/>
          <w:color w:val="000000"/>
        </w:rPr>
        <w:t xml:space="preserve">Users </w:t>
      </w:r>
      <w:r w:rsidR="008F6E1C">
        <w:rPr>
          <w:rFonts w:ascii="Gill Sans" w:eastAsia="Gill Sans" w:hAnsi="Gill Sans" w:cs="Gill Sans"/>
          <w:color w:val="000000"/>
        </w:rPr>
        <w:t>can add/edit the supply plan. The Guest User can only view the supply plan.</w:t>
      </w:r>
    </w:p>
    <w:p w14:paraId="0777146E" w14:textId="241D6106" w:rsidR="005037B3" w:rsidRDefault="005037B3" w:rsidP="005037B3">
      <w:pPr>
        <w:pBdr>
          <w:top w:val="nil"/>
          <w:left w:val="nil"/>
          <w:bottom w:val="nil"/>
          <w:right w:val="nil"/>
          <w:between w:val="nil"/>
        </w:pBdr>
        <w:spacing w:line="288" w:lineRule="auto"/>
        <w:rPr>
          <w:color w:val="000000"/>
        </w:rPr>
      </w:pPr>
    </w:p>
    <w:p w14:paraId="7E576C8A"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258350C2" w14:textId="4CD45A36" w:rsidR="00823413" w:rsidRDefault="00624134" w:rsidP="00823413">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6CF11F84" wp14:editId="730581C7">
            <wp:extent cx="6154420" cy="347154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supply plan 1.PNG"/>
                    <pic:cNvPicPr/>
                  </pic:nvPicPr>
                  <pic:blipFill>
                    <a:blip r:embed="rId175">
                      <a:extLst>
                        <a:ext uri="{28A0092B-C50C-407E-A947-70E740481C1C}">
                          <a14:useLocalDpi xmlns:a14="http://schemas.microsoft.com/office/drawing/2010/main" val="0"/>
                        </a:ext>
                      </a:extLst>
                    </a:blip>
                    <a:stretch>
                      <a:fillRect/>
                    </a:stretch>
                  </pic:blipFill>
                  <pic:spPr>
                    <a:xfrm>
                      <a:off x="0" y="0"/>
                      <a:ext cx="6154420" cy="3471545"/>
                    </a:xfrm>
                    <a:prstGeom prst="rect">
                      <a:avLst/>
                    </a:prstGeom>
                  </pic:spPr>
                </pic:pic>
              </a:graphicData>
            </a:graphic>
          </wp:inline>
        </w:drawing>
      </w:r>
    </w:p>
    <w:p w14:paraId="55FAE9F3" w14:textId="45404A26" w:rsidR="005037B3" w:rsidRDefault="00823413" w:rsidP="00823413">
      <w:pPr>
        <w:pStyle w:val="Caption"/>
        <w:jc w:val="center"/>
        <w:rPr>
          <w:rFonts w:ascii="Gill Sans" w:eastAsia="Gill Sans" w:hAnsi="Gill Sans" w:cs="Gill Sans"/>
          <w:color w:val="000000"/>
        </w:rPr>
      </w:pPr>
      <w:r>
        <w:t xml:space="preserve">Figure </w:t>
      </w:r>
      <w:r w:rsidR="00104ED0">
        <w:t>19.A</w:t>
      </w:r>
      <w:r>
        <w:t xml:space="preserve">- </w:t>
      </w:r>
      <w:r w:rsidRPr="00022E5A">
        <w:t>Supply planning</w:t>
      </w:r>
    </w:p>
    <w:p w14:paraId="15EDEAD8" w14:textId="77777777" w:rsidR="005037B3" w:rsidRDefault="005037B3" w:rsidP="00316914">
      <w:pPr>
        <w:numPr>
          <w:ilvl w:val="0"/>
          <w:numId w:val="23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Supply Planning &gt; “Supply Planning” </w:t>
      </w:r>
    </w:p>
    <w:p w14:paraId="63571298" w14:textId="266F35A2" w:rsidR="005037B3" w:rsidRDefault="005037B3" w:rsidP="00823413">
      <w:pPr>
        <w:pBdr>
          <w:top w:val="nil"/>
          <w:left w:val="nil"/>
          <w:bottom w:val="nil"/>
          <w:right w:val="nil"/>
          <w:between w:val="nil"/>
        </w:pBdr>
        <w:spacing w:line="276" w:lineRule="auto"/>
        <w:ind w:left="360"/>
        <w:rPr>
          <w:ins w:id="205" w:author="GHSC-PSM" w:date="2020-11-17T17:08:00Z"/>
          <w:rFonts w:ascii="Gill Sans" w:eastAsia="Gill Sans" w:hAnsi="Gill Sans" w:cs="Gill Sans"/>
          <w:color w:val="000000"/>
        </w:rPr>
      </w:pPr>
      <w:r>
        <w:rPr>
          <w:rFonts w:ascii="Gill Sans" w:eastAsia="Gill Sans" w:hAnsi="Gill Sans" w:cs="Gill Sans"/>
          <w:color w:val="000000"/>
        </w:rPr>
        <w:t>To begin:</w:t>
      </w:r>
      <w:sdt>
        <w:sdtPr>
          <w:tag w:val="goog_rdk_156"/>
          <w:id w:val="2072763973"/>
          <w:showingPlcHdr/>
        </w:sdtPr>
        <w:sdtContent>
          <w:r w:rsidR="00823413">
            <w:t xml:space="preserve">     </w:t>
          </w:r>
        </w:sdtContent>
      </w:sdt>
    </w:p>
    <w:p w14:paraId="1E713EEB" w14:textId="31D0058F" w:rsidR="005037B3" w:rsidRDefault="005037B3" w:rsidP="00316914">
      <w:pPr>
        <w:numPr>
          <w:ilvl w:val="1"/>
          <w:numId w:val="237"/>
        </w:numPr>
        <w:pBdr>
          <w:top w:val="nil"/>
          <w:left w:val="nil"/>
          <w:bottom w:val="nil"/>
          <w:right w:val="nil"/>
          <w:between w:val="nil"/>
        </w:pBdr>
        <w:spacing w:line="276" w:lineRule="auto"/>
        <w:rPr>
          <w:rFonts w:ascii="Gill Sans" w:eastAsia="Gill Sans" w:hAnsi="Gill Sans" w:cs="Gill Sans"/>
          <w:b/>
          <w:color w:val="000000"/>
        </w:rPr>
      </w:pPr>
      <w:r>
        <w:rPr>
          <w:rFonts w:ascii="Gill Sans" w:eastAsia="Gill Sans" w:hAnsi="Gill Sans" w:cs="Gill Sans"/>
          <w:color w:val="000000"/>
        </w:rPr>
        <w:t xml:space="preserve">Select the required </w:t>
      </w:r>
      <w:r>
        <w:rPr>
          <w:rFonts w:ascii="Gill Sans" w:eastAsia="Gill Sans" w:hAnsi="Gill Sans" w:cs="Gill Sans"/>
          <w:b/>
          <w:color w:val="000000"/>
        </w:rPr>
        <w:t>Program</w:t>
      </w:r>
      <w:r>
        <w:rPr>
          <w:rFonts w:ascii="Gill Sans" w:eastAsia="Gill Sans" w:hAnsi="Gill Sans" w:cs="Gill Sans"/>
          <w:color w:val="000000"/>
        </w:rPr>
        <w:t xml:space="preserve">. The dropdown </w:t>
      </w:r>
      <w:r w:rsidR="002C77C1">
        <w:rPr>
          <w:rFonts w:ascii="Gill Sans" w:eastAsia="Gill Sans" w:hAnsi="Gill Sans" w:cs="Gill Sans"/>
          <w:color w:val="000000"/>
        </w:rPr>
        <w:t>function</w:t>
      </w:r>
      <w:r>
        <w:rPr>
          <w:rFonts w:ascii="Gill Sans" w:eastAsia="Gill Sans" w:hAnsi="Gill Sans" w:cs="Gill Sans"/>
          <w:color w:val="000000"/>
        </w:rPr>
        <w:t xml:space="preserve"> in the supply plan will show all the programs that have been downloaded by the user in his local machine. Refer to </w:t>
      </w:r>
      <w:sdt>
        <w:sdtPr>
          <w:tag w:val="goog_rdk_158"/>
          <w:id w:val="-326904406"/>
        </w:sdtPr>
        <w:sdtContent>
          <w:commentRangeStart w:id="206"/>
        </w:sdtContent>
      </w:sdt>
      <w:r>
        <w:rPr>
          <w:rFonts w:ascii="Gill Sans" w:eastAsia="Gill Sans" w:hAnsi="Gill Sans" w:cs="Gill Sans"/>
        </w:rPr>
        <w:t>“Working with Program Data”</w:t>
      </w:r>
      <w:commentRangeEnd w:id="206"/>
      <w:r>
        <w:commentReference w:id="206"/>
      </w:r>
      <w:r>
        <w:rPr>
          <w:rFonts w:ascii="Gill Sans" w:eastAsia="Gill Sans" w:hAnsi="Gill Sans" w:cs="Gill Sans"/>
          <w:color w:val="000000"/>
        </w:rPr>
        <w:t xml:space="preserve"> for details.</w:t>
      </w:r>
      <w:r>
        <w:rPr>
          <w:rFonts w:ascii="Gill Sans" w:eastAsia="Gill Sans" w:hAnsi="Gill Sans" w:cs="Gill Sans"/>
          <w:b/>
          <w:color w:val="000000"/>
        </w:rPr>
        <w:t xml:space="preserve"> </w:t>
      </w:r>
    </w:p>
    <w:p w14:paraId="79876DD9" w14:textId="77777777" w:rsidR="005037B3" w:rsidRDefault="005037B3" w:rsidP="00316914">
      <w:pPr>
        <w:numPr>
          <w:ilvl w:val="1"/>
          <w:numId w:val="23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Select the required </w:t>
      </w:r>
      <w:r>
        <w:rPr>
          <w:rFonts w:ascii="Gill Sans" w:eastAsia="Gill Sans" w:hAnsi="Gill Sans" w:cs="Gill Sans"/>
          <w:b/>
          <w:color w:val="000000"/>
        </w:rPr>
        <w:t>QAT Product</w:t>
      </w:r>
      <w:r>
        <w:rPr>
          <w:rFonts w:ascii="Gill Sans" w:eastAsia="Gill Sans" w:hAnsi="Gill Sans" w:cs="Gill Sans"/>
          <w:color w:val="000000"/>
        </w:rPr>
        <w:t xml:space="preserve">. </w:t>
      </w:r>
    </w:p>
    <w:p w14:paraId="5B8E0BAD" w14:textId="77777777" w:rsidR="005037B3" w:rsidRDefault="005037B3" w:rsidP="00316914">
      <w:pPr>
        <w:numPr>
          <w:ilvl w:val="0"/>
          <w:numId w:val="23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 xml:space="preserve">The screen displays Supply Plan divided into two </w:t>
      </w:r>
      <w:r>
        <w:rPr>
          <w:rFonts w:ascii="Gill Sans" w:eastAsia="Gill Sans" w:hAnsi="Gill Sans" w:cs="Gill Sans"/>
        </w:rPr>
        <w:t>parts</w:t>
      </w:r>
      <w:r>
        <w:rPr>
          <w:rFonts w:ascii="Gill Sans" w:eastAsia="Gill Sans" w:hAnsi="Gill Sans" w:cs="Gill Sans"/>
          <w:color w:val="000000"/>
        </w:rPr>
        <w:t xml:space="preserve">: </w:t>
      </w:r>
      <w:r>
        <w:rPr>
          <w:rFonts w:ascii="Gill Sans" w:eastAsia="Gill Sans" w:hAnsi="Gill Sans" w:cs="Gill Sans"/>
          <w:b/>
          <w:color w:val="000000"/>
        </w:rPr>
        <w:t>Current Supply Plan</w:t>
      </w:r>
      <w:r>
        <w:rPr>
          <w:rFonts w:ascii="Gill Sans" w:eastAsia="Gill Sans" w:hAnsi="Gill Sans" w:cs="Gill Sans"/>
          <w:color w:val="000000"/>
        </w:rPr>
        <w:t xml:space="preserve"> and </w:t>
      </w:r>
      <w:r>
        <w:rPr>
          <w:rFonts w:ascii="Gill Sans" w:eastAsia="Gill Sans" w:hAnsi="Gill Sans" w:cs="Gill Sans"/>
          <w:b/>
          <w:color w:val="000000"/>
        </w:rPr>
        <w:t>Supply Plan for Version1.</w:t>
      </w:r>
    </w:p>
    <w:p w14:paraId="7362D0C6" w14:textId="5EA33079" w:rsidR="005037B3" w:rsidRDefault="005037B3" w:rsidP="00316914">
      <w:pPr>
        <w:numPr>
          <w:ilvl w:val="0"/>
          <w:numId w:val="237"/>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lastRenderedPageBreak/>
        <w:t xml:space="preserve">By </w:t>
      </w:r>
      <w:r w:rsidR="00624134">
        <w:rPr>
          <w:rFonts w:ascii="Gill Sans" w:eastAsia="Gill Sans" w:hAnsi="Gill Sans" w:cs="Gill Sans"/>
          <w:color w:val="000000"/>
        </w:rPr>
        <w:t>default, the</w:t>
      </w:r>
      <w:r>
        <w:rPr>
          <w:rFonts w:ascii="Gill Sans" w:eastAsia="Gill Sans" w:hAnsi="Gill Sans" w:cs="Gill Sans"/>
          <w:color w:val="000000"/>
        </w:rPr>
        <w:t xml:space="preserve"> past 5 months and 12 future months from the current date are shown. Use </w:t>
      </w:r>
      <w:r>
        <w:rPr>
          <w:rFonts w:ascii="Gill Sans" w:eastAsia="Gill Sans" w:hAnsi="Gill Sans" w:cs="Gill Sans"/>
          <w:b/>
          <w:color w:val="000000"/>
        </w:rPr>
        <w:t>Scroll to Left/Right</w:t>
      </w:r>
      <w:r>
        <w:rPr>
          <w:rFonts w:ascii="Gill Sans" w:eastAsia="Gill Sans" w:hAnsi="Gill Sans" w:cs="Gill Sans"/>
          <w:color w:val="000000"/>
        </w:rPr>
        <w:t xml:space="preserve"> to shows data for 6 months in the past/future</w:t>
      </w:r>
    </w:p>
    <w:p w14:paraId="30F02F7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959EC08"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07" w:name="_Toc57382842"/>
      <w:bookmarkStart w:id="208" w:name="_Toc57478212"/>
      <w:r>
        <w:rPr>
          <w:rFonts w:ascii="Gill Sans" w:eastAsia="Gill Sans" w:hAnsi="Gill Sans" w:cs="Gill Sans"/>
          <w:highlight w:val="white"/>
        </w:rPr>
        <w:t>Opening &amp; Ending Balance</w:t>
      </w:r>
      <w:bookmarkEnd w:id="207"/>
      <w:bookmarkEnd w:id="208"/>
    </w:p>
    <w:p w14:paraId="59C0B5CA"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510AD9C7" w14:textId="77777777" w:rsidR="005037B3" w:rsidRDefault="005037B3" w:rsidP="00316914">
      <w:pPr>
        <w:numPr>
          <w:ilvl w:val="0"/>
          <w:numId w:val="6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Opening Balance</w:t>
      </w:r>
      <w:r>
        <w:rPr>
          <w:rFonts w:ascii="Gill Sans" w:eastAsia="Gill Sans" w:hAnsi="Gill Sans" w:cs="Gill Sans"/>
          <w:color w:val="000000"/>
        </w:rPr>
        <w:t xml:space="preserve"> is equal to the ending balance of the previous month, except the very first month of the program, where the opening balance is zero. </w:t>
      </w:r>
    </w:p>
    <w:p w14:paraId="28518781" w14:textId="36AC389A" w:rsidR="005037B3" w:rsidRDefault="005037B3" w:rsidP="00316914">
      <w:pPr>
        <w:numPr>
          <w:ilvl w:val="0"/>
          <w:numId w:val="6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As the user begins the data entry for consumption, shipments and adjustments, the </w:t>
      </w:r>
      <w:r w:rsidR="00624134">
        <w:rPr>
          <w:rFonts w:ascii="Gill Sans" w:eastAsia="Gill Sans" w:hAnsi="Gill Sans" w:cs="Gill Sans"/>
          <w:b/>
          <w:color w:val="000000"/>
        </w:rPr>
        <w:t>ending balance</w:t>
      </w:r>
      <w:r>
        <w:rPr>
          <w:rFonts w:ascii="Gill Sans" w:eastAsia="Gill Sans" w:hAnsi="Gill Sans" w:cs="Gill Sans"/>
          <w:color w:val="000000"/>
        </w:rPr>
        <w:t xml:space="preserve"> changes. The ending balance </w:t>
      </w:r>
      <w:r w:rsidR="00624134">
        <w:rPr>
          <w:rFonts w:ascii="Gill Sans" w:eastAsia="Gill Sans" w:hAnsi="Gill Sans" w:cs="Gill Sans"/>
          <w:color w:val="000000"/>
        </w:rPr>
        <w:t>is calculated</w:t>
      </w:r>
      <w:r>
        <w:rPr>
          <w:rFonts w:ascii="Gill Sans" w:eastAsia="Gill Sans" w:hAnsi="Gill Sans" w:cs="Gill Sans"/>
          <w:color w:val="000000"/>
        </w:rPr>
        <w:t xml:space="preserve"> as shown below:</w:t>
      </w:r>
    </w:p>
    <w:p w14:paraId="5AC81C08" w14:textId="77777777" w:rsidR="005037B3" w:rsidRDefault="005037B3" w:rsidP="00823413">
      <w:pPr>
        <w:pBdr>
          <w:top w:val="nil"/>
          <w:left w:val="nil"/>
          <w:bottom w:val="nil"/>
          <w:right w:val="nil"/>
          <w:between w:val="nil"/>
        </w:pBdr>
        <w:ind w:firstLine="720"/>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4004F87D" wp14:editId="35509891">
            <wp:extent cx="4933950" cy="1981200"/>
            <wp:effectExtent l="0" t="0" r="0" b="0"/>
            <wp:docPr id="99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6"/>
                    <a:srcRect/>
                    <a:stretch>
                      <a:fillRect/>
                    </a:stretch>
                  </pic:blipFill>
                  <pic:spPr>
                    <a:xfrm>
                      <a:off x="0" y="0"/>
                      <a:ext cx="4934178" cy="1981292"/>
                    </a:xfrm>
                    <a:prstGeom prst="rect">
                      <a:avLst/>
                    </a:prstGeom>
                    <a:ln/>
                  </pic:spPr>
                </pic:pic>
              </a:graphicData>
            </a:graphic>
          </wp:inline>
        </w:drawing>
      </w:r>
    </w:p>
    <w:p w14:paraId="49E8334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C03F27F"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09" w:name="_Consumption"/>
      <w:bookmarkStart w:id="210" w:name="_Toc57382843"/>
      <w:bookmarkStart w:id="211" w:name="_Toc57478213"/>
      <w:bookmarkEnd w:id="209"/>
      <w:r>
        <w:rPr>
          <w:rFonts w:ascii="Gill Sans" w:eastAsia="Gill Sans" w:hAnsi="Gill Sans" w:cs="Gill Sans"/>
          <w:highlight w:val="white"/>
        </w:rPr>
        <w:t>Consumption</w:t>
      </w:r>
      <w:bookmarkEnd w:id="210"/>
      <w:bookmarkEnd w:id="211"/>
    </w:p>
    <w:p w14:paraId="6E7AEBD1" w14:textId="77777777" w:rsidR="005037B3" w:rsidRDefault="005037B3" w:rsidP="005037B3">
      <w:pPr>
        <w:rPr>
          <w:rFonts w:ascii="Gill Sans" w:eastAsia="Gill Sans" w:hAnsi="Gill Sans" w:cs="Gill Sans"/>
          <w:color w:val="000000"/>
        </w:rPr>
      </w:pPr>
    </w:p>
    <w:p w14:paraId="7CB5B08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Users can enter two types of consumption: </w:t>
      </w:r>
      <w:r>
        <w:rPr>
          <w:rFonts w:ascii="Gill Sans" w:eastAsia="Gill Sans" w:hAnsi="Gill Sans" w:cs="Gill Sans"/>
          <w:b/>
          <w:color w:val="000000"/>
        </w:rPr>
        <w:t>forecast consumption</w:t>
      </w:r>
      <w:r>
        <w:rPr>
          <w:rFonts w:ascii="Gill Sans" w:eastAsia="Gill Sans" w:hAnsi="Gill Sans" w:cs="Gill Sans"/>
          <w:color w:val="000000"/>
        </w:rPr>
        <w:t xml:space="preserve"> and </w:t>
      </w:r>
      <w:r>
        <w:rPr>
          <w:rFonts w:ascii="Gill Sans" w:eastAsia="Gill Sans" w:hAnsi="Gill Sans" w:cs="Gill Sans"/>
          <w:b/>
          <w:color w:val="000000"/>
        </w:rPr>
        <w:t>actual consumption.</w:t>
      </w:r>
      <w:r>
        <w:rPr>
          <w:rFonts w:ascii="Gill Sans" w:eastAsia="Gill Sans" w:hAnsi="Gill Sans" w:cs="Gill Sans"/>
          <w:color w:val="000000"/>
        </w:rPr>
        <w:t xml:space="preserve"> Users may not enter actual consumption in months in the future or forecast consumption more than six months in the past from the current month.</w:t>
      </w:r>
    </w:p>
    <w:p w14:paraId="614211C5" w14:textId="77777777" w:rsidR="005037B3" w:rsidRDefault="005037B3" w:rsidP="005037B3">
      <w:pPr>
        <w:rPr>
          <w:rFonts w:ascii="Gill Sans" w:eastAsia="Gill Sans" w:hAnsi="Gill Sans" w:cs="Gill Sans"/>
          <w:color w:val="000000"/>
        </w:rPr>
      </w:pPr>
    </w:p>
    <w:p w14:paraId="3EB08D9B"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Multi-region programs would have multiple rows for entering/editing the consumption records for each region. The total shows the aggregated consumption for all regions.</w:t>
      </w:r>
    </w:p>
    <w:p w14:paraId="16354163" w14:textId="77777777" w:rsidR="005037B3" w:rsidRDefault="005037B3" w:rsidP="005037B3">
      <w:pPr>
        <w:rPr>
          <w:rFonts w:ascii="Gill Sans" w:eastAsia="Gill Sans" w:hAnsi="Gill Sans" w:cs="Gill Sans"/>
          <w:color w:val="000000"/>
        </w:rPr>
      </w:pPr>
    </w:p>
    <w:p w14:paraId="141A30C9" w14:textId="77777777" w:rsidR="005037B3" w:rsidRDefault="005037B3" w:rsidP="005037B3">
      <w:pPr>
        <w:rPr>
          <w:rFonts w:ascii="Gill Sans" w:eastAsia="Gill Sans" w:hAnsi="Gill Sans" w:cs="Gill Sans"/>
          <w:color w:val="000000"/>
        </w:rPr>
      </w:pPr>
    </w:p>
    <w:p w14:paraId="4BCE3CE0"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w:t>
      </w:r>
      <w:r>
        <w:rPr>
          <w:rFonts w:ascii="Gill Sans" w:eastAsia="Gill Sans" w:hAnsi="Gill Sans" w:cs="Gill Sans"/>
          <w:color w:val="000000"/>
        </w:rPr>
        <w:t xml:space="preserve"> consumption records, click any cell on the Consumption row of the supply plan. A new window called </w:t>
      </w:r>
      <w:r>
        <w:rPr>
          <w:rFonts w:ascii="Gill Sans" w:eastAsia="Gill Sans" w:hAnsi="Gill Sans" w:cs="Gill Sans"/>
          <w:b/>
          <w:color w:val="000000"/>
        </w:rPr>
        <w:t>Consumption Details</w:t>
      </w:r>
      <w:r>
        <w:rPr>
          <w:rFonts w:ascii="Gill Sans" w:eastAsia="Gill Sans" w:hAnsi="Gill Sans" w:cs="Gill Sans"/>
          <w:color w:val="000000"/>
        </w:rPr>
        <w:t xml:space="preserve"> will pop up.</w:t>
      </w:r>
    </w:p>
    <w:p w14:paraId="42023D82"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consumption record of any month to display further details.</w:t>
      </w:r>
    </w:p>
    <w:p w14:paraId="6AFE7FC9"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the details row and select “Add new consumption” to create a new record.</w:t>
      </w:r>
    </w:p>
    <w:p w14:paraId="59B460B4" w14:textId="77777777" w:rsidR="00823413" w:rsidRDefault="00624134" w:rsidP="00823413">
      <w:pPr>
        <w:keepNext/>
        <w:jc w:val="center"/>
      </w:pPr>
      <w:r>
        <w:rPr>
          <w:noProof/>
          <w:lang w:eastAsia="en-US" w:bidi="ar-SA"/>
        </w:rPr>
        <w:lastRenderedPageBreak/>
        <w:drawing>
          <wp:inline distT="0" distB="0" distL="0" distR="0" wp14:anchorId="6737A91A" wp14:editId="6FF9D474">
            <wp:extent cx="6154420" cy="244538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4420" cy="2445385"/>
                    </a:xfrm>
                    <a:prstGeom prst="rect">
                      <a:avLst/>
                    </a:prstGeom>
                  </pic:spPr>
                </pic:pic>
              </a:graphicData>
            </a:graphic>
          </wp:inline>
        </w:drawing>
      </w:r>
    </w:p>
    <w:p w14:paraId="407940E0" w14:textId="691C2855" w:rsidR="005037B3" w:rsidRDefault="00823413" w:rsidP="00823413">
      <w:pPr>
        <w:pStyle w:val="Caption"/>
        <w:jc w:val="center"/>
        <w:rPr>
          <w:rFonts w:ascii="Gill Sans" w:eastAsia="Gill Sans" w:hAnsi="Gill Sans" w:cs="Gill Sans"/>
          <w:highlight w:val="white"/>
        </w:rPr>
      </w:pPr>
      <w:r>
        <w:t xml:space="preserve">Figure </w:t>
      </w:r>
      <w:r w:rsidR="00104ED0">
        <w:t>19.A.b</w:t>
      </w:r>
      <w:r>
        <w:t>- Supply Plan</w:t>
      </w:r>
    </w:p>
    <w:p w14:paraId="796AD841" w14:textId="77777777" w:rsidR="00624134" w:rsidRDefault="00624134" w:rsidP="005037B3">
      <w:pPr>
        <w:rPr>
          <w:rFonts w:ascii="Gill Sans" w:eastAsia="Gill Sans" w:hAnsi="Gill Sans" w:cs="Gill Sans"/>
          <w:highlight w:val="white"/>
        </w:rPr>
      </w:pPr>
    </w:p>
    <w:p w14:paraId="06BA98C9"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Add all the required consumption details including consumption type, data source, quantity, etc.</w:t>
      </w:r>
    </w:p>
    <w:p w14:paraId="3F840E78"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submit.</w:t>
      </w:r>
    </w:p>
    <w:p w14:paraId="482BD4F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549579CB" w14:textId="77777777" w:rsidR="005037B3" w:rsidRDefault="005037B3" w:rsidP="005037B3">
      <w:pPr>
        <w:pBdr>
          <w:top w:val="nil"/>
          <w:left w:val="nil"/>
          <w:bottom w:val="nil"/>
          <w:right w:val="nil"/>
          <w:between w:val="nil"/>
        </w:pBdr>
        <w:jc w:val="center"/>
        <w:rPr>
          <w:rFonts w:ascii="Gill Sans" w:eastAsia="Gill Sans" w:hAnsi="Gill Sans" w:cs="Gill Sans"/>
          <w:color w:val="000000"/>
          <w:sz w:val="18"/>
          <w:szCs w:val="18"/>
        </w:rPr>
      </w:pPr>
    </w:p>
    <w:p w14:paraId="2D70B322" w14:textId="68F958C3" w:rsidR="00823413" w:rsidRDefault="005037B3" w:rsidP="00823413">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7964279E" wp14:editId="5E5867EA">
            <wp:extent cx="6120130" cy="2544445"/>
            <wp:effectExtent l="0" t="0" r="0" b="0"/>
            <wp:docPr id="975"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78"/>
                    <a:srcRect/>
                    <a:stretch>
                      <a:fillRect/>
                    </a:stretch>
                  </pic:blipFill>
                  <pic:spPr>
                    <a:xfrm>
                      <a:off x="0" y="0"/>
                      <a:ext cx="6120130" cy="2544445"/>
                    </a:xfrm>
                    <a:prstGeom prst="rect">
                      <a:avLst/>
                    </a:prstGeom>
                    <a:ln/>
                  </pic:spPr>
                </pic:pic>
              </a:graphicData>
            </a:graphic>
          </wp:inline>
        </w:drawing>
      </w:r>
    </w:p>
    <w:p w14:paraId="00CCCAA0" w14:textId="0CCFCBAD" w:rsidR="005037B3" w:rsidRDefault="00823413" w:rsidP="00823413">
      <w:pPr>
        <w:pStyle w:val="Caption"/>
        <w:jc w:val="center"/>
        <w:rPr>
          <w:rFonts w:ascii="Gill Sans" w:eastAsia="Gill Sans" w:hAnsi="Gill Sans" w:cs="Gill Sans"/>
          <w:color w:val="000000"/>
        </w:rPr>
      </w:pPr>
      <w:r>
        <w:t xml:space="preserve">Figure </w:t>
      </w:r>
      <w:r w:rsidR="00104ED0">
        <w:t>19.A.b</w:t>
      </w:r>
      <w:r>
        <w:t xml:space="preserve">- </w:t>
      </w:r>
      <w:r w:rsidRPr="00C023F9">
        <w:t>Supply Plan - Consumption</w:t>
      </w:r>
    </w:p>
    <w:p w14:paraId="4B8606E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FC3E79E"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edit</w:t>
      </w:r>
      <w:r>
        <w:rPr>
          <w:rFonts w:ascii="Gill Sans" w:eastAsia="Gill Sans" w:hAnsi="Gill Sans" w:cs="Gill Sans"/>
          <w:color w:val="000000"/>
        </w:rPr>
        <w:t xml:space="preserve"> a consumption record or any of its details, users can access the Consumption Details screen following step #1-2 above. </w:t>
      </w:r>
    </w:p>
    <w:p w14:paraId="49998EEF" w14:textId="77777777" w:rsidR="005037B3" w:rsidRDefault="005037B3" w:rsidP="00316914">
      <w:pPr>
        <w:numPr>
          <w:ilvl w:val="0"/>
          <w:numId w:val="3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Edit any of the consumption details and click on “Submit” to save the changes.</w:t>
      </w:r>
    </w:p>
    <w:p w14:paraId="230D4E7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08773A2" w14:textId="1F792410"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Additionally, through the Consumption Details screen, users can access the Consumption data entry by clicking the link on the top right corner “Consumption Data Entry”. This link will redirect the user to the main consumption data entry screen shown on the Supply Plan </w:t>
      </w:r>
      <w:r>
        <w:rPr>
          <w:rFonts w:ascii="Gill Sans" w:eastAsia="Gill Sans" w:hAnsi="Gill Sans" w:cs="Gill Sans"/>
          <w:color w:val="000000"/>
        </w:rPr>
        <w:lastRenderedPageBreak/>
        <w:t>Data chapter of this manual. A direct click will open a separate tab on the browser. To open it on a separate QAT PWA, right click on the link and select “Open link in new Quantification Analytics Tool window”</w:t>
      </w:r>
      <w:r w:rsidR="00823413">
        <w:rPr>
          <w:rFonts w:ascii="Gill Sans" w:eastAsia="Gill Sans" w:hAnsi="Gill Sans" w:cs="Gill Sans"/>
          <w:color w:val="000000"/>
        </w:rPr>
        <w:t>.</w:t>
      </w:r>
    </w:p>
    <w:p w14:paraId="776BF03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86DF70" w14:textId="77777777" w:rsidR="00823413" w:rsidRDefault="005037B3" w:rsidP="00037E44">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40FA300E" wp14:editId="00976CEE">
            <wp:extent cx="6120130" cy="1231265"/>
            <wp:effectExtent l="0" t="0" r="0" b="0"/>
            <wp:docPr id="97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79"/>
                    <a:srcRect/>
                    <a:stretch>
                      <a:fillRect/>
                    </a:stretch>
                  </pic:blipFill>
                  <pic:spPr>
                    <a:xfrm>
                      <a:off x="0" y="0"/>
                      <a:ext cx="6120130" cy="1231265"/>
                    </a:xfrm>
                    <a:prstGeom prst="rect">
                      <a:avLst/>
                    </a:prstGeom>
                    <a:ln/>
                  </pic:spPr>
                </pic:pic>
              </a:graphicData>
            </a:graphic>
          </wp:inline>
        </w:drawing>
      </w:r>
    </w:p>
    <w:p w14:paraId="02EBF43C" w14:textId="3CDEE613" w:rsidR="005037B3" w:rsidRDefault="00823413" w:rsidP="00823413">
      <w:pPr>
        <w:pStyle w:val="Caption"/>
        <w:jc w:val="center"/>
        <w:rPr>
          <w:rFonts w:ascii="Gill Sans" w:eastAsia="Gill Sans" w:hAnsi="Gill Sans" w:cs="Gill Sans"/>
        </w:rPr>
      </w:pPr>
      <w:r>
        <w:t xml:space="preserve">Figure </w:t>
      </w:r>
      <w:r w:rsidR="00104ED0">
        <w:t xml:space="preserve">19.A.b </w:t>
      </w:r>
      <w:r>
        <w:t>- Quantification Analytics Tool W</w:t>
      </w:r>
      <w:r w:rsidRPr="00862E51">
        <w:t>indow</w:t>
      </w:r>
    </w:p>
    <w:p w14:paraId="31054B6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3329C12D"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63E4AC45"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p>
    <w:p w14:paraId="56B1B380"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12" w:name="_Toc57382844"/>
      <w:bookmarkStart w:id="213" w:name="_Toc57478214"/>
      <w:r>
        <w:rPr>
          <w:rFonts w:ascii="Gill Sans" w:eastAsia="Gill Sans" w:hAnsi="Gill Sans" w:cs="Gill Sans"/>
          <w:highlight w:val="white"/>
        </w:rPr>
        <w:t>Shipment</w:t>
      </w:r>
      <w:bookmarkEnd w:id="212"/>
      <w:bookmarkEnd w:id="213"/>
    </w:p>
    <w:p w14:paraId="7A400692"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3551B4E8" w14:textId="77777777" w:rsidR="00823413" w:rsidRDefault="005037B3" w:rsidP="00037E4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33D9B3B5" wp14:editId="4C3A8FAC">
            <wp:extent cx="6018848" cy="3519575"/>
            <wp:effectExtent l="0" t="0" r="0" b="0"/>
            <wp:docPr id="97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80"/>
                    <a:srcRect/>
                    <a:stretch>
                      <a:fillRect/>
                    </a:stretch>
                  </pic:blipFill>
                  <pic:spPr>
                    <a:xfrm>
                      <a:off x="0" y="0"/>
                      <a:ext cx="6018848" cy="3519575"/>
                    </a:xfrm>
                    <a:prstGeom prst="rect">
                      <a:avLst/>
                    </a:prstGeom>
                    <a:ln/>
                  </pic:spPr>
                </pic:pic>
              </a:graphicData>
            </a:graphic>
          </wp:inline>
        </w:drawing>
      </w:r>
    </w:p>
    <w:p w14:paraId="0548FD6A" w14:textId="72A31585" w:rsidR="005037B3" w:rsidRDefault="00823413" w:rsidP="00823413">
      <w:pPr>
        <w:pStyle w:val="Caption"/>
        <w:jc w:val="center"/>
        <w:rPr>
          <w:rFonts w:ascii="Gill Sans" w:eastAsia="Gill Sans" w:hAnsi="Gill Sans" w:cs="Gill Sans"/>
          <w:color w:val="000000"/>
        </w:rPr>
      </w:pPr>
      <w:r>
        <w:t xml:space="preserve">Figure </w:t>
      </w:r>
      <w:r w:rsidR="00104ED0">
        <w:t>19.A.c</w:t>
      </w:r>
      <w:r>
        <w:t>- Shipments</w:t>
      </w:r>
    </w:p>
    <w:p w14:paraId="5C2E6E0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C40B871" w14:textId="74CF75D9"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third </w:t>
      </w:r>
      <w:r w:rsidR="002C77C1">
        <w:rPr>
          <w:rFonts w:ascii="Gill Sans" w:eastAsia="Gill Sans" w:hAnsi="Gill Sans" w:cs="Gill Sans"/>
          <w:color w:val="000000"/>
        </w:rPr>
        <w:t>function</w:t>
      </w:r>
      <w:r>
        <w:rPr>
          <w:rFonts w:ascii="Gill Sans" w:eastAsia="Gill Sans" w:hAnsi="Gill Sans" w:cs="Gill Sans"/>
          <w:color w:val="000000"/>
        </w:rPr>
        <w:t xml:space="preserve"> in the current supply plan is “Shipment”.</w:t>
      </w:r>
    </w:p>
    <w:p w14:paraId="59F0D171"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“Program” and the “QAT product”.</w:t>
      </w:r>
    </w:p>
    <w:p w14:paraId="069FC8C7"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Total counts of all the shipments are shown in the shipment row.</w:t>
      </w:r>
    </w:p>
    <w:p w14:paraId="3AE61CE9"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The next row is for QAT suggested shipments which are shipments “suggested” by QAT to reach maximum stock levels</w:t>
      </w:r>
    </w:p>
    <w:p w14:paraId="28EFED57"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QAT suggests a shipment when inventory of that month is less than the min stock.</w:t>
      </w:r>
    </w:p>
    <w:p w14:paraId="1770DC2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1831300" w14:textId="77777777" w:rsidR="00823413" w:rsidRDefault="005037B3" w:rsidP="00037E4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61D94E3A" wp14:editId="7DA68F93">
            <wp:extent cx="5990273" cy="2450996"/>
            <wp:effectExtent l="0" t="0" r="0" b="0"/>
            <wp:docPr id="974"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81"/>
                    <a:srcRect l="10015" t="12715" r="10288" b="43839"/>
                    <a:stretch>
                      <a:fillRect/>
                    </a:stretch>
                  </pic:blipFill>
                  <pic:spPr>
                    <a:xfrm>
                      <a:off x="0" y="0"/>
                      <a:ext cx="5990273" cy="2450996"/>
                    </a:xfrm>
                    <a:prstGeom prst="rect">
                      <a:avLst/>
                    </a:prstGeom>
                    <a:ln/>
                  </pic:spPr>
                </pic:pic>
              </a:graphicData>
            </a:graphic>
          </wp:inline>
        </w:drawing>
      </w:r>
    </w:p>
    <w:p w14:paraId="5FBA8AD3" w14:textId="6D2721DF" w:rsidR="005037B3" w:rsidRDefault="00823413" w:rsidP="00823413">
      <w:pPr>
        <w:pStyle w:val="Caption"/>
        <w:jc w:val="center"/>
        <w:rPr>
          <w:rFonts w:ascii="Gill Sans" w:eastAsia="Gill Sans" w:hAnsi="Gill Sans" w:cs="Gill Sans"/>
          <w:color w:val="000000"/>
        </w:rPr>
      </w:pPr>
      <w:r>
        <w:t xml:space="preserve">Figure </w:t>
      </w:r>
      <w:r w:rsidR="00104ED0">
        <w:t>19.A.c</w:t>
      </w:r>
      <w:r>
        <w:t xml:space="preserve">- </w:t>
      </w:r>
      <w:r w:rsidRPr="008B030E">
        <w:t>Supply plan - Shipment</w:t>
      </w:r>
    </w:p>
    <w:p w14:paraId="6D16326F" w14:textId="68D58ACA"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“Shipment Data Entry” </w:t>
      </w:r>
      <w:r w:rsidR="002C77C1">
        <w:rPr>
          <w:rFonts w:ascii="Gill Sans" w:eastAsia="Gill Sans" w:hAnsi="Gill Sans" w:cs="Gill Sans"/>
          <w:color w:val="000000"/>
        </w:rPr>
        <w:t>function</w:t>
      </w:r>
      <w:r>
        <w:rPr>
          <w:rFonts w:ascii="Gill Sans" w:eastAsia="Gill Sans" w:hAnsi="Gill Sans" w:cs="Gill Sans"/>
          <w:color w:val="000000"/>
        </w:rPr>
        <w:t xml:space="preserve"> on the top right corner to view the Data Entry page as shown above.</w:t>
      </w:r>
    </w:p>
    <w:p w14:paraId="0799ADBC"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specific cell to view the shipment details.</w:t>
      </w:r>
    </w:p>
    <w:p w14:paraId="2DAABDDF" w14:textId="3A6DF83E"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w:t>
      </w:r>
      <w:r w:rsidR="00104ED0">
        <w:rPr>
          <w:rFonts w:ascii="Gill Sans" w:eastAsia="Gill Sans" w:hAnsi="Gill Sans" w:cs="Gill Sans"/>
          <w:color w:val="000000"/>
        </w:rPr>
        <w:t>colors</w:t>
      </w:r>
      <w:r>
        <w:rPr>
          <w:rFonts w:ascii="Gill Sans" w:eastAsia="Gill Sans" w:hAnsi="Gill Sans" w:cs="Gill Sans"/>
          <w:color w:val="000000"/>
        </w:rPr>
        <w:t xml:space="preserve"> given to the shipment statuses are based on the procurement agent.</w:t>
      </w:r>
    </w:p>
    <w:p w14:paraId="0A42CCD0"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 red icon indicates the given shipment is an “Emergency Shipment”.</w:t>
      </w:r>
    </w:p>
    <w:p w14:paraId="3FB7EEE6" w14:textId="77777777" w:rsidR="005037B3" w:rsidRDefault="005037B3" w:rsidP="00316914">
      <w:pPr>
        <w:numPr>
          <w:ilvl w:val="0"/>
          <w:numId w:val="12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formula to calculate “Suggest Order” is shown below:</w:t>
      </w:r>
    </w:p>
    <w:p w14:paraId="0E54D54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7860770"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846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60"/>
      </w:tblGrid>
      <w:tr w:rsidR="005037B3" w14:paraId="5000FE15" w14:textId="77777777" w:rsidTr="00823413">
        <w:tc>
          <w:tcPr>
            <w:tcW w:w="8460" w:type="dxa"/>
            <w:shd w:val="clear" w:color="auto" w:fill="auto"/>
            <w:tcMar>
              <w:top w:w="100" w:type="dxa"/>
              <w:left w:w="100" w:type="dxa"/>
              <w:bottom w:w="100" w:type="dxa"/>
              <w:right w:w="100" w:type="dxa"/>
            </w:tcMar>
          </w:tcPr>
          <w:p w14:paraId="1BD831F3" w14:textId="77777777" w:rsidR="005037B3" w:rsidRDefault="005037B3" w:rsidP="00823413">
            <w:pPr>
              <w:widowControl w:val="0"/>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1CCC4D1D" wp14:editId="79DEFAC0">
                  <wp:extent cx="5362575" cy="1619250"/>
                  <wp:effectExtent l="0" t="0" r="0" b="0"/>
                  <wp:docPr id="973"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82"/>
                          <a:srcRect/>
                          <a:stretch>
                            <a:fillRect/>
                          </a:stretch>
                        </pic:blipFill>
                        <pic:spPr>
                          <a:xfrm>
                            <a:off x="0" y="0"/>
                            <a:ext cx="5362575" cy="1619250"/>
                          </a:xfrm>
                          <a:prstGeom prst="rect">
                            <a:avLst/>
                          </a:prstGeom>
                          <a:ln/>
                        </pic:spPr>
                      </pic:pic>
                    </a:graphicData>
                  </a:graphic>
                </wp:inline>
              </w:drawing>
            </w:r>
          </w:p>
        </w:tc>
      </w:tr>
    </w:tbl>
    <w:p w14:paraId="79946DAE" w14:textId="2259DA34" w:rsidR="005037B3" w:rsidRDefault="005037B3" w:rsidP="005037B3">
      <w:pPr>
        <w:pBdr>
          <w:top w:val="nil"/>
          <w:left w:val="nil"/>
          <w:bottom w:val="nil"/>
          <w:right w:val="nil"/>
          <w:between w:val="nil"/>
        </w:pBdr>
        <w:rPr>
          <w:rFonts w:ascii="Gill Sans" w:eastAsia="Gill Sans" w:hAnsi="Gill Sans" w:cs="Gill Sans"/>
          <w:color w:val="000000"/>
        </w:rPr>
      </w:pPr>
    </w:p>
    <w:p w14:paraId="4E40AA77"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14" w:name="_Toc57382845"/>
      <w:bookmarkStart w:id="215" w:name="_Toc57478215"/>
      <w:r>
        <w:rPr>
          <w:rFonts w:ascii="Gill Sans" w:eastAsia="Gill Sans" w:hAnsi="Gill Sans" w:cs="Gill Sans"/>
          <w:highlight w:val="white"/>
        </w:rPr>
        <w:t>Manual Entry Shipments</w:t>
      </w:r>
      <w:bookmarkEnd w:id="214"/>
      <w:bookmarkEnd w:id="215"/>
    </w:p>
    <w:p w14:paraId="21D8739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248512C" w14:textId="77777777" w:rsidR="00823413" w:rsidRDefault="005037B3" w:rsidP="00823413">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60C30229" wp14:editId="7A469DCB">
            <wp:extent cx="6018010" cy="2520632"/>
            <wp:effectExtent l="0" t="0" r="0" b="0"/>
            <wp:docPr id="97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83"/>
                    <a:srcRect l="10481" t="13124" r="10387" b="42578"/>
                    <a:stretch>
                      <a:fillRect/>
                    </a:stretch>
                  </pic:blipFill>
                  <pic:spPr>
                    <a:xfrm>
                      <a:off x="0" y="0"/>
                      <a:ext cx="6018010" cy="2520632"/>
                    </a:xfrm>
                    <a:prstGeom prst="rect">
                      <a:avLst/>
                    </a:prstGeom>
                    <a:ln/>
                  </pic:spPr>
                </pic:pic>
              </a:graphicData>
            </a:graphic>
          </wp:inline>
        </w:drawing>
      </w:r>
    </w:p>
    <w:p w14:paraId="142376F1" w14:textId="79F2A8FB" w:rsidR="005037B3" w:rsidRDefault="00823413" w:rsidP="00823413">
      <w:pPr>
        <w:pStyle w:val="Caption"/>
        <w:jc w:val="center"/>
        <w:rPr>
          <w:rFonts w:ascii="Gill Sans" w:eastAsia="Gill Sans" w:hAnsi="Gill Sans" w:cs="Gill Sans"/>
          <w:b/>
          <w:color w:val="000000"/>
        </w:rPr>
      </w:pPr>
      <w:r>
        <w:t xml:space="preserve">Figure </w:t>
      </w:r>
      <w:r w:rsidR="00104ED0">
        <w:t>19.A.d</w:t>
      </w:r>
      <w:r>
        <w:t>- Supply P</w:t>
      </w:r>
      <w:r w:rsidRPr="002B4206">
        <w:t>lan - Manual Entry Shipment</w:t>
      </w:r>
    </w:p>
    <w:p w14:paraId="2F96BD7D"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side button on Manual Entry Shipment and the above screen will be shown.</w:t>
      </w:r>
    </w:p>
    <w:p w14:paraId="44F03841"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a user wants to create a shipment for a particular month, click on the cell in the manual entry shipment row.</w:t>
      </w:r>
    </w:p>
    <w:p w14:paraId="4EAAF944"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t>NOTE: If a user clicks on the manual entry shipment cell, it will allow the user to create a new manual entry shipment for that particular month. It will not show the existing shipments for that month.</w:t>
      </w:r>
    </w:p>
    <w:p w14:paraId="102995E0"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r>
        <w:rPr>
          <w:rFonts w:ascii="Gill Sans" w:eastAsia="Gill Sans" w:hAnsi="Gill Sans" w:cs="Gill Sans"/>
          <w:b/>
          <w:color w:val="000000"/>
        </w:rPr>
        <w:t>Order quantity for manual entry shipments will always be zero. The user can change the quantity later.</w:t>
      </w:r>
    </w:p>
    <w:p w14:paraId="266762A1"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673F936D"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 click on the cells to add new shipments.</w:t>
      </w:r>
    </w:p>
    <w:p w14:paraId="0D07ADBE"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case of Emergency shipment, the frozen lead time is shown in red.</w:t>
      </w:r>
    </w:p>
    <w:p w14:paraId="7AA11023"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By using the pull down button the cells, the user can enter the details.</w:t>
      </w:r>
    </w:p>
    <w:p w14:paraId="0FF4FED0" w14:textId="375E7B61"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If the user wants to convert the suggested shipment status to planned shipment, </w:t>
      </w:r>
      <w:r w:rsidR="00823413">
        <w:rPr>
          <w:rFonts w:ascii="Gill Sans" w:eastAsia="Gill Sans" w:hAnsi="Gill Sans" w:cs="Gill Sans"/>
          <w:color w:val="000000"/>
        </w:rPr>
        <w:t>estimated</w:t>
      </w:r>
      <w:r>
        <w:rPr>
          <w:rFonts w:ascii="Gill Sans" w:eastAsia="Gill Sans" w:hAnsi="Gill Sans" w:cs="Gill Sans"/>
          <w:color w:val="000000"/>
        </w:rPr>
        <w:t xml:space="preserve"> date will be calculated automatically.</w:t>
      </w:r>
    </w:p>
    <w:p w14:paraId="44E01AD9"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472D3E4" w14:textId="4EED41F8"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The user cannot choose the TBD (To be decided) </w:t>
      </w:r>
      <w:r w:rsidR="002C77C1">
        <w:rPr>
          <w:rFonts w:ascii="Gill Sans" w:eastAsia="Gill Sans" w:hAnsi="Gill Sans" w:cs="Gill Sans"/>
          <w:color w:val="000000"/>
        </w:rPr>
        <w:t>function</w:t>
      </w:r>
      <w:r>
        <w:rPr>
          <w:rFonts w:ascii="Gill Sans" w:eastAsia="Gill Sans" w:hAnsi="Gill Sans" w:cs="Gill Sans"/>
          <w:color w:val="000000"/>
        </w:rPr>
        <w:t xml:space="preserve"> until the shipment status is designated as planned.</w:t>
      </w:r>
    </w:p>
    <w:p w14:paraId="2437C29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A312939"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the user selects the shipment status as planned, then he/she doesn’t need to enter the budget in suggested shipments.</w:t>
      </w:r>
    </w:p>
    <w:p w14:paraId="1B0727AE"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list is filtered by data source type.</w:t>
      </w:r>
    </w:p>
    <w:p w14:paraId="7C8A0BFC"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Shipment mode </w:t>
      </w:r>
      <w:r>
        <w:rPr>
          <w:rFonts w:ascii="Gill Sans" w:eastAsia="Gill Sans" w:hAnsi="Gill Sans" w:cs="Gill Sans"/>
          <w:color w:val="000000"/>
        </w:rPr>
        <w:t>– there are two shipment modes i.e. air and sea.</w:t>
      </w:r>
    </w:p>
    <w:p w14:paraId="56FAB137" w14:textId="2C697D15"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There is </w:t>
      </w:r>
      <w:r w:rsidR="00823413">
        <w:rPr>
          <w:rFonts w:ascii="Gill Sans" w:eastAsia="Gill Sans" w:hAnsi="Gill Sans" w:cs="Gill Sans"/>
          <w:color w:val="000000"/>
        </w:rPr>
        <w:t>a</w:t>
      </w:r>
      <w:r>
        <w:rPr>
          <w:rFonts w:ascii="Gill Sans" w:eastAsia="Gill Sans" w:hAnsi="Gill Sans" w:cs="Gill Sans"/>
          <w:color w:val="000000"/>
        </w:rPr>
        <w:t xml:space="preserve"> </w:t>
      </w:r>
      <w:r w:rsidR="002C77C1">
        <w:rPr>
          <w:rFonts w:ascii="Gill Sans" w:eastAsia="Gill Sans" w:hAnsi="Gill Sans" w:cs="Gill Sans"/>
          <w:color w:val="000000"/>
        </w:rPr>
        <w:t>function</w:t>
      </w:r>
      <w:r>
        <w:rPr>
          <w:rFonts w:ascii="Gill Sans" w:eastAsia="Gill Sans" w:hAnsi="Gill Sans" w:cs="Gill Sans"/>
          <w:color w:val="000000"/>
        </w:rPr>
        <w:t xml:space="preserve"> to select currency. Based on the currency selected, the user will get the catalog price.</w:t>
      </w:r>
    </w:p>
    <w:p w14:paraId="6A6D6FC2"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But that price can be changed during negotiation.</w:t>
      </w:r>
    </w:p>
    <w:p w14:paraId="03654B15"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Freight cost is based on shipment mode.</w:t>
      </w:r>
    </w:p>
    <w:p w14:paraId="5FFE23CB" w14:textId="44DAB44C"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Shipment Mode can be sea or air.  Freight </w:t>
      </w:r>
      <w:r w:rsidR="00823413">
        <w:rPr>
          <w:rFonts w:ascii="Gill Sans" w:eastAsia="Gill Sans" w:hAnsi="Gill Sans" w:cs="Gill Sans"/>
          <w:color w:val="000000"/>
        </w:rPr>
        <w:t>cost is</w:t>
      </w:r>
      <w:r>
        <w:rPr>
          <w:rFonts w:ascii="Gill Sans" w:eastAsia="Gill Sans" w:hAnsi="Gill Sans" w:cs="Gill Sans"/>
          <w:color w:val="000000"/>
        </w:rPr>
        <w:t xml:space="preserve"> affected by whether the Shipment Mode is sea or air.</w:t>
      </w:r>
    </w:p>
    <w:p w14:paraId="33B0014F"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Right click on row, see quantity calculator:</w:t>
      </w:r>
    </w:p>
    <w:p w14:paraId="022EF005" w14:textId="77777777" w:rsidR="005037B3" w:rsidRDefault="005037B3" w:rsidP="00316914">
      <w:pPr>
        <w:numPr>
          <w:ilvl w:val="0"/>
          <w:numId w:val="1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Manual order quantity and suggested order quantity can be made by selecting based on quantity.</w:t>
      </w:r>
    </w:p>
    <w:p w14:paraId="5DBAABC2"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5D5C174E" w14:textId="77777777" w:rsidR="005037B3" w:rsidRDefault="005037B3" w:rsidP="00823413">
      <w:pPr>
        <w:pBdr>
          <w:top w:val="nil"/>
          <w:left w:val="nil"/>
          <w:bottom w:val="nil"/>
          <w:right w:val="nil"/>
          <w:between w:val="nil"/>
        </w:pBdr>
        <w:ind w:left="720"/>
        <w:jc w:val="cente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3314AD90" wp14:editId="0220734E">
            <wp:extent cx="4286250" cy="2162175"/>
            <wp:effectExtent l="0" t="0" r="0" b="0"/>
            <wp:docPr id="969"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4"/>
                    <a:srcRect/>
                    <a:stretch>
                      <a:fillRect/>
                    </a:stretch>
                  </pic:blipFill>
                  <pic:spPr>
                    <a:xfrm>
                      <a:off x="0" y="0"/>
                      <a:ext cx="4286250" cy="2162175"/>
                    </a:xfrm>
                    <a:prstGeom prst="rect">
                      <a:avLst/>
                    </a:prstGeom>
                    <a:ln/>
                  </pic:spPr>
                </pic:pic>
              </a:graphicData>
            </a:graphic>
          </wp:inline>
        </w:drawing>
      </w:r>
    </w:p>
    <w:p w14:paraId="30F6F669" w14:textId="77777777" w:rsidR="005037B3" w:rsidRDefault="005037B3" w:rsidP="005037B3">
      <w:pPr>
        <w:pBdr>
          <w:top w:val="nil"/>
          <w:left w:val="nil"/>
          <w:bottom w:val="nil"/>
          <w:right w:val="nil"/>
          <w:between w:val="nil"/>
        </w:pBdr>
        <w:rPr>
          <w:rFonts w:ascii="Gill Sans" w:eastAsia="Gill Sans" w:hAnsi="Gill Sans" w:cs="Gill Sans"/>
        </w:rPr>
      </w:pPr>
    </w:p>
    <w:p w14:paraId="0D57E347" w14:textId="77777777" w:rsidR="005037B3" w:rsidRDefault="005037B3" w:rsidP="00316914">
      <w:pPr>
        <w:pStyle w:val="Heading3"/>
        <w:widowControl/>
        <w:numPr>
          <w:ilvl w:val="0"/>
          <w:numId w:val="205"/>
        </w:numPr>
        <w:pBdr>
          <w:top w:val="nil"/>
          <w:left w:val="nil"/>
          <w:bottom w:val="nil"/>
          <w:right w:val="nil"/>
          <w:between w:val="nil"/>
        </w:pBdr>
        <w:rPr>
          <w:rFonts w:ascii="Gill Sans" w:eastAsia="Gill Sans" w:hAnsi="Gill Sans" w:cs="Gill Sans"/>
          <w:highlight w:val="white"/>
        </w:rPr>
      </w:pPr>
      <w:bookmarkStart w:id="216" w:name="_Toc57382846"/>
      <w:bookmarkStart w:id="217" w:name="_Toc57478216"/>
      <w:r>
        <w:rPr>
          <w:rFonts w:ascii="Gill Sans" w:eastAsia="Gill Sans" w:hAnsi="Gill Sans" w:cs="Gill Sans"/>
          <w:highlight w:val="white"/>
        </w:rPr>
        <w:t>Adjustments</w:t>
      </w:r>
      <w:bookmarkEnd w:id="216"/>
      <w:bookmarkEnd w:id="217"/>
      <w:r>
        <w:rPr>
          <w:rFonts w:ascii="Gill Sans" w:eastAsia="Gill Sans" w:hAnsi="Gill Sans" w:cs="Gill Sans"/>
          <w:highlight w:val="white"/>
        </w:rPr>
        <w:t xml:space="preserve"> </w:t>
      </w:r>
    </w:p>
    <w:p w14:paraId="7FB6D90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 </w:t>
      </w:r>
    </w:p>
    <w:p w14:paraId="24B1EC1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Users can add/edit stock adjustments by clicking on any cell of the Adjustments row in the supply plan module.</w:t>
      </w:r>
    </w:p>
    <w:p w14:paraId="58BC027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7D0CB00" w14:textId="77777777" w:rsidR="00823413" w:rsidRDefault="005037B3" w:rsidP="00823413">
      <w:pPr>
        <w:keepNext/>
        <w:pBdr>
          <w:top w:val="nil"/>
          <w:left w:val="nil"/>
          <w:bottom w:val="nil"/>
          <w:right w:val="nil"/>
          <w:between w:val="nil"/>
        </w:pBdr>
        <w:jc w:val="center"/>
      </w:pPr>
      <w:r>
        <w:rPr>
          <w:rFonts w:ascii="Gill Sans" w:eastAsia="Gill Sans" w:hAnsi="Gill Sans" w:cs="Gill Sans"/>
          <w:noProof/>
          <w:lang w:eastAsia="en-US" w:bidi="ar-SA"/>
        </w:rPr>
        <w:drawing>
          <wp:inline distT="0" distB="0" distL="0" distR="0" wp14:anchorId="04E61475" wp14:editId="31F422DF">
            <wp:extent cx="5915204" cy="2195954"/>
            <wp:effectExtent l="0" t="0" r="0" b="0"/>
            <wp:docPr id="98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85"/>
                    <a:srcRect/>
                    <a:stretch>
                      <a:fillRect/>
                    </a:stretch>
                  </pic:blipFill>
                  <pic:spPr>
                    <a:xfrm>
                      <a:off x="0" y="0"/>
                      <a:ext cx="5915204" cy="2195954"/>
                    </a:xfrm>
                    <a:prstGeom prst="rect">
                      <a:avLst/>
                    </a:prstGeom>
                    <a:ln/>
                  </pic:spPr>
                </pic:pic>
              </a:graphicData>
            </a:graphic>
          </wp:inline>
        </w:drawing>
      </w:r>
    </w:p>
    <w:p w14:paraId="3FB707E3" w14:textId="080DBC3F" w:rsidR="005037B3" w:rsidRDefault="00823413" w:rsidP="00823413">
      <w:pPr>
        <w:pStyle w:val="Caption"/>
        <w:jc w:val="center"/>
        <w:rPr>
          <w:rFonts w:ascii="Gill Sans" w:eastAsia="Gill Sans" w:hAnsi="Gill Sans" w:cs="Gill Sans"/>
          <w:color w:val="000000"/>
        </w:rPr>
      </w:pPr>
      <w:r>
        <w:t xml:space="preserve">Figure </w:t>
      </w:r>
      <w:r w:rsidR="00104ED0">
        <w:t>19.A.e</w:t>
      </w:r>
      <w:r>
        <w:t>- Adjustments</w:t>
      </w:r>
    </w:p>
    <w:p w14:paraId="6BB670F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117D9D1" w14:textId="77777777" w:rsidR="005037B3" w:rsidRDefault="005037B3" w:rsidP="00316914">
      <w:pPr>
        <w:numPr>
          <w:ilvl w:val="0"/>
          <w:numId w:val="1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month and cell </w:t>
      </w:r>
      <w:r>
        <w:rPr>
          <w:rFonts w:ascii="Gill Sans" w:eastAsia="Gill Sans" w:hAnsi="Gill Sans" w:cs="Gill Sans"/>
        </w:rPr>
        <w:t>on the adjustment</w:t>
      </w:r>
      <w:r>
        <w:rPr>
          <w:rFonts w:ascii="Gill Sans" w:eastAsia="Gill Sans" w:hAnsi="Gill Sans" w:cs="Gill Sans"/>
          <w:color w:val="000000"/>
        </w:rPr>
        <w:t xml:space="preserve"> row for which you want to display the Adjustments and Inventory Details screen.</w:t>
      </w:r>
    </w:p>
    <w:p w14:paraId="1B0C01F7" w14:textId="77777777" w:rsidR="005037B3" w:rsidRDefault="005037B3" w:rsidP="00316914">
      <w:pPr>
        <w:numPr>
          <w:ilvl w:val="0"/>
          <w:numId w:val="1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the Adjustment cell under the month you want to add/enter data.</w:t>
      </w:r>
    </w:p>
    <w:p w14:paraId="36B42ECF" w14:textId="77777777" w:rsidR="005037B3" w:rsidRDefault="005037B3" w:rsidP="00316914">
      <w:pPr>
        <w:numPr>
          <w:ilvl w:val="0"/>
          <w:numId w:val="1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Enter the required adjustment details, including data source, quantity, and notes.</w:t>
      </w:r>
    </w:p>
    <w:p w14:paraId="39747904" w14:textId="77777777" w:rsidR="005037B3" w:rsidRDefault="005037B3" w:rsidP="00316914">
      <w:pPr>
        <w:numPr>
          <w:ilvl w:val="0"/>
          <w:numId w:val="19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To add multiple adjustments for the same month, click on add row, or right-click on the adjustment details table and select “Add new adjustment”.</w:t>
      </w:r>
    </w:p>
    <w:p w14:paraId="445362A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EEDE4AA" w14:textId="77777777" w:rsidR="00823413" w:rsidRDefault="005037B3" w:rsidP="00823413">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0" distB="0" distL="0" distR="0" wp14:anchorId="116E07F9" wp14:editId="7DEA8CF1">
            <wp:extent cx="5753172" cy="3026415"/>
            <wp:effectExtent l="0" t="0" r="0" b="0"/>
            <wp:docPr id="984"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86"/>
                    <a:srcRect/>
                    <a:stretch>
                      <a:fillRect/>
                    </a:stretch>
                  </pic:blipFill>
                  <pic:spPr>
                    <a:xfrm>
                      <a:off x="0" y="0"/>
                      <a:ext cx="5753172" cy="3026415"/>
                    </a:xfrm>
                    <a:prstGeom prst="rect">
                      <a:avLst/>
                    </a:prstGeom>
                    <a:ln/>
                  </pic:spPr>
                </pic:pic>
              </a:graphicData>
            </a:graphic>
          </wp:inline>
        </w:drawing>
      </w:r>
    </w:p>
    <w:p w14:paraId="57BE5DDB" w14:textId="133B565D" w:rsidR="005037B3" w:rsidRDefault="00823413" w:rsidP="00823413">
      <w:pPr>
        <w:pStyle w:val="Caption"/>
        <w:jc w:val="center"/>
        <w:rPr>
          <w:rFonts w:ascii="Gill Sans" w:eastAsia="Gill Sans" w:hAnsi="Gill Sans" w:cs="Gill Sans"/>
          <w:color w:val="000000"/>
        </w:rPr>
      </w:pPr>
      <w:r>
        <w:t xml:space="preserve">Figure </w:t>
      </w:r>
      <w:r w:rsidR="00104ED0">
        <w:t>19.A.e</w:t>
      </w:r>
      <w:r>
        <w:t xml:space="preserve">- </w:t>
      </w:r>
      <w:r w:rsidRPr="000030ED">
        <w:t>Supply plan - Adjustment</w:t>
      </w:r>
    </w:p>
    <w:p w14:paraId="3D238841"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Users can enter both positive and negative adjustments, in the past and in the future. For multi-region programs, users can enter adjustments for each region, where available.</w:t>
      </w:r>
    </w:p>
    <w:p w14:paraId="0097DBFD" w14:textId="02F8A14E" w:rsidR="005037B3" w:rsidRDefault="005037B3" w:rsidP="005037B3">
      <w:pPr>
        <w:pBdr>
          <w:top w:val="nil"/>
          <w:left w:val="nil"/>
          <w:bottom w:val="nil"/>
          <w:right w:val="nil"/>
          <w:between w:val="nil"/>
        </w:pBdr>
        <w:rPr>
          <w:rFonts w:ascii="Gill Sans" w:eastAsia="Gill Sans" w:hAnsi="Gill Sans" w:cs="Gill Sans"/>
          <w:b/>
          <w:color w:val="000099"/>
          <w:sz w:val="28"/>
          <w:szCs w:val="28"/>
          <w:highlight w:val="white"/>
        </w:rPr>
      </w:pPr>
    </w:p>
    <w:p w14:paraId="5CDF3753" w14:textId="77777777" w:rsidR="005037B3" w:rsidRDefault="005037B3" w:rsidP="00316914">
      <w:pPr>
        <w:pStyle w:val="Heading2"/>
        <w:numPr>
          <w:ilvl w:val="0"/>
          <w:numId w:val="91"/>
        </w:numPr>
        <w:pBdr>
          <w:top w:val="nil"/>
          <w:left w:val="nil"/>
          <w:bottom w:val="nil"/>
          <w:right w:val="nil"/>
          <w:between w:val="nil"/>
        </w:pBdr>
        <w:rPr>
          <w:rFonts w:ascii="Gill Sans" w:eastAsia="Gill Sans" w:hAnsi="Gill Sans" w:cs="Gill Sans"/>
        </w:rPr>
      </w:pPr>
      <w:bookmarkStart w:id="218" w:name="_Toc57382847"/>
      <w:bookmarkStart w:id="219" w:name="_Toc57478217"/>
      <w:r>
        <w:rPr>
          <w:rFonts w:ascii="Gill Sans" w:eastAsia="Gill Sans" w:hAnsi="Gill Sans" w:cs="Gill Sans"/>
          <w:color w:val="000099"/>
          <w:sz w:val="28"/>
          <w:szCs w:val="28"/>
        </w:rPr>
        <w:t>Scenario Planning</w:t>
      </w:r>
      <w:bookmarkEnd w:id="218"/>
      <w:bookmarkEnd w:id="219"/>
    </w:p>
    <w:p w14:paraId="4D56E091" w14:textId="250BF01B" w:rsidR="008F6E1C" w:rsidRPr="004D3D92" w:rsidRDefault="005037B3" w:rsidP="008F6E1C">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QAT provides users with predefined scenarios for supply planning. This is a new functionality that previous supply planning software did not include. There are currently six predefined planning scenarios available to users; more can be added depending on the need and use cases.</w:t>
      </w:r>
      <w:r w:rsidR="008F6E1C">
        <w:rPr>
          <w:rFonts w:ascii="Gill Sans" w:eastAsia="Gill Sans" w:hAnsi="Gill Sans" w:cs="Gill Sans"/>
          <w:color w:val="000000"/>
        </w:rPr>
        <w:t xml:space="preserve"> </w:t>
      </w:r>
      <w:r w:rsidR="008F6E1C" w:rsidRPr="00951D24">
        <w:rPr>
          <w:rFonts w:ascii="Gill Sans" w:eastAsia="Gill Sans" w:hAnsi="Gill Sans" w:cs="Gill Sans"/>
          <w:color w:val="000000"/>
        </w:rPr>
        <w:t>This function is available for</w:t>
      </w:r>
      <w:r w:rsidR="008F6E1C">
        <w:rPr>
          <w:rFonts w:ascii="Gill Sans" w:eastAsia="Gill Sans" w:hAnsi="Gill Sans" w:cs="Gill Sans"/>
          <w:b/>
          <w:color w:val="000000"/>
        </w:rPr>
        <w:t xml:space="preserve"> </w:t>
      </w:r>
      <w:r w:rsidR="008F6E1C" w:rsidRPr="00951D24">
        <w:rPr>
          <w:rFonts w:ascii="Gill Sans" w:eastAsia="Gill Sans" w:hAnsi="Gill Sans" w:cs="Gill Sans"/>
          <w:b/>
          <w:color w:val="000000"/>
        </w:rPr>
        <w:t>Application</w:t>
      </w:r>
      <w:r w:rsidR="008F6E1C" w:rsidRPr="00951D24">
        <w:rPr>
          <w:rFonts w:ascii="Gill Sans" w:eastAsia="Gill Sans" w:hAnsi="Gill Sans" w:cs="Gill Sans"/>
          <w:color w:val="000000"/>
        </w:rPr>
        <w:t xml:space="preserve"> </w:t>
      </w:r>
      <w:r w:rsidR="008F6E1C">
        <w:rPr>
          <w:rFonts w:ascii="Gill Sans" w:eastAsia="Gill Sans" w:hAnsi="Gill Sans" w:cs="Gill Sans"/>
          <w:b/>
          <w:color w:val="000000"/>
        </w:rPr>
        <w:t xml:space="preserve">Admins, </w:t>
      </w:r>
      <w:r w:rsidR="008F6E1C" w:rsidRPr="00951D24">
        <w:rPr>
          <w:rFonts w:ascii="Gill Sans" w:eastAsia="Gill Sans" w:hAnsi="Gill Sans" w:cs="Gill Sans"/>
          <w:b/>
          <w:color w:val="000000"/>
        </w:rPr>
        <w:t>Realm Admins</w:t>
      </w:r>
      <w:r w:rsidR="008F6E1C">
        <w:rPr>
          <w:rFonts w:ascii="Gill Sans" w:eastAsia="Gill Sans" w:hAnsi="Gill Sans" w:cs="Gill Sans"/>
          <w:b/>
          <w:color w:val="000000"/>
        </w:rPr>
        <w:t>, Program Admins, Supply Plan Reviewers</w:t>
      </w:r>
      <w:r w:rsidR="008F6E1C" w:rsidRPr="00951D24">
        <w:rPr>
          <w:rFonts w:ascii="Gill Sans" w:eastAsia="Gill Sans" w:hAnsi="Gill Sans" w:cs="Gill Sans"/>
          <w:color w:val="000000"/>
        </w:rPr>
        <w:t xml:space="preserve"> </w:t>
      </w:r>
      <w:r w:rsidR="008F6E1C">
        <w:rPr>
          <w:rFonts w:ascii="Gill Sans" w:eastAsia="Gill Sans" w:hAnsi="Gill Sans" w:cs="Gill Sans"/>
          <w:color w:val="000000"/>
        </w:rPr>
        <w:t xml:space="preserve">and </w:t>
      </w:r>
      <w:r w:rsidR="008F6E1C" w:rsidRPr="00951D24">
        <w:rPr>
          <w:rFonts w:ascii="Gill Sans" w:eastAsia="Gill Sans" w:hAnsi="Gill Sans" w:cs="Gill Sans"/>
          <w:b/>
          <w:color w:val="000000"/>
        </w:rPr>
        <w:t xml:space="preserve">Program </w:t>
      </w:r>
      <w:r w:rsidR="008F6E1C">
        <w:rPr>
          <w:rFonts w:ascii="Gill Sans" w:eastAsia="Gill Sans" w:hAnsi="Gill Sans" w:cs="Gill Sans"/>
          <w:b/>
          <w:color w:val="000000"/>
        </w:rPr>
        <w:t>Users</w:t>
      </w:r>
      <w:r w:rsidR="008F6E1C" w:rsidRPr="00951D24">
        <w:rPr>
          <w:rFonts w:ascii="Gill Sans" w:eastAsia="Gill Sans" w:hAnsi="Gill Sans" w:cs="Gill Sans"/>
          <w:b/>
          <w:color w:val="000000"/>
        </w:rPr>
        <w:t>.</w:t>
      </w:r>
    </w:p>
    <w:p w14:paraId="75D8ED1A" w14:textId="626D3DC2" w:rsidR="005037B3" w:rsidRDefault="005037B3" w:rsidP="005037B3">
      <w:pPr>
        <w:pBdr>
          <w:top w:val="nil"/>
          <w:left w:val="nil"/>
          <w:bottom w:val="nil"/>
          <w:right w:val="nil"/>
          <w:between w:val="nil"/>
        </w:pBdr>
        <w:rPr>
          <w:rFonts w:ascii="Gill Sans" w:eastAsia="Gill Sans" w:hAnsi="Gill Sans" w:cs="Gill Sans"/>
          <w:color w:val="000000"/>
        </w:rPr>
      </w:pPr>
    </w:p>
    <w:p w14:paraId="1E0CFB5A"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Available scenarios:</w:t>
      </w:r>
    </w:p>
    <w:p w14:paraId="73137DBD"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Increase forecasted consumption</w:t>
      </w:r>
      <w:r>
        <w:rPr>
          <w:rFonts w:ascii="Gill Sans" w:eastAsia="Gill Sans" w:hAnsi="Gill Sans" w:cs="Gill Sans"/>
          <w:color w:val="000000"/>
        </w:rPr>
        <w:t>: by a user-defined percentage and timeframe.</w:t>
      </w:r>
    </w:p>
    <w:p w14:paraId="4DCBB7E4"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Decrease forecasted consumption</w:t>
      </w:r>
      <w:r>
        <w:rPr>
          <w:rFonts w:ascii="Gill Sans" w:eastAsia="Gill Sans" w:hAnsi="Gill Sans" w:cs="Gill Sans"/>
          <w:color w:val="000000"/>
        </w:rPr>
        <w:t>: by a user-defined percentage and timeframe.</w:t>
      </w:r>
    </w:p>
    <w:p w14:paraId="1B5A85F7"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Remove unfunded shipments</w:t>
      </w:r>
      <w:r>
        <w:rPr>
          <w:rFonts w:ascii="Gill Sans" w:eastAsia="Gill Sans" w:hAnsi="Gill Sans" w:cs="Gill Sans"/>
          <w:color w:val="000000"/>
        </w:rPr>
        <w:t>: all shipments without an assigned funding source (TBD) will be removed from stock projections</w:t>
      </w:r>
    </w:p>
    <w:p w14:paraId="7AD209ED"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Remove all Planned shipments not within the lead time</w:t>
      </w:r>
      <w:r>
        <w:rPr>
          <w:rFonts w:ascii="Gill Sans" w:eastAsia="Gill Sans" w:hAnsi="Gill Sans" w:cs="Gill Sans"/>
          <w:color w:val="000000"/>
        </w:rPr>
        <w:t>: all shipments with status “planned” that do not comply with the established lead times will be removed from stock projections</w:t>
      </w:r>
    </w:p>
    <w:p w14:paraId="66D3C7F3" w14:textId="77777777" w:rsidR="005037B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Remove all Approved shipments not within the lead time</w:t>
      </w:r>
      <w:r>
        <w:rPr>
          <w:rFonts w:ascii="Gill Sans" w:eastAsia="Gill Sans" w:hAnsi="Gill Sans" w:cs="Gill Sans"/>
          <w:color w:val="000000"/>
        </w:rPr>
        <w:t>: all shipments with status “approved” that do not comply with the established lead times will be removed from stock projections</w:t>
      </w:r>
    </w:p>
    <w:p w14:paraId="5E3DE12B" w14:textId="5DF78B24" w:rsidR="005037B3" w:rsidRPr="00E73AA3" w:rsidRDefault="005037B3" w:rsidP="00316914">
      <w:pPr>
        <w:numPr>
          <w:ilvl w:val="0"/>
          <w:numId w:val="1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Remove all Shipped shipments not within the lead time</w:t>
      </w:r>
      <w:r>
        <w:rPr>
          <w:rFonts w:ascii="Gill Sans" w:eastAsia="Gill Sans" w:hAnsi="Gill Sans" w:cs="Gill Sans"/>
          <w:color w:val="000000"/>
        </w:rPr>
        <w:t>: all shipments with status “shipped” that do not comply with the established lead times will be removed from stock projections</w:t>
      </w:r>
      <w:r w:rsidR="00E73AA3">
        <w:rPr>
          <w:rFonts w:ascii="Gill Sans" w:eastAsia="Gill Sans" w:hAnsi="Gill Sans" w:cs="Gill Sans"/>
          <w:color w:val="000000"/>
        </w:rPr>
        <w:t>.</w:t>
      </w:r>
    </w:p>
    <w:p w14:paraId="06F41859" w14:textId="77777777" w:rsidR="005037B3" w:rsidRDefault="005037B3" w:rsidP="005037B3">
      <w:pPr>
        <w:pBdr>
          <w:top w:val="nil"/>
          <w:left w:val="nil"/>
          <w:bottom w:val="nil"/>
          <w:right w:val="nil"/>
          <w:between w:val="nil"/>
        </w:pBdr>
        <w:ind w:left="360"/>
        <w:rPr>
          <w:rFonts w:ascii="Gill Sans" w:eastAsia="Gill Sans" w:hAnsi="Gill Sans" w:cs="Gill Sans"/>
          <w:color w:val="000000"/>
        </w:rPr>
      </w:pPr>
      <w:r>
        <w:rPr>
          <w:rFonts w:ascii="Gill Sans" w:eastAsia="Gill Sans" w:hAnsi="Gill Sans" w:cs="Gill Sans"/>
          <w:color w:val="000000"/>
        </w:rPr>
        <w:lastRenderedPageBreak/>
        <w:t xml:space="preserve">To access these scenarios:  </w:t>
      </w:r>
    </w:p>
    <w:p w14:paraId="5D56CD1F" w14:textId="77777777" w:rsidR="005037B3" w:rsidRDefault="005037B3" w:rsidP="005037B3">
      <w:pPr>
        <w:pBdr>
          <w:top w:val="nil"/>
          <w:left w:val="nil"/>
          <w:bottom w:val="nil"/>
          <w:right w:val="nil"/>
          <w:between w:val="nil"/>
        </w:pBdr>
        <w:ind w:left="360"/>
        <w:rPr>
          <w:rFonts w:ascii="Gill Sans" w:eastAsia="Gill Sans" w:hAnsi="Gill Sans" w:cs="Gill Sans"/>
          <w:color w:val="000000"/>
        </w:rPr>
      </w:pPr>
    </w:p>
    <w:p w14:paraId="66080057"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Planning.</w:t>
      </w:r>
    </w:p>
    <w:p w14:paraId="5C0200E4"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“Scenario Planning”.</w:t>
      </w:r>
    </w:p>
    <w:p w14:paraId="53E90B43"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a predefined scenario from the dropdown menu and edit the required fields</w:t>
      </w:r>
    </w:p>
    <w:p w14:paraId="2E61DA6A"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Add. </w:t>
      </w:r>
    </w:p>
    <w:p w14:paraId="7B04DC83" w14:textId="77777777" w:rsidR="005037B3" w:rsidRDefault="005037B3" w:rsidP="005037B3">
      <w:pPr>
        <w:pBdr>
          <w:top w:val="nil"/>
          <w:left w:val="nil"/>
          <w:bottom w:val="nil"/>
          <w:right w:val="nil"/>
          <w:between w:val="nil"/>
        </w:pBdr>
        <w:ind w:left="360"/>
        <w:rPr>
          <w:rFonts w:ascii="Gill Sans" w:eastAsia="Gill Sans" w:hAnsi="Gill Sans" w:cs="Gill Sans"/>
          <w:color w:val="000000"/>
        </w:rPr>
      </w:pPr>
    </w:p>
    <w:p w14:paraId="6B477497" w14:textId="77777777" w:rsidR="00E73AA3" w:rsidRDefault="005037B3" w:rsidP="00037E4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0E6A40D5" wp14:editId="2A2DF8C8">
            <wp:extent cx="6119820" cy="2476500"/>
            <wp:effectExtent l="0" t="0" r="0" b="0"/>
            <wp:docPr id="986"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87"/>
                    <a:srcRect/>
                    <a:stretch>
                      <a:fillRect/>
                    </a:stretch>
                  </pic:blipFill>
                  <pic:spPr>
                    <a:xfrm>
                      <a:off x="0" y="0"/>
                      <a:ext cx="6119820" cy="2476500"/>
                    </a:xfrm>
                    <a:prstGeom prst="rect">
                      <a:avLst/>
                    </a:prstGeom>
                    <a:ln/>
                  </pic:spPr>
                </pic:pic>
              </a:graphicData>
            </a:graphic>
          </wp:inline>
        </w:drawing>
      </w:r>
    </w:p>
    <w:p w14:paraId="31587A8A" w14:textId="211214DC" w:rsidR="005037B3" w:rsidRDefault="00E73AA3" w:rsidP="00E73AA3">
      <w:pPr>
        <w:pStyle w:val="Caption"/>
        <w:jc w:val="center"/>
        <w:rPr>
          <w:rFonts w:ascii="Gill Sans" w:eastAsia="Gill Sans" w:hAnsi="Gill Sans" w:cs="Gill Sans"/>
          <w:color w:val="000000"/>
        </w:rPr>
      </w:pPr>
      <w:r>
        <w:t xml:space="preserve">Figure </w:t>
      </w:r>
      <w:r w:rsidR="00104ED0">
        <w:t>19.B</w:t>
      </w:r>
      <w:r>
        <w:t xml:space="preserve">- </w:t>
      </w:r>
      <w:r w:rsidRPr="00AB6D2B">
        <w:t>Scenario Planning</w:t>
      </w:r>
    </w:p>
    <w:p w14:paraId="2A61C5AB"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scenario will be shown in the “Scenario List”.</w:t>
      </w:r>
    </w:p>
    <w:p w14:paraId="03E8FA2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BD26E03"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2782BD8" w14:textId="77777777" w:rsidR="00E73AA3" w:rsidRDefault="005037B3" w:rsidP="00037E44">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114300" distB="114300" distL="114300" distR="114300" wp14:anchorId="1E691360" wp14:editId="40ADD49E">
            <wp:extent cx="6119820" cy="711200"/>
            <wp:effectExtent l="0" t="0" r="0" b="0"/>
            <wp:docPr id="981"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88"/>
                    <a:srcRect/>
                    <a:stretch>
                      <a:fillRect/>
                    </a:stretch>
                  </pic:blipFill>
                  <pic:spPr>
                    <a:xfrm>
                      <a:off x="0" y="0"/>
                      <a:ext cx="6119820" cy="711200"/>
                    </a:xfrm>
                    <a:prstGeom prst="rect">
                      <a:avLst/>
                    </a:prstGeom>
                    <a:ln/>
                  </pic:spPr>
                </pic:pic>
              </a:graphicData>
            </a:graphic>
          </wp:inline>
        </w:drawing>
      </w:r>
    </w:p>
    <w:p w14:paraId="3202C8E1" w14:textId="08DC44D3" w:rsidR="005037B3" w:rsidRDefault="00E73AA3" w:rsidP="00E73AA3">
      <w:pPr>
        <w:pStyle w:val="Caption"/>
        <w:jc w:val="center"/>
        <w:rPr>
          <w:rFonts w:ascii="Gill Sans" w:eastAsia="Gill Sans" w:hAnsi="Gill Sans" w:cs="Gill Sans"/>
          <w:color w:val="000000"/>
        </w:rPr>
      </w:pPr>
      <w:r>
        <w:t xml:space="preserve">Figure </w:t>
      </w:r>
      <w:r w:rsidR="00104ED0">
        <w:t>19.B</w:t>
      </w:r>
      <w:r>
        <w:t xml:space="preserve">- </w:t>
      </w:r>
      <w:r w:rsidRPr="00AB1516">
        <w:t>Scenario Planning</w:t>
      </w:r>
    </w:p>
    <w:p w14:paraId="2FE137B5" w14:textId="77777777" w:rsidR="005037B3" w:rsidRDefault="005037B3" w:rsidP="00316914">
      <w:pPr>
        <w:numPr>
          <w:ilvl w:val="0"/>
          <w:numId w:val="7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“Submit” button.</w:t>
      </w:r>
    </w:p>
    <w:sdt>
      <w:sdtPr>
        <w:tag w:val="goog_rdk_162"/>
        <w:id w:val="-1017689134"/>
      </w:sdtPr>
      <w:sdtContent>
        <w:p w14:paraId="6E22D7AB" w14:textId="77777777" w:rsidR="005037B3" w:rsidRDefault="005037B3" w:rsidP="00316914">
          <w:pPr>
            <w:numPr>
              <w:ilvl w:val="0"/>
              <w:numId w:val="70"/>
            </w:numPr>
            <w:pBdr>
              <w:top w:val="nil"/>
              <w:left w:val="nil"/>
              <w:bottom w:val="nil"/>
              <w:right w:val="nil"/>
              <w:between w:val="nil"/>
            </w:pBdr>
            <w:rPr>
              <w:ins w:id="220" w:author="Alan George" w:date="2020-11-15T19:16:00Z"/>
              <w:rFonts w:ascii="Gill Sans" w:eastAsia="Gill Sans" w:hAnsi="Gill Sans" w:cs="Gill Sans"/>
              <w:color w:val="000000"/>
            </w:rPr>
          </w:pPr>
          <w:r>
            <w:rPr>
              <w:rFonts w:ascii="Gill Sans" w:eastAsia="Gill Sans" w:hAnsi="Gill Sans" w:cs="Gill Sans"/>
              <w:color w:val="000000"/>
            </w:rPr>
            <w:t>The “new” supply plan will get stored in the local machine of that user, and the user can commit this to the server via the Commit functionality.</w:t>
          </w:r>
          <w:sdt>
            <w:sdtPr>
              <w:tag w:val="goog_rdk_161"/>
              <w:id w:val="-1880165491"/>
            </w:sdtPr>
            <w:sdtContent/>
          </w:sdt>
        </w:p>
      </w:sdtContent>
    </w:sdt>
    <w:p w14:paraId="49B8AEC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4D17266C" w14:textId="211A774D" w:rsidR="005037B3" w:rsidRPr="00E73AA3" w:rsidRDefault="005037B3" w:rsidP="00316914">
      <w:pPr>
        <w:pStyle w:val="Heading2"/>
        <w:numPr>
          <w:ilvl w:val="0"/>
          <w:numId w:val="91"/>
        </w:numPr>
        <w:pBdr>
          <w:top w:val="nil"/>
          <w:left w:val="nil"/>
          <w:bottom w:val="nil"/>
          <w:right w:val="nil"/>
          <w:between w:val="nil"/>
        </w:pBdr>
        <w:rPr>
          <w:rFonts w:ascii="Gill Sans" w:eastAsia="Gill Sans" w:hAnsi="Gill Sans" w:cs="Gill Sans"/>
          <w:color w:val="000099"/>
          <w:sz w:val="28"/>
          <w:szCs w:val="28"/>
        </w:rPr>
      </w:pPr>
      <w:bookmarkStart w:id="221" w:name="_Toc57382848"/>
      <w:bookmarkStart w:id="222" w:name="_Toc57478218"/>
      <w:r w:rsidRPr="00E73AA3">
        <w:rPr>
          <w:rFonts w:ascii="Gill Sans" w:eastAsia="Gill Sans" w:hAnsi="Gill Sans" w:cs="Gill Sans"/>
          <w:color w:val="000099"/>
          <w:sz w:val="28"/>
          <w:szCs w:val="28"/>
        </w:rPr>
        <w:t>Supply Plan Report</w:t>
      </w:r>
      <w:bookmarkEnd w:id="221"/>
      <w:bookmarkEnd w:id="222"/>
    </w:p>
    <w:p w14:paraId="183BF0F1" w14:textId="44BA1AED" w:rsidR="008F6E1C" w:rsidRPr="00E73AA3" w:rsidRDefault="008F6E1C" w:rsidP="00E73AA3">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supply plan report</w:t>
      </w:r>
      <w:r w:rsidR="00E73AA3">
        <w:rPr>
          <w:rFonts w:ascii="Gill Sans" w:eastAsia="Gill Sans" w:hAnsi="Gill Sans" w:cs="Gill Sans"/>
          <w:b/>
          <w:color w:val="000000"/>
        </w:rPr>
        <w:t>.</w:t>
      </w:r>
    </w:p>
    <w:p w14:paraId="0C29D44E" w14:textId="45C466B4" w:rsidR="005037B3" w:rsidRDefault="005037B3" w:rsidP="005037B3">
      <w:pPr>
        <w:pBdr>
          <w:top w:val="nil"/>
          <w:left w:val="nil"/>
          <w:bottom w:val="nil"/>
          <w:right w:val="nil"/>
          <w:between w:val="nil"/>
        </w:pBdr>
        <w:rPr>
          <w:rFonts w:ascii="Times New Roman" w:eastAsia="Times New Roman" w:hAnsi="Times New Roman" w:cs="Times New Roman"/>
          <w:i/>
          <w:color w:val="000000"/>
        </w:rPr>
      </w:pPr>
      <w:r w:rsidRPr="00E73AA3">
        <w:rPr>
          <w:rFonts w:ascii="Cambria" w:eastAsia="Cambria" w:hAnsi="Cambria" w:cs="Cambria"/>
          <w:b/>
          <w:i/>
          <w:color w:val="000000"/>
        </w:rPr>
        <w:t>Purpose:</w:t>
      </w:r>
      <w:r>
        <w:rPr>
          <w:rFonts w:ascii="Cambria" w:eastAsia="Cambria" w:hAnsi="Cambria" w:cs="Cambria"/>
          <w:i/>
          <w:color w:val="000000"/>
        </w:rPr>
        <w:t xml:space="preserve"> To allow the user to quickly assess the stock status of a selected product by graphically comparing the availability of the product to dynamic minimum and maximum inventory levels and to be able to see all consumption, inventory and shipping details in one place.</w:t>
      </w:r>
      <w:sdt>
        <w:sdtPr>
          <w:tag w:val="goog_rdk_164"/>
          <w:id w:val="-1117985235"/>
        </w:sdtPr>
        <w:sdtContent/>
      </w:sdt>
    </w:p>
    <w:p w14:paraId="3BC26A5C" w14:textId="3817EDA5" w:rsidR="005037B3" w:rsidRPr="00664F2C" w:rsidRDefault="005037B3" w:rsidP="00664F2C">
      <w:pPr>
        <w:rPr>
          <w:rFonts w:ascii="Gill Sans" w:eastAsia="Gill Sans" w:hAnsi="Gill Sans" w:cs="Gill Sans"/>
          <w:color w:val="auto"/>
        </w:rPr>
      </w:pPr>
    </w:p>
    <w:p w14:paraId="2C7723D7"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sz w:val="8"/>
          <w:szCs w:val="8"/>
          <w:highlight w:val="white"/>
        </w:rPr>
      </w:pPr>
    </w:p>
    <w:p w14:paraId="7A1052F8" w14:textId="77777777" w:rsidR="00E73AA3" w:rsidRDefault="00624134" w:rsidP="00E73AA3">
      <w:pPr>
        <w:keepNext/>
        <w:pBdr>
          <w:top w:val="nil"/>
          <w:left w:val="nil"/>
          <w:bottom w:val="nil"/>
          <w:right w:val="nil"/>
          <w:between w:val="nil"/>
        </w:pBdr>
        <w:jc w:val="center"/>
      </w:pPr>
      <w:r>
        <w:rPr>
          <w:noProof/>
          <w:lang w:eastAsia="en-US" w:bidi="ar-SA"/>
        </w:rPr>
        <w:drawing>
          <wp:inline distT="0" distB="0" distL="0" distR="0" wp14:anchorId="48932B18" wp14:editId="67C28192">
            <wp:extent cx="6154420" cy="396557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4420" cy="3965575"/>
                    </a:xfrm>
                    <a:prstGeom prst="rect">
                      <a:avLst/>
                    </a:prstGeom>
                  </pic:spPr>
                </pic:pic>
              </a:graphicData>
            </a:graphic>
          </wp:inline>
        </w:drawing>
      </w:r>
    </w:p>
    <w:p w14:paraId="71A6AF77" w14:textId="3EB3D4FF" w:rsidR="005037B3" w:rsidRDefault="00E73AA3" w:rsidP="00E73AA3">
      <w:pPr>
        <w:pStyle w:val="Caption"/>
        <w:jc w:val="center"/>
        <w:rPr>
          <w:rFonts w:ascii="Gill Sans" w:eastAsia="Gill Sans" w:hAnsi="Gill Sans" w:cs="Gill Sans"/>
          <w:b/>
          <w:color w:val="000000"/>
        </w:rPr>
      </w:pPr>
      <w:r>
        <w:t>Figure</w:t>
      </w:r>
      <w:r w:rsidR="00104ED0">
        <w:t xml:space="preserve"> 19.C </w:t>
      </w:r>
      <w:r>
        <w:t>- Supply Plan Report</w:t>
      </w:r>
    </w:p>
    <w:p w14:paraId="22A6698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652C5A34"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Supply Planning.</w:t>
      </w:r>
    </w:p>
    <w:p w14:paraId="718D7320"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the “Supply Plan Report.” </w:t>
      </w:r>
    </w:p>
    <w:p w14:paraId="5A868497"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Report Period, Program, Version, and required Planning unit.</w:t>
      </w:r>
    </w:p>
    <w:p w14:paraId="75997955"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is a graphical representation of the supply plan. You can also see a tabular view, by clicking on “Show Data.”</w:t>
      </w:r>
    </w:p>
    <w:sdt>
      <w:sdtPr>
        <w:tag w:val="goog_rdk_169"/>
        <w:id w:val="202456801"/>
      </w:sdtPr>
      <w:sdtContent>
        <w:p w14:paraId="1BD0A1F9" w14:textId="77777777" w:rsidR="005037B3" w:rsidRPr="00B764BB" w:rsidRDefault="005037B3" w:rsidP="00316914">
          <w:pPr>
            <w:numPr>
              <w:ilvl w:val="1"/>
              <w:numId w:val="21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The Shipment </w:t>
          </w:r>
          <w:sdt>
            <w:sdtPr>
              <w:tag w:val="goog_rdk_168"/>
              <w:id w:val="1813360331"/>
            </w:sdtPr>
            <w:sdtContent>
              <w:r w:rsidRPr="00B764BB">
                <w:rPr>
                  <w:rFonts w:ascii="Gill Sans" w:eastAsia="Gill Sans" w:hAnsi="Gill Sans" w:cs="Gill Sans"/>
                  <w:color w:val="000000"/>
                </w:rPr>
                <w:t>Quantity column is the sum of all shipments that have a receive date in that month</w:t>
              </w:r>
            </w:sdtContent>
          </w:sdt>
        </w:p>
      </w:sdtContent>
    </w:sdt>
    <w:sdt>
      <w:sdtPr>
        <w:tag w:val="goog_rdk_172"/>
        <w:id w:val="-1866821319"/>
      </w:sdtPr>
      <w:sdtContent>
        <w:p w14:paraId="2DE29D1B" w14:textId="77777777" w:rsidR="005037B3" w:rsidRPr="00B764BB" w:rsidRDefault="005037B3" w:rsidP="00316914">
          <w:pPr>
            <w:numPr>
              <w:ilvl w:val="1"/>
              <w:numId w:val="21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The Shipment Quantity | Funding Source | Shipment Status column allows the user to </w:t>
          </w:r>
          <w:sdt>
            <w:sdtPr>
              <w:tag w:val="goog_rdk_170"/>
              <w:id w:val="-1609121317"/>
            </w:sdtPr>
            <w:sdtContent>
              <w:r w:rsidRPr="00B764BB">
                <w:rPr>
                  <w:rFonts w:ascii="Gill Sans" w:eastAsia="Gill Sans" w:hAnsi="Gill Sans" w:cs="Gill Sans"/>
                  <w:color w:val="000000"/>
                </w:rPr>
                <w:t xml:space="preserve">see multiple shipments on the same line </w:t>
              </w:r>
            </w:sdtContent>
          </w:sdt>
          <w:r>
            <w:rPr>
              <w:rFonts w:ascii="Gill Sans" w:eastAsia="Gill Sans" w:hAnsi="Gill Sans" w:cs="Gill Sans"/>
              <w:color w:val="000000"/>
            </w:rPr>
            <w:t>that occur in the same month.</w:t>
          </w:r>
          <w:sdt>
            <w:sdtPr>
              <w:tag w:val="goog_rdk_171"/>
              <w:id w:val="1546722505"/>
            </w:sdtPr>
            <w:sdtContent>
              <w:r w:rsidRPr="00B764BB">
                <w:rPr>
                  <w:rFonts w:ascii="Gill Sans" w:eastAsia="Gill Sans" w:hAnsi="Gill Sans" w:cs="Gill Sans"/>
                  <w:color w:val="000000"/>
                </w:rPr>
                <w:t xml:space="preserve"> </w:t>
              </w:r>
            </w:sdtContent>
          </w:sdt>
        </w:p>
      </w:sdtContent>
    </w:sdt>
    <w:p w14:paraId="69B1F1DE" w14:textId="77777777" w:rsidR="005037B3" w:rsidRDefault="005037B3" w:rsidP="00316914">
      <w:pPr>
        <w:numPr>
          <w:ilvl w:val="0"/>
          <w:numId w:val="210"/>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stock, consumption, and shipments for a single planning unit can be viewed through this report.</w:t>
      </w:r>
    </w:p>
    <w:p w14:paraId="56611B17" w14:textId="68B4DECC" w:rsidR="005037B3" w:rsidRDefault="005037B3" w:rsidP="005037B3">
      <w:pPr>
        <w:pBdr>
          <w:top w:val="nil"/>
          <w:left w:val="nil"/>
          <w:bottom w:val="nil"/>
          <w:right w:val="nil"/>
          <w:between w:val="nil"/>
        </w:pBdr>
        <w:rPr>
          <w:rFonts w:ascii="Gill Sans" w:eastAsia="Gill Sans" w:hAnsi="Gill Sans" w:cs="Gill Sans"/>
          <w:color w:val="000000"/>
        </w:rPr>
      </w:pPr>
    </w:p>
    <w:p w14:paraId="66591533" w14:textId="15DC0433" w:rsidR="005037B3" w:rsidRDefault="005037B3" w:rsidP="00316914">
      <w:pPr>
        <w:pStyle w:val="Heading1"/>
        <w:widowControl/>
        <w:numPr>
          <w:ilvl w:val="3"/>
          <w:numId w:val="45"/>
        </w:numPr>
        <w:pBdr>
          <w:top w:val="nil"/>
          <w:left w:val="nil"/>
          <w:bottom w:val="nil"/>
          <w:right w:val="nil"/>
          <w:between w:val="nil"/>
        </w:pBdr>
        <w:spacing w:after="0"/>
        <w:ind w:left="720"/>
        <w:rPr>
          <w:rFonts w:ascii="Gill Sans" w:eastAsia="Gill Sans" w:hAnsi="Gill Sans" w:cs="Gill Sans"/>
        </w:rPr>
      </w:pPr>
      <w:bookmarkStart w:id="223" w:name="_Toc57382849"/>
      <w:bookmarkStart w:id="224" w:name="_Toc57478219"/>
      <w:commentRangeStart w:id="225"/>
      <w:r>
        <w:rPr>
          <w:rFonts w:ascii="Gill Sans" w:eastAsia="Gill Sans" w:hAnsi="Gill Sans" w:cs="Gill Sans"/>
          <w:color w:val="CC0000"/>
          <w:highlight w:val="white"/>
        </w:rPr>
        <w:t>Reports</w:t>
      </w:r>
      <w:commentRangeEnd w:id="225"/>
      <w:r>
        <w:commentReference w:id="225"/>
      </w:r>
      <w:bookmarkEnd w:id="223"/>
      <w:bookmarkEnd w:id="224"/>
    </w:p>
    <w:p w14:paraId="028F2930" w14:textId="18F48632" w:rsidR="005037B3" w:rsidRPr="00B764BB" w:rsidRDefault="005037B3" w:rsidP="00B764BB">
      <w:pPr>
        <w:pBdr>
          <w:top w:val="nil"/>
          <w:left w:val="nil"/>
          <w:bottom w:val="nil"/>
          <w:right w:val="nil"/>
          <w:between w:val="nil"/>
        </w:pBdr>
        <w:rPr>
          <w:color w:val="auto"/>
        </w:rPr>
      </w:pPr>
      <w:r>
        <w:rPr>
          <w:rFonts w:ascii="Gill Sans" w:eastAsia="Gill Sans" w:hAnsi="Gill Sans" w:cs="Gill Sans"/>
          <w:color w:val="000000"/>
        </w:rPr>
        <w:t>QAT Reports allow the user to extract and view their supply planning data in graphs, tables, and other visual formats. They also allow the user to easily navigate, sort, filter, and view the data for specific needs. QAT Reports produce visualizations and display data in a way that can improve decision making.</w:t>
      </w:r>
    </w:p>
    <w:sdt>
      <w:sdtPr>
        <w:tag w:val="goog_rdk_177"/>
        <w:id w:val="-1865974599"/>
      </w:sdtPr>
      <w:sdtContent>
        <w:p w14:paraId="492BB9E1" w14:textId="430F2095" w:rsidR="005037B3" w:rsidRDefault="00A71183" w:rsidP="005037B3">
          <w:pPr>
            <w:pBdr>
              <w:top w:val="nil"/>
              <w:left w:val="nil"/>
              <w:bottom w:val="nil"/>
              <w:right w:val="nil"/>
              <w:between w:val="nil"/>
            </w:pBdr>
            <w:rPr>
              <w:ins w:id="226" w:author="Alexandra Mccollister" w:date="2020-11-12T12:30:00Z"/>
              <w:rFonts w:ascii="Gill Sans" w:eastAsia="Gill Sans" w:hAnsi="Gill Sans" w:cs="Gill Sans"/>
              <w:color w:val="000000"/>
            </w:rPr>
          </w:pPr>
          <w:sdt>
            <w:sdtPr>
              <w:tag w:val="goog_rdk_176"/>
              <w:id w:val="25767681"/>
              <w:showingPlcHdr/>
            </w:sdtPr>
            <w:sdtContent>
              <w:r w:rsidR="00EC233C">
                <w:t xml:space="preserve">     </w:t>
              </w:r>
            </w:sdtContent>
          </w:sdt>
        </w:p>
      </w:sdtContent>
    </w:sdt>
    <w:p w14:paraId="2D86C35C" w14:textId="15C59CAA" w:rsidR="005037B3" w:rsidRPr="00B764BB" w:rsidRDefault="005037B3" w:rsidP="00B764BB">
      <w:pPr>
        <w:pBdr>
          <w:top w:val="nil"/>
          <w:left w:val="nil"/>
          <w:bottom w:val="nil"/>
          <w:right w:val="nil"/>
          <w:between w:val="nil"/>
        </w:pBdr>
        <w:rPr>
          <w:color w:val="auto"/>
        </w:rPr>
      </w:pPr>
      <w:r>
        <w:rPr>
          <w:rFonts w:ascii="Gill Sans" w:eastAsia="Gill Sans" w:hAnsi="Gill Sans" w:cs="Gill Sans"/>
          <w:color w:val="000000"/>
        </w:rPr>
        <w:t xml:space="preserve">The QAT Reports are divided into </w:t>
      </w:r>
      <w:r>
        <w:rPr>
          <w:rFonts w:ascii="Gill Sans" w:eastAsia="Gill Sans" w:hAnsi="Gill Sans" w:cs="Gill Sans"/>
          <w:b/>
          <w:color w:val="000000"/>
        </w:rPr>
        <w:t>Global Reports</w:t>
      </w:r>
      <w:r>
        <w:rPr>
          <w:rFonts w:ascii="Gill Sans" w:eastAsia="Gill Sans" w:hAnsi="Gill Sans" w:cs="Gill Sans"/>
          <w:color w:val="000000"/>
        </w:rPr>
        <w:t xml:space="preserve"> and </w:t>
      </w:r>
      <w:r>
        <w:rPr>
          <w:rFonts w:ascii="Gill Sans" w:eastAsia="Gill Sans" w:hAnsi="Gill Sans" w:cs="Gill Sans"/>
          <w:b/>
          <w:color w:val="000000"/>
        </w:rPr>
        <w:t>Program Specific Reports</w:t>
      </w:r>
      <w:r>
        <w:rPr>
          <w:rFonts w:ascii="Gill Sans" w:eastAsia="Gill Sans" w:hAnsi="Gill Sans" w:cs="Gill Sans"/>
          <w:color w:val="000000"/>
        </w:rPr>
        <w:t>. Program-specific Reports are shown offline, as well as online. However, the Global Reports are shown only in online mode and are only available to Global Users, such as the Realm Administrator and the Application Administrator.</w:t>
      </w:r>
    </w:p>
    <w:p w14:paraId="26016A0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F4C6A14" w14:textId="77777777" w:rsidR="005037B3" w:rsidRDefault="005037B3" w:rsidP="005037B3">
      <w:pPr>
        <w:pBdr>
          <w:top w:val="nil"/>
          <w:left w:val="nil"/>
          <w:bottom w:val="nil"/>
          <w:right w:val="nil"/>
          <w:between w:val="nil"/>
        </w:pBdr>
        <w:spacing w:line="276" w:lineRule="auto"/>
        <w:rPr>
          <w:rFonts w:ascii="Gill Sans" w:eastAsia="Gill Sans" w:hAnsi="Gill Sans" w:cs="Gill Sans"/>
          <w:b/>
          <w:color w:val="000000"/>
        </w:rPr>
      </w:pPr>
      <w:r>
        <w:rPr>
          <w:rFonts w:ascii="Gill Sans" w:eastAsia="Gill Sans" w:hAnsi="Gill Sans" w:cs="Gill Sans"/>
          <w:b/>
          <w:color w:val="000000"/>
        </w:rPr>
        <w:t xml:space="preserve">NOTE: </w:t>
      </w:r>
    </w:p>
    <w:p w14:paraId="518E4034" w14:textId="77777777" w:rsidR="005037B3" w:rsidRDefault="005037B3" w:rsidP="005037B3">
      <w:p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All QAT Reports have the ability to be exported into a Comma Separated Values (CSV) file as well as PDF format. </w:t>
      </w:r>
    </w:p>
    <w:p w14:paraId="5941FAE8" w14:textId="77777777" w:rsidR="005037B3" w:rsidRDefault="005037B3" w:rsidP="005037B3">
      <w:pPr>
        <w:pBdr>
          <w:top w:val="nil"/>
          <w:left w:val="nil"/>
          <w:bottom w:val="nil"/>
          <w:right w:val="nil"/>
          <w:between w:val="nil"/>
        </w:pBdr>
        <w:spacing w:line="259" w:lineRule="auto"/>
        <w:rPr>
          <w:rFonts w:ascii="Gill Sans" w:eastAsia="Gill Sans" w:hAnsi="Gill Sans" w:cs="Gill Sans"/>
          <w:color w:val="000000"/>
        </w:rPr>
      </w:pPr>
    </w:p>
    <w:bookmarkStart w:id="227" w:name="_Toc57382850"/>
    <w:p w14:paraId="53438553" w14:textId="75B0993D" w:rsidR="005037B3" w:rsidRPr="00664F2C" w:rsidRDefault="00A71183" w:rsidP="00316914">
      <w:pPr>
        <w:pStyle w:val="Heading2"/>
        <w:numPr>
          <w:ilvl w:val="0"/>
          <w:numId w:val="200"/>
        </w:numPr>
        <w:pBdr>
          <w:top w:val="nil"/>
          <w:left w:val="nil"/>
          <w:bottom w:val="nil"/>
          <w:right w:val="nil"/>
          <w:between w:val="nil"/>
        </w:pBdr>
        <w:spacing w:line="259" w:lineRule="auto"/>
        <w:rPr>
          <w:rFonts w:ascii="Liberation Mono" w:hAnsi="Liberation Mono" w:cs="Liberation Mono"/>
        </w:rPr>
      </w:pPr>
      <w:sdt>
        <w:sdtPr>
          <w:rPr>
            <w:rFonts w:ascii="Liberation Mono" w:hAnsi="Liberation Mono" w:cs="Liberation Mono"/>
          </w:rPr>
          <w:tag w:val="goog_rdk_179"/>
          <w:id w:val="1584103003"/>
          <w:showingPlcHdr/>
        </w:sdtPr>
        <w:sdtContent>
          <w:r w:rsidR="00EC233C">
            <w:rPr>
              <w:rFonts w:ascii="Liberation Mono" w:hAnsi="Liberation Mono" w:cs="Liberation Mono"/>
            </w:rPr>
            <w:t xml:space="preserve">    </w:t>
          </w:r>
          <w:bookmarkStart w:id="228" w:name="_Toc57478220"/>
          <w:r w:rsidR="00EC233C">
            <w:rPr>
              <w:rFonts w:ascii="Liberation Mono" w:hAnsi="Liberation Mono" w:cs="Liberation Mono"/>
            </w:rPr>
            <w:t xml:space="preserve"> </w:t>
          </w:r>
        </w:sdtContent>
      </w:sdt>
      <w:r w:rsidR="005037B3" w:rsidRPr="00B764BB">
        <w:rPr>
          <w:rFonts w:ascii="Liberation Mono" w:eastAsia="Gill Sans" w:hAnsi="Liberation Mono" w:cs="Liberation Mono"/>
          <w:color w:val="000099"/>
          <w:sz w:val="28"/>
          <w:szCs w:val="28"/>
        </w:rPr>
        <w:t>Importing Data Through an QAT Excel Template</w:t>
      </w:r>
      <w:r w:rsidR="00B764BB">
        <w:rPr>
          <w:rFonts w:ascii="Liberation Mono" w:eastAsia="Gill Sans" w:hAnsi="Liberation Mono" w:cs="Liberation Mono"/>
          <w:color w:val="000099"/>
          <w:sz w:val="28"/>
          <w:szCs w:val="28"/>
        </w:rPr>
        <w:t xml:space="preserve"> -</w:t>
      </w:r>
      <w:bookmarkEnd w:id="227"/>
      <w:bookmarkEnd w:id="228"/>
    </w:p>
    <w:p w14:paraId="605EA255" w14:textId="60221AC6" w:rsidR="005037B3" w:rsidRDefault="00B764BB" w:rsidP="00E73AA3">
      <w:pPr>
        <w:rPr>
          <w:rFonts w:ascii="Gill Sans" w:eastAsia="Gill Sans" w:hAnsi="Gill Sans" w:cs="Gill Sans"/>
          <w:color w:val="000000"/>
        </w:rPr>
      </w:pPr>
      <w:r w:rsidRPr="00B764BB">
        <w:rPr>
          <w:rFonts w:ascii="Gill Sans" w:eastAsia="Gill Sans" w:hAnsi="Gill Sans" w:cs="Gill Sans"/>
          <w:b/>
          <w:bCs/>
          <w:color w:val="000000"/>
        </w:rPr>
        <w:t>Purpose</w:t>
      </w:r>
      <w:r w:rsidRPr="00B764BB">
        <w:rPr>
          <w:rFonts w:ascii="Gill Sans" w:eastAsia="Gill Sans" w:hAnsi="Gill Sans" w:cs="Gill Sans"/>
          <w:color w:val="000000"/>
        </w:rPr>
        <w:t>: If the user changes the language while downloading the report in CSV format, the file may not reflect the language change. Therefore, it is suggested that the user should follow the given procedure in order to get the CSV table in his/h</w:t>
      </w:r>
      <w:r w:rsidR="00E73AA3">
        <w:rPr>
          <w:rFonts w:ascii="Gill Sans" w:eastAsia="Gill Sans" w:hAnsi="Gill Sans" w:cs="Gill Sans"/>
          <w:color w:val="000000"/>
        </w:rPr>
        <w:t>er preferred language.</w:t>
      </w:r>
    </w:p>
    <w:p w14:paraId="1769FEBD" w14:textId="77777777" w:rsidR="00E73AA3" w:rsidRDefault="00E73AA3" w:rsidP="00E73AA3">
      <w:pPr>
        <w:rPr>
          <w:rFonts w:ascii="Gill Sans" w:eastAsia="Gill Sans" w:hAnsi="Gill Sans" w:cs="Gill Sans"/>
          <w:color w:val="000000"/>
        </w:rPr>
      </w:pPr>
    </w:p>
    <w:p w14:paraId="1C8D96FD" w14:textId="25856545" w:rsidR="005037B3" w:rsidRPr="00E73AA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Click on the CSV icon on the top right of the screen as shown below:</w:t>
      </w:r>
    </w:p>
    <w:p w14:paraId="7EE61A2F"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The CSV file will get stored in the Download folder of the user’s PC</w:t>
      </w:r>
    </w:p>
    <w:p w14:paraId="5C8778B4"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Open a MS Excel session.</w:t>
      </w:r>
    </w:p>
    <w:p w14:paraId="14FE7590" w14:textId="3C35F159" w:rsidR="005037B3" w:rsidRPr="00E73AA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Click on the “Data” </w:t>
      </w:r>
      <w:r w:rsidR="002C77C1">
        <w:rPr>
          <w:rFonts w:ascii="Gill Sans" w:eastAsia="Gill Sans" w:hAnsi="Gill Sans" w:cs="Gill Sans"/>
          <w:color w:val="000000"/>
        </w:rPr>
        <w:t>function</w:t>
      </w:r>
      <w:r w:rsidR="00E73AA3">
        <w:rPr>
          <w:rFonts w:ascii="Gill Sans" w:eastAsia="Gill Sans" w:hAnsi="Gill Sans" w:cs="Gill Sans"/>
          <w:color w:val="000000"/>
        </w:rPr>
        <w:t>.</w:t>
      </w:r>
    </w:p>
    <w:p w14:paraId="00F0D12F" w14:textId="4672C1A2"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Then Select “From Text” </w:t>
      </w:r>
      <w:r w:rsidR="002C77C1">
        <w:rPr>
          <w:rFonts w:ascii="Gill Sans" w:eastAsia="Gill Sans" w:hAnsi="Gill Sans" w:cs="Gill Sans"/>
          <w:color w:val="000000"/>
        </w:rPr>
        <w:t>function</w:t>
      </w:r>
      <w:r>
        <w:rPr>
          <w:rFonts w:ascii="Gill Sans" w:eastAsia="Gill Sans" w:hAnsi="Gill Sans" w:cs="Gill Sans"/>
          <w:color w:val="000000"/>
        </w:rPr>
        <w:t>.</w:t>
      </w:r>
    </w:p>
    <w:p w14:paraId="3195B092"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Users will need to access the file that is in the Download folder.</w:t>
      </w:r>
    </w:p>
    <w:p w14:paraId="56A3A93B" w14:textId="77777777" w:rsidR="005037B3" w:rsidRDefault="005037B3" w:rsidP="005037B3">
      <w:pPr>
        <w:pBdr>
          <w:top w:val="nil"/>
          <w:left w:val="nil"/>
          <w:bottom w:val="nil"/>
          <w:right w:val="nil"/>
          <w:between w:val="nil"/>
        </w:pBdr>
        <w:spacing w:after="160" w:line="259" w:lineRule="auto"/>
        <w:rPr>
          <w:rFonts w:ascii="Gill Sans" w:eastAsia="Gill Sans" w:hAnsi="Gill Sans" w:cs="Gill Sans"/>
          <w:color w:val="000000"/>
          <w:sz w:val="22"/>
          <w:szCs w:val="22"/>
        </w:rPr>
      </w:pPr>
    </w:p>
    <w:p w14:paraId="6D92B970" w14:textId="77777777" w:rsidR="00E73AA3" w:rsidRDefault="005037B3" w:rsidP="00E73AA3">
      <w:pPr>
        <w:keepNext/>
        <w:pBdr>
          <w:top w:val="nil"/>
          <w:left w:val="nil"/>
          <w:bottom w:val="nil"/>
          <w:right w:val="nil"/>
          <w:between w:val="nil"/>
        </w:pBdr>
        <w:spacing w:after="160" w:line="259" w:lineRule="auto"/>
        <w:jc w:val="center"/>
      </w:pPr>
      <w:r>
        <w:rPr>
          <w:rFonts w:ascii="Gill Sans" w:eastAsia="Gill Sans" w:hAnsi="Gill Sans" w:cs="Gill Sans"/>
          <w:noProof/>
          <w:color w:val="000000"/>
          <w:sz w:val="22"/>
          <w:szCs w:val="22"/>
          <w:lang w:eastAsia="en-US" w:bidi="ar-SA"/>
        </w:rPr>
        <w:drawing>
          <wp:inline distT="0" distB="0" distL="0" distR="0" wp14:anchorId="261044F1" wp14:editId="2BF1A584">
            <wp:extent cx="4457700" cy="2980055"/>
            <wp:effectExtent l="0" t="0" r="0" b="0"/>
            <wp:docPr id="983"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90"/>
                    <a:srcRect t="5000" r="43043" b="27353"/>
                    <a:stretch>
                      <a:fillRect/>
                    </a:stretch>
                  </pic:blipFill>
                  <pic:spPr>
                    <a:xfrm>
                      <a:off x="0" y="0"/>
                      <a:ext cx="4457700" cy="2980055"/>
                    </a:xfrm>
                    <a:prstGeom prst="rect">
                      <a:avLst/>
                    </a:prstGeom>
                    <a:ln/>
                  </pic:spPr>
                </pic:pic>
              </a:graphicData>
            </a:graphic>
          </wp:inline>
        </w:drawing>
      </w:r>
    </w:p>
    <w:p w14:paraId="1EFA83D1" w14:textId="67B53A09" w:rsidR="005037B3" w:rsidRDefault="00E73AA3" w:rsidP="00E73AA3">
      <w:pPr>
        <w:pStyle w:val="Caption"/>
        <w:jc w:val="center"/>
        <w:rPr>
          <w:rFonts w:ascii="Gill Sans" w:eastAsia="Gill Sans" w:hAnsi="Gill Sans" w:cs="Gill Sans"/>
          <w:color w:val="000000"/>
          <w:sz w:val="22"/>
          <w:szCs w:val="22"/>
        </w:rPr>
      </w:pPr>
      <w:r>
        <w:t xml:space="preserve">Figure </w:t>
      </w:r>
      <w:r w:rsidR="00104ED0">
        <w:t>20.A.1</w:t>
      </w:r>
      <w:r>
        <w:t xml:space="preserve">- </w:t>
      </w:r>
      <w:r w:rsidRPr="0084130D">
        <w:t>Import Document</w:t>
      </w:r>
    </w:p>
    <w:p w14:paraId="0B9FB774"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Click on the Import button.</w:t>
      </w:r>
    </w:p>
    <w:p w14:paraId="094D9E68"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color w:val="000000"/>
        </w:rPr>
        <w:lastRenderedPageBreak/>
        <w:t>The below screen will be seen</w:t>
      </w:r>
      <w:r>
        <w:rPr>
          <w:rFonts w:ascii="Gill Sans" w:eastAsia="Gill Sans" w:hAnsi="Gill Sans" w:cs="Gill Sans"/>
          <w:color w:val="000000"/>
          <w:sz w:val="22"/>
          <w:szCs w:val="22"/>
        </w:rPr>
        <w:t>:</w:t>
      </w:r>
    </w:p>
    <w:p w14:paraId="01C2B747" w14:textId="77777777" w:rsidR="005037B3" w:rsidRDefault="005037B3" w:rsidP="005037B3">
      <w:pPr>
        <w:pBdr>
          <w:top w:val="nil"/>
          <w:left w:val="nil"/>
          <w:bottom w:val="nil"/>
          <w:right w:val="nil"/>
          <w:between w:val="nil"/>
        </w:pBdr>
        <w:spacing w:line="259" w:lineRule="auto"/>
        <w:ind w:left="720"/>
        <w:rPr>
          <w:rFonts w:ascii="Gill Sans" w:eastAsia="Gill Sans" w:hAnsi="Gill Sans" w:cs="Gill Sans"/>
          <w:color w:val="000000"/>
          <w:sz w:val="22"/>
          <w:szCs w:val="22"/>
        </w:rPr>
      </w:pPr>
    </w:p>
    <w:p w14:paraId="2753C0E5" w14:textId="77777777" w:rsidR="00E73AA3" w:rsidRDefault="005037B3" w:rsidP="00E73AA3">
      <w:pPr>
        <w:keepNext/>
        <w:pBdr>
          <w:top w:val="nil"/>
          <w:left w:val="nil"/>
          <w:bottom w:val="nil"/>
          <w:right w:val="nil"/>
          <w:between w:val="nil"/>
        </w:pBdr>
        <w:spacing w:line="259" w:lineRule="auto"/>
        <w:ind w:left="720"/>
        <w:jc w:val="center"/>
      </w:pPr>
      <w:r>
        <w:rPr>
          <w:rFonts w:ascii="Gill Sans" w:eastAsia="Gill Sans" w:hAnsi="Gill Sans" w:cs="Gill Sans"/>
          <w:noProof/>
          <w:color w:val="000000"/>
          <w:sz w:val="22"/>
          <w:szCs w:val="22"/>
          <w:lang w:eastAsia="en-US" w:bidi="ar-SA"/>
        </w:rPr>
        <w:drawing>
          <wp:inline distT="0" distB="0" distL="0" distR="0" wp14:anchorId="5E4A3260" wp14:editId="70678CDF">
            <wp:extent cx="4495800" cy="3827780"/>
            <wp:effectExtent l="0" t="0" r="0" b="0"/>
            <wp:docPr id="982"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91"/>
                    <a:srcRect t="5323" r="44840" b="11322"/>
                    <a:stretch>
                      <a:fillRect/>
                    </a:stretch>
                  </pic:blipFill>
                  <pic:spPr>
                    <a:xfrm>
                      <a:off x="0" y="0"/>
                      <a:ext cx="4495800" cy="3827780"/>
                    </a:xfrm>
                    <a:prstGeom prst="rect">
                      <a:avLst/>
                    </a:prstGeom>
                    <a:ln/>
                  </pic:spPr>
                </pic:pic>
              </a:graphicData>
            </a:graphic>
          </wp:inline>
        </w:drawing>
      </w:r>
    </w:p>
    <w:p w14:paraId="6431D496" w14:textId="79F021DF" w:rsidR="005037B3" w:rsidRDefault="00E73AA3" w:rsidP="00E73AA3">
      <w:pPr>
        <w:pStyle w:val="Caption"/>
        <w:jc w:val="center"/>
        <w:rPr>
          <w:rFonts w:ascii="Gill Sans" w:eastAsia="Gill Sans" w:hAnsi="Gill Sans" w:cs="Gill Sans"/>
          <w:color w:val="000000"/>
          <w:sz w:val="22"/>
          <w:szCs w:val="22"/>
        </w:rPr>
      </w:pPr>
      <w:r>
        <w:t xml:space="preserve">Figure </w:t>
      </w:r>
      <w:r w:rsidR="00104ED0">
        <w:t>20.A.2</w:t>
      </w:r>
      <w:r>
        <w:t xml:space="preserve">- </w:t>
      </w:r>
      <w:r w:rsidRPr="00217DFF">
        <w:t>Import Process</w:t>
      </w:r>
    </w:p>
    <w:p w14:paraId="66B56E5C" w14:textId="023F7DDF"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In File origin, the dropdown values are sorted alphabetically. Select the </w:t>
      </w:r>
      <w:r>
        <w:rPr>
          <w:rFonts w:ascii="Gill Sans" w:eastAsia="Gill Sans" w:hAnsi="Gill Sans" w:cs="Gill Sans"/>
          <w:b/>
          <w:color w:val="000000"/>
        </w:rPr>
        <w:t>65001: Unicode (UTF-8)</w:t>
      </w:r>
      <w:r>
        <w:rPr>
          <w:rFonts w:ascii="Gill Sans" w:eastAsia="Gill Sans" w:hAnsi="Gill Sans" w:cs="Gill Sans"/>
          <w:color w:val="000000"/>
        </w:rPr>
        <w:t xml:space="preserve"> </w:t>
      </w:r>
      <w:r w:rsidR="002C77C1">
        <w:rPr>
          <w:rFonts w:ascii="Gill Sans" w:eastAsia="Gill Sans" w:hAnsi="Gill Sans" w:cs="Gill Sans"/>
          <w:color w:val="000000"/>
        </w:rPr>
        <w:t>function</w:t>
      </w:r>
      <w:r>
        <w:rPr>
          <w:rFonts w:ascii="Gill Sans" w:eastAsia="Gill Sans" w:hAnsi="Gill Sans" w:cs="Gill Sans"/>
          <w:color w:val="000000"/>
        </w:rPr>
        <w:t>.</w:t>
      </w:r>
    </w:p>
    <w:p w14:paraId="1E31A374" w14:textId="77777777" w:rsidR="00E73AA3" w:rsidRDefault="005037B3" w:rsidP="00E73AA3">
      <w:pPr>
        <w:keepNext/>
        <w:pBdr>
          <w:top w:val="nil"/>
          <w:left w:val="nil"/>
          <w:bottom w:val="nil"/>
          <w:right w:val="nil"/>
          <w:between w:val="nil"/>
        </w:pBdr>
        <w:spacing w:line="259" w:lineRule="auto"/>
        <w:ind w:left="720"/>
        <w:jc w:val="center"/>
      </w:pPr>
      <w:r>
        <w:rPr>
          <w:rFonts w:ascii="Gill Sans" w:eastAsia="Gill Sans" w:hAnsi="Gill Sans" w:cs="Gill Sans"/>
          <w:noProof/>
          <w:color w:val="000000"/>
          <w:sz w:val="22"/>
          <w:szCs w:val="22"/>
          <w:lang w:eastAsia="en-US" w:bidi="ar-SA"/>
        </w:rPr>
        <w:lastRenderedPageBreak/>
        <w:drawing>
          <wp:inline distT="0" distB="0" distL="0" distR="0" wp14:anchorId="1C5129F5" wp14:editId="4F9431A2">
            <wp:extent cx="5105400" cy="4008755"/>
            <wp:effectExtent l="0" t="0" r="0" b="0"/>
            <wp:docPr id="979"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92"/>
                    <a:srcRect t="5198" r="42243" b="14169"/>
                    <a:stretch>
                      <a:fillRect/>
                    </a:stretch>
                  </pic:blipFill>
                  <pic:spPr>
                    <a:xfrm>
                      <a:off x="0" y="0"/>
                      <a:ext cx="5105400" cy="4008755"/>
                    </a:xfrm>
                    <a:prstGeom prst="rect">
                      <a:avLst/>
                    </a:prstGeom>
                    <a:ln/>
                  </pic:spPr>
                </pic:pic>
              </a:graphicData>
            </a:graphic>
          </wp:inline>
        </w:drawing>
      </w:r>
    </w:p>
    <w:p w14:paraId="5957A087" w14:textId="3CCB5EE5" w:rsidR="005037B3" w:rsidRDefault="00E73AA3" w:rsidP="00E73AA3">
      <w:pPr>
        <w:pStyle w:val="Caption"/>
        <w:jc w:val="center"/>
        <w:rPr>
          <w:rFonts w:ascii="Gill Sans" w:eastAsia="Gill Sans" w:hAnsi="Gill Sans" w:cs="Gill Sans"/>
          <w:color w:val="000000"/>
          <w:sz w:val="22"/>
          <w:szCs w:val="22"/>
        </w:rPr>
      </w:pPr>
      <w:r>
        <w:t xml:space="preserve">Figure </w:t>
      </w:r>
      <w:r w:rsidR="00104ED0">
        <w:t>20.A.3</w:t>
      </w:r>
      <w:r>
        <w:t xml:space="preserve">- </w:t>
      </w:r>
      <w:r w:rsidRPr="00907A9E">
        <w:t>Saving Procedure</w:t>
      </w:r>
    </w:p>
    <w:p w14:paraId="186D78E0" w14:textId="77777777" w:rsidR="005037B3" w:rsidRDefault="005037B3" w:rsidP="00E73AA3">
      <w:pPr>
        <w:pBdr>
          <w:top w:val="nil"/>
          <w:left w:val="nil"/>
          <w:bottom w:val="nil"/>
          <w:right w:val="nil"/>
          <w:between w:val="nil"/>
        </w:pBdr>
        <w:spacing w:line="259" w:lineRule="auto"/>
        <w:rPr>
          <w:rFonts w:ascii="Gill Sans" w:eastAsia="Gill Sans" w:hAnsi="Gill Sans" w:cs="Gill Sans"/>
          <w:color w:val="000000"/>
          <w:sz w:val="22"/>
          <w:szCs w:val="22"/>
        </w:rPr>
      </w:pPr>
    </w:p>
    <w:p w14:paraId="3AC2F594"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Click Next button</w:t>
      </w:r>
    </w:p>
    <w:p w14:paraId="6453FE30" w14:textId="3BD23CED"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Select/Check the “Tab” and “Comma” </w:t>
      </w:r>
      <w:r w:rsidR="002C77C1">
        <w:rPr>
          <w:rFonts w:ascii="Gill Sans" w:eastAsia="Gill Sans" w:hAnsi="Gill Sans" w:cs="Gill Sans"/>
          <w:color w:val="000000"/>
        </w:rPr>
        <w:t>function</w:t>
      </w:r>
      <w:r>
        <w:rPr>
          <w:rFonts w:ascii="Gill Sans" w:eastAsia="Gill Sans" w:hAnsi="Gill Sans" w:cs="Gill Sans"/>
          <w:color w:val="000000"/>
        </w:rPr>
        <w:t>s as below:</w:t>
      </w:r>
    </w:p>
    <w:p w14:paraId="5E1D1A5E" w14:textId="77777777" w:rsidR="00E73AA3" w:rsidRDefault="005037B3" w:rsidP="00E73AA3">
      <w:pPr>
        <w:keepNext/>
        <w:pBdr>
          <w:top w:val="nil"/>
          <w:left w:val="nil"/>
          <w:bottom w:val="nil"/>
          <w:right w:val="nil"/>
          <w:between w:val="nil"/>
        </w:pBdr>
        <w:spacing w:line="259" w:lineRule="auto"/>
        <w:ind w:left="720"/>
        <w:jc w:val="center"/>
      </w:pPr>
      <w:r>
        <w:rPr>
          <w:rFonts w:ascii="Gill Sans" w:eastAsia="Gill Sans" w:hAnsi="Gill Sans" w:cs="Gill Sans"/>
          <w:noProof/>
          <w:color w:val="000000"/>
          <w:sz w:val="22"/>
          <w:szCs w:val="22"/>
          <w:lang w:eastAsia="en-US" w:bidi="ar-SA"/>
        </w:rPr>
        <w:lastRenderedPageBreak/>
        <w:drawing>
          <wp:inline distT="0" distB="0" distL="0" distR="0" wp14:anchorId="10BB88A0" wp14:editId="0340FFFA">
            <wp:extent cx="4561523" cy="3497955"/>
            <wp:effectExtent l="0" t="0" r="0" b="0"/>
            <wp:docPr id="94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93"/>
                    <a:srcRect l="6439" t="18857" r="45963" b="16201"/>
                    <a:stretch>
                      <a:fillRect/>
                    </a:stretch>
                  </pic:blipFill>
                  <pic:spPr>
                    <a:xfrm>
                      <a:off x="0" y="0"/>
                      <a:ext cx="4561523" cy="3497955"/>
                    </a:xfrm>
                    <a:prstGeom prst="rect">
                      <a:avLst/>
                    </a:prstGeom>
                    <a:ln/>
                  </pic:spPr>
                </pic:pic>
              </a:graphicData>
            </a:graphic>
          </wp:inline>
        </w:drawing>
      </w:r>
    </w:p>
    <w:p w14:paraId="03DBF272" w14:textId="3705D135" w:rsidR="005037B3" w:rsidRDefault="00E73AA3" w:rsidP="00E73AA3">
      <w:pPr>
        <w:pStyle w:val="Caption"/>
        <w:jc w:val="center"/>
        <w:rPr>
          <w:rFonts w:ascii="Gill Sans" w:eastAsia="Gill Sans" w:hAnsi="Gill Sans" w:cs="Gill Sans"/>
          <w:color w:val="000000"/>
          <w:sz w:val="22"/>
          <w:szCs w:val="22"/>
        </w:rPr>
      </w:pPr>
      <w:r>
        <w:t xml:space="preserve">Figure </w:t>
      </w:r>
      <w:r w:rsidR="00104ED0">
        <w:t>20.A.4</w:t>
      </w:r>
      <w:r>
        <w:t xml:space="preserve">- </w:t>
      </w:r>
      <w:r w:rsidRPr="00190E28">
        <w:t>Finishing the Process</w:t>
      </w:r>
    </w:p>
    <w:p w14:paraId="27F0C1F4"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Click on Next.</w:t>
      </w:r>
    </w:p>
    <w:p w14:paraId="5A4D6C81" w14:textId="77777777" w:rsidR="005037B3" w:rsidRDefault="005037B3" w:rsidP="00316914">
      <w:pPr>
        <w:numPr>
          <w:ilvl w:val="0"/>
          <w:numId w:val="137"/>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Then Click on Finish.</w:t>
      </w:r>
    </w:p>
    <w:p w14:paraId="674879E9" w14:textId="77777777" w:rsidR="005037B3" w:rsidRDefault="005037B3" w:rsidP="00316914">
      <w:pPr>
        <w:numPr>
          <w:ilvl w:val="0"/>
          <w:numId w:val="137"/>
        </w:numPr>
        <w:pBdr>
          <w:top w:val="nil"/>
          <w:left w:val="nil"/>
          <w:bottom w:val="nil"/>
          <w:right w:val="nil"/>
          <w:between w:val="nil"/>
        </w:pBdr>
        <w:spacing w:after="160" w:line="259" w:lineRule="auto"/>
        <w:rPr>
          <w:rFonts w:ascii="Gill Sans" w:eastAsia="Gill Sans" w:hAnsi="Gill Sans" w:cs="Gill Sans"/>
          <w:color w:val="000000"/>
        </w:rPr>
      </w:pPr>
      <w:bookmarkStart w:id="229" w:name="_heading=h.43ky6rz" w:colFirst="0" w:colLast="0"/>
      <w:bookmarkEnd w:id="229"/>
      <w:r>
        <w:rPr>
          <w:rFonts w:ascii="Gill Sans" w:eastAsia="Gill Sans" w:hAnsi="Gill Sans" w:cs="Gill Sans"/>
          <w:color w:val="000000"/>
        </w:rPr>
        <w:t>The data will render perfectly.</w:t>
      </w:r>
    </w:p>
    <w:p w14:paraId="6279D2CF" w14:textId="77777777" w:rsidR="005037B3" w:rsidRDefault="005037B3" w:rsidP="00316914">
      <w:pPr>
        <w:pStyle w:val="Heading2"/>
        <w:numPr>
          <w:ilvl w:val="0"/>
          <w:numId w:val="200"/>
        </w:numPr>
        <w:pBdr>
          <w:top w:val="nil"/>
          <w:left w:val="nil"/>
          <w:bottom w:val="nil"/>
          <w:right w:val="nil"/>
          <w:between w:val="nil"/>
        </w:pBdr>
        <w:spacing w:line="259" w:lineRule="auto"/>
        <w:rPr>
          <w:rFonts w:ascii="Gill Sans" w:eastAsia="Gill Sans" w:hAnsi="Gill Sans" w:cs="Gill Sans"/>
          <w:color w:val="000099"/>
          <w:sz w:val="28"/>
          <w:szCs w:val="28"/>
        </w:rPr>
      </w:pPr>
      <w:bookmarkStart w:id="230" w:name="_Toc57382851"/>
      <w:bookmarkStart w:id="231" w:name="_Toc57478221"/>
      <w:r>
        <w:rPr>
          <w:rFonts w:ascii="Gill Sans" w:eastAsia="Gill Sans" w:hAnsi="Gill Sans" w:cs="Gill Sans"/>
          <w:color w:val="000099"/>
          <w:sz w:val="28"/>
          <w:szCs w:val="28"/>
        </w:rPr>
        <w:t>Important Formulae</w:t>
      </w:r>
      <w:bookmarkEnd w:id="230"/>
      <w:bookmarkEnd w:id="231"/>
    </w:p>
    <w:p w14:paraId="76993001" w14:textId="2785DA8E" w:rsidR="005037B3" w:rsidRPr="00B764BB" w:rsidRDefault="005037B3" w:rsidP="005037B3">
      <w:pPr>
        <w:rPr>
          <w:rFonts w:ascii="Gill Sans" w:eastAsia="Gill Sans" w:hAnsi="Gill Sans" w:cs="Gill Sans"/>
        </w:rPr>
      </w:pPr>
      <w:r>
        <w:rPr>
          <w:rFonts w:ascii="Gill Sans" w:eastAsia="Gill Sans" w:hAnsi="Gill Sans" w:cs="Gill Sans"/>
        </w:rPr>
        <w:t>For each QAT Report, there are important backend calculations that contribute to the overall data seen in the visualization. These calculations and underlying assumptions can be found by clicking “Show Formulae” in the upper right-hand</w:t>
      </w:r>
      <w:sdt>
        <w:sdtPr>
          <w:tag w:val="goog_rdk_181"/>
          <w:id w:val="-1805693573"/>
        </w:sdtPr>
        <w:sdtContent>
          <w:r w:rsidRPr="00B764BB">
            <w:rPr>
              <w:rFonts w:ascii="Gill Sans" w:eastAsia="Gill Sans" w:hAnsi="Gill Sans" w:cs="Gill Sans"/>
            </w:rPr>
            <w:t xml:space="preserve"> screen of each QAT Report.</w:t>
          </w:r>
        </w:sdtContent>
      </w:sdt>
      <w:sdt>
        <w:sdtPr>
          <w:tag w:val="goog_rdk_182"/>
          <w:id w:val="-1049755163"/>
        </w:sdtPr>
        <w:sdtContent/>
      </w:sdt>
    </w:p>
    <w:p w14:paraId="6DD38A46"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4D34DB99" w14:textId="77777777" w:rsidTr="005037B3">
        <w:trPr>
          <w:trHeight w:val="2985"/>
        </w:trPr>
        <w:tc>
          <w:tcPr>
            <w:tcW w:w="9638" w:type="dxa"/>
            <w:shd w:val="clear" w:color="auto" w:fill="auto"/>
            <w:tcMar>
              <w:top w:w="100" w:type="dxa"/>
              <w:left w:w="100" w:type="dxa"/>
              <w:bottom w:w="100" w:type="dxa"/>
              <w:right w:w="100" w:type="dxa"/>
            </w:tcMar>
          </w:tcPr>
          <w:p w14:paraId="676C9FA1" w14:textId="77777777" w:rsidR="005037B3" w:rsidRDefault="005037B3" w:rsidP="00E73AA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7837C1B3" wp14:editId="6FA8D16A">
                  <wp:extent cx="3219450" cy="2238375"/>
                  <wp:effectExtent l="0" t="0" r="0" b="0"/>
                  <wp:docPr id="94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94"/>
                          <a:srcRect/>
                          <a:stretch>
                            <a:fillRect/>
                          </a:stretch>
                        </pic:blipFill>
                        <pic:spPr>
                          <a:xfrm>
                            <a:off x="0" y="0"/>
                            <a:ext cx="3219450" cy="2238375"/>
                          </a:xfrm>
                          <a:prstGeom prst="rect">
                            <a:avLst/>
                          </a:prstGeom>
                          <a:ln/>
                        </pic:spPr>
                      </pic:pic>
                    </a:graphicData>
                  </a:graphic>
                </wp:inline>
              </w:drawing>
            </w:r>
          </w:p>
        </w:tc>
      </w:tr>
    </w:tbl>
    <w:p w14:paraId="7FD95CF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0CF53A7"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0AE66D39" w14:textId="77777777" w:rsidTr="005037B3">
        <w:tc>
          <w:tcPr>
            <w:tcW w:w="9638" w:type="dxa"/>
            <w:shd w:val="clear" w:color="auto" w:fill="auto"/>
            <w:tcMar>
              <w:top w:w="100" w:type="dxa"/>
              <w:left w:w="100" w:type="dxa"/>
              <w:bottom w:w="100" w:type="dxa"/>
              <w:right w:w="100" w:type="dxa"/>
            </w:tcMar>
          </w:tcPr>
          <w:p w14:paraId="3CC9203C" w14:textId="77777777" w:rsidR="005037B3" w:rsidRDefault="005037B3" w:rsidP="005037B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6D98DF63" wp14:editId="3A76C72C">
                  <wp:extent cx="4600575" cy="2266950"/>
                  <wp:effectExtent l="0" t="0" r="0" b="0"/>
                  <wp:docPr id="94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95"/>
                          <a:srcRect/>
                          <a:stretch>
                            <a:fillRect/>
                          </a:stretch>
                        </pic:blipFill>
                        <pic:spPr>
                          <a:xfrm>
                            <a:off x="0" y="0"/>
                            <a:ext cx="4600575" cy="2266950"/>
                          </a:xfrm>
                          <a:prstGeom prst="rect">
                            <a:avLst/>
                          </a:prstGeom>
                          <a:ln/>
                        </pic:spPr>
                      </pic:pic>
                    </a:graphicData>
                  </a:graphic>
                </wp:inline>
              </w:drawing>
            </w:r>
          </w:p>
        </w:tc>
      </w:tr>
    </w:tbl>
    <w:p w14:paraId="44F8EBD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C7D540E"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35299F7C" w14:textId="77777777" w:rsidTr="005037B3">
        <w:tc>
          <w:tcPr>
            <w:tcW w:w="9638" w:type="dxa"/>
            <w:shd w:val="clear" w:color="auto" w:fill="auto"/>
            <w:tcMar>
              <w:top w:w="100" w:type="dxa"/>
              <w:left w:w="100" w:type="dxa"/>
              <w:bottom w:w="100" w:type="dxa"/>
              <w:right w:w="100" w:type="dxa"/>
            </w:tcMar>
          </w:tcPr>
          <w:p w14:paraId="0F0E5D9A" w14:textId="77777777" w:rsidR="005037B3" w:rsidRDefault="005037B3" w:rsidP="005037B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5CBE650F" wp14:editId="79C3B088">
                  <wp:extent cx="5972175" cy="2324100"/>
                  <wp:effectExtent l="0" t="0" r="0" b="0"/>
                  <wp:docPr id="94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96"/>
                          <a:srcRect/>
                          <a:stretch>
                            <a:fillRect/>
                          </a:stretch>
                        </pic:blipFill>
                        <pic:spPr>
                          <a:xfrm>
                            <a:off x="0" y="0"/>
                            <a:ext cx="5972175" cy="2324100"/>
                          </a:xfrm>
                          <a:prstGeom prst="rect">
                            <a:avLst/>
                          </a:prstGeom>
                          <a:ln/>
                        </pic:spPr>
                      </pic:pic>
                    </a:graphicData>
                  </a:graphic>
                </wp:inline>
              </w:drawing>
            </w:r>
          </w:p>
        </w:tc>
      </w:tr>
    </w:tbl>
    <w:p w14:paraId="18D816EA"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4F3D1B2"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5827C409" w14:textId="77777777" w:rsidTr="005037B3">
        <w:tc>
          <w:tcPr>
            <w:tcW w:w="9638" w:type="dxa"/>
            <w:shd w:val="clear" w:color="auto" w:fill="auto"/>
            <w:tcMar>
              <w:top w:w="100" w:type="dxa"/>
              <w:left w:w="100" w:type="dxa"/>
              <w:bottom w:w="100" w:type="dxa"/>
              <w:right w:w="100" w:type="dxa"/>
            </w:tcMar>
          </w:tcPr>
          <w:p w14:paraId="08C06678" w14:textId="77777777" w:rsidR="005037B3" w:rsidRDefault="005037B3" w:rsidP="005037B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lastRenderedPageBreak/>
              <w:drawing>
                <wp:inline distT="114300" distB="114300" distL="114300" distR="114300" wp14:anchorId="6CB6CF44" wp14:editId="63585188">
                  <wp:extent cx="5972175" cy="2794000"/>
                  <wp:effectExtent l="0" t="0" r="0" b="0"/>
                  <wp:docPr id="94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97"/>
                          <a:srcRect/>
                          <a:stretch>
                            <a:fillRect/>
                          </a:stretch>
                        </pic:blipFill>
                        <pic:spPr>
                          <a:xfrm>
                            <a:off x="0" y="0"/>
                            <a:ext cx="5972175" cy="2794000"/>
                          </a:xfrm>
                          <a:prstGeom prst="rect">
                            <a:avLst/>
                          </a:prstGeom>
                          <a:ln/>
                        </pic:spPr>
                      </pic:pic>
                    </a:graphicData>
                  </a:graphic>
                </wp:inline>
              </w:drawing>
            </w:r>
          </w:p>
        </w:tc>
      </w:tr>
    </w:tbl>
    <w:p w14:paraId="0898813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A0C1D6" w14:textId="77777777" w:rsidR="005037B3" w:rsidRDefault="005037B3" w:rsidP="005037B3">
      <w:pPr>
        <w:pBdr>
          <w:top w:val="nil"/>
          <w:left w:val="nil"/>
          <w:bottom w:val="nil"/>
          <w:right w:val="nil"/>
          <w:between w:val="nil"/>
        </w:pBdr>
        <w:rPr>
          <w:rFonts w:ascii="Gill Sans" w:eastAsia="Gill Sans" w:hAnsi="Gill Sans" w:cs="Gill Sans"/>
          <w:color w:val="000000"/>
        </w:rPr>
      </w:pPr>
    </w:p>
    <w:tbl>
      <w:tblPr>
        <w:tblW w:w="96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38"/>
      </w:tblGrid>
      <w:tr w:rsidR="005037B3" w14:paraId="598625B5" w14:textId="77777777" w:rsidTr="005037B3">
        <w:tc>
          <w:tcPr>
            <w:tcW w:w="9638" w:type="dxa"/>
            <w:shd w:val="clear" w:color="auto" w:fill="auto"/>
            <w:tcMar>
              <w:top w:w="100" w:type="dxa"/>
              <w:left w:w="100" w:type="dxa"/>
              <w:bottom w:w="100" w:type="dxa"/>
              <w:right w:w="100" w:type="dxa"/>
            </w:tcMar>
          </w:tcPr>
          <w:p w14:paraId="7B391FCE" w14:textId="77777777" w:rsidR="005037B3" w:rsidRDefault="005037B3" w:rsidP="005037B3">
            <w:pPr>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233219D5" wp14:editId="4E3CBF9F">
                  <wp:extent cx="5553075" cy="2571750"/>
                  <wp:effectExtent l="0" t="0" r="0" b="0"/>
                  <wp:docPr id="942"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98"/>
                          <a:srcRect/>
                          <a:stretch>
                            <a:fillRect/>
                          </a:stretch>
                        </pic:blipFill>
                        <pic:spPr>
                          <a:xfrm>
                            <a:off x="0" y="0"/>
                            <a:ext cx="5553075" cy="2571750"/>
                          </a:xfrm>
                          <a:prstGeom prst="rect">
                            <a:avLst/>
                          </a:prstGeom>
                          <a:ln/>
                        </pic:spPr>
                      </pic:pic>
                    </a:graphicData>
                  </a:graphic>
                </wp:inline>
              </w:drawing>
            </w:r>
          </w:p>
        </w:tc>
      </w:tr>
    </w:tbl>
    <w:p w14:paraId="0A6184F9"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sz w:val="32"/>
          <w:szCs w:val="32"/>
          <w:highlight w:val="white"/>
        </w:rPr>
      </w:pPr>
    </w:p>
    <w:p w14:paraId="5A36ED5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83D0FBC" w14:textId="77777777" w:rsidR="005037B3" w:rsidRDefault="005037B3" w:rsidP="00316914">
      <w:pPr>
        <w:pStyle w:val="Heading2"/>
        <w:numPr>
          <w:ilvl w:val="0"/>
          <w:numId w:val="200"/>
        </w:numPr>
        <w:pBdr>
          <w:top w:val="nil"/>
          <w:left w:val="nil"/>
          <w:bottom w:val="nil"/>
          <w:right w:val="nil"/>
          <w:between w:val="nil"/>
        </w:pBdr>
        <w:rPr>
          <w:rFonts w:ascii="Gill Sans" w:eastAsia="Gill Sans" w:hAnsi="Gill Sans" w:cs="Gill Sans"/>
        </w:rPr>
      </w:pPr>
      <w:bookmarkStart w:id="232" w:name="_Toc57382852"/>
      <w:bookmarkStart w:id="233" w:name="_Toc57478222"/>
      <w:r>
        <w:rPr>
          <w:rFonts w:ascii="Gill Sans" w:eastAsia="Gill Sans" w:hAnsi="Gill Sans" w:cs="Gill Sans"/>
          <w:color w:val="000099"/>
          <w:sz w:val="28"/>
          <w:szCs w:val="28"/>
          <w:highlight w:val="white"/>
        </w:rPr>
        <w:t>QAT Problem List</w:t>
      </w:r>
      <w:bookmarkEnd w:id="232"/>
      <w:bookmarkEnd w:id="233"/>
    </w:p>
    <w:p w14:paraId="299157F2" w14:textId="53677853" w:rsidR="005037B3" w:rsidRPr="00DD77EB" w:rsidRDefault="00A71183" w:rsidP="00DD77EB">
      <w:pPr>
        <w:pBdr>
          <w:top w:val="nil"/>
          <w:left w:val="nil"/>
          <w:bottom w:val="nil"/>
          <w:right w:val="nil"/>
          <w:between w:val="nil"/>
        </w:pBdr>
        <w:rPr>
          <w:rFonts w:ascii="Gill Sans" w:eastAsia="Gill Sans" w:hAnsi="Gill Sans" w:cs="Gill Sans"/>
          <w:color w:val="auto"/>
        </w:rPr>
      </w:pPr>
      <w:sdt>
        <w:sdtPr>
          <w:tag w:val="goog_rdk_184"/>
          <w:id w:val="1496531089"/>
        </w:sdtPr>
        <w:sdtContent>
          <w:r w:rsidR="005037B3" w:rsidRPr="00DD77EB">
            <w:rPr>
              <w:rFonts w:ascii="Gill Sans" w:eastAsia="Gill Sans" w:hAnsi="Gill Sans" w:cs="Gill Sans"/>
              <w:b/>
              <w:color w:val="000000"/>
            </w:rPr>
            <w:t>Purpose:</w:t>
          </w:r>
        </w:sdtContent>
      </w:sdt>
      <w:r w:rsidR="005037B3" w:rsidRPr="00DD77EB">
        <w:rPr>
          <w:rFonts w:ascii="Gill Sans" w:eastAsia="Gill Sans" w:hAnsi="Gill Sans" w:cs="Gill Sans"/>
          <w:color w:val="000000"/>
        </w:rPr>
        <w:t xml:space="preserve">  A supply plan review integrated within QAT that allows for a quality check to easily identify problematic data/issues and correct these before committing a supply plan to the server as a “Draft” or “Final” Version.</w:t>
      </w:r>
    </w:p>
    <w:p w14:paraId="1971F075" w14:textId="77777777" w:rsidR="001D3854" w:rsidRDefault="005037B3" w:rsidP="00037E44">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6125B8C5" wp14:editId="0B902236">
            <wp:extent cx="6119820" cy="1041400"/>
            <wp:effectExtent l="0" t="0" r="0" b="0"/>
            <wp:docPr id="77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9"/>
                    <a:srcRect/>
                    <a:stretch>
                      <a:fillRect/>
                    </a:stretch>
                  </pic:blipFill>
                  <pic:spPr>
                    <a:xfrm>
                      <a:off x="0" y="0"/>
                      <a:ext cx="6119820" cy="1041400"/>
                    </a:xfrm>
                    <a:prstGeom prst="rect">
                      <a:avLst/>
                    </a:prstGeom>
                    <a:ln/>
                  </pic:spPr>
                </pic:pic>
              </a:graphicData>
            </a:graphic>
          </wp:inline>
        </w:drawing>
      </w:r>
    </w:p>
    <w:p w14:paraId="13722776" w14:textId="636FD5B1" w:rsidR="005037B3" w:rsidRDefault="001D3854" w:rsidP="001D3854">
      <w:pPr>
        <w:pStyle w:val="Caption"/>
        <w:jc w:val="center"/>
        <w:rPr>
          <w:rFonts w:ascii="Gill Sans" w:eastAsia="Gill Sans" w:hAnsi="Gill Sans" w:cs="Gill Sans"/>
          <w:color w:val="000000"/>
        </w:rPr>
      </w:pPr>
      <w:r>
        <w:t xml:space="preserve">Figure </w:t>
      </w:r>
      <w:r w:rsidR="00104ED0">
        <w:t>20.C</w:t>
      </w:r>
      <w:r>
        <w:t xml:space="preserve">- </w:t>
      </w:r>
      <w:r w:rsidRPr="00937346">
        <w:t>QAT Problem List</w:t>
      </w:r>
    </w:p>
    <w:p w14:paraId="1D6098CF" w14:textId="15E89CF1"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Only the Problem associated with those programs which have been loaded by the user in their local machine will appear in the QAT Problem List. For details on how to load specific programs and versions, refer </w:t>
      </w:r>
      <w:r>
        <w:rPr>
          <w:rFonts w:ascii="Gill Sans" w:eastAsia="Gill Sans" w:hAnsi="Gill Sans" w:cs="Gill Sans"/>
        </w:rPr>
        <w:t xml:space="preserve">to the </w:t>
      </w:r>
      <w:hyperlink w:anchor="_Load_Program" w:history="1">
        <w:r w:rsidRPr="00EF4EC6">
          <w:rPr>
            <w:rStyle w:val="Hyperlink"/>
            <w:rFonts w:ascii="Gill Sans" w:eastAsia="Gill Sans" w:hAnsi="Gill Sans" w:cs="Gill Sans"/>
          </w:rPr>
          <w:t>load program</w:t>
        </w:r>
      </w:hyperlink>
      <w:r>
        <w:rPr>
          <w:rFonts w:ascii="Gill Sans" w:eastAsia="Gill Sans" w:hAnsi="Gill Sans" w:cs="Gill Sans"/>
          <w:color w:val="000000"/>
        </w:rPr>
        <w:t xml:space="preserve"> section of the User Manual.</w:t>
      </w:r>
    </w:p>
    <w:p w14:paraId="1DD306DB" w14:textId="285CB0AF" w:rsidR="005037B3" w:rsidRPr="00CC4C35" w:rsidRDefault="00CC4C35" w:rsidP="00CC4C35">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QAT Problem Action Report</w:t>
      </w:r>
      <w:r w:rsidRPr="008F6E1C">
        <w:rPr>
          <w:rFonts w:ascii="Gill Sans" w:eastAsia="Gill Sans" w:hAnsi="Gill Sans" w:cs="Gill Sans"/>
          <w:b/>
          <w:color w:val="000000"/>
        </w:rPr>
        <w:t>.</w:t>
      </w:r>
    </w:p>
    <w:p w14:paraId="43BAC83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QAT Problems can be subdivided into three main categories: Data Quality, Procurement Schedule, and Supply Planning. They are also assigned to different levels of criticality: Low (yellow), Medium (orange), and High (red). The criticality informs users the extent to which a problem affects the quality of the supply plan. However, regardless of criticality, all problems must be “In-compliance” or “Addressed” in the QAT Problem List to be committed as a Final Version. There are five main statuses associated with the individual problems in the QAT Problem List:</w:t>
      </w:r>
    </w:p>
    <w:p w14:paraId="6FA0AD57" w14:textId="77777777" w:rsidR="005037B3" w:rsidRDefault="005037B3" w:rsidP="00316914">
      <w:pPr>
        <w:numPr>
          <w:ilvl w:val="0"/>
          <w:numId w:val="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In-Compliance</w:t>
      </w:r>
      <w:r>
        <w:rPr>
          <w:rFonts w:ascii="Gill Sans" w:eastAsia="Gill Sans" w:hAnsi="Gill Sans" w:cs="Gill Sans"/>
          <w:color w:val="000000"/>
        </w:rPr>
        <w:t xml:space="preserve"> – Issue has been closed through data entry by the user. Status will be automatically changed, and notes are not required.</w:t>
      </w:r>
    </w:p>
    <w:p w14:paraId="0226D301" w14:textId="77777777" w:rsidR="005037B3" w:rsidRDefault="005037B3" w:rsidP="005037B3">
      <w:pPr>
        <w:pBdr>
          <w:top w:val="nil"/>
          <w:left w:val="nil"/>
          <w:bottom w:val="nil"/>
          <w:right w:val="nil"/>
          <w:between w:val="nil"/>
        </w:pBdr>
        <w:ind w:left="720"/>
        <w:rPr>
          <w:rFonts w:ascii="Gill Sans" w:eastAsia="Gill Sans" w:hAnsi="Gill Sans" w:cs="Gill Sans"/>
          <w:i/>
          <w:color w:val="000000"/>
        </w:rPr>
      </w:pPr>
      <w:r>
        <w:rPr>
          <w:rFonts w:ascii="Gill Sans" w:eastAsia="Gill Sans" w:hAnsi="Gill Sans" w:cs="Gill Sans"/>
          <w:i/>
          <w:color w:val="000000"/>
        </w:rPr>
        <w:t>Example – A planning unit is missing actual consumption in the last 3 months. A user enters actual consumption data for the last 3 months. QAT automatically marks this as ‘in-compliance’.</w:t>
      </w:r>
    </w:p>
    <w:p w14:paraId="26796C29" w14:textId="77777777" w:rsidR="005037B3" w:rsidRDefault="005037B3" w:rsidP="00316914">
      <w:pPr>
        <w:numPr>
          <w:ilvl w:val="0"/>
          <w:numId w:val="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Resolved</w:t>
      </w:r>
      <w:r>
        <w:rPr>
          <w:rFonts w:ascii="Gill Sans" w:eastAsia="Gill Sans" w:hAnsi="Gill Sans" w:cs="Gill Sans"/>
          <w:color w:val="000000"/>
        </w:rPr>
        <w:t xml:space="preserve"> – Issue has been manually marked by reviewer as ‘resolved’. The reviewer uses this status if this issue will unlikely be corrected via data entry and also does not require further notes in the future. Only a reviewer can mark an issue as ‘resolved’.</w:t>
      </w:r>
    </w:p>
    <w:p w14:paraId="1B372D7A" w14:textId="77777777" w:rsidR="005037B3" w:rsidRDefault="005037B3" w:rsidP="005037B3">
      <w:pPr>
        <w:pBdr>
          <w:top w:val="nil"/>
          <w:left w:val="nil"/>
          <w:bottom w:val="nil"/>
          <w:right w:val="nil"/>
          <w:between w:val="nil"/>
        </w:pBdr>
        <w:ind w:left="720"/>
        <w:rPr>
          <w:rFonts w:ascii="Gill Sans" w:eastAsia="Gill Sans" w:hAnsi="Gill Sans" w:cs="Gill Sans"/>
          <w:i/>
          <w:color w:val="000000"/>
        </w:rPr>
      </w:pPr>
      <w:r>
        <w:rPr>
          <w:rFonts w:ascii="Gill Sans" w:eastAsia="Gill Sans" w:hAnsi="Gill Sans" w:cs="Gill Sans"/>
          <w:i/>
          <w:color w:val="000000"/>
        </w:rPr>
        <w:t>Example – A planning unit gets flagged for not following dynamic forecasting. The user enters a note that this planning unit does not follow dynamic forecasting as it is not a seasonal product. The reviewer marks this as resolved because the explanation will most likely not change in the future.</w:t>
      </w:r>
    </w:p>
    <w:p w14:paraId="2ED85DDD" w14:textId="77777777" w:rsidR="005037B3" w:rsidRDefault="005037B3" w:rsidP="00316914">
      <w:pPr>
        <w:numPr>
          <w:ilvl w:val="0"/>
          <w:numId w:val="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Addressed</w:t>
      </w:r>
      <w:r>
        <w:rPr>
          <w:rFonts w:ascii="Gill Sans" w:eastAsia="Gill Sans" w:hAnsi="Gill Sans" w:cs="Gill Sans"/>
          <w:color w:val="000000"/>
        </w:rPr>
        <w:t xml:space="preserve"> – Issue has been manually marked by either reviewer or user as ‘addressed’. The user applies this status when they cannot resolve the issue through data entry. This status must be accompanied by a note. The reviewer uses this status if this issue cannot be </w:t>
      </w:r>
      <w:r>
        <w:rPr>
          <w:rFonts w:ascii="Gill Sans" w:eastAsia="Gill Sans" w:hAnsi="Gill Sans" w:cs="Gill Sans"/>
        </w:rPr>
        <w:t>resolved in this</w:t>
      </w:r>
      <w:r>
        <w:rPr>
          <w:rFonts w:ascii="Gill Sans" w:eastAsia="Gill Sans" w:hAnsi="Gill Sans" w:cs="Gill Sans"/>
          <w:color w:val="000000"/>
        </w:rPr>
        <w:t xml:space="preserve"> review period, but will be resolved in the future, most likely in a few periods, rather than before the next review. </w:t>
      </w:r>
    </w:p>
    <w:sdt>
      <w:sdtPr>
        <w:tag w:val="goog_rdk_188"/>
        <w:id w:val="-593714083"/>
      </w:sdtPr>
      <w:sdtContent>
        <w:p w14:paraId="3D95B822" w14:textId="4FB6A349" w:rsidR="005037B3" w:rsidRPr="00664F2C" w:rsidRDefault="005037B3" w:rsidP="00664F2C">
          <w:pPr>
            <w:pBdr>
              <w:top w:val="nil"/>
              <w:left w:val="nil"/>
              <w:bottom w:val="nil"/>
              <w:right w:val="nil"/>
              <w:between w:val="nil"/>
            </w:pBdr>
            <w:ind w:left="720"/>
            <w:rPr>
              <w:rFonts w:ascii="Gill Sans" w:eastAsia="Gill Sans" w:hAnsi="Gill Sans" w:cs="Gill Sans"/>
              <w:i/>
              <w:color w:val="000000"/>
            </w:rPr>
          </w:pPr>
          <w:r w:rsidRPr="00664F2C">
            <w:rPr>
              <w:rFonts w:ascii="Gill Sans" w:eastAsia="Gill Sans" w:hAnsi="Gill Sans" w:cs="Gill Sans"/>
              <w:i/>
              <w:color w:val="000000"/>
            </w:rPr>
            <w:t>Example – A phasing out planning unit only has 8 months of forecasted consumption in the future instead of 18. This is acceptable as it is a phasing out planning unit, but the user will still need to de-activate the planning unit once it is fully phased out, which is why the issue is marked as ‘addressed’ instead of ‘resolved’.</w:t>
          </w:r>
        </w:p>
      </w:sdtContent>
    </w:sdt>
    <w:p w14:paraId="33C5C9D1" w14:textId="2DF0E68F" w:rsidR="005037B3" w:rsidRDefault="005037B3" w:rsidP="00316914">
      <w:pPr>
        <w:numPr>
          <w:ilvl w:val="0"/>
          <w:numId w:val="33"/>
        </w:numPr>
        <w:pBdr>
          <w:top w:val="nil"/>
          <w:left w:val="nil"/>
          <w:bottom w:val="nil"/>
          <w:right w:val="nil"/>
          <w:between w:val="nil"/>
        </w:pBdr>
        <w:rPr>
          <w:rFonts w:ascii="Gill Sans" w:eastAsia="Gill Sans" w:hAnsi="Gill Sans" w:cs="Gill Sans"/>
          <w:color w:val="000000"/>
        </w:rPr>
      </w:pPr>
      <w:r w:rsidRPr="00664F2C">
        <w:rPr>
          <w:rFonts w:ascii="Gill Sans" w:eastAsia="Gill Sans" w:hAnsi="Gill Sans" w:cs="Gill Sans"/>
          <w:b/>
          <w:color w:val="000000"/>
        </w:rPr>
        <w:t xml:space="preserve">Open </w:t>
      </w:r>
      <w:r>
        <w:rPr>
          <w:rFonts w:ascii="Gill Sans" w:eastAsia="Gill Sans" w:hAnsi="Gill Sans" w:cs="Gill Sans"/>
          <w:color w:val="000000"/>
        </w:rPr>
        <w:t xml:space="preserve">– This issue has been automatically flagged by QAT, or the issue has been manually marked by the reviewer as ‘open’. The reviewer uses this status when </w:t>
      </w:r>
      <w:r>
        <w:rPr>
          <w:rFonts w:ascii="Gill Sans" w:eastAsia="Gill Sans" w:hAnsi="Gill Sans" w:cs="Gill Sans"/>
          <w:color w:val="000000"/>
        </w:rPr>
        <w:lastRenderedPageBreak/>
        <w:t xml:space="preserve">rejecting a supply plan to indicate that the notes are not accepted.  The reviewer uses this status when accepting a supply plan to indicate this issue cannot be resolved this review period but should be corrected via data entry or addressed next review period. </w:t>
      </w:r>
    </w:p>
    <w:p w14:paraId="45DC2C1F" w14:textId="4198A07C" w:rsidR="005037B3" w:rsidRDefault="005037B3" w:rsidP="005037B3">
      <w:pPr>
        <w:pBdr>
          <w:top w:val="nil"/>
          <w:left w:val="nil"/>
          <w:bottom w:val="nil"/>
          <w:right w:val="nil"/>
          <w:between w:val="nil"/>
        </w:pBdr>
        <w:ind w:left="720"/>
        <w:rPr>
          <w:rFonts w:ascii="Gill Sans" w:eastAsia="Gill Sans" w:hAnsi="Gill Sans" w:cs="Gill Sans"/>
          <w:i/>
          <w:color w:val="000000"/>
        </w:rPr>
      </w:pPr>
      <w:r w:rsidRPr="00664F2C">
        <w:rPr>
          <w:rFonts w:ascii="Gill Sans" w:eastAsia="Gill Sans" w:hAnsi="Gill Sans" w:cs="Gill Sans"/>
          <w:i/>
          <w:color w:val="000000"/>
        </w:rPr>
        <w:t>Example – A shipment with a receive date in the next 6 months is missing a funding source. The user notes that they will have a funder assigned to this shipment next month. The reviewer wants to ensure the funder is added for the next submission and thus marks it as ‘open,’ instead of ‘addressed.’</w:t>
      </w:r>
    </w:p>
    <w:p w14:paraId="2A9568E5" w14:textId="54144E05" w:rsidR="005037B3" w:rsidRDefault="00A71183" w:rsidP="00316914">
      <w:pPr>
        <w:numPr>
          <w:ilvl w:val="0"/>
          <w:numId w:val="33"/>
        </w:numPr>
        <w:pBdr>
          <w:top w:val="nil"/>
          <w:left w:val="nil"/>
          <w:bottom w:val="nil"/>
          <w:right w:val="nil"/>
          <w:between w:val="nil"/>
        </w:pBdr>
        <w:rPr>
          <w:color w:val="000000"/>
        </w:rPr>
      </w:pPr>
      <w:sdt>
        <w:sdtPr>
          <w:tag w:val="goog_rdk_191"/>
          <w:id w:val="1058905799"/>
        </w:sdtPr>
        <w:sdtContent>
          <w:r w:rsidR="005037B3" w:rsidRPr="00664F2C">
            <w:rPr>
              <w:rFonts w:ascii="Gill Sans" w:eastAsia="Gill Sans" w:hAnsi="Gill Sans" w:cs="Gill Sans"/>
              <w:b/>
              <w:color w:val="000000"/>
            </w:rPr>
            <w:t xml:space="preserve">Reviewed - </w:t>
          </w:r>
        </w:sdtContent>
      </w:sdt>
      <w:r w:rsidR="005037B3" w:rsidRPr="00664F2C">
        <w:rPr>
          <w:rFonts w:ascii="Gill Sans" w:eastAsia="Gill Sans" w:hAnsi="Gill Sans" w:cs="Gill Sans"/>
          <w:color w:val="000000"/>
        </w:rPr>
        <w:t xml:space="preserve">The issue has been reviewed by the supply plan reviewer. This field is only editable by the supply plan reviewer. </w:t>
      </w:r>
    </w:p>
    <w:sdt>
      <w:sdtPr>
        <w:tag w:val="goog_rdk_194"/>
        <w:id w:val="-1739385982"/>
      </w:sdtPr>
      <w:sdtContent>
        <w:p w14:paraId="40E5E58B" w14:textId="3F6DFEB3" w:rsidR="005037B3" w:rsidRPr="00664F2C" w:rsidRDefault="00A71183" w:rsidP="00664F2C">
          <w:pPr>
            <w:pBdr>
              <w:top w:val="nil"/>
              <w:left w:val="nil"/>
              <w:bottom w:val="nil"/>
              <w:right w:val="nil"/>
              <w:between w:val="nil"/>
            </w:pBdr>
            <w:rPr>
              <w:rFonts w:ascii="Gill Sans" w:eastAsia="Gill Sans" w:hAnsi="Gill Sans" w:cs="Gill Sans"/>
              <w:i/>
              <w:color w:val="000000"/>
            </w:rPr>
          </w:pPr>
          <w:sdt>
            <w:sdtPr>
              <w:tag w:val="goog_rdk_193"/>
              <w:id w:val="-410858729"/>
              <w:showingPlcHdr/>
            </w:sdtPr>
            <w:sdtContent>
              <w:r w:rsidR="00664F2C">
                <w:t xml:space="preserve">     </w:t>
              </w:r>
            </w:sdtContent>
          </w:sdt>
        </w:p>
      </w:sdtContent>
    </w:sdt>
    <w:p w14:paraId="4EA3E2DB"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Problem 1: Missing recent actual consumption inputs (within the last 3 months) </w:t>
      </w:r>
    </w:p>
    <w:p w14:paraId="0042D1D7"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E78D64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Consider that the actual consumption for a Planning unit has been missing for the last </w:t>
      </w:r>
      <w:r>
        <w:rPr>
          <w:rFonts w:ascii="Gill Sans" w:eastAsia="Gill Sans" w:hAnsi="Gill Sans" w:cs="Gill Sans"/>
          <w:b/>
          <w:color w:val="000000"/>
        </w:rPr>
        <w:t xml:space="preserve">3 months or more. </w:t>
      </w:r>
      <w:r>
        <w:rPr>
          <w:rFonts w:ascii="Gill Sans" w:eastAsia="Gill Sans" w:hAnsi="Gill Sans" w:cs="Gill Sans"/>
          <w:color w:val="000000"/>
        </w:rPr>
        <w:t>In this case the Planning Unit is Abacavir/Lamivudine 120/60 mg Scored Dispersible Tablet, 30 Tablets is missing recent actual consumption (within the last 3 months)</w:t>
      </w:r>
    </w:p>
    <w:p w14:paraId="1CC081D0"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040D6A4"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xml:space="preserve"> The problem arises only when the actual consumption inputs for the last three months or more are not filled in. If the inputs are filled in for any of those three months, the problem will not be identified by the system.</w:t>
      </w:r>
    </w:p>
    <w:p w14:paraId="72770F64"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BAA3BFD" w14:textId="77777777" w:rsidR="001D3854" w:rsidRDefault="005037B3" w:rsidP="001D3854">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2DDC2241" wp14:editId="337D373A">
            <wp:extent cx="5725063" cy="3214767"/>
            <wp:effectExtent l="0" t="0" r="0" b="0"/>
            <wp:docPr id="98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00"/>
                    <a:srcRect l="6127" t="16633" r="4173" b="16006"/>
                    <a:stretch>
                      <a:fillRect/>
                    </a:stretch>
                  </pic:blipFill>
                  <pic:spPr>
                    <a:xfrm>
                      <a:off x="0" y="0"/>
                      <a:ext cx="5725063" cy="3214767"/>
                    </a:xfrm>
                    <a:prstGeom prst="rect">
                      <a:avLst/>
                    </a:prstGeom>
                    <a:ln/>
                  </pic:spPr>
                </pic:pic>
              </a:graphicData>
            </a:graphic>
          </wp:inline>
        </w:drawing>
      </w:r>
    </w:p>
    <w:p w14:paraId="282080DB" w14:textId="66638A1B" w:rsidR="005037B3" w:rsidRDefault="001D3854" w:rsidP="001D3854">
      <w:pPr>
        <w:pStyle w:val="Caption"/>
        <w:jc w:val="center"/>
        <w:rPr>
          <w:rFonts w:ascii="Gill Sans" w:eastAsia="Gill Sans" w:hAnsi="Gill Sans" w:cs="Gill Sans"/>
          <w:color w:val="000000"/>
        </w:rPr>
      </w:pPr>
      <w:r>
        <w:t xml:space="preserve">Figure </w:t>
      </w:r>
      <w:r w:rsidR="00104ED0">
        <w:t>20.C.1</w:t>
      </w:r>
      <w:r>
        <w:t xml:space="preserve">- </w:t>
      </w:r>
      <w:r w:rsidRPr="00C60B50">
        <w:t>Missing recent actual consumption inputs</w:t>
      </w:r>
    </w:p>
    <w:p w14:paraId="01FC2A0E"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41E5FC0E"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In this particular case, check recent actual consumption inputs for Abacavir/Lamivudine 120/60 mg Scored Dispersible Tablet, 30 Tablets and provide data for June, July, and August.</w:t>
      </w:r>
    </w:p>
    <w:p w14:paraId="2F037BEE"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“Consumption Details” screen where the required data can be entered.</w:t>
      </w:r>
    </w:p>
    <w:p w14:paraId="33B637F2"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708D1AA0"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7043528D" w14:textId="77777777" w:rsidR="005037B3" w:rsidRDefault="005037B3" w:rsidP="00316914">
      <w:pPr>
        <w:numPr>
          <w:ilvl w:val="0"/>
          <w:numId w:val="17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p w14:paraId="61C2D0C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9CF3463"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2: Any gaps in the last 3 months (actual consumption)</w:t>
      </w:r>
    </w:p>
    <w:p w14:paraId="6D197D3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5D02A53" w14:textId="6218A4AF" w:rsidR="00935F2D" w:rsidRDefault="003512F7" w:rsidP="00935F2D">
      <w:pPr>
        <w:keepNext/>
        <w:pBdr>
          <w:top w:val="nil"/>
          <w:left w:val="nil"/>
          <w:bottom w:val="nil"/>
          <w:right w:val="nil"/>
          <w:between w:val="nil"/>
        </w:pBdr>
        <w:jc w:val="center"/>
      </w:pPr>
      <w:r>
        <w:rPr>
          <w:noProof/>
          <w:lang w:eastAsia="en-US" w:bidi="ar-SA"/>
        </w:rPr>
        <w:drawing>
          <wp:inline distT="0" distB="0" distL="0" distR="0" wp14:anchorId="6672AB62" wp14:editId="7183F851">
            <wp:extent cx="5505450" cy="178117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creenshot from 2020-11-30 14-32-32.png"/>
                    <pic:cNvPicPr/>
                  </pic:nvPicPr>
                  <pic:blipFill rotWithShape="1">
                    <a:blip r:embed="rId201">
                      <a:extLst>
                        <a:ext uri="{28A0092B-C50C-407E-A947-70E740481C1C}">
                          <a14:useLocalDpi xmlns:a14="http://schemas.microsoft.com/office/drawing/2010/main" val="0"/>
                        </a:ext>
                      </a:extLst>
                    </a:blip>
                    <a:srcRect l="9750" t="25602" r="794" b="22921"/>
                    <a:stretch/>
                  </pic:blipFill>
                  <pic:spPr bwMode="auto">
                    <a:xfrm>
                      <a:off x="0" y="0"/>
                      <a:ext cx="5505450" cy="1781175"/>
                    </a:xfrm>
                    <a:prstGeom prst="rect">
                      <a:avLst/>
                    </a:prstGeom>
                    <a:ln>
                      <a:noFill/>
                    </a:ln>
                    <a:extLst>
                      <a:ext uri="{53640926-AAD7-44D8-BBD7-CCE9431645EC}">
                        <a14:shadowObscured xmlns:a14="http://schemas.microsoft.com/office/drawing/2010/main"/>
                      </a:ext>
                    </a:extLst>
                  </pic:spPr>
                </pic:pic>
              </a:graphicData>
            </a:graphic>
          </wp:inline>
        </w:drawing>
      </w:r>
    </w:p>
    <w:p w14:paraId="0D38A177" w14:textId="41DD8714" w:rsidR="005037B3" w:rsidRDefault="00935F2D" w:rsidP="00935F2D">
      <w:pPr>
        <w:pStyle w:val="Caption"/>
        <w:jc w:val="center"/>
        <w:rPr>
          <w:rFonts w:ascii="Gill Sans" w:eastAsia="Gill Sans" w:hAnsi="Gill Sans" w:cs="Gill Sans"/>
          <w:color w:val="000000"/>
        </w:rPr>
      </w:pPr>
      <w:r>
        <w:t xml:space="preserve">Figure </w:t>
      </w:r>
      <w:r w:rsidR="00104ED0">
        <w:t>20.C.2</w:t>
      </w:r>
      <w:r>
        <w:t xml:space="preserve">- </w:t>
      </w:r>
      <w:r w:rsidRPr="00C0457F">
        <w:t>Any gaps in the last 3 months</w:t>
      </w:r>
    </w:p>
    <w:p w14:paraId="50970BB3"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Consider that the actual consumption of the middle month has been missing in the last </w:t>
      </w:r>
      <w:r>
        <w:rPr>
          <w:rFonts w:ascii="Gill Sans" w:eastAsia="Gill Sans" w:hAnsi="Gill Sans" w:cs="Gill Sans"/>
          <w:b/>
          <w:color w:val="000000"/>
        </w:rPr>
        <w:t xml:space="preserve">3 months. </w:t>
      </w:r>
      <w:r>
        <w:rPr>
          <w:rFonts w:ascii="Gill Sans" w:eastAsia="Gill Sans" w:hAnsi="Gill Sans" w:cs="Gill Sans"/>
          <w:color w:val="000000"/>
        </w:rPr>
        <w:t>In this case the Planning Unit is Abacavir/Lamivudine 120/60 mg Scored Dispersible Tablet, 30 Tablets.</w:t>
      </w:r>
    </w:p>
    <w:p w14:paraId="4DA8B814"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CAAC03D"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1D9DD05C"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check recent actual consumption inputs for Abacavir/Lamivudine 120/60 mg Scored Dispersible Tablet, 30 Tablets and provide data for July.</w:t>
      </w:r>
    </w:p>
    <w:p w14:paraId="4A4F17FD"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“Consumption Details” screen where the required data can be entered.</w:t>
      </w:r>
    </w:p>
    <w:p w14:paraId="57581216"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68BAB347"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D7C8A1A" w14:textId="77777777" w:rsidR="005037B3" w:rsidRDefault="005037B3" w:rsidP="00316914">
      <w:pPr>
        <w:numPr>
          <w:ilvl w:val="0"/>
          <w:numId w:val="4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0DCAE316"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B767C17"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3: Missing recent inventory inputs (within the last 3 months)</w:t>
      </w:r>
    </w:p>
    <w:p w14:paraId="4B83419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5772EE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Consider that the inventory for a Planning unit has been missing for the last </w:t>
      </w:r>
      <w:r>
        <w:rPr>
          <w:rFonts w:ascii="Gill Sans" w:eastAsia="Gill Sans" w:hAnsi="Gill Sans" w:cs="Gill Sans"/>
          <w:b/>
          <w:color w:val="000000"/>
        </w:rPr>
        <w:t xml:space="preserve">3 months or more. </w:t>
      </w:r>
      <w:r>
        <w:rPr>
          <w:rFonts w:ascii="Gill Sans" w:eastAsia="Gill Sans" w:hAnsi="Gill Sans" w:cs="Gill Sans"/>
          <w:color w:val="000000"/>
        </w:rPr>
        <w:t>In this case the Planning Unit is Abacavir/Lamivudine 120/60 mg Scored Dispersible Tablet, 30 Tablets.</w:t>
      </w:r>
    </w:p>
    <w:p w14:paraId="484ECB2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442C504" w14:textId="77777777" w:rsidR="00935F2D" w:rsidRDefault="005037B3" w:rsidP="00935F2D">
      <w:pPr>
        <w:keepNext/>
        <w:pBdr>
          <w:top w:val="nil"/>
          <w:left w:val="nil"/>
          <w:bottom w:val="nil"/>
          <w:right w:val="nil"/>
          <w:between w:val="nil"/>
        </w:pBdr>
        <w:jc w:val="center"/>
      </w:pPr>
      <w:r>
        <w:rPr>
          <w:rFonts w:ascii="Gill Sans" w:eastAsia="Gill Sans" w:hAnsi="Gill Sans" w:cs="Gill Sans"/>
          <w:noProof/>
          <w:lang w:eastAsia="en-US" w:bidi="ar-SA"/>
        </w:rPr>
        <w:drawing>
          <wp:inline distT="114300" distB="114300" distL="114300" distR="114300" wp14:anchorId="0B4EC3F0" wp14:editId="0AF17E43">
            <wp:extent cx="5378288" cy="2867997"/>
            <wp:effectExtent l="0" t="0" r="0" b="0"/>
            <wp:docPr id="7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2"/>
                    <a:srcRect l="7216" t="25385" r="5027" b="12033"/>
                    <a:stretch>
                      <a:fillRect/>
                    </a:stretch>
                  </pic:blipFill>
                  <pic:spPr>
                    <a:xfrm>
                      <a:off x="0" y="0"/>
                      <a:ext cx="5378288" cy="2867997"/>
                    </a:xfrm>
                    <a:prstGeom prst="rect">
                      <a:avLst/>
                    </a:prstGeom>
                    <a:ln/>
                  </pic:spPr>
                </pic:pic>
              </a:graphicData>
            </a:graphic>
          </wp:inline>
        </w:drawing>
      </w:r>
    </w:p>
    <w:p w14:paraId="7612658C" w14:textId="45D0DEB7" w:rsidR="005037B3" w:rsidRDefault="00935F2D" w:rsidP="00935F2D">
      <w:pPr>
        <w:pStyle w:val="Caption"/>
        <w:jc w:val="center"/>
        <w:rPr>
          <w:rFonts w:ascii="Gill Sans" w:eastAsia="Gill Sans" w:hAnsi="Gill Sans" w:cs="Gill Sans"/>
          <w:b/>
          <w:color w:val="000000"/>
        </w:rPr>
      </w:pPr>
      <w:r>
        <w:t xml:space="preserve">Figure </w:t>
      </w:r>
      <w:r w:rsidR="00104ED0">
        <w:t>20.C.3</w:t>
      </w:r>
      <w:r>
        <w:t xml:space="preserve">- </w:t>
      </w:r>
      <w:r w:rsidRPr="00441124">
        <w:t>Missing recent inventory inputs</w:t>
      </w:r>
    </w:p>
    <w:sdt>
      <w:sdtPr>
        <w:tag w:val="goog_rdk_195"/>
        <w:id w:val="-1334918022"/>
      </w:sdtPr>
      <w:sdtContent>
        <w:p w14:paraId="3ACE967C" w14:textId="77777777" w:rsidR="005037B3" w:rsidRPr="00664F2C" w:rsidRDefault="005037B3" w:rsidP="00316914">
          <w:pPr>
            <w:numPr>
              <w:ilvl w:val="0"/>
              <w:numId w:val="41"/>
            </w:numPr>
            <w:pBdr>
              <w:top w:val="nil"/>
              <w:left w:val="nil"/>
              <w:bottom w:val="nil"/>
              <w:right w:val="nil"/>
              <w:between w:val="nil"/>
            </w:pBdr>
            <w:rPr>
              <w:color w:val="auto"/>
            </w:rPr>
          </w:pPr>
          <w:r w:rsidRPr="00664F2C">
            <w:rPr>
              <w:rFonts w:eastAsia="Gill Sans"/>
              <w:color w:val="000000"/>
            </w:rPr>
            <w:t>The screen will show the problem description and suggest how to resolve the problem.</w:t>
          </w:r>
        </w:p>
      </w:sdtContent>
    </w:sdt>
    <w:sdt>
      <w:sdtPr>
        <w:tag w:val="goog_rdk_196"/>
        <w:id w:val="-795594433"/>
      </w:sdtPr>
      <w:sdtContent>
        <w:p w14:paraId="226FD8CF" w14:textId="77777777" w:rsidR="005037B3" w:rsidRPr="00664F2C" w:rsidRDefault="005037B3" w:rsidP="00316914">
          <w:pPr>
            <w:numPr>
              <w:ilvl w:val="0"/>
              <w:numId w:val="41"/>
            </w:numPr>
            <w:pBdr>
              <w:top w:val="nil"/>
              <w:left w:val="nil"/>
              <w:bottom w:val="nil"/>
              <w:right w:val="nil"/>
              <w:between w:val="nil"/>
            </w:pBdr>
            <w:rPr>
              <w:color w:val="auto"/>
            </w:rPr>
          </w:pPr>
          <w:r w:rsidRPr="00664F2C">
            <w:rPr>
              <w:rFonts w:eastAsia="Gill Sans"/>
              <w:color w:val="000000"/>
            </w:rPr>
            <w:t>In this particular case, check recent inventory inputs for Abacavir/Lamivudine 120/60 mg Scored Dispersible Tablet, 30 Tablets and provide data for June, July, and August.</w:t>
          </w:r>
        </w:p>
      </w:sdtContent>
    </w:sdt>
    <w:p w14:paraId="37DD34CC" w14:textId="3C50C418" w:rsidR="005037B3" w:rsidRPr="00664F2C" w:rsidRDefault="005037B3" w:rsidP="007C45B2">
      <w:pPr>
        <w:pBdr>
          <w:top w:val="nil"/>
          <w:left w:val="nil"/>
          <w:bottom w:val="nil"/>
          <w:right w:val="nil"/>
          <w:between w:val="nil"/>
        </w:pBdr>
        <w:rPr>
          <w:color w:val="auto"/>
        </w:rPr>
      </w:pPr>
      <w:r w:rsidRPr="00664F2C">
        <w:rPr>
          <w:rFonts w:eastAsia="Gill Sans"/>
          <w:color w:val="000000"/>
        </w:rPr>
        <w:t xml:space="preserve">To </w:t>
      </w:r>
      <w:r w:rsidRPr="00664F2C">
        <w:rPr>
          <w:rFonts w:eastAsia="Gill Sans"/>
          <w:b/>
          <w:color w:val="000000"/>
        </w:rPr>
        <w:t xml:space="preserve">close </w:t>
      </w:r>
      <w:r w:rsidRPr="00664F2C">
        <w:rPr>
          <w:rFonts w:eastAsia="Gill Sans"/>
          <w:color w:val="000000"/>
        </w:rPr>
        <w:t>this problem, click on it and you will be redirected to the “Inventory Details” screen where the required data can be entered.</w:t>
      </w:r>
    </w:p>
    <w:p w14:paraId="3C3F476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sdt>
      <w:sdtPr>
        <w:tag w:val="goog_rdk_198"/>
        <w:id w:val="1729879577"/>
      </w:sdtPr>
      <w:sdtContent>
        <w:p w14:paraId="62A33DB1" w14:textId="77777777" w:rsidR="005037B3" w:rsidRPr="007C45B2" w:rsidRDefault="005037B3" w:rsidP="007C45B2">
          <w:pPr>
            <w:pBdr>
              <w:top w:val="nil"/>
              <w:left w:val="nil"/>
              <w:bottom w:val="nil"/>
              <w:right w:val="nil"/>
              <w:between w:val="nil"/>
            </w:pBdr>
            <w:rPr>
              <w:color w:val="auto"/>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sdtContent>
    </w:sdt>
    <w:sdt>
      <w:sdtPr>
        <w:tag w:val="goog_rdk_199"/>
        <w:id w:val="-631257312"/>
      </w:sdtPr>
      <w:sdtContent>
        <w:p w14:paraId="2B829222" w14:textId="77777777" w:rsidR="005037B3" w:rsidRPr="007C45B2" w:rsidRDefault="005037B3" w:rsidP="007C45B2">
          <w:pPr>
            <w:pBdr>
              <w:top w:val="nil"/>
              <w:left w:val="nil"/>
              <w:bottom w:val="nil"/>
              <w:right w:val="nil"/>
              <w:between w:val="nil"/>
            </w:pBdr>
            <w:rPr>
              <w:color w:val="auto"/>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sdtContent>
    </w:sdt>
    <w:p w14:paraId="348D721D" w14:textId="2F5A96C0" w:rsidR="007C45B2" w:rsidRPr="007C45B2" w:rsidRDefault="007C45B2" w:rsidP="007C45B2">
      <w:pPr>
        <w:pBdr>
          <w:top w:val="nil"/>
          <w:left w:val="nil"/>
          <w:bottom w:val="nil"/>
          <w:right w:val="nil"/>
          <w:between w:val="nil"/>
        </w:pBdr>
        <w:rPr>
          <w:color w:val="auto"/>
        </w:rPr>
      </w:pPr>
    </w:p>
    <w:p w14:paraId="156F7106"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Problem 4: Shipments with received dates in the past </w:t>
      </w:r>
    </w:p>
    <w:p w14:paraId="6F4FA1A2"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5CF8B55E" w14:textId="77777777" w:rsidR="005037B3"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color w:val="000000"/>
        </w:rPr>
        <w:t>Assume the expected delivery date for a shipment is September 1, but the shipment does not arrive</w:t>
      </w:r>
      <w:r>
        <w:rPr>
          <w:rFonts w:ascii="Gill Sans" w:eastAsia="Gill Sans" w:hAnsi="Gill Sans" w:cs="Gill Sans"/>
        </w:rPr>
        <w:t xml:space="preserve"> on September</w:t>
      </w:r>
      <w:r>
        <w:rPr>
          <w:rFonts w:ascii="Gill Sans" w:eastAsia="Gill Sans" w:hAnsi="Gill Sans" w:cs="Gill Sans"/>
          <w:color w:val="000000"/>
        </w:rPr>
        <w:t xml:space="preserve"> 1.  QAT will not report a </w:t>
      </w:r>
      <w:r>
        <w:rPr>
          <w:rFonts w:ascii="Gill Sans" w:eastAsia="Gill Sans" w:hAnsi="Gill Sans" w:cs="Gill Sans"/>
        </w:rPr>
        <w:t>problem until</w:t>
      </w:r>
      <w:r>
        <w:rPr>
          <w:rFonts w:ascii="Gill Sans" w:eastAsia="Gill Sans" w:hAnsi="Gill Sans" w:cs="Gill Sans"/>
          <w:color w:val="000000"/>
        </w:rPr>
        <w:t xml:space="preserve"> September 8. </w:t>
      </w:r>
    </w:p>
    <w:p w14:paraId="4C52B82E" w14:textId="77777777" w:rsidR="005037B3" w:rsidRDefault="005037B3" w:rsidP="005037B3">
      <w:pPr>
        <w:pBdr>
          <w:top w:val="nil"/>
          <w:left w:val="nil"/>
          <w:bottom w:val="nil"/>
          <w:right w:val="nil"/>
          <w:between w:val="nil"/>
        </w:pBdr>
        <w:rPr>
          <w:rFonts w:ascii="Gill Sans" w:eastAsia="Gill Sans" w:hAnsi="Gill Sans" w:cs="Gill Sans"/>
        </w:rPr>
      </w:pPr>
      <w:r>
        <w:rPr>
          <w:rFonts w:ascii="Gill Sans" w:eastAsia="Gill Sans" w:hAnsi="Gill Sans" w:cs="Gill Sans"/>
        </w:rPr>
        <w:t>7 days is the buffer time for the problem to be flagged.</w:t>
      </w:r>
    </w:p>
    <w:p w14:paraId="1C709F2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7970206" w14:textId="77777777" w:rsidR="005037B3" w:rsidRDefault="005037B3" w:rsidP="00316914">
      <w:pPr>
        <w:numPr>
          <w:ilvl w:val="0"/>
          <w:numId w:val="10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status of the order was not changed to “Received/Delivered” by users. The system is programmed to wait 7 days before updating the status.</w:t>
      </w:r>
      <w:r>
        <w:rPr>
          <w:rFonts w:ascii="Gill Sans" w:eastAsia="Gill Sans" w:hAnsi="Gill Sans" w:cs="Gill Sans"/>
        </w:rPr>
        <w:t xml:space="preserve"> There can be multiple reasons for delay.</w:t>
      </w:r>
    </w:p>
    <w:p w14:paraId="67356C01"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077D5BAD"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1651561" w14:textId="77777777" w:rsidR="00935F2D" w:rsidRDefault="005037B3" w:rsidP="00935F2D">
      <w:pPr>
        <w:keepNext/>
        <w:pBdr>
          <w:top w:val="nil"/>
          <w:left w:val="nil"/>
          <w:bottom w:val="nil"/>
          <w:right w:val="nil"/>
          <w:between w:val="nil"/>
        </w:pBdr>
        <w:jc w:val="center"/>
      </w:pPr>
      <w:r>
        <w:rPr>
          <w:rFonts w:ascii="Gill Sans" w:eastAsia="Gill Sans" w:hAnsi="Gill Sans" w:cs="Gill Sans"/>
          <w:noProof/>
          <w:lang w:eastAsia="en-US" w:bidi="ar-SA"/>
        </w:rPr>
        <w:lastRenderedPageBreak/>
        <w:drawing>
          <wp:inline distT="114300" distB="114300" distL="114300" distR="114300" wp14:anchorId="3911E61A" wp14:editId="6D858623">
            <wp:extent cx="5373525" cy="2401272"/>
            <wp:effectExtent l="0" t="0" r="0" b="0"/>
            <wp:docPr id="968"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03"/>
                    <a:srcRect l="7371" t="24553" r="4950" b="23049"/>
                    <a:stretch>
                      <a:fillRect/>
                    </a:stretch>
                  </pic:blipFill>
                  <pic:spPr>
                    <a:xfrm>
                      <a:off x="0" y="0"/>
                      <a:ext cx="5373525" cy="2401272"/>
                    </a:xfrm>
                    <a:prstGeom prst="rect">
                      <a:avLst/>
                    </a:prstGeom>
                    <a:ln/>
                  </pic:spPr>
                </pic:pic>
              </a:graphicData>
            </a:graphic>
          </wp:inline>
        </w:drawing>
      </w:r>
    </w:p>
    <w:p w14:paraId="4AB79DDA" w14:textId="33B7A848" w:rsidR="005037B3" w:rsidRDefault="00935F2D" w:rsidP="00935F2D">
      <w:pPr>
        <w:pStyle w:val="Caption"/>
        <w:jc w:val="center"/>
        <w:rPr>
          <w:rFonts w:ascii="Gill Sans" w:eastAsia="Gill Sans" w:hAnsi="Gill Sans" w:cs="Gill Sans"/>
          <w:color w:val="000000"/>
        </w:rPr>
      </w:pPr>
      <w:r>
        <w:t xml:space="preserve">Figure </w:t>
      </w:r>
      <w:r w:rsidR="00104ED0">
        <w:t>20.C.4</w:t>
      </w:r>
      <w:r w:rsidR="00C96F30">
        <w:fldChar w:fldCharType="begin"/>
      </w:r>
      <w:r w:rsidR="00C96F30">
        <w:instrText xml:space="preserve"> SEQ Figure \* ARABIC </w:instrText>
      </w:r>
      <w:r w:rsidR="00C96F30">
        <w:fldChar w:fldCharType="end"/>
      </w:r>
      <w:r>
        <w:t xml:space="preserve">- </w:t>
      </w:r>
      <w:r w:rsidRPr="0044405E">
        <w:t>Shipments with received dates in the past</w:t>
      </w:r>
    </w:p>
    <w:p w14:paraId="012F9801" w14:textId="54403F45" w:rsidR="005037B3" w:rsidRPr="007C45B2" w:rsidRDefault="005037B3" w:rsidP="00316914">
      <w:pPr>
        <w:numPr>
          <w:ilvl w:val="0"/>
          <w:numId w:val="46"/>
        </w:numPr>
        <w:pBdr>
          <w:top w:val="nil"/>
          <w:left w:val="nil"/>
          <w:bottom w:val="nil"/>
          <w:right w:val="nil"/>
          <w:between w:val="nil"/>
        </w:pBdr>
        <w:rPr>
          <w:rFonts w:ascii="Gill Sans" w:eastAsia="Gill Sans" w:hAnsi="Gill Sans" w:cs="Gill Sans"/>
          <w:color w:val="000000"/>
        </w:rPr>
      </w:pPr>
      <w:r w:rsidRPr="007C45B2">
        <w:rPr>
          <w:rFonts w:ascii="Gill Sans" w:eastAsia="Gill Sans" w:hAnsi="Gill Sans" w:cs="Gill Sans"/>
          <w:color w:val="000000"/>
        </w:rPr>
        <w:t>The screen will show the problem description and suggest how to resolve the problem.</w:t>
      </w:r>
    </w:p>
    <w:p w14:paraId="19E70FBE" w14:textId="3DCCDD51" w:rsidR="005037B3" w:rsidRPr="001E2E72" w:rsidRDefault="00A71183" w:rsidP="00316914">
      <w:pPr>
        <w:numPr>
          <w:ilvl w:val="0"/>
          <w:numId w:val="46"/>
        </w:numPr>
        <w:pBdr>
          <w:top w:val="nil"/>
          <w:left w:val="nil"/>
          <w:bottom w:val="nil"/>
          <w:right w:val="nil"/>
          <w:between w:val="nil"/>
        </w:pBdr>
        <w:rPr>
          <w:rFonts w:ascii="Gill Sans" w:eastAsia="Gill Sans" w:hAnsi="Gill Sans" w:cs="Gill Sans"/>
          <w:color w:val="000000"/>
        </w:rPr>
      </w:pPr>
      <w:sdt>
        <w:sdtPr>
          <w:tag w:val="goog_rdk_203"/>
          <w:id w:val="217646881"/>
        </w:sdtPr>
        <w:sdtContent>
          <w:r w:rsidR="005037B3" w:rsidRPr="007C45B2">
            <w:rPr>
              <w:rFonts w:ascii="Gill Sans" w:eastAsia="Gill Sans" w:hAnsi="Gill Sans" w:cs="Gill Sans"/>
              <w:color w:val="000000"/>
            </w:rPr>
            <w:t xml:space="preserve">In this particular case, check </w:t>
          </w:r>
        </w:sdtContent>
      </w:sdt>
      <w:r w:rsidR="005037B3">
        <w:rPr>
          <w:rFonts w:ascii="Gill Sans" w:eastAsia="Gill Sans" w:hAnsi="Gill Sans" w:cs="Gill Sans"/>
          <w:color w:val="000000"/>
        </w:rPr>
        <w:t>shipment receive dates or shipment statuses</w:t>
      </w:r>
      <w:sdt>
        <w:sdtPr>
          <w:tag w:val="goog_rdk_204"/>
          <w:id w:val="-1169637951"/>
        </w:sdtPr>
        <w:sdtContent>
          <w:r w:rsidR="005037B3" w:rsidRPr="007C45B2">
            <w:rPr>
              <w:rFonts w:ascii="Gill Sans" w:eastAsia="Gill Sans" w:hAnsi="Gill Sans" w:cs="Gill Sans"/>
              <w:color w:val="000000"/>
            </w:rPr>
            <w:t xml:space="preserve"> for </w:t>
          </w:r>
        </w:sdtContent>
      </w:sdt>
      <w:r w:rsidR="005037B3">
        <w:rPr>
          <w:rFonts w:ascii="Gill Sans" w:eastAsia="Gill Sans" w:hAnsi="Gill Sans" w:cs="Gill Sans"/>
          <w:color w:val="000000"/>
        </w:rPr>
        <w:t>Shipment ID 73</w:t>
      </w:r>
      <w:sdt>
        <w:sdtPr>
          <w:tag w:val="goog_rdk_205"/>
          <w:id w:val="-266927363"/>
          <w:showingPlcHdr/>
        </w:sdtPr>
        <w:sdtContent>
          <w:r w:rsidR="001E2E72">
            <w:t xml:space="preserve">     </w:t>
          </w:r>
        </w:sdtContent>
      </w:sdt>
    </w:p>
    <w:p w14:paraId="5053BA66" w14:textId="547ABF91" w:rsidR="005037B3" w:rsidRPr="001E2E72" w:rsidRDefault="005037B3" w:rsidP="001E2E72">
      <w:pPr>
        <w:pBdr>
          <w:top w:val="nil"/>
          <w:left w:val="nil"/>
          <w:bottom w:val="nil"/>
          <w:right w:val="nil"/>
          <w:between w:val="nil"/>
        </w:pBdr>
        <w:rPr>
          <w:rFonts w:ascii="Gill Sans" w:eastAsia="Gill Sans" w:hAnsi="Gill Sans" w:cs="Gill Sans"/>
          <w:color w:val="000000"/>
        </w:rPr>
      </w:pPr>
      <w:r w:rsidRPr="001E2E72">
        <w:rPr>
          <w:rFonts w:ascii="Gill Sans" w:eastAsia="Gill Sans" w:hAnsi="Gill Sans" w:cs="Gill Sans"/>
          <w:color w:val="000000"/>
        </w:rPr>
        <w:t xml:space="preserve">To </w:t>
      </w:r>
      <w:sdt>
        <w:sdtPr>
          <w:tag w:val="goog_rdk_208"/>
          <w:id w:val="1981263811"/>
        </w:sdtPr>
        <w:sdtContent>
          <w:r w:rsidRPr="001E2E72">
            <w:rPr>
              <w:rFonts w:ascii="Gill Sans" w:eastAsia="Gill Sans" w:hAnsi="Gill Sans" w:cs="Gill Sans"/>
              <w:b/>
              <w:color w:val="000000"/>
            </w:rPr>
            <w:t>close</w:t>
          </w:r>
        </w:sdtContent>
      </w:sdt>
      <w:r w:rsidRPr="001E2E72">
        <w:rPr>
          <w:rFonts w:ascii="Gill Sans" w:eastAsia="Gill Sans" w:hAnsi="Gill Sans" w:cs="Gill Sans"/>
          <w:color w:val="000000"/>
        </w:rPr>
        <w:t xml:space="preserve"> this problem, click on it and you will be redirected to the “</w:t>
      </w:r>
      <w:r>
        <w:rPr>
          <w:rFonts w:ascii="Gill Sans" w:eastAsia="Gill Sans" w:hAnsi="Gill Sans" w:cs="Gill Sans"/>
          <w:color w:val="000000"/>
        </w:rPr>
        <w:t>Shipment</w:t>
      </w:r>
      <w:r w:rsidRPr="001E2E72">
        <w:rPr>
          <w:rFonts w:ascii="Gill Sans" w:eastAsia="Gill Sans" w:hAnsi="Gill Sans" w:cs="Gill Sans"/>
          <w:color w:val="000000"/>
        </w:rPr>
        <w:t xml:space="preserve"> Details” screen where the required data can be entered.</w:t>
      </w:r>
    </w:p>
    <w:sdt>
      <w:sdtPr>
        <w:tag w:val="goog_rdk_213"/>
        <w:id w:val="-1743943465"/>
      </w:sdtPr>
      <w:sdtContent>
        <w:p w14:paraId="3722C03F" w14:textId="77777777" w:rsidR="005037B3" w:rsidRPr="001E2E72" w:rsidRDefault="00A71183" w:rsidP="001E2E72">
          <w:pPr>
            <w:pBdr>
              <w:top w:val="nil"/>
              <w:left w:val="nil"/>
              <w:bottom w:val="nil"/>
              <w:right w:val="nil"/>
              <w:between w:val="nil"/>
            </w:pBdr>
            <w:ind w:left="720"/>
            <w:rPr>
              <w:rFonts w:ascii="Gill Sans" w:eastAsia="Gill Sans" w:hAnsi="Gill Sans" w:cs="Gill Sans"/>
              <w:color w:val="000000"/>
            </w:rPr>
          </w:pPr>
          <w:sdt>
            <w:sdtPr>
              <w:tag w:val="goog_rdk_212"/>
              <w:id w:val="-2079047873"/>
            </w:sdtPr>
            <w:sdtContent>
              <w:r w:rsidR="005037B3" w:rsidRPr="001E2E72">
                <w:rPr>
                  <w:rFonts w:ascii="Gill Sans" w:eastAsia="Gill Sans" w:hAnsi="Gill Sans" w:cs="Gill Sans"/>
                  <w:color w:val="000000"/>
                </w:rPr>
                <w:t>OR</w:t>
              </w:r>
            </w:sdtContent>
          </w:sdt>
        </w:p>
      </w:sdtContent>
    </w:sdt>
    <w:p w14:paraId="4B36034F" w14:textId="793163AE" w:rsidR="005037B3" w:rsidRPr="001E2E72" w:rsidRDefault="005037B3" w:rsidP="001E2E72">
      <w:pPr>
        <w:pBdr>
          <w:top w:val="nil"/>
          <w:left w:val="nil"/>
          <w:bottom w:val="nil"/>
          <w:right w:val="nil"/>
          <w:between w:val="nil"/>
        </w:pBdr>
        <w:rPr>
          <w:rFonts w:ascii="Gill Sans" w:eastAsia="Gill Sans" w:hAnsi="Gill Sans" w:cs="Gill Sans"/>
          <w:color w:val="000000"/>
        </w:rPr>
      </w:pPr>
      <w:r w:rsidRPr="001E2E72">
        <w:rPr>
          <w:rFonts w:ascii="Gill Sans" w:eastAsia="Gill Sans" w:hAnsi="Gill Sans" w:cs="Gill Sans"/>
          <w:color w:val="000000"/>
        </w:rPr>
        <w:t xml:space="preserve">To </w:t>
      </w:r>
      <w:sdt>
        <w:sdtPr>
          <w:tag w:val="goog_rdk_215"/>
          <w:id w:val="459775382"/>
        </w:sdtPr>
        <w:sdtContent>
          <w:r w:rsidRPr="001E2E72">
            <w:rPr>
              <w:rFonts w:ascii="Gill Sans" w:eastAsia="Gill Sans" w:hAnsi="Gill Sans" w:cs="Gill Sans"/>
              <w:b/>
              <w:color w:val="000000"/>
            </w:rPr>
            <w:t>address</w:t>
          </w:r>
        </w:sdtContent>
      </w:sdt>
      <w:r w:rsidRPr="001E2E72">
        <w:rPr>
          <w:rFonts w:ascii="Gill Sans" w:eastAsia="Gill Sans" w:hAnsi="Gill Sans" w:cs="Gill Sans"/>
          <w:color w:val="000000"/>
        </w:rPr>
        <w:t xml:space="preserve"> this problem, right click on it and then click “Edit Problem.” You will be redirected to the “Update Problem” screen.</w:t>
      </w:r>
    </w:p>
    <w:p w14:paraId="7229C00B" w14:textId="5BB04FD4" w:rsidR="005037B3" w:rsidRPr="001E2E72" w:rsidRDefault="005037B3" w:rsidP="001E2E72">
      <w:pPr>
        <w:pBdr>
          <w:top w:val="nil"/>
          <w:left w:val="nil"/>
          <w:bottom w:val="nil"/>
          <w:right w:val="nil"/>
          <w:between w:val="nil"/>
        </w:pBdr>
        <w:tabs>
          <w:tab w:val="left" w:pos="810"/>
        </w:tabs>
        <w:rPr>
          <w:rFonts w:ascii="Gill Sans" w:eastAsia="Gill Sans" w:hAnsi="Gill Sans" w:cs="Gill Sans"/>
          <w:color w:val="000000"/>
        </w:rPr>
      </w:pPr>
      <w:r w:rsidRPr="001E2E72">
        <w:rPr>
          <w:rFonts w:ascii="Gill Sans" w:eastAsia="Gill Sans" w:hAnsi="Gill Sans" w:cs="Gill Sans"/>
          <w:color w:val="000000"/>
        </w:rPr>
        <w:t xml:space="preserve">Scroll down to the bottom, and from the Problem Status dropdown, </w:t>
      </w:r>
      <w:sdt>
        <w:sdtPr>
          <w:tag w:val="goog_rdk_219"/>
          <w:id w:val="1687177240"/>
        </w:sdtPr>
        <w:sdtContent>
          <w:r>
            <w:rPr>
              <w:rFonts w:ascii="Gill Sans" w:eastAsia="Gill Sans" w:hAnsi="Gill Sans" w:cs="Gill Sans"/>
            </w:rPr>
            <w:t>choose</w:t>
          </w:r>
        </w:sdtContent>
      </w:sdt>
      <w:r w:rsidRPr="001E2E72">
        <w:rPr>
          <w:rFonts w:ascii="Gill Sans" w:eastAsia="Gill Sans" w:hAnsi="Gill Sans" w:cs="Gill Sans"/>
          <w:color w:val="000000"/>
        </w:rPr>
        <w:t xml:space="preserve"> “Addressed,” add a note as to why this problem cannot be closed through data entry, and click “Update.”</w:t>
      </w:r>
    </w:p>
    <w:p w14:paraId="46B957B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F67BD4F"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 xml:space="preserve">Problem 5: Shipments that should have been Submitted </w:t>
      </w:r>
      <w:r>
        <w:rPr>
          <w:rFonts w:ascii="Gill Sans" w:eastAsia="Gill Sans" w:hAnsi="Gill Sans" w:cs="Gill Sans"/>
          <w:b/>
        </w:rPr>
        <w:t>before</w:t>
      </w:r>
      <w:r>
        <w:rPr>
          <w:rFonts w:ascii="Gill Sans" w:eastAsia="Gill Sans" w:hAnsi="Gill Sans" w:cs="Gill Sans"/>
          <w:b/>
          <w:color w:val="000000"/>
        </w:rPr>
        <w:t xml:space="preserve"> the current date, but are still in the Planned Stage</w:t>
      </w:r>
    </w:p>
    <w:p w14:paraId="0FB16F3F"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Consider for a particular shipment the status has not changed to “Submit” on the given targeted date.</w:t>
      </w:r>
    </w:p>
    <w:p w14:paraId="25058587" w14:textId="77777777" w:rsidR="005037B3" w:rsidRDefault="005037B3" w:rsidP="005037B3">
      <w:pPr>
        <w:pBdr>
          <w:top w:val="nil"/>
          <w:left w:val="nil"/>
          <w:bottom w:val="nil"/>
          <w:right w:val="nil"/>
          <w:between w:val="nil"/>
        </w:pBdr>
        <w:spacing w:line="276" w:lineRule="auto"/>
        <w:rPr>
          <w:rFonts w:ascii="Gill Sans" w:eastAsia="Gill Sans" w:hAnsi="Gill Sans" w:cs="Gill Sans"/>
          <w:color w:val="000000"/>
          <w:sz w:val="22"/>
          <w:szCs w:val="22"/>
        </w:rPr>
      </w:pPr>
    </w:p>
    <w:p w14:paraId="50197445" w14:textId="76B3350D" w:rsidR="00935F2D" w:rsidRDefault="006E4253" w:rsidP="00935F2D">
      <w:pPr>
        <w:keepNext/>
        <w:pBdr>
          <w:top w:val="nil"/>
          <w:left w:val="nil"/>
          <w:bottom w:val="nil"/>
          <w:right w:val="nil"/>
          <w:between w:val="nil"/>
        </w:pBdr>
        <w:jc w:val="center"/>
      </w:pPr>
      <w:r>
        <w:rPr>
          <w:noProof/>
          <w:lang w:eastAsia="en-US" w:bidi="ar-SA"/>
        </w:rPr>
        <w:lastRenderedPageBreak/>
        <w:drawing>
          <wp:inline distT="0" distB="0" distL="0" distR="0" wp14:anchorId="5407368C" wp14:editId="06CE4922">
            <wp:extent cx="5419725" cy="30480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7119" t="17747" r="4819" b="16219"/>
                    <a:stretch/>
                  </pic:blipFill>
                  <pic:spPr bwMode="auto">
                    <a:xfrm>
                      <a:off x="0" y="0"/>
                      <a:ext cx="5419725" cy="3048000"/>
                    </a:xfrm>
                    <a:prstGeom prst="rect">
                      <a:avLst/>
                    </a:prstGeom>
                    <a:ln>
                      <a:noFill/>
                    </a:ln>
                    <a:extLst>
                      <a:ext uri="{53640926-AAD7-44D8-BBD7-CCE9431645EC}">
                        <a14:shadowObscured xmlns:a14="http://schemas.microsoft.com/office/drawing/2010/main"/>
                      </a:ext>
                    </a:extLst>
                  </pic:spPr>
                </pic:pic>
              </a:graphicData>
            </a:graphic>
          </wp:inline>
        </w:drawing>
      </w:r>
    </w:p>
    <w:p w14:paraId="01876EBE" w14:textId="427FA34E" w:rsidR="005037B3" w:rsidRDefault="00935F2D" w:rsidP="00935F2D">
      <w:pPr>
        <w:pStyle w:val="Caption"/>
        <w:jc w:val="center"/>
        <w:rPr>
          <w:rFonts w:ascii="Gill Sans" w:eastAsia="Gill Sans" w:hAnsi="Gill Sans" w:cs="Gill Sans"/>
          <w:color w:val="000000"/>
        </w:rPr>
      </w:pPr>
      <w:r>
        <w:t xml:space="preserve">Figure </w:t>
      </w:r>
      <w:r w:rsidR="00104ED0">
        <w:t>20.C.5</w:t>
      </w:r>
      <w:r>
        <w:t xml:space="preserve">- </w:t>
      </w:r>
      <w:r w:rsidRPr="0030155E">
        <w:t>Shipments that should have been Submitted</w:t>
      </w:r>
    </w:p>
    <w:p w14:paraId="43B02D5D" w14:textId="75A6B9F8" w:rsidR="005037B3" w:rsidRPr="001E2E72" w:rsidRDefault="005037B3" w:rsidP="00316914">
      <w:pPr>
        <w:numPr>
          <w:ilvl w:val="0"/>
          <w:numId w:val="43"/>
        </w:numPr>
        <w:pBdr>
          <w:top w:val="nil"/>
          <w:left w:val="nil"/>
          <w:bottom w:val="nil"/>
          <w:right w:val="nil"/>
          <w:between w:val="nil"/>
        </w:pBdr>
        <w:ind w:left="540" w:hanging="180"/>
        <w:rPr>
          <w:color w:val="000000"/>
        </w:rPr>
      </w:pPr>
      <w:r>
        <w:rPr>
          <w:rFonts w:ascii="Gill Sans" w:eastAsia="Gill Sans" w:hAnsi="Gill Sans" w:cs="Gill Sans"/>
          <w:color w:val="000000"/>
        </w:rPr>
        <w:t>The screen will show the problem description and suggest how to resolve the problem.</w:t>
      </w:r>
    </w:p>
    <w:p w14:paraId="58C9276B" w14:textId="5FB96AC4" w:rsidR="005037B3" w:rsidRPr="001E2E72" w:rsidRDefault="005037B3" w:rsidP="00316914">
      <w:pPr>
        <w:numPr>
          <w:ilvl w:val="0"/>
          <w:numId w:val="43"/>
        </w:numPr>
        <w:pBdr>
          <w:top w:val="nil"/>
          <w:left w:val="nil"/>
          <w:bottom w:val="nil"/>
          <w:right w:val="nil"/>
          <w:between w:val="nil"/>
        </w:pBdr>
        <w:rPr>
          <w:color w:val="000000"/>
        </w:rPr>
      </w:pPr>
      <w:r>
        <w:rPr>
          <w:rFonts w:ascii="Gill Sans" w:eastAsia="Gill Sans" w:hAnsi="Gill Sans" w:cs="Gill Sans"/>
          <w:color w:val="000000"/>
        </w:rPr>
        <w:t xml:space="preserve">In this particular case, check shipment submitted dates or shipment statuses for Shipment </w:t>
      </w:r>
      <w:sdt>
        <w:sdtPr>
          <w:tag w:val="goog_rdk_224"/>
          <w:id w:val="1969624536"/>
        </w:sdtPr>
        <w:sdtContent/>
      </w:sdt>
      <w:r w:rsidR="006E4253">
        <w:rPr>
          <w:rFonts w:ascii="Gill Sans" w:eastAsia="Gill Sans" w:hAnsi="Gill Sans" w:cs="Gill Sans"/>
          <w:color w:val="000000"/>
        </w:rPr>
        <w:t>ID 172</w:t>
      </w:r>
    </w:p>
    <w:sdt>
      <w:sdtPr>
        <w:tag w:val="goog_rdk_226"/>
        <w:id w:val="1574853542"/>
      </w:sdtPr>
      <w:sdtContent>
        <w:p w14:paraId="37FA28FC" w14:textId="77777777"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To </w:t>
          </w:r>
          <w:r>
            <w:rPr>
              <w:rFonts w:ascii="Gill Sans" w:eastAsia="Gill Sans" w:hAnsi="Gill Sans" w:cs="Gill Sans"/>
              <w:b/>
              <w:color w:val="000000"/>
            </w:rPr>
            <w:t>close</w:t>
          </w:r>
          <w:r>
            <w:rPr>
              <w:rFonts w:ascii="Gill Sans" w:eastAsia="Gill Sans" w:hAnsi="Gill Sans" w:cs="Gill Sans"/>
              <w:color w:val="000000"/>
            </w:rPr>
            <w:t xml:space="preserve"> this problem, click on it and you will be redirected to the “Shipment Details” screen where the required data can be entered.</w:t>
          </w:r>
        </w:p>
      </w:sdtContent>
    </w:sdt>
    <w:p w14:paraId="130321B8"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sdt>
      <w:sdtPr>
        <w:tag w:val="goog_rdk_227"/>
        <w:id w:val="1405261305"/>
      </w:sdtPr>
      <w:sdtContent>
        <w:p w14:paraId="7A313EF8" w14:textId="77777777"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sdtContent>
    </w:sdt>
    <w:sdt>
      <w:sdtPr>
        <w:tag w:val="goog_rdk_228"/>
        <w:id w:val="-1105494595"/>
      </w:sdtPr>
      <w:sdtContent>
        <w:p w14:paraId="4E49B9F6" w14:textId="77777777"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sdtContent>
    </w:sdt>
    <w:p w14:paraId="7D6FF498"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B077071"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6: Shipments that should have been Approved by now but are still in Submitted or earlier stage</w:t>
      </w:r>
    </w:p>
    <w:p w14:paraId="56FE171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Assume that for a particular shipment the status has not changed to “Approved” on the given target date.</w:t>
      </w:r>
    </w:p>
    <w:p w14:paraId="6CC8863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BDCE764" w14:textId="77777777" w:rsidR="00935F2D" w:rsidRDefault="00B30E51" w:rsidP="00935F2D">
      <w:pPr>
        <w:keepNext/>
        <w:pBdr>
          <w:top w:val="nil"/>
          <w:left w:val="nil"/>
          <w:bottom w:val="nil"/>
          <w:right w:val="nil"/>
          <w:between w:val="nil"/>
        </w:pBdr>
        <w:jc w:val="center"/>
      </w:pPr>
      <w:r>
        <w:rPr>
          <w:noProof/>
          <w:lang w:eastAsia="en-US" w:bidi="ar-SA"/>
        </w:rPr>
        <w:lastRenderedPageBreak/>
        <w:drawing>
          <wp:inline distT="0" distB="0" distL="0" distR="0" wp14:anchorId="157906A1" wp14:editId="2E702BA9">
            <wp:extent cx="5429250" cy="324802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7274" t="21048" r="4509" b="8584"/>
                    <a:stretch/>
                  </pic:blipFill>
                  <pic:spPr bwMode="auto">
                    <a:xfrm>
                      <a:off x="0" y="0"/>
                      <a:ext cx="5429250" cy="3248025"/>
                    </a:xfrm>
                    <a:prstGeom prst="rect">
                      <a:avLst/>
                    </a:prstGeom>
                    <a:ln>
                      <a:noFill/>
                    </a:ln>
                    <a:extLst>
                      <a:ext uri="{53640926-AAD7-44D8-BBD7-CCE9431645EC}">
                        <a14:shadowObscured xmlns:a14="http://schemas.microsoft.com/office/drawing/2010/main"/>
                      </a:ext>
                    </a:extLst>
                  </pic:spPr>
                </pic:pic>
              </a:graphicData>
            </a:graphic>
          </wp:inline>
        </w:drawing>
      </w:r>
    </w:p>
    <w:p w14:paraId="33C9761A" w14:textId="5D760D4E" w:rsidR="005037B3" w:rsidRPr="00935F2D" w:rsidRDefault="00935F2D" w:rsidP="00935F2D">
      <w:pPr>
        <w:pStyle w:val="Caption"/>
        <w:jc w:val="center"/>
        <w:rPr>
          <w:rFonts w:ascii="Gill Sans" w:eastAsia="Gill Sans" w:hAnsi="Gill Sans" w:cs="Gill Sans"/>
          <w:color w:val="000000"/>
        </w:rPr>
      </w:pPr>
      <w:r>
        <w:t xml:space="preserve">Figure </w:t>
      </w:r>
      <w:r w:rsidR="00104ED0">
        <w:t>20.C.6</w:t>
      </w:r>
      <w:r>
        <w:t xml:space="preserve">- </w:t>
      </w:r>
      <w:r w:rsidRPr="00B53A36">
        <w:t>Shipments that should have been Approved</w:t>
      </w:r>
    </w:p>
    <w:p w14:paraId="52C495F1" w14:textId="57D2E29C" w:rsidR="005037B3" w:rsidRPr="001E2E72" w:rsidRDefault="005037B3" w:rsidP="00316914">
      <w:pPr>
        <w:numPr>
          <w:ilvl w:val="0"/>
          <w:numId w:val="50"/>
        </w:numPr>
        <w:pBdr>
          <w:top w:val="nil"/>
          <w:left w:val="nil"/>
          <w:bottom w:val="nil"/>
          <w:right w:val="nil"/>
          <w:between w:val="nil"/>
        </w:pBdr>
        <w:rPr>
          <w:color w:val="000000"/>
        </w:rPr>
      </w:pPr>
      <w:r>
        <w:rPr>
          <w:rFonts w:ascii="Gill Sans" w:eastAsia="Gill Sans" w:hAnsi="Gill Sans" w:cs="Gill Sans"/>
          <w:color w:val="000000"/>
        </w:rPr>
        <w:t>The screen will show the problem description and suggest how to resolve the problem.</w:t>
      </w:r>
    </w:p>
    <w:p w14:paraId="5AB917DD" w14:textId="0B28D733" w:rsidR="005037B3" w:rsidRPr="001E2E72" w:rsidRDefault="005037B3" w:rsidP="001E2E72">
      <w:pPr>
        <w:pBdr>
          <w:top w:val="nil"/>
          <w:left w:val="nil"/>
          <w:bottom w:val="nil"/>
          <w:right w:val="nil"/>
          <w:between w:val="nil"/>
        </w:pBdr>
        <w:ind w:left="720"/>
        <w:rPr>
          <w:color w:val="000000"/>
        </w:rPr>
      </w:pPr>
      <w:r>
        <w:rPr>
          <w:rFonts w:ascii="Gill Sans" w:eastAsia="Gill Sans" w:hAnsi="Gill Sans" w:cs="Gill Sans"/>
          <w:color w:val="000000"/>
        </w:rPr>
        <w:t xml:space="preserve">In this particular case, check shipment approved dates or shipment statuses for Shipment ID </w:t>
      </w:r>
      <w:sdt>
        <w:sdtPr>
          <w:tag w:val="goog_rdk_231"/>
          <w:id w:val="312693038"/>
        </w:sdtPr>
        <w:sdtContent/>
      </w:sdt>
      <w:r w:rsidR="006E4253">
        <w:rPr>
          <w:rFonts w:ascii="Gill Sans" w:eastAsia="Gill Sans" w:hAnsi="Gill Sans" w:cs="Gill Sans"/>
          <w:color w:val="000000"/>
        </w:rPr>
        <w:t>2540</w:t>
      </w:r>
    </w:p>
    <w:p w14:paraId="09D566E9" w14:textId="3857FC02"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To </w:t>
      </w:r>
      <w:r>
        <w:rPr>
          <w:rFonts w:ascii="Gill Sans" w:eastAsia="Gill Sans" w:hAnsi="Gill Sans" w:cs="Gill Sans"/>
          <w:b/>
          <w:color w:val="000000"/>
        </w:rPr>
        <w:t>close</w:t>
      </w:r>
      <w:r>
        <w:rPr>
          <w:rFonts w:ascii="Gill Sans" w:eastAsia="Gill Sans" w:hAnsi="Gill Sans" w:cs="Gill Sans"/>
          <w:color w:val="000000"/>
        </w:rPr>
        <w:t xml:space="preserve"> this problem, click on it and you will be redirected to the “Shipment Details” screen where the required data can be entered.</w:t>
      </w:r>
    </w:p>
    <w:p w14:paraId="5AD9A227"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6A2EA422" w14:textId="7B63DC1C"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address </w:t>
      </w:r>
      <w:r>
        <w:rPr>
          <w:rFonts w:ascii="Gill Sans" w:eastAsia="Gill Sans" w:hAnsi="Gill Sans" w:cs="Gill Sans"/>
          <w:color w:val="000000"/>
        </w:rPr>
        <w:t>this problem, right click on it and then click “Edit Problem.” You will be redirected to the “Update Problem” screen.</w:t>
      </w:r>
    </w:p>
    <w:p w14:paraId="1A5B90C2" w14:textId="2AA8A529" w:rsidR="005037B3" w:rsidRPr="001E2E72" w:rsidRDefault="005037B3" w:rsidP="001E2E72">
      <w:pPr>
        <w:pBdr>
          <w:top w:val="nil"/>
          <w:left w:val="nil"/>
          <w:bottom w:val="nil"/>
          <w:right w:val="nil"/>
          <w:between w:val="nil"/>
        </w:pBdr>
        <w:rPr>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45CD253D" w14:textId="77777777" w:rsidR="005037B3" w:rsidRDefault="005037B3" w:rsidP="005037B3">
      <w:pPr>
        <w:pBdr>
          <w:top w:val="nil"/>
          <w:left w:val="nil"/>
          <w:bottom w:val="nil"/>
          <w:right w:val="nil"/>
          <w:between w:val="nil"/>
        </w:pBdr>
        <w:rPr>
          <w:rFonts w:ascii="Gill Sans" w:eastAsia="Gill Sans" w:hAnsi="Gill Sans" w:cs="Gill Sans"/>
          <w:b/>
        </w:rPr>
      </w:pPr>
    </w:p>
    <w:p w14:paraId="6A1A68EE" w14:textId="77777777" w:rsidR="005037B3" w:rsidRDefault="005037B3" w:rsidP="005037B3">
      <w:pPr>
        <w:pBdr>
          <w:top w:val="nil"/>
          <w:left w:val="nil"/>
          <w:bottom w:val="nil"/>
          <w:right w:val="nil"/>
          <w:between w:val="nil"/>
        </w:pBdr>
        <w:rPr>
          <w:rFonts w:ascii="Gill Sans" w:eastAsia="Gill Sans" w:hAnsi="Gill Sans" w:cs="Gill Sans"/>
          <w:b/>
        </w:rPr>
      </w:pPr>
    </w:p>
    <w:p w14:paraId="12384F26"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7: Shipments that should have been Shipped but are still in Approved or earlier stage</w:t>
      </w:r>
    </w:p>
    <w:p w14:paraId="40349E8C" w14:textId="77777777" w:rsidR="00935F2D" w:rsidRDefault="00B30E51" w:rsidP="00935F2D">
      <w:pPr>
        <w:keepNext/>
        <w:pBdr>
          <w:top w:val="nil"/>
          <w:left w:val="nil"/>
          <w:bottom w:val="nil"/>
          <w:right w:val="nil"/>
          <w:between w:val="nil"/>
        </w:pBdr>
        <w:jc w:val="center"/>
      </w:pPr>
      <w:r>
        <w:rPr>
          <w:noProof/>
          <w:lang w:eastAsia="en-US" w:bidi="ar-SA"/>
        </w:rPr>
        <w:lastRenderedPageBreak/>
        <w:drawing>
          <wp:inline distT="0" distB="0" distL="0" distR="0" wp14:anchorId="269C0718" wp14:editId="2047ACD7">
            <wp:extent cx="5457825" cy="29718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7119" t="28271" r="4200" b="7346"/>
                    <a:stretch/>
                  </pic:blipFill>
                  <pic:spPr bwMode="auto">
                    <a:xfrm>
                      <a:off x="0" y="0"/>
                      <a:ext cx="5457825" cy="2971800"/>
                    </a:xfrm>
                    <a:prstGeom prst="rect">
                      <a:avLst/>
                    </a:prstGeom>
                    <a:ln>
                      <a:noFill/>
                    </a:ln>
                    <a:extLst>
                      <a:ext uri="{53640926-AAD7-44D8-BBD7-CCE9431645EC}">
                        <a14:shadowObscured xmlns:a14="http://schemas.microsoft.com/office/drawing/2010/main"/>
                      </a:ext>
                    </a:extLst>
                  </pic:spPr>
                </pic:pic>
              </a:graphicData>
            </a:graphic>
          </wp:inline>
        </w:drawing>
      </w:r>
    </w:p>
    <w:p w14:paraId="0AFD8C96" w14:textId="7583A6B3" w:rsidR="005037B3" w:rsidRDefault="00935F2D" w:rsidP="00935F2D">
      <w:pPr>
        <w:pStyle w:val="Caption"/>
        <w:jc w:val="center"/>
        <w:rPr>
          <w:rFonts w:ascii="Gill Sans" w:eastAsia="Gill Sans" w:hAnsi="Gill Sans" w:cs="Gill Sans"/>
          <w:color w:val="000000"/>
        </w:rPr>
      </w:pPr>
      <w:r>
        <w:t xml:space="preserve">Figure </w:t>
      </w:r>
      <w:r w:rsidR="00104ED0">
        <w:t>20.C.7</w:t>
      </w:r>
      <w:r>
        <w:t xml:space="preserve">- </w:t>
      </w:r>
      <w:r w:rsidRPr="00CE68C6">
        <w:t>Shipments that should have been Shipped</w:t>
      </w:r>
    </w:p>
    <w:p w14:paraId="3C071E3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Assume that for a particular shipment the status has not changed to “Shipped” on the given target date.</w:t>
      </w:r>
    </w:p>
    <w:p w14:paraId="781FCDC8" w14:textId="77777777" w:rsidR="005037B3" w:rsidRDefault="005037B3" w:rsidP="005037B3">
      <w:pPr>
        <w:pBdr>
          <w:top w:val="nil"/>
          <w:left w:val="nil"/>
          <w:bottom w:val="nil"/>
          <w:right w:val="nil"/>
          <w:between w:val="nil"/>
        </w:pBdr>
        <w:spacing w:line="276" w:lineRule="auto"/>
        <w:rPr>
          <w:rFonts w:ascii="Gill Sans" w:eastAsia="Gill Sans" w:hAnsi="Gill Sans" w:cs="Gill Sans"/>
          <w:color w:val="000000"/>
          <w:sz w:val="22"/>
          <w:szCs w:val="22"/>
        </w:rPr>
      </w:pPr>
    </w:p>
    <w:p w14:paraId="77265C0D" w14:textId="77777777"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15A65C3B" w14:textId="171DBF0F"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this particular case, check shipment shipped dates or shipment statuses for Shipment ID </w:t>
      </w:r>
      <w:sdt>
        <w:sdtPr>
          <w:tag w:val="goog_rdk_237"/>
          <w:id w:val="1134455457"/>
        </w:sdtPr>
        <w:sdtContent/>
      </w:sdt>
      <w:r w:rsidR="006E4253">
        <w:rPr>
          <w:rFonts w:ascii="Gill Sans" w:eastAsia="Gill Sans" w:hAnsi="Gill Sans" w:cs="Gill Sans"/>
          <w:color w:val="000000"/>
        </w:rPr>
        <w:t>2483</w:t>
      </w:r>
    </w:p>
    <w:p w14:paraId="2A2D0080" w14:textId="77777777"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close</w:t>
      </w:r>
      <w:r>
        <w:rPr>
          <w:rFonts w:ascii="Gill Sans" w:eastAsia="Gill Sans" w:hAnsi="Gill Sans" w:cs="Gill Sans"/>
          <w:color w:val="000000"/>
        </w:rPr>
        <w:t xml:space="preserve"> this problem, click on it and you will be redirected to the “Shipment Details” screen where the required data can be entered.</w:t>
      </w:r>
    </w:p>
    <w:p w14:paraId="1B7909C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0D7860D3" w14:textId="77777777"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E27301A" w14:textId="77777777" w:rsidR="005037B3" w:rsidRDefault="005037B3" w:rsidP="00316914">
      <w:pPr>
        <w:numPr>
          <w:ilvl w:val="0"/>
          <w:numId w:val="4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p w14:paraId="206D5127" w14:textId="2DDD6E45" w:rsidR="005037B3" w:rsidRDefault="005037B3" w:rsidP="005037B3">
      <w:pPr>
        <w:pBdr>
          <w:top w:val="nil"/>
          <w:left w:val="nil"/>
          <w:bottom w:val="nil"/>
          <w:right w:val="nil"/>
          <w:between w:val="nil"/>
        </w:pBdr>
        <w:rPr>
          <w:ins w:id="234" w:author="Alexandra Mccollister" w:date="2020-11-12T14:55:00Z"/>
          <w:rFonts w:ascii="Gill Sans" w:eastAsia="Gill Sans" w:hAnsi="Gill Sans" w:cs="Gill Sans"/>
          <w:b/>
          <w:color w:val="000000"/>
        </w:rPr>
      </w:pPr>
    </w:p>
    <w:p w14:paraId="1CCF1ABD"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8: Shipments that should have Arrived but are still in Shipped or earlier stage</w:t>
      </w:r>
    </w:p>
    <w:p w14:paraId="504188C5"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1F204CB" w14:textId="77777777" w:rsidR="00935F2D" w:rsidRDefault="00B30E51" w:rsidP="00935F2D">
      <w:pPr>
        <w:keepNext/>
        <w:pBdr>
          <w:top w:val="nil"/>
          <w:left w:val="nil"/>
          <w:bottom w:val="nil"/>
          <w:right w:val="nil"/>
          <w:between w:val="nil"/>
        </w:pBdr>
        <w:jc w:val="center"/>
      </w:pPr>
      <w:r>
        <w:rPr>
          <w:noProof/>
          <w:lang w:eastAsia="en-US" w:bidi="ar-SA"/>
        </w:rPr>
        <w:lastRenderedPageBreak/>
        <w:drawing>
          <wp:inline distT="0" distB="0" distL="0" distR="0" wp14:anchorId="6C0D9160" wp14:editId="78BE81A7">
            <wp:extent cx="5410200" cy="31908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7273" t="18572" r="4819" b="12299"/>
                    <a:stretch/>
                  </pic:blipFill>
                  <pic:spPr bwMode="auto">
                    <a:xfrm>
                      <a:off x="0" y="0"/>
                      <a:ext cx="5410200" cy="3190875"/>
                    </a:xfrm>
                    <a:prstGeom prst="rect">
                      <a:avLst/>
                    </a:prstGeom>
                    <a:ln>
                      <a:noFill/>
                    </a:ln>
                    <a:extLst>
                      <a:ext uri="{53640926-AAD7-44D8-BBD7-CCE9431645EC}">
                        <a14:shadowObscured xmlns:a14="http://schemas.microsoft.com/office/drawing/2010/main"/>
                      </a:ext>
                    </a:extLst>
                  </pic:spPr>
                </pic:pic>
              </a:graphicData>
            </a:graphic>
          </wp:inline>
        </w:drawing>
      </w:r>
    </w:p>
    <w:p w14:paraId="12567960" w14:textId="0728244A" w:rsidR="005037B3" w:rsidRDefault="00935F2D" w:rsidP="00935F2D">
      <w:pPr>
        <w:pStyle w:val="Caption"/>
        <w:jc w:val="center"/>
        <w:rPr>
          <w:rFonts w:ascii="Gill Sans" w:eastAsia="Gill Sans" w:hAnsi="Gill Sans" w:cs="Gill Sans"/>
          <w:b/>
          <w:color w:val="000000"/>
        </w:rPr>
      </w:pPr>
      <w:r>
        <w:t xml:space="preserve">Figure </w:t>
      </w:r>
      <w:r w:rsidR="00104ED0">
        <w:t>20.C.8</w:t>
      </w:r>
      <w:r>
        <w:t xml:space="preserve">- </w:t>
      </w:r>
      <w:r w:rsidRPr="004E2227">
        <w:t>Shipments that should have Arrived</w:t>
      </w:r>
    </w:p>
    <w:p w14:paraId="1A7B1C1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Assume for a particular shipment the status has not changed to “Arrived” on the given target date.</w:t>
      </w:r>
    </w:p>
    <w:p w14:paraId="7FF05086" w14:textId="77777777" w:rsidR="005037B3" w:rsidRDefault="005037B3" w:rsidP="005037B3">
      <w:pPr>
        <w:pBdr>
          <w:top w:val="nil"/>
          <w:left w:val="nil"/>
          <w:bottom w:val="nil"/>
          <w:right w:val="nil"/>
          <w:between w:val="nil"/>
        </w:pBdr>
        <w:spacing w:line="276" w:lineRule="auto"/>
        <w:rPr>
          <w:rFonts w:ascii="Gill Sans" w:eastAsia="Gill Sans" w:hAnsi="Gill Sans" w:cs="Gill Sans"/>
          <w:color w:val="000000"/>
          <w:sz w:val="22"/>
          <w:szCs w:val="22"/>
        </w:rPr>
      </w:pPr>
    </w:p>
    <w:p w14:paraId="414E2628" w14:textId="77777777"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6E1AA193" w14:textId="7E4723EE"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check shipment arrived dates or sh</w:t>
      </w:r>
      <w:r w:rsidR="00037E44">
        <w:rPr>
          <w:rFonts w:ascii="Gill Sans" w:eastAsia="Gill Sans" w:hAnsi="Gill Sans" w:cs="Gill Sans"/>
          <w:color w:val="000000"/>
        </w:rPr>
        <w:t>ipment statuses for Shipment ID</w:t>
      </w:r>
      <w:r w:rsidR="006E4253">
        <w:rPr>
          <w:rFonts w:ascii="Gill Sans" w:eastAsia="Gill Sans" w:hAnsi="Gill Sans" w:cs="Gill Sans"/>
          <w:color w:val="000000"/>
        </w:rPr>
        <w:t xml:space="preserve"> 2291</w:t>
      </w:r>
      <w:r w:rsidR="00037E44">
        <w:rPr>
          <w:rFonts w:ascii="Gill Sans" w:eastAsia="Gill Sans" w:hAnsi="Gill Sans" w:cs="Gill Sans"/>
          <w:color w:val="000000"/>
        </w:rPr>
        <w:t>.</w:t>
      </w:r>
    </w:p>
    <w:p w14:paraId="0EB56477" w14:textId="77777777"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close</w:t>
      </w:r>
      <w:r>
        <w:rPr>
          <w:rFonts w:ascii="Gill Sans" w:eastAsia="Gill Sans" w:hAnsi="Gill Sans" w:cs="Gill Sans"/>
          <w:color w:val="000000"/>
        </w:rPr>
        <w:t xml:space="preserve"> this problem, click on it and you will be redirected to the “Shipment Details” screen where the required data can be entered.</w:t>
      </w:r>
    </w:p>
    <w:p w14:paraId="5FDBD79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0FEB6639" w14:textId="77777777"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4BD576C" w14:textId="77777777" w:rsidR="005037B3" w:rsidRDefault="005037B3" w:rsidP="00316914">
      <w:pPr>
        <w:numPr>
          <w:ilvl w:val="0"/>
          <w:numId w:val="5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7ECFA558"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7F071C5F"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9: Supply Plan lacks forecasted consumption within the next 18 months</w:t>
      </w:r>
    </w:p>
    <w:p w14:paraId="4ED86F02" w14:textId="77777777" w:rsidR="005037B3" w:rsidRDefault="005037B3" w:rsidP="005037B3">
      <w:pPr>
        <w:pBdr>
          <w:top w:val="nil"/>
          <w:left w:val="nil"/>
          <w:bottom w:val="nil"/>
          <w:right w:val="nil"/>
          <w:between w:val="nil"/>
        </w:pBdr>
        <w:rPr>
          <w:rFonts w:ascii="Gill Sans" w:eastAsia="Gill Sans" w:hAnsi="Gill Sans" w:cs="Gill Sans"/>
          <w:b/>
          <w:color w:val="000000"/>
          <w:sz w:val="8"/>
          <w:szCs w:val="8"/>
        </w:rPr>
      </w:pPr>
    </w:p>
    <w:p w14:paraId="60277B5D"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Assume that the forecasted consumption for a Planning unit for the next </w:t>
      </w:r>
      <w:r>
        <w:rPr>
          <w:rFonts w:ascii="Gill Sans" w:eastAsia="Gill Sans" w:hAnsi="Gill Sans" w:cs="Gill Sans"/>
          <w:b/>
          <w:color w:val="000000"/>
        </w:rPr>
        <w:t>18 months</w:t>
      </w:r>
      <w:r>
        <w:rPr>
          <w:rFonts w:ascii="Gill Sans" w:eastAsia="Gill Sans" w:hAnsi="Gill Sans" w:cs="Gill Sans"/>
          <w:color w:val="000000"/>
        </w:rPr>
        <w:t xml:space="preserve"> has been missing</w:t>
      </w:r>
      <w:r>
        <w:rPr>
          <w:rFonts w:ascii="Gill Sans" w:eastAsia="Gill Sans" w:hAnsi="Gill Sans" w:cs="Gill Sans"/>
          <w:b/>
          <w:color w:val="000000"/>
        </w:rPr>
        <w:t xml:space="preserve">. </w:t>
      </w:r>
      <w:r>
        <w:rPr>
          <w:rFonts w:ascii="Gill Sans" w:eastAsia="Gill Sans" w:hAnsi="Gill Sans" w:cs="Gill Sans"/>
          <w:color w:val="000000"/>
        </w:rPr>
        <w:t>In this case the Planning Unit is Nevirapine/Lamivudine/Zidovudine 50/30/60 mg Dispersible Tablet, 60 mg.</w:t>
      </w:r>
    </w:p>
    <w:p w14:paraId="65B47E3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85BFA19" w14:textId="38CBA9DC"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For a period of 18 months, if the forecasted consumption for one or more months is not available, the system will flag a problem.  To resolve this </w:t>
      </w:r>
      <w:r w:rsidR="001E2E72">
        <w:rPr>
          <w:rFonts w:ascii="Gill Sans" w:eastAsia="Gill Sans" w:hAnsi="Gill Sans" w:cs="Gill Sans"/>
          <w:color w:val="000000"/>
        </w:rPr>
        <w:t>problem,</w:t>
      </w:r>
      <w:r>
        <w:rPr>
          <w:rFonts w:ascii="Gill Sans" w:eastAsia="Gill Sans" w:hAnsi="Gill Sans" w:cs="Gill Sans"/>
          <w:color w:val="000000"/>
        </w:rPr>
        <w:t xml:space="preserve"> the forecasted consumption data should be filled in for every month in the next 18 months.</w:t>
      </w:r>
    </w:p>
    <w:p w14:paraId="5B96684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09AB29F" w14:textId="77777777" w:rsidR="00935F2D" w:rsidRDefault="00B30E51" w:rsidP="00935F2D">
      <w:pPr>
        <w:keepNext/>
        <w:pBdr>
          <w:top w:val="nil"/>
          <w:left w:val="nil"/>
          <w:bottom w:val="nil"/>
          <w:right w:val="nil"/>
          <w:between w:val="nil"/>
        </w:pBdr>
        <w:jc w:val="center"/>
      </w:pPr>
      <w:r>
        <w:rPr>
          <w:noProof/>
          <w:lang w:eastAsia="en-US" w:bidi="ar-SA"/>
        </w:rPr>
        <w:lastRenderedPageBreak/>
        <w:drawing>
          <wp:inline distT="0" distB="0" distL="0" distR="0" wp14:anchorId="3E217F78" wp14:editId="3F80E3CC">
            <wp:extent cx="5419725" cy="311467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7119" t="17334" r="4819" b="15187"/>
                    <a:stretch/>
                  </pic:blipFill>
                  <pic:spPr bwMode="auto">
                    <a:xfrm>
                      <a:off x="0" y="0"/>
                      <a:ext cx="5419725" cy="3114675"/>
                    </a:xfrm>
                    <a:prstGeom prst="rect">
                      <a:avLst/>
                    </a:prstGeom>
                    <a:ln>
                      <a:noFill/>
                    </a:ln>
                    <a:extLst>
                      <a:ext uri="{53640926-AAD7-44D8-BBD7-CCE9431645EC}">
                        <a14:shadowObscured xmlns:a14="http://schemas.microsoft.com/office/drawing/2010/main"/>
                      </a:ext>
                    </a:extLst>
                  </pic:spPr>
                </pic:pic>
              </a:graphicData>
            </a:graphic>
          </wp:inline>
        </w:drawing>
      </w:r>
    </w:p>
    <w:p w14:paraId="60BABB1C" w14:textId="5C484A20" w:rsidR="005037B3" w:rsidRDefault="00935F2D" w:rsidP="00935F2D">
      <w:pPr>
        <w:pStyle w:val="Caption"/>
        <w:jc w:val="center"/>
        <w:rPr>
          <w:rFonts w:ascii="Gill Sans" w:eastAsia="Gill Sans" w:hAnsi="Gill Sans" w:cs="Gill Sans"/>
          <w:color w:val="000000"/>
        </w:rPr>
      </w:pPr>
      <w:r>
        <w:t xml:space="preserve">Figure </w:t>
      </w:r>
      <w:r w:rsidR="00104ED0">
        <w:t>20.C.9</w:t>
      </w:r>
      <w:r>
        <w:t xml:space="preserve">- </w:t>
      </w:r>
      <w:r w:rsidRPr="0045369B">
        <w:t>Supply Plan lacks forecasted consumption</w:t>
      </w:r>
    </w:p>
    <w:p w14:paraId="76A91B74" w14:textId="3E087089" w:rsidR="005037B3" w:rsidRPr="001E2E72" w:rsidRDefault="005037B3" w:rsidP="00316914">
      <w:pPr>
        <w:numPr>
          <w:ilvl w:val="0"/>
          <w:numId w:val="51"/>
        </w:numPr>
        <w:pBdr>
          <w:top w:val="nil"/>
          <w:left w:val="nil"/>
          <w:bottom w:val="nil"/>
          <w:right w:val="nil"/>
          <w:between w:val="nil"/>
        </w:pBdr>
        <w:rPr>
          <w:color w:val="auto"/>
        </w:rPr>
      </w:pPr>
      <w:r>
        <w:rPr>
          <w:rFonts w:ascii="Gill Sans" w:eastAsia="Gill Sans" w:hAnsi="Gill Sans" w:cs="Gill Sans"/>
          <w:color w:val="000000"/>
        </w:rPr>
        <w:t>The screen will show the problem description and suggest how to resolve the problem.</w:t>
      </w:r>
    </w:p>
    <w:p w14:paraId="508F1BC3" w14:textId="15C3AB86" w:rsidR="005037B3" w:rsidRPr="001E2E72" w:rsidRDefault="005037B3" w:rsidP="00316914">
      <w:pPr>
        <w:numPr>
          <w:ilvl w:val="0"/>
          <w:numId w:val="51"/>
        </w:numPr>
        <w:pBdr>
          <w:top w:val="nil"/>
          <w:left w:val="nil"/>
          <w:bottom w:val="nil"/>
          <w:right w:val="nil"/>
          <w:between w:val="nil"/>
        </w:pBdr>
        <w:rPr>
          <w:color w:val="auto"/>
        </w:rPr>
      </w:pPr>
      <w:r>
        <w:rPr>
          <w:rFonts w:ascii="Gill Sans" w:eastAsia="Gill Sans" w:hAnsi="Gill Sans" w:cs="Gill Sans"/>
          <w:color w:val="000000"/>
        </w:rPr>
        <w:t>In this particular case, check forecasted consumption inputs for Nevirapine/Lamivudine/Zidovudine 50/30/60 mg Dispersible Tablet, 60 mg and provide data for 18 months into the future.</w:t>
      </w:r>
    </w:p>
    <w:p w14:paraId="1D28F3F7" w14:textId="11767206" w:rsidR="005037B3" w:rsidRPr="001E2E72" w:rsidRDefault="005037B3" w:rsidP="001E2E72">
      <w:pPr>
        <w:pBdr>
          <w:top w:val="nil"/>
          <w:left w:val="nil"/>
          <w:bottom w:val="nil"/>
          <w:right w:val="nil"/>
          <w:between w:val="nil"/>
        </w:pBdr>
        <w:rPr>
          <w:color w:val="auto"/>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“Consumption Details” screen where the required data can be entered.</w:t>
      </w:r>
    </w:p>
    <w:p w14:paraId="4724025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4B7A21D0" w14:textId="0061B703" w:rsidR="005037B3" w:rsidRPr="001E2E72" w:rsidRDefault="005037B3" w:rsidP="001E2E72">
      <w:pPr>
        <w:pBdr>
          <w:top w:val="nil"/>
          <w:left w:val="nil"/>
          <w:bottom w:val="nil"/>
          <w:right w:val="nil"/>
          <w:between w:val="nil"/>
        </w:pBdr>
        <w:rPr>
          <w:color w:val="auto"/>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2770057A" w14:textId="113FEC6D" w:rsidR="005037B3" w:rsidRPr="001E2E72" w:rsidRDefault="005037B3" w:rsidP="001E2E72">
      <w:pPr>
        <w:pBdr>
          <w:top w:val="nil"/>
          <w:left w:val="nil"/>
          <w:bottom w:val="nil"/>
          <w:right w:val="nil"/>
          <w:between w:val="nil"/>
        </w:pBdr>
        <w:rPr>
          <w:color w:val="auto"/>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p w14:paraId="0F8ED5CA"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5AC7042"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10: Dynamic forecasting is not used for commodity groups (Malaria, ARV, VMMC)</w:t>
      </w:r>
    </w:p>
    <w:p w14:paraId="735B97EC"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BE033FE"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Any products that belong to tracer categories: Malaria, ARV, or VMMC will be screened for dynamic forecasting. Dynamic forecasting has been utilized as long as forecasted consumption for these three commodity groups do not have four consecutive months with static consumption.</w:t>
      </w:r>
    </w:p>
    <w:p w14:paraId="0337697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FD60465"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Let us consider the example of Malaria. For all malaria tracer categories and their planning units, the consumption should not be static for four consecutive months.</w:t>
      </w:r>
    </w:p>
    <w:p w14:paraId="507394C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118871F" w14:textId="77777777" w:rsidR="00935F2D" w:rsidRDefault="002E5702" w:rsidP="00935F2D">
      <w:pPr>
        <w:keepNext/>
        <w:pBdr>
          <w:top w:val="nil"/>
          <w:left w:val="nil"/>
          <w:bottom w:val="nil"/>
          <w:right w:val="nil"/>
          <w:between w:val="nil"/>
        </w:pBdr>
        <w:jc w:val="center"/>
      </w:pPr>
      <w:r>
        <w:rPr>
          <w:noProof/>
          <w:lang w:eastAsia="en-US" w:bidi="ar-SA"/>
        </w:rPr>
        <w:lastRenderedPageBreak/>
        <w:drawing>
          <wp:inline distT="0" distB="0" distL="0" distR="0" wp14:anchorId="5C5278B9" wp14:editId="4EAFD3F6">
            <wp:extent cx="5400675" cy="256222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7428" t="21874" r="4818" b="22617"/>
                    <a:stretch/>
                  </pic:blipFill>
                  <pic:spPr bwMode="auto">
                    <a:xfrm>
                      <a:off x="0" y="0"/>
                      <a:ext cx="5400675" cy="2562225"/>
                    </a:xfrm>
                    <a:prstGeom prst="rect">
                      <a:avLst/>
                    </a:prstGeom>
                    <a:ln>
                      <a:noFill/>
                    </a:ln>
                    <a:extLst>
                      <a:ext uri="{53640926-AAD7-44D8-BBD7-CCE9431645EC}">
                        <a14:shadowObscured xmlns:a14="http://schemas.microsoft.com/office/drawing/2010/main"/>
                      </a:ext>
                    </a:extLst>
                  </pic:spPr>
                </pic:pic>
              </a:graphicData>
            </a:graphic>
          </wp:inline>
        </w:drawing>
      </w:r>
    </w:p>
    <w:p w14:paraId="33294CD4" w14:textId="1872D3EC" w:rsidR="005037B3" w:rsidRDefault="00935F2D" w:rsidP="00935F2D">
      <w:pPr>
        <w:pStyle w:val="Caption"/>
        <w:jc w:val="center"/>
        <w:rPr>
          <w:rFonts w:ascii="Gill Sans" w:eastAsia="Gill Sans" w:hAnsi="Gill Sans" w:cs="Gill Sans"/>
          <w:color w:val="000000"/>
        </w:rPr>
      </w:pPr>
      <w:r>
        <w:t xml:space="preserve">Figure </w:t>
      </w:r>
      <w:r w:rsidR="00104ED0">
        <w:t>20.C.10</w:t>
      </w:r>
      <w:r>
        <w:t xml:space="preserve">- </w:t>
      </w:r>
      <w:r w:rsidRPr="00DC12CB">
        <w:t>Dynamic forecasting is not used for commodity groups</w:t>
      </w:r>
    </w:p>
    <w:p w14:paraId="52754292"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7787C7E8"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this particular case, check forecasted consumption inputs for </w:t>
      </w:r>
      <w:sdt>
        <w:sdtPr>
          <w:tag w:val="goog_rdk_249"/>
          <w:id w:val="1795250974"/>
        </w:sdtPr>
        <w:sdtContent>
          <w:commentRangeStart w:id="235"/>
        </w:sdtContent>
      </w:sdt>
      <w:r>
        <w:rPr>
          <w:rFonts w:ascii="Gill Sans" w:eastAsia="Gill Sans" w:hAnsi="Gill Sans" w:cs="Gill Sans"/>
          <w:color w:val="000000"/>
        </w:rPr>
        <w:t>XX</w:t>
      </w:r>
      <w:commentRangeEnd w:id="235"/>
      <w:r>
        <w:commentReference w:id="235"/>
      </w:r>
      <w:r>
        <w:rPr>
          <w:rFonts w:ascii="Gill Sans" w:eastAsia="Gill Sans" w:hAnsi="Gill Sans" w:cs="Gill Sans"/>
          <w:color w:val="000000"/>
        </w:rPr>
        <w:t xml:space="preserve"> and provide dynamic forecasted consumption for Malaria.</w:t>
      </w:r>
    </w:p>
    <w:p w14:paraId="2F0D0C90"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“Consumption Details” screen where the required data can be entered.</w:t>
      </w:r>
    </w:p>
    <w:p w14:paraId="22A7BEC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184E1F80"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081B311E" w14:textId="77777777" w:rsidR="005037B3" w:rsidRDefault="005037B3" w:rsidP="00316914">
      <w:pPr>
        <w:numPr>
          <w:ilvl w:val="0"/>
          <w:numId w:val="5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1638078B" w14:textId="77777777" w:rsidR="005037B3" w:rsidRDefault="005037B3" w:rsidP="005037B3">
      <w:pPr>
        <w:pBdr>
          <w:top w:val="nil"/>
          <w:left w:val="nil"/>
          <w:bottom w:val="nil"/>
          <w:right w:val="nil"/>
          <w:between w:val="nil"/>
        </w:pBdr>
        <w:spacing w:line="276" w:lineRule="auto"/>
        <w:rPr>
          <w:rFonts w:ascii="Gill Sans" w:eastAsia="Gill Sans" w:hAnsi="Gill Sans" w:cs="Gill Sans"/>
          <w:color w:val="000000"/>
          <w:sz w:val="22"/>
          <w:szCs w:val="22"/>
        </w:rPr>
      </w:pPr>
    </w:p>
    <w:p w14:paraId="7E862972"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11: Inventory is above max with shipment (s) in the next 1-6 months.</w:t>
      </w:r>
    </w:p>
    <w:p w14:paraId="7BF10554"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68665EB9"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Assume that the inventory for a planning unit is currently above the maximum stock level and within the next six months there is a shipment to be received. In such cases the user has to delay the shipment or order less in order to avoid continual overstock. To avoid the overstock, QAT raises this as a problem. </w:t>
      </w:r>
    </w:p>
    <w:p w14:paraId="3A4CDF1C"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4C176A94" w14:textId="77777777" w:rsidR="00935F2D" w:rsidRDefault="002E5702" w:rsidP="00935F2D">
      <w:pPr>
        <w:keepNext/>
        <w:pBdr>
          <w:top w:val="nil"/>
          <w:left w:val="nil"/>
          <w:bottom w:val="nil"/>
          <w:right w:val="nil"/>
          <w:between w:val="nil"/>
        </w:pBdr>
        <w:jc w:val="center"/>
      </w:pPr>
      <w:r>
        <w:rPr>
          <w:noProof/>
          <w:lang w:eastAsia="en-US" w:bidi="ar-SA"/>
        </w:rPr>
        <w:lastRenderedPageBreak/>
        <w:drawing>
          <wp:inline distT="0" distB="0" distL="0" distR="0" wp14:anchorId="0876B669" wp14:editId="4A636FD0">
            <wp:extent cx="5410200" cy="256222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6965" t="21874" r="5128" b="22617"/>
                    <a:stretch/>
                  </pic:blipFill>
                  <pic:spPr bwMode="auto">
                    <a:xfrm>
                      <a:off x="0" y="0"/>
                      <a:ext cx="5410200" cy="2562225"/>
                    </a:xfrm>
                    <a:prstGeom prst="rect">
                      <a:avLst/>
                    </a:prstGeom>
                    <a:ln>
                      <a:noFill/>
                    </a:ln>
                    <a:extLst>
                      <a:ext uri="{53640926-AAD7-44D8-BBD7-CCE9431645EC}">
                        <a14:shadowObscured xmlns:a14="http://schemas.microsoft.com/office/drawing/2010/main"/>
                      </a:ext>
                    </a:extLst>
                  </pic:spPr>
                </pic:pic>
              </a:graphicData>
            </a:graphic>
          </wp:inline>
        </w:drawing>
      </w:r>
    </w:p>
    <w:p w14:paraId="0A915FD8" w14:textId="2ACB226A" w:rsidR="005037B3" w:rsidRPr="00935F2D" w:rsidRDefault="00935F2D" w:rsidP="00935F2D">
      <w:pPr>
        <w:pStyle w:val="Caption"/>
        <w:jc w:val="center"/>
        <w:rPr>
          <w:rFonts w:ascii="Gill Sans" w:eastAsia="Gill Sans" w:hAnsi="Gill Sans" w:cs="Gill Sans"/>
          <w:b/>
          <w:color w:val="000000"/>
        </w:rPr>
      </w:pPr>
      <w:r>
        <w:t xml:space="preserve">Figure </w:t>
      </w:r>
      <w:r w:rsidR="00104ED0">
        <w:t>20.C.11</w:t>
      </w:r>
      <w:r>
        <w:t xml:space="preserve">- </w:t>
      </w:r>
      <w:r w:rsidRPr="00E229C2">
        <w:t>Inventory is above max with shipment (s) in the next 1-6 months</w:t>
      </w:r>
    </w:p>
    <w:p w14:paraId="061694F3"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2B5CD996"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the aim is to change shipment dates and/or quantities for Abacavir/Lamivudine 120/60 mg Scored Dispersible Tablet, 30 Tablets by either delaying the shipment or reducing the quantity to avoid overstock and wastage in the future.</w:t>
      </w:r>
    </w:p>
    <w:p w14:paraId="241428E2"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either delay the shipment or reduce the quantity.</w:t>
      </w:r>
    </w:p>
    <w:p w14:paraId="3471345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75F14644"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4421910B" w14:textId="77777777" w:rsidR="005037B3" w:rsidRDefault="005037B3" w:rsidP="00316914">
      <w:pPr>
        <w:numPr>
          <w:ilvl w:val="0"/>
          <w:numId w:val="14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56C6340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CC6D301"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42997467"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12: Inventory is below min with shipment(s) in the next 1-6 months.</w:t>
      </w:r>
    </w:p>
    <w:p w14:paraId="14135F40"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4639C6D5"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 xml:space="preserve">Assume that the inventory for a planning unit is currently below the minimum stock level and within the next six months there is a shipment to be received that still does not bring the planning unit above the minimum stock level. In such cases the user should expedite the shipment or increase the order quantity to stay above the minimum stock level. To maintain adequate stock levels, QAT raises a problem. </w:t>
      </w:r>
    </w:p>
    <w:p w14:paraId="318DB624"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0567CB47" w14:textId="77777777" w:rsidR="00935F2D" w:rsidRDefault="002E5702" w:rsidP="00935F2D">
      <w:pPr>
        <w:keepNext/>
        <w:pBdr>
          <w:top w:val="nil"/>
          <w:left w:val="nil"/>
          <w:bottom w:val="nil"/>
          <w:right w:val="nil"/>
          <w:between w:val="nil"/>
        </w:pBdr>
        <w:ind w:left="720"/>
        <w:jc w:val="center"/>
      </w:pPr>
      <w:r>
        <w:rPr>
          <w:noProof/>
          <w:lang w:eastAsia="en-US" w:bidi="ar-SA"/>
        </w:rPr>
        <w:lastRenderedPageBreak/>
        <w:drawing>
          <wp:inline distT="0" distB="0" distL="0" distR="0" wp14:anchorId="1C6873D1" wp14:editId="63C56A88">
            <wp:extent cx="5381625" cy="320992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7428" t="23937" r="5128" b="6521"/>
                    <a:stretch/>
                  </pic:blipFill>
                  <pic:spPr bwMode="auto">
                    <a:xfrm>
                      <a:off x="0" y="0"/>
                      <a:ext cx="5381625" cy="3209925"/>
                    </a:xfrm>
                    <a:prstGeom prst="rect">
                      <a:avLst/>
                    </a:prstGeom>
                    <a:ln>
                      <a:noFill/>
                    </a:ln>
                    <a:extLst>
                      <a:ext uri="{53640926-AAD7-44D8-BBD7-CCE9431645EC}">
                        <a14:shadowObscured xmlns:a14="http://schemas.microsoft.com/office/drawing/2010/main"/>
                      </a:ext>
                    </a:extLst>
                  </pic:spPr>
                </pic:pic>
              </a:graphicData>
            </a:graphic>
          </wp:inline>
        </w:drawing>
      </w:r>
    </w:p>
    <w:p w14:paraId="59BDB39A" w14:textId="0D0B9F95" w:rsidR="005037B3" w:rsidRDefault="00935F2D" w:rsidP="00935F2D">
      <w:pPr>
        <w:pStyle w:val="Caption"/>
        <w:jc w:val="center"/>
        <w:rPr>
          <w:rFonts w:ascii="Gill Sans" w:eastAsia="Gill Sans" w:hAnsi="Gill Sans" w:cs="Gill Sans"/>
          <w:b/>
          <w:color w:val="000000"/>
        </w:rPr>
      </w:pPr>
      <w:r>
        <w:t xml:space="preserve">Figure </w:t>
      </w:r>
      <w:r w:rsidR="00104ED0">
        <w:t>20.C.12</w:t>
      </w:r>
      <w:r>
        <w:t xml:space="preserve">- </w:t>
      </w:r>
      <w:r w:rsidRPr="008D3D3D">
        <w:t>- Inventory is below min with shipment(s) in the next 1-6 months</w:t>
      </w:r>
    </w:p>
    <w:p w14:paraId="5D9FF6E1"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5CCF1112"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the aim is to change shipment dates and/or quantities for Darunavir 150mg Tablet, 240 Tablets by either expediting the shipment or increasing the quantity to bring the stock level above minimum.</w:t>
      </w:r>
    </w:p>
    <w:p w14:paraId="0ECEB8A2"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either expedite the shipment or increase the quantity.</w:t>
      </w:r>
    </w:p>
    <w:p w14:paraId="2B8DD13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7A9F9420"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7028077" w14:textId="77777777" w:rsidR="005037B3" w:rsidRDefault="005037B3" w:rsidP="00316914">
      <w:pPr>
        <w:numPr>
          <w:ilvl w:val="0"/>
          <w:numId w:val="2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1607445A"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FD5F27C"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13: Inventory is above max with shipment(s) in the next 7-18 months.</w:t>
      </w:r>
    </w:p>
    <w:p w14:paraId="3DC444F5"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2D96308A"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 xml:space="preserve">Assume that the inventory for a planning unit is currently above the maximum stock level and within the next 7-18 months there is a shipment to be received. In such cases the planning unit will be overstocked. QAT raises a problem because the user should either delay/cancel the shipment or decrease the order quantity to avoid overstock and potential wastage. </w:t>
      </w:r>
    </w:p>
    <w:p w14:paraId="75D0E72F"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45E5015" w14:textId="77777777" w:rsidR="00935F2D" w:rsidRDefault="00362F5F" w:rsidP="00935F2D">
      <w:pPr>
        <w:keepNext/>
        <w:pBdr>
          <w:top w:val="nil"/>
          <w:left w:val="nil"/>
          <w:bottom w:val="nil"/>
          <w:right w:val="nil"/>
          <w:between w:val="nil"/>
        </w:pBdr>
        <w:jc w:val="center"/>
      </w:pPr>
      <w:r>
        <w:rPr>
          <w:noProof/>
          <w:lang w:eastAsia="en-US" w:bidi="ar-SA"/>
        </w:rPr>
        <w:lastRenderedPageBreak/>
        <w:drawing>
          <wp:inline distT="0" distB="0" distL="0" distR="0" wp14:anchorId="5FB0F356" wp14:editId="2794D9CB">
            <wp:extent cx="5391150" cy="25908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7274" t="21255" r="5128" b="22616"/>
                    <a:stretch/>
                  </pic:blipFill>
                  <pic:spPr bwMode="auto">
                    <a:xfrm>
                      <a:off x="0" y="0"/>
                      <a:ext cx="5391150" cy="2590800"/>
                    </a:xfrm>
                    <a:prstGeom prst="rect">
                      <a:avLst/>
                    </a:prstGeom>
                    <a:ln>
                      <a:noFill/>
                    </a:ln>
                    <a:extLst>
                      <a:ext uri="{53640926-AAD7-44D8-BBD7-CCE9431645EC}">
                        <a14:shadowObscured xmlns:a14="http://schemas.microsoft.com/office/drawing/2010/main"/>
                      </a:ext>
                    </a:extLst>
                  </pic:spPr>
                </pic:pic>
              </a:graphicData>
            </a:graphic>
          </wp:inline>
        </w:drawing>
      </w:r>
    </w:p>
    <w:p w14:paraId="10772DCA" w14:textId="37A7F0EC" w:rsidR="005037B3" w:rsidRDefault="00935F2D" w:rsidP="00935F2D">
      <w:pPr>
        <w:pStyle w:val="Caption"/>
        <w:jc w:val="center"/>
        <w:rPr>
          <w:rFonts w:ascii="Gill Sans" w:eastAsia="Gill Sans" w:hAnsi="Gill Sans" w:cs="Gill Sans"/>
          <w:color w:val="000000"/>
        </w:rPr>
      </w:pPr>
      <w:r>
        <w:t xml:space="preserve">Figure </w:t>
      </w:r>
      <w:r w:rsidR="00104ED0">
        <w:t>20.C.13</w:t>
      </w:r>
      <w:r>
        <w:t xml:space="preserve">- </w:t>
      </w:r>
      <w:r w:rsidRPr="00EF5352">
        <w:t>- Inventory is above max with shipm</w:t>
      </w:r>
      <w:r>
        <w:t>ent(s) in the next 7-18 months</w:t>
      </w:r>
    </w:p>
    <w:p w14:paraId="4724511C"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57488641"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the aim is to change shipment dates and/or quantities for Abacavir/Lamivudine 120/60 mg Scored Dispersible Tablet, 30 Tablets by either delaying/cancelling the shipment or decreasing the quantity.</w:t>
      </w:r>
    </w:p>
    <w:p w14:paraId="14534AED"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either delay/cancel the shipment or decrease the quantity.</w:t>
      </w:r>
    </w:p>
    <w:p w14:paraId="5A6E1B5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4D1CEAF8"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696F15AA" w14:textId="77777777" w:rsidR="005037B3" w:rsidRDefault="005037B3" w:rsidP="00316914">
      <w:pPr>
        <w:numPr>
          <w:ilvl w:val="0"/>
          <w:numId w:val="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659F185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3758591"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14: Inventory is below min with shipment(s) in the next 7-18 months.</w:t>
      </w:r>
    </w:p>
    <w:p w14:paraId="6E91DBD9"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6CABFB4E"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 xml:space="preserve">Assume that the inventory for a planning unit is currently below the minimum stock level and within the next 7-18 months there is a shipment to be received that still does not bring the planning unit above the minimum stock level. In such cases the user should expedite the shipment or increase the order quantity to stay above the minimum stock level. To maintain the stock levels, QAT raises a problem. </w:t>
      </w:r>
    </w:p>
    <w:p w14:paraId="1CD4D9B2"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AEAC6DD" w14:textId="77777777" w:rsidR="00935F2D" w:rsidRDefault="00362F5F" w:rsidP="00935F2D">
      <w:pPr>
        <w:keepNext/>
        <w:pBdr>
          <w:top w:val="nil"/>
          <w:left w:val="nil"/>
          <w:bottom w:val="nil"/>
          <w:right w:val="nil"/>
          <w:between w:val="nil"/>
        </w:pBdr>
        <w:jc w:val="center"/>
      </w:pPr>
      <w:r>
        <w:rPr>
          <w:noProof/>
          <w:lang w:eastAsia="en-US" w:bidi="ar-SA"/>
        </w:rPr>
        <w:lastRenderedPageBreak/>
        <w:drawing>
          <wp:inline distT="0" distB="0" distL="0" distR="0" wp14:anchorId="19C5394E" wp14:editId="14741A4A">
            <wp:extent cx="5410200" cy="33337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7273" t="19190" r="4819" b="8585"/>
                    <a:stretch/>
                  </pic:blipFill>
                  <pic:spPr bwMode="auto">
                    <a:xfrm>
                      <a:off x="0" y="0"/>
                      <a:ext cx="5410200" cy="3333750"/>
                    </a:xfrm>
                    <a:prstGeom prst="rect">
                      <a:avLst/>
                    </a:prstGeom>
                    <a:ln>
                      <a:noFill/>
                    </a:ln>
                    <a:extLst>
                      <a:ext uri="{53640926-AAD7-44D8-BBD7-CCE9431645EC}">
                        <a14:shadowObscured xmlns:a14="http://schemas.microsoft.com/office/drawing/2010/main"/>
                      </a:ext>
                    </a:extLst>
                  </pic:spPr>
                </pic:pic>
              </a:graphicData>
            </a:graphic>
          </wp:inline>
        </w:drawing>
      </w:r>
    </w:p>
    <w:p w14:paraId="58BD635F" w14:textId="6C5F6F41" w:rsidR="005037B3" w:rsidRDefault="00935F2D" w:rsidP="00935F2D">
      <w:pPr>
        <w:pStyle w:val="Caption"/>
        <w:jc w:val="center"/>
        <w:rPr>
          <w:rFonts w:ascii="Gill Sans" w:eastAsia="Gill Sans" w:hAnsi="Gill Sans" w:cs="Gill Sans"/>
          <w:color w:val="000000"/>
        </w:rPr>
      </w:pPr>
      <w:r>
        <w:t xml:space="preserve">Figure </w:t>
      </w:r>
      <w:r w:rsidR="00104ED0">
        <w:t>20.C.14</w:t>
      </w:r>
      <w:r>
        <w:t xml:space="preserve">- </w:t>
      </w:r>
      <w:r w:rsidRPr="005D767F">
        <w:t>Inventory is below min with shipment(s) in the next 7-18 months</w:t>
      </w:r>
    </w:p>
    <w:p w14:paraId="749A05C8"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53DCCB6E"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In this particular case, the aim is to change shipment dates and/or quantities for Dolutegravir 5mg, Dispersible Tablet, 60 Tablets by either expediting the shipment or increasing the quantity to bring the stock level above minimum.</w:t>
      </w:r>
    </w:p>
    <w:p w14:paraId="58752BE0"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either expedite the shipment or increase the quantity.</w:t>
      </w:r>
    </w:p>
    <w:p w14:paraId="22212650"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6CC7A127"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417E4A0E" w14:textId="77777777" w:rsidR="005037B3" w:rsidRDefault="005037B3" w:rsidP="00316914">
      <w:pPr>
        <w:numPr>
          <w:ilvl w:val="0"/>
          <w:numId w:val="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24EBE2B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86541FA" w14:textId="77777777"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Problem 15: Inventory is below min without shipment(s) in the next 1-6 months.</w:t>
      </w:r>
    </w:p>
    <w:p w14:paraId="2FA0CFD7" w14:textId="77777777" w:rsidR="005037B3" w:rsidRDefault="005037B3" w:rsidP="005037B3">
      <w:pPr>
        <w:pBdr>
          <w:top w:val="nil"/>
          <w:left w:val="nil"/>
          <w:bottom w:val="nil"/>
          <w:right w:val="nil"/>
          <w:between w:val="nil"/>
        </w:pBdr>
        <w:rPr>
          <w:rFonts w:ascii="Gill Sans" w:eastAsia="Gill Sans" w:hAnsi="Gill Sans" w:cs="Gill Sans"/>
          <w:b/>
          <w:color w:val="000000"/>
          <w:highlight w:val="yellow"/>
        </w:rPr>
      </w:pPr>
    </w:p>
    <w:p w14:paraId="4752318A" w14:textId="44A1C77F"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 xml:space="preserve">Assume that the inventory for a planning unit is currently below the minimum stock level and there are no shipments to be received within the next six months. In such cases the user should order an emergency shipment or expedite a current shipment that has a receive date beyond 6 months to stay above the minimum stock level. Thus, to avoid understock or a </w:t>
      </w:r>
      <w:r w:rsidR="001E2E72">
        <w:rPr>
          <w:rFonts w:ascii="Gill Sans" w:eastAsia="Gill Sans" w:hAnsi="Gill Sans" w:cs="Gill Sans"/>
          <w:color w:val="000000"/>
        </w:rPr>
        <w:t>stock out</w:t>
      </w:r>
      <w:r>
        <w:rPr>
          <w:rFonts w:ascii="Gill Sans" w:eastAsia="Gill Sans" w:hAnsi="Gill Sans" w:cs="Gill Sans"/>
          <w:color w:val="000000"/>
        </w:rPr>
        <w:t xml:space="preserve">, QAT raises a problem. </w:t>
      </w:r>
    </w:p>
    <w:p w14:paraId="37434B15" w14:textId="75D8E09C" w:rsidR="005037B3" w:rsidRPr="00362F5F" w:rsidRDefault="000B4D4F" w:rsidP="005037B3">
      <w:pPr>
        <w:pBdr>
          <w:top w:val="nil"/>
          <w:left w:val="nil"/>
          <w:bottom w:val="nil"/>
          <w:right w:val="nil"/>
          <w:between w:val="nil"/>
        </w:pBdr>
        <w:rPr>
          <w:rFonts w:ascii="Gill Sans" w:eastAsia="Gill Sans" w:hAnsi="Gill Sans" w:cs="Gill Sans"/>
          <w:color w:val="000000"/>
          <w:u w:val="single"/>
        </w:rPr>
      </w:pPr>
      <w:r>
        <w:rPr>
          <w:rFonts w:ascii="Gill Sans" w:eastAsia="Gill Sans" w:hAnsi="Gill Sans" w:cs="Gill Sans"/>
          <w:color w:val="000000"/>
          <w:highlight w:val="yellow"/>
          <w:u w:val="single"/>
        </w:rPr>
        <w:t>Screenshot To be Updated</w:t>
      </w:r>
    </w:p>
    <w:p w14:paraId="1A32D5C3" w14:textId="77777777" w:rsidR="00935F2D" w:rsidRDefault="005037B3" w:rsidP="00935F2D">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241926B3" wp14:editId="45213EAE">
            <wp:extent cx="5076825" cy="2809875"/>
            <wp:effectExtent l="0" t="0" r="0" b="0"/>
            <wp:docPr id="90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14"/>
                    <a:srcRect l="8492" t="25641" r="6085" b="11324"/>
                    <a:stretch>
                      <a:fillRect/>
                    </a:stretch>
                  </pic:blipFill>
                  <pic:spPr>
                    <a:xfrm>
                      <a:off x="0" y="0"/>
                      <a:ext cx="5076825" cy="2809875"/>
                    </a:xfrm>
                    <a:prstGeom prst="rect">
                      <a:avLst/>
                    </a:prstGeom>
                    <a:ln/>
                  </pic:spPr>
                </pic:pic>
              </a:graphicData>
            </a:graphic>
          </wp:inline>
        </w:drawing>
      </w:r>
    </w:p>
    <w:p w14:paraId="06C211B4" w14:textId="0F5D6BCF" w:rsidR="005037B3" w:rsidRDefault="00935F2D" w:rsidP="00935F2D">
      <w:pPr>
        <w:pStyle w:val="Caption"/>
        <w:jc w:val="center"/>
        <w:rPr>
          <w:rFonts w:ascii="Gill Sans" w:eastAsia="Gill Sans" w:hAnsi="Gill Sans" w:cs="Gill Sans"/>
          <w:color w:val="000000"/>
        </w:rPr>
      </w:pPr>
      <w:r>
        <w:t xml:space="preserve">Figure </w:t>
      </w:r>
      <w:r w:rsidR="00104ED0">
        <w:t>20.C.15</w:t>
      </w:r>
      <w:r>
        <w:t xml:space="preserve">- </w:t>
      </w:r>
      <w:r w:rsidRPr="004E5BD4">
        <w:t xml:space="preserve"> Inventory is below min without shipment(s) in the next 1-6 months</w:t>
      </w:r>
    </w:p>
    <w:p w14:paraId="5E2DD046"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1E9BFBE0"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this particular case, the aim is to order an emergency shipment or expedite a current shipment for </w:t>
      </w:r>
      <w:sdt>
        <w:sdtPr>
          <w:tag w:val="goog_rdk_252"/>
          <w:id w:val="-384024721"/>
        </w:sdtPr>
        <w:sdtContent>
          <w:commentRangeStart w:id="236"/>
        </w:sdtContent>
      </w:sdt>
      <w:r>
        <w:rPr>
          <w:rFonts w:ascii="Gill Sans" w:eastAsia="Gill Sans" w:hAnsi="Gill Sans" w:cs="Gill Sans"/>
          <w:color w:val="000000"/>
        </w:rPr>
        <w:t>XX</w:t>
      </w:r>
      <w:commentRangeEnd w:id="236"/>
      <w:r>
        <w:commentReference w:id="236"/>
      </w:r>
      <w:r>
        <w:rPr>
          <w:rFonts w:ascii="Gill Sans" w:eastAsia="Gill Sans" w:hAnsi="Gill Sans" w:cs="Gill Sans"/>
          <w:color w:val="000000"/>
        </w:rPr>
        <w:t xml:space="preserve"> to bring the stock level above minimum.</w:t>
      </w:r>
    </w:p>
    <w:p w14:paraId="611A902C"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order an emergency shipment or expedite a current shipment.</w:t>
      </w:r>
    </w:p>
    <w:p w14:paraId="5319D2FB"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OR</w:t>
      </w:r>
    </w:p>
    <w:p w14:paraId="20BFCFB6"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79903B80" w14:textId="77777777" w:rsidR="005037B3" w:rsidRDefault="005037B3" w:rsidP="00316914">
      <w:pPr>
        <w:numPr>
          <w:ilvl w:val="0"/>
          <w:numId w:val="2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Scroll down to the bottom, and from the Problem Status dropdown, </w:t>
      </w:r>
      <w:r>
        <w:rPr>
          <w:rFonts w:ascii="Gill Sans" w:eastAsia="Gill Sans" w:hAnsi="Gill Sans" w:cs="Gill Sans"/>
        </w:rPr>
        <w:t>choose</w:t>
      </w:r>
      <w:r>
        <w:rPr>
          <w:rFonts w:ascii="Gill Sans" w:eastAsia="Gill Sans" w:hAnsi="Gill Sans" w:cs="Gill Sans"/>
          <w:color w:val="000000"/>
        </w:rPr>
        <w:t xml:space="preserve"> “Addressed,” add a note as to why this problem cannot be closed through data entry, and click “Update.”</w:t>
      </w:r>
    </w:p>
    <w:p w14:paraId="2D479B28" w14:textId="77777777" w:rsidR="005037B3" w:rsidRDefault="005037B3" w:rsidP="005037B3">
      <w:pPr>
        <w:pBdr>
          <w:top w:val="nil"/>
          <w:left w:val="nil"/>
          <w:bottom w:val="nil"/>
          <w:right w:val="nil"/>
          <w:between w:val="nil"/>
        </w:pBdr>
        <w:rPr>
          <w:rFonts w:ascii="Gill Sans" w:eastAsia="Gill Sans" w:hAnsi="Gill Sans" w:cs="Gill Sans"/>
        </w:rPr>
      </w:pPr>
    </w:p>
    <w:p w14:paraId="2F181889" w14:textId="77777777" w:rsidR="005037B3" w:rsidRDefault="005037B3" w:rsidP="005037B3">
      <w:pPr>
        <w:pBdr>
          <w:top w:val="nil"/>
          <w:left w:val="nil"/>
          <w:bottom w:val="nil"/>
          <w:right w:val="nil"/>
          <w:between w:val="nil"/>
        </w:pBdr>
        <w:rPr>
          <w:rFonts w:ascii="Gill Sans" w:eastAsia="Gill Sans" w:hAnsi="Gill Sans" w:cs="Gill Sans"/>
          <w:b/>
          <w:color w:val="000000"/>
          <w:highlight w:val="yellow"/>
        </w:rPr>
      </w:pPr>
      <w:r>
        <w:rPr>
          <w:rFonts w:ascii="Gill Sans" w:eastAsia="Gill Sans" w:hAnsi="Gill Sans" w:cs="Gill Sans"/>
          <w:b/>
          <w:color w:val="000000"/>
        </w:rPr>
        <w:t>Problem 16: Inventory is below min without shipment(s) in the next 7-18 months.</w:t>
      </w:r>
    </w:p>
    <w:p w14:paraId="4A7212CA"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1547B31E" w14:textId="24B5FF24" w:rsidR="005037B3" w:rsidRDefault="005037B3" w:rsidP="005037B3">
      <w:pPr>
        <w:pBdr>
          <w:top w:val="nil"/>
          <w:left w:val="nil"/>
          <w:bottom w:val="nil"/>
          <w:right w:val="nil"/>
          <w:between w:val="nil"/>
        </w:pBdr>
        <w:rPr>
          <w:rFonts w:ascii="Gill Sans" w:eastAsia="Gill Sans" w:hAnsi="Gill Sans" w:cs="Gill Sans"/>
          <w:b/>
          <w:color w:val="000000"/>
        </w:rPr>
      </w:pPr>
      <w:r>
        <w:rPr>
          <w:rFonts w:ascii="Gill Sans" w:eastAsia="Gill Sans" w:hAnsi="Gill Sans" w:cs="Gill Sans"/>
          <w:color w:val="000000"/>
        </w:rPr>
        <w:t>Assume that the inventory for a planning unit is currently below the minimum stock level and there are no shipments to be received within the next 7-18 months. In such cases the user should plan to order a shipment in the 7-</w:t>
      </w:r>
      <w:r w:rsidR="00935F2D">
        <w:rPr>
          <w:rFonts w:ascii="Gill Sans" w:eastAsia="Gill Sans" w:hAnsi="Gill Sans" w:cs="Gill Sans"/>
          <w:color w:val="000000"/>
        </w:rPr>
        <w:t>18 months</w:t>
      </w:r>
      <w:r>
        <w:rPr>
          <w:rFonts w:ascii="Gill Sans" w:eastAsia="Gill Sans" w:hAnsi="Gill Sans" w:cs="Gill Sans"/>
          <w:color w:val="000000"/>
        </w:rPr>
        <w:t xml:space="preserve"> time window to stay above the minimum stock level. Thus, to maintain adequate stock levels, QAT raises a problem. </w:t>
      </w:r>
    </w:p>
    <w:p w14:paraId="541DD7D5" w14:textId="77777777" w:rsidR="000B4D4F" w:rsidRPr="00362F5F" w:rsidRDefault="000B4D4F" w:rsidP="000B4D4F">
      <w:pPr>
        <w:pBdr>
          <w:top w:val="nil"/>
          <w:left w:val="nil"/>
          <w:bottom w:val="nil"/>
          <w:right w:val="nil"/>
          <w:between w:val="nil"/>
        </w:pBdr>
        <w:rPr>
          <w:rFonts w:ascii="Gill Sans" w:eastAsia="Gill Sans" w:hAnsi="Gill Sans" w:cs="Gill Sans"/>
          <w:color w:val="000000"/>
          <w:u w:val="single"/>
        </w:rPr>
      </w:pPr>
      <w:r>
        <w:rPr>
          <w:rFonts w:ascii="Gill Sans" w:eastAsia="Gill Sans" w:hAnsi="Gill Sans" w:cs="Gill Sans"/>
          <w:color w:val="000000"/>
          <w:highlight w:val="yellow"/>
          <w:u w:val="single"/>
        </w:rPr>
        <w:t>Screenshot To be Updated</w:t>
      </w:r>
    </w:p>
    <w:p w14:paraId="7AAF304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47B7AF8" w14:textId="77777777" w:rsidR="00935F2D" w:rsidRDefault="005037B3" w:rsidP="00935F2D">
      <w:pPr>
        <w:keepNext/>
        <w:pBdr>
          <w:top w:val="nil"/>
          <w:left w:val="nil"/>
          <w:bottom w:val="nil"/>
          <w:right w:val="nil"/>
          <w:between w:val="nil"/>
        </w:pBdr>
        <w:jc w:val="center"/>
      </w:pPr>
      <w:r>
        <w:rPr>
          <w:rFonts w:ascii="Gill Sans" w:eastAsia="Gill Sans" w:hAnsi="Gill Sans" w:cs="Gill Sans"/>
          <w:noProof/>
          <w:color w:val="000000"/>
          <w:lang w:eastAsia="en-US" w:bidi="ar-SA"/>
        </w:rPr>
        <w:lastRenderedPageBreak/>
        <w:drawing>
          <wp:inline distT="114300" distB="114300" distL="114300" distR="114300" wp14:anchorId="1A7CFB68" wp14:editId="276E8316">
            <wp:extent cx="5076825" cy="2809875"/>
            <wp:effectExtent l="0" t="0" r="0" b="0"/>
            <wp:docPr id="90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14"/>
                    <a:srcRect l="8492" t="25641" r="6085" b="11324"/>
                    <a:stretch>
                      <a:fillRect/>
                    </a:stretch>
                  </pic:blipFill>
                  <pic:spPr>
                    <a:xfrm>
                      <a:off x="0" y="0"/>
                      <a:ext cx="5076825" cy="2809875"/>
                    </a:xfrm>
                    <a:prstGeom prst="rect">
                      <a:avLst/>
                    </a:prstGeom>
                    <a:ln/>
                  </pic:spPr>
                </pic:pic>
              </a:graphicData>
            </a:graphic>
          </wp:inline>
        </w:drawing>
      </w:r>
    </w:p>
    <w:p w14:paraId="5B7D51CF" w14:textId="2A25EBE4" w:rsidR="005037B3" w:rsidRDefault="00935F2D" w:rsidP="00935F2D">
      <w:pPr>
        <w:pStyle w:val="Caption"/>
        <w:jc w:val="center"/>
        <w:rPr>
          <w:rFonts w:ascii="Gill Sans" w:eastAsia="Gill Sans" w:hAnsi="Gill Sans" w:cs="Gill Sans"/>
          <w:color w:val="000000"/>
        </w:rPr>
      </w:pPr>
      <w:r>
        <w:t xml:space="preserve">Figure </w:t>
      </w:r>
      <w:r w:rsidR="00104ED0">
        <w:t>20.C.16</w:t>
      </w:r>
      <w:r>
        <w:t xml:space="preserve">- </w:t>
      </w:r>
      <w:r w:rsidRPr="00BB14D2">
        <w:t>Inventory is below min without shipment(s) in the next 7-18 months</w:t>
      </w:r>
    </w:p>
    <w:p w14:paraId="71B86450"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The screen will show the problem description and suggest how to resolve the problem.</w:t>
      </w:r>
    </w:p>
    <w:p w14:paraId="49ED4367"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 xml:space="preserve">In this particular case, the aim is to plan a shipment for </w:t>
      </w:r>
      <w:sdt>
        <w:sdtPr>
          <w:tag w:val="goog_rdk_254"/>
          <w:id w:val="-196774907"/>
        </w:sdtPr>
        <w:sdtContent>
          <w:commentRangeStart w:id="237"/>
        </w:sdtContent>
      </w:sdt>
      <w:r>
        <w:rPr>
          <w:rFonts w:ascii="Gill Sans" w:eastAsia="Gill Sans" w:hAnsi="Gill Sans" w:cs="Gill Sans"/>
          <w:color w:val="000000"/>
        </w:rPr>
        <w:t>XX</w:t>
      </w:r>
      <w:commentRangeEnd w:id="237"/>
      <w:r>
        <w:commentReference w:id="237"/>
      </w:r>
      <w:r>
        <w:rPr>
          <w:rFonts w:ascii="Gill Sans" w:eastAsia="Gill Sans" w:hAnsi="Gill Sans" w:cs="Gill Sans"/>
          <w:color w:val="000000"/>
        </w:rPr>
        <w:t xml:space="preserve"> to maintain adequate stock levels.</w:t>
      </w:r>
    </w:p>
    <w:p w14:paraId="2E3FA774"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 xml:space="preserve">close </w:t>
      </w:r>
      <w:r>
        <w:rPr>
          <w:rFonts w:ascii="Gill Sans" w:eastAsia="Gill Sans" w:hAnsi="Gill Sans" w:cs="Gill Sans"/>
          <w:color w:val="000000"/>
        </w:rPr>
        <w:t>this problem, click on it and you will be redirected to the “Supply Planning” screen where you can choose to plan a new shipment.</w:t>
      </w:r>
    </w:p>
    <w:p w14:paraId="5B07C93B" w14:textId="77777777" w:rsidR="005037B3" w:rsidRDefault="005037B3" w:rsidP="005037B3">
      <w:p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OR</w:t>
      </w:r>
    </w:p>
    <w:p w14:paraId="54BFD032"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 xml:space="preserve">To </w:t>
      </w:r>
      <w:r>
        <w:rPr>
          <w:rFonts w:ascii="Gill Sans" w:eastAsia="Gill Sans" w:hAnsi="Gill Sans" w:cs="Gill Sans"/>
          <w:b/>
          <w:color w:val="000000"/>
        </w:rPr>
        <w:t>address</w:t>
      </w:r>
      <w:r>
        <w:rPr>
          <w:rFonts w:ascii="Gill Sans" w:eastAsia="Gill Sans" w:hAnsi="Gill Sans" w:cs="Gill Sans"/>
          <w:color w:val="000000"/>
        </w:rPr>
        <w:t xml:space="preserve"> this problem, right click on it and then click “Edit Problem.” You will be redirected to the “Update Problem” screen.</w:t>
      </w:r>
    </w:p>
    <w:p w14:paraId="5DA3005A" w14:textId="77777777" w:rsidR="005037B3" w:rsidRDefault="005037B3" w:rsidP="00316914">
      <w:pPr>
        <w:numPr>
          <w:ilvl w:val="0"/>
          <w:numId w:val="28"/>
        </w:numPr>
        <w:pBdr>
          <w:top w:val="nil"/>
          <w:left w:val="nil"/>
          <w:bottom w:val="nil"/>
          <w:right w:val="nil"/>
          <w:between w:val="nil"/>
        </w:pBdr>
        <w:ind w:left="1080"/>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51517601"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D28E120"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Addressing a Problem</w:t>
      </w:r>
    </w:p>
    <w:p w14:paraId="64515D84" w14:textId="77777777" w:rsidR="005037B3" w:rsidRDefault="005037B3" w:rsidP="005037B3">
      <w:pPr>
        <w:pBdr>
          <w:top w:val="nil"/>
          <w:left w:val="nil"/>
          <w:bottom w:val="nil"/>
          <w:right w:val="nil"/>
          <w:between w:val="nil"/>
        </w:pBdr>
        <w:rPr>
          <w:rFonts w:ascii="Gill Sans" w:eastAsia="Gill Sans" w:hAnsi="Gill Sans" w:cs="Gill Sans"/>
          <w:color w:val="000000"/>
          <w:sz w:val="8"/>
          <w:szCs w:val="8"/>
        </w:rPr>
      </w:pPr>
    </w:p>
    <w:p w14:paraId="207D8971" w14:textId="77777777" w:rsidR="005037B3" w:rsidRDefault="005037B3" w:rsidP="00316914">
      <w:pPr>
        <w:numPr>
          <w:ilvl w:val="0"/>
          <w:numId w:val="2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In an instance where a user is unable to close a Problem through data entry and automatically remove it from the QAT Problem List as “In-Compliance,” they may “Address” the Problem. </w:t>
      </w:r>
    </w:p>
    <w:p w14:paraId="4319728B" w14:textId="1D90130D" w:rsidR="005037B3" w:rsidRPr="00CC0CDF" w:rsidRDefault="005037B3" w:rsidP="00CC0CDF">
      <w:pPr>
        <w:numPr>
          <w:ilvl w:val="0"/>
          <w:numId w:val="2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Right</w:t>
      </w:r>
      <w:r w:rsidR="00CC0CDF">
        <w:rPr>
          <w:rFonts w:ascii="Gill Sans" w:eastAsia="Gill Sans" w:hAnsi="Gill Sans" w:cs="Gill Sans"/>
          <w:color w:val="000000"/>
        </w:rPr>
        <w:t xml:space="preserve"> </w:t>
      </w:r>
      <w:r w:rsidRPr="00CC0CDF">
        <w:rPr>
          <w:rFonts w:ascii="Gill Sans" w:eastAsia="Gill Sans" w:hAnsi="Gill Sans" w:cs="Gill Sans"/>
          <w:color w:val="000000"/>
        </w:rPr>
        <w:t>click on the Problem and then click “Edit Problem.” You will be redirected to the “Update Problem” screen.</w:t>
      </w:r>
    </w:p>
    <w:p w14:paraId="424C0C7F" w14:textId="77777777" w:rsidR="005037B3" w:rsidRDefault="005037B3" w:rsidP="00316914">
      <w:pPr>
        <w:numPr>
          <w:ilvl w:val="0"/>
          <w:numId w:val="2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Scroll down to the bottom, and from the Problem Status dropdown, chose “Addressed,” add a note as to why this problem cannot be closed through data entry, and click “Update.”</w:t>
      </w:r>
    </w:p>
    <w:p w14:paraId="7A884158" w14:textId="2691C1C7" w:rsidR="005037B3" w:rsidRDefault="005037B3" w:rsidP="00CC0CDF">
      <w:pPr>
        <w:pBdr>
          <w:top w:val="nil"/>
          <w:left w:val="nil"/>
          <w:bottom w:val="nil"/>
          <w:right w:val="nil"/>
          <w:between w:val="nil"/>
        </w:pBdr>
        <w:jc w:val="center"/>
        <w:rPr>
          <w:rFonts w:ascii="Gill Sans" w:eastAsia="Gill Sans" w:hAnsi="Gill Sans" w:cs="Gill Sans"/>
          <w:color w:val="000000"/>
        </w:rPr>
      </w:pPr>
    </w:p>
    <w:p w14:paraId="583FCBAC"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0013A42" w14:textId="35C5C0BF" w:rsidR="00935F2D" w:rsidRDefault="00CC0CDF" w:rsidP="00CC0CDF">
      <w:pPr>
        <w:keepNext/>
        <w:pBdr>
          <w:top w:val="nil"/>
          <w:left w:val="nil"/>
          <w:bottom w:val="nil"/>
          <w:right w:val="nil"/>
          <w:between w:val="nil"/>
        </w:pBdr>
        <w:jc w:val="center"/>
      </w:pPr>
      <w:r>
        <w:rPr>
          <w:noProof/>
          <w:lang w:eastAsia="en-US" w:bidi="ar-SA"/>
        </w:rPr>
        <w:lastRenderedPageBreak/>
        <w:drawing>
          <wp:inline distT="0" distB="0" distL="0" distR="0" wp14:anchorId="7E80243E" wp14:editId="4EEAA183">
            <wp:extent cx="6154420" cy="398526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54420" cy="3985260"/>
                    </a:xfrm>
                    <a:prstGeom prst="rect">
                      <a:avLst/>
                    </a:prstGeom>
                  </pic:spPr>
                </pic:pic>
              </a:graphicData>
            </a:graphic>
          </wp:inline>
        </w:drawing>
      </w:r>
    </w:p>
    <w:p w14:paraId="22756552" w14:textId="5CE35430" w:rsidR="005037B3" w:rsidRDefault="00935F2D" w:rsidP="00935F2D">
      <w:pPr>
        <w:pStyle w:val="Caption"/>
        <w:jc w:val="center"/>
        <w:rPr>
          <w:rFonts w:ascii="Gill Sans" w:eastAsia="Gill Sans" w:hAnsi="Gill Sans" w:cs="Gill Sans"/>
          <w:color w:val="000000"/>
        </w:rPr>
      </w:pPr>
      <w:r>
        <w:t xml:space="preserve">Figure </w:t>
      </w:r>
      <w:r w:rsidR="00104ED0">
        <w:t>20.C.17</w:t>
      </w:r>
      <w:r>
        <w:t xml:space="preserve">- </w:t>
      </w:r>
      <w:r w:rsidRPr="00D2371A">
        <w:t>Change Problem Status</w:t>
      </w:r>
    </w:p>
    <w:p w14:paraId="3F4AC34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32330072" w14:textId="77777777" w:rsidR="005037B3" w:rsidRDefault="005037B3" w:rsidP="00316914">
      <w:pPr>
        <w:pStyle w:val="Heading2"/>
        <w:numPr>
          <w:ilvl w:val="0"/>
          <w:numId w:val="200"/>
        </w:numPr>
        <w:pBdr>
          <w:top w:val="nil"/>
          <w:left w:val="nil"/>
          <w:bottom w:val="nil"/>
          <w:right w:val="nil"/>
          <w:between w:val="nil"/>
        </w:pBdr>
        <w:rPr>
          <w:rFonts w:ascii="Gill Sans" w:eastAsia="Gill Sans" w:hAnsi="Gill Sans" w:cs="Gill Sans"/>
        </w:rPr>
      </w:pPr>
      <w:bookmarkStart w:id="238" w:name="_Toc57382853"/>
      <w:bookmarkStart w:id="239" w:name="_Toc57478223"/>
      <w:r>
        <w:rPr>
          <w:rFonts w:ascii="Gill Sans" w:eastAsia="Gill Sans" w:hAnsi="Gill Sans" w:cs="Gill Sans"/>
          <w:color w:val="000099"/>
          <w:sz w:val="28"/>
          <w:szCs w:val="28"/>
        </w:rPr>
        <w:t>Program Catalog</w:t>
      </w:r>
      <w:bookmarkEnd w:id="238"/>
      <w:bookmarkEnd w:id="239"/>
    </w:p>
    <w:p w14:paraId="69A4D3FA" w14:textId="7B732B4E"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to view a standardized list of all the planning units and forecasting units in your QAT program and their corresponding attributes.</w:t>
      </w:r>
    </w:p>
    <w:p w14:paraId="0C513A90" w14:textId="1BA43545" w:rsidR="00CC4C35" w:rsidRDefault="00CC4C35" w:rsidP="005037B3">
      <w:pPr>
        <w:keepNext/>
        <w:widowControl w:val="0"/>
        <w:pBdr>
          <w:top w:val="nil"/>
          <w:left w:val="nil"/>
          <w:bottom w:val="nil"/>
          <w:right w:val="nil"/>
          <w:between w:val="nil"/>
        </w:pBdr>
        <w:rPr>
          <w:rFonts w:ascii="Gill Sans" w:eastAsia="Gill Sans" w:hAnsi="Gill Sans" w:cs="Gill Sans"/>
          <w:color w:val="000000"/>
        </w:rPr>
      </w:pPr>
    </w:p>
    <w:p w14:paraId="1BFB53F7" w14:textId="709ECC54" w:rsidR="00CC4C35" w:rsidRPr="008F6E1C" w:rsidRDefault="00CC4C35" w:rsidP="00CC4C35">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Program Catalog report</w:t>
      </w:r>
      <w:r w:rsidRPr="008F6E1C">
        <w:rPr>
          <w:rFonts w:ascii="Gill Sans" w:eastAsia="Gill Sans" w:hAnsi="Gill Sans" w:cs="Gill Sans"/>
          <w:b/>
          <w:color w:val="000000"/>
        </w:rPr>
        <w:t>.</w:t>
      </w:r>
    </w:p>
    <w:p w14:paraId="059C6B8A" w14:textId="77777777" w:rsidR="00CC4C35" w:rsidRDefault="00CC4C35" w:rsidP="005037B3">
      <w:pPr>
        <w:keepNext/>
        <w:widowControl w:val="0"/>
        <w:pBdr>
          <w:top w:val="nil"/>
          <w:left w:val="nil"/>
          <w:bottom w:val="nil"/>
          <w:right w:val="nil"/>
          <w:between w:val="nil"/>
        </w:pBdr>
        <w:rPr>
          <w:rFonts w:ascii="Gill Sans" w:eastAsia="Gill Sans" w:hAnsi="Gill Sans" w:cs="Gill Sans"/>
          <w:color w:val="000000"/>
        </w:rPr>
      </w:pPr>
    </w:p>
    <w:p w14:paraId="7365115B"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0BE2861E" w14:textId="77777777" w:rsidR="00873CDE" w:rsidRDefault="005037B3" w:rsidP="00873CDE">
      <w:pPr>
        <w:keepNext/>
        <w:widowControl w:val="0"/>
        <w:pBdr>
          <w:top w:val="nil"/>
          <w:left w:val="nil"/>
          <w:bottom w:val="nil"/>
          <w:right w:val="nil"/>
          <w:between w:val="nil"/>
        </w:pBdr>
        <w:jc w:val="center"/>
      </w:pPr>
      <w:r>
        <w:rPr>
          <w:rFonts w:ascii="Gill Sans" w:eastAsia="Gill Sans" w:hAnsi="Gill Sans" w:cs="Gill Sans"/>
          <w:noProof/>
          <w:sz w:val="32"/>
          <w:szCs w:val="32"/>
          <w:highlight w:val="white"/>
          <w:lang w:eastAsia="en-US" w:bidi="ar-SA"/>
        </w:rPr>
        <w:drawing>
          <wp:inline distT="114300" distB="114300" distL="114300" distR="114300" wp14:anchorId="6AAD1654" wp14:editId="16B9AE40">
            <wp:extent cx="6119820" cy="3289300"/>
            <wp:effectExtent l="0" t="0" r="0" b="0"/>
            <wp:docPr id="7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6"/>
                    <a:srcRect/>
                    <a:stretch>
                      <a:fillRect/>
                    </a:stretch>
                  </pic:blipFill>
                  <pic:spPr>
                    <a:xfrm>
                      <a:off x="0" y="0"/>
                      <a:ext cx="6119820" cy="3289300"/>
                    </a:xfrm>
                    <a:prstGeom prst="rect">
                      <a:avLst/>
                    </a:prstGeom>
                    <a:ln/>
                  </pic:spPr>
                </pic:pic>
              </a:graphicData>
            </a:graphic>
          </wp:inline>
        </w:drawing>
      </w:r>
    </w:p>
    <w:p w14:paraId="702F6F51" w14:textId="1E786E65" w:rsidR="005037B3" w:rsidRDefault="00873CDE" w:rsidP="00873CDE">
      <w:pPr>
        <w:pStyle w:val="Caption"/>
        <w:jc w:val="center"/>
        <w:rPr>
          <w:rFonts w:ascii="Gill Sans" w:eastAsia="Gill Sans" w:hAnsi="Gill Sans" w:cs="Gill Sans"/>
          <w:color w:val="000000"/>
        </w:rPr>
      </w:pPr>
      <w:r>
        <w:t xml:space="preserve">Figure </w:t>
      </w:r>
      <w:r w:rsidR="00104ED0">
        <w:t>20.D</w:t>
      </w:r>
      <w:r>
        <w:t xml:space="preserve">- </w:t>
      </w:r>
      <w:r w:rsidRPr="00111BF6">
        <w:t>Program Catalog</w:t>
      </w:r>
    </w:p>
    <w:p w14:paraId="66CE7820"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Go to “Reports” in the sidebar menu.</w:t>
      </w:r>
    </w:p>
    <w:p w14:paraId="19E34DA7"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Click on the “Program Catalog” and choose Program, Planning Unit Category, and Tracer Category.</w:t>
      </w:r>
    </w:p>
    <w:p w14:paraId="4026B3F8"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It shows all of the Planning Units and Forecasting Units that are being used for a specific QAT program and their corresponding attributes</w:t>
      </w:r>
    </w:p>
    <w:p w14:paraId="27D302B1"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However, a user may select all Planning Unit Categories and Tracer Categories, or they may choose a specific category for viewing.</w:t>
      </w:r>
    </w:p>
    <w:p w14:paraId="651B12B8" w14:textId="77777777"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A tabular view of the data will be displayed below the selected Program.</w:t>
      </w:r>
    </w:p>
    <w:p w14:paraId="5AAA158D" w14:textId="680CEDF0" w:rsidR="005037B3" w:rsidRDefault="005037B3" w:rsidP="00316914">
      <w:pPr>
        <w:numPr>
          <w:ilvl w:val="0"/>
          <w:numId w:val="78"/>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5310F497" w14:textId="77777777" w:rsidR="00873CDE" w:rsidRDefault="00873CDE" w:rsidP="00873CDE">
      <w:pPr>
        <w:pBdr>
          <w:top w:val="nil"/>
          <w:left w:val="nil"/>
          <w:bottom w:val="nil"/>
          <w:right w:val="nil"/>
          <w:between w:val="nil"/>
        </w:pBdr>
        <w:spacing w:line="276" w:lineRule="auto"/>
        <w:ind w:left="720"/>
        <w:rPr>
          <w:rFonts w:ascii="Gill Sans" w:eastAsia="Gill Sans" w:hAnsi="Gill Sans" w:cs="Gill Sans"/>
          <w:color w:val="000000"/>
        </w:rPr>
      </w:pPr>
    </w:p>
    <w:p w14:paraId="4A09B3F7" w14:textId="77777777" w:rsidR="005037B3" w:rsidRDefault="005037B3" w:rsidP="00316914">
      <w:pPr>
        <w:pStyle w:val="Heading2"/>
        <w:numPr>
          <w:ilvl w:val="0"/>
          <w:numId w:val="200"/>
        </w:numPr>
        <w:pBdr>
          <w:top w:val="nil"/>
          <w:left w:val="nil"/>
          <w:bottom w:val="nil"/>
          <w:right w:val="nil"/>
          <w:between w:val="nil"/>
        </w:pBdr>
        <w:rPr>
          <w:rFonts w:ascii="Gill Sans" w:eastAsia="Gill Sans" w:hAnsi="Gill Sans" w:cs="Gill Sans"/>
        </w:rPr>
      </w:pPr>
      <w:bookmarkStart w:id="240" w:name="_Toc57382854"/>
      <w:bookmarkStart w:id="241" w:name="_Toc57478224"/>
      <w:r>
        <w:rPr>
          <w:rFonts w:ascii="Gill Sans" w:eastAsia="Gill Sans" w:hAnsi="Gill Sans" w:cs="Gill Sans"/>
          <w:color w:val="000099"/>
          <w:sz w:val="28"/>
          <w:szCs w:val="28"/>
        </w:rPr>
        <w:t>Stock Status</w:t>
      </w:r>
      <w:bookmarkEnd w:id="240"/>
      <w:bookmarkEnd w:id="241"/>
    </w:p>
    <w:p w14:paraId="7149DA3A" w14:textId="77777777" w:rsidR="005037B3" w:rsidRDefault="005037B3" w:rsidP="00316914">
      <w:pPr>
        <w:numPr>
          <w:ilvl w:val="0"/>
          <w:numId w:val="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Stock Status Over Time</w:t>
      </w:r>
    </w:p>
    <w:p w14:paraId="3945D88F"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C638678" w14:textId="127138F1" w:rsidR="005037B3" w:rsidRPr="00873CDE" w:rsidRDefault="005037B3" w:rsidP="00873CDE">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xml:space="preserve"> to compare one or more products and their invent</w:t>
      </w:r>
      <w:r w:rsidR="00873CDE">
        <w:rPr>
          <w:rFonts w:ascii="Gill Sans" w:eastAsia="Gill Sans" w:hAnsi="Gill Sans" w:cs="Gill Sans"/>
          <w:color w:val="000000"/>
        </w:rPr>
        <w:t>ory-levels across a period time</w:t>
      </w:r>
    </w:p>
    <w:p w14:paraId="761A7D71" w14:textId="32D9CA77" w:rsidR="00FA6F25" w:rsidRPr="008F6E1C" w:rsidRDefault="00FA6F25" w:rsidP="00FA6F25">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Stock Status over Time report</w:t>
      </w:r>
      <w:r w:rsidRPr="008F6E1C">
        <w:rPr>
          <w:rFonts w:ascii="Gill Sans" w:eastAsia="Gill Sans" w:hAnsi="Gill Sans" w:cs="Gill Sans"/>
          <w:b/>
          <w:color w:val="000000"/>
        </w:rPr>
        <w:t>.</w:t>
      </w:r>
    </w:p>
    <w:p w14:paraId="4ED4A765" w14:textId="77777777" w:rsidR="00FA6F25" w:rsidRDefault="00FA6F25" w:rsidP="005037B3">
      <w:pPr>
        <w:pBdr>
          <w:top w:val="nil"/>
          <w:left w:val="nil"/>
          <w:bottom w:val="nil"/>
          <w:right w:val="nil"/>
          <w:between w:val="nil"/>
        </w:pBdr>
        <w:rPr>
          <w:rFonts w:ascii="Gill Sans" w:eastAsia="Gill Sans" w:hAnsi="Gill Sans" w:cs="Gill Sans"/>
          <w:b/>
          <w:color w:val="000000"/>
        </w:rPr>
      </w:pPr>
    </w:p>
    <w:p w14:paraId="3B41BCF7" w14:textId="77777777" w:rsidR="00873CDE" w:rsidRDefault="005037B3" w:rsidP="00873CDE">
      <w:pPr>
        <w:keepNext/>
        <w:pBdr>
          <w:top w:val="nil"/>
          <w:left w:val="nil"/>
          <w:bottom w:val="nil"/>
          <w:right w:val="nil"/>
          <w:between w:val="nil"/>
        </w:pBdr>
      </w:pPr>
      <w:r>
        <w:rPr>
          <w:rFonts w:ascii="Gill Sans" w:eastAsia="Gill Sans" w:hAnsi="Gill Sans" w:cs="Gill Sans"/>
          <w:noProof/>
          <w:lang w:eastAsia="en-US" w:bidi="ar-SA"/>
        </w:rPr>
        <w:lastRenderedPageBreak/>
        <w:drawing>
          <wp:inline distT="114300" distB="114300" distL="114300" distR="114300" wp14:anchorId="31FF297F" wp14:editId="6C5E8046">
            <wp:extent cx="6119820" cy="3797300"/>
            <wp:effectExtent l="0" t="0" r="0" b="0"/>
            <wp:docPr id="1000"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217"/>
                    <a:srcRect/>
                    <a:stretch>
                      <a:fillRect/>
                    </a:stretch>
                  </pic:blipFill>
                  <pic:spPr>
                    <a:xfrm>
                      <a:off x="0" y="0"/>
                      <a:ext cx="6119820" cy="3797300"/>
                    </a:xfrm>
                    <a:prstGeom prst="rect">
                      <a:avLst/>
                    </a:prstGeom>
                    <a:ln/>
                  </pic:spPr>
                </pic:pic>
              </a:graphicData>
            </a:graphic>
          </wp:inline>
        </w:drawing>
      </w:r>
    </w:p>
    <w:p w14:paraId="046B6531" w14:textId="63681950" w:rsidR="005037B3" w:rsidRDefault="00873CDE" w:rsidP="00873CDE">
      <w:pPr>
        <w:pStyle w:val="Caption"/>
        <w:jc w:val="center"/>
        <w:rPr>
          <w:rFonts w:ascii="Gill Sans" w:eastAsia="Gill Sans" w:hAnsi="Gill Sans" w:cs="Gill Sans"/>
          <w:color w:val="000000"/>
        </w:rPr>
      </w:pPr>
      <w:r>
        <w:t xml:space="preserve">Figure </w:t>
      </w:r>
      <w:r w:rsidR="00104ED0">
        <w:t>20.E</w:t>
      </w:r>
      <w:r w:rsidR="00FC700A">
        <w:t>.a</w:t>
      </w:r>
      <w:r>
        <w:t xml:space="preserve">- </w:t>
      </w:r>
      <w:r w:rsidRPr="00AC10A8">
        <w:t>Stock Status Over Time</w:t>
      </w:r>
    </w:p>
    <w:p w14:paraId="2715C3FF"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090CD426"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“Stock Status.”</w:t>
      </w:r>
    </w:p>
    <w:p w14:paraId="4C33665C"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“Stock Status Over Time.”</w:t>
      </w:r>
    </w:p>
    <w:p w14:paraId="6AEAA5DF"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Report Period, Program, Version, Planning Unit, Months in Past for AMC, and Months in Future for AMC</w:t>
      </w:r>
    </w:p>
    <w:p w14:paraId="46EA3CAB" w14:textId="41EDF1BF" w:rsidR="005037B3" w:rsidRDefault="005037B3" w:rsidP="00316914">
      <w:pPr>
        <w:numPr>
          <w:ilvl w:val="1"/>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 xml:space="preserve">Note: </w:t>
      </w:r>
      <w:r>
        <w:rPr>
          <w:rFonts w:ascii="Gill Sans" w:eastAsia="Gill Sans" w:hAnsi="Gill Sans" w:cs="Gill Sans"/>
          <w:color w:val="000000"/>
        </w:rPr>
        <w:t xml:space="preserve">The Planning Unit can be single, multi-select, or select all. The “Select </w:t>
      </w:r>
      <w:r>
        <w:rPr>
          <w:rFonts w:ascii="Gill Sans" w:eastAsia="Gill Sans" w:hAnsi="Gill Sans" w:cs="Gill Sans"/>
        </w:rPr>
        <w:t xml:space="preserve">All '' </w:t>
      </w:r>
      <w:r w:rsidR="002C77C1">
        <w:rPr>
          <w:rFonts w:ascii="Gill Sans" w:eastAsia="Gill Sans" w:hAnsi="Gill Sans" w:cs="Gill Sans"/>
        </w:rPr>
        <w:t>function</w:t>
      </w:r>
      <w:r>
        <w:rPr>
          <w:rFonts w:ascii="Gill Sans" w:eastAsia="Gill Sans" w:hAnsi="Gill Sans" w:cs="Gill Sans"/>
          <w:color w:val="000000"/>
        </w:rPr>
        <w:t xml:space="preserve"> may not be advantageous if the </w:t>
      </w:r>
      <w:r>
        <w:rPr>
          <w:rFonts w:ascii="Gill Sans" w:eastAsia="Gill Sans" w:hAnsi="Gill Sans" w:cs="Gill Sans"/>
        </w:rPr>
        <w:t>program</w:t>
      </w:r>
      <w:r>
        <w:rPr>
          <w:rFonts w:ascii="Gill Sans" w:eastAsia="Gill Sans" w:hAnsi="Gill Sans" w:cs="Gill Sans"/>
          <w:color w:val="000000"/>
        </w:rPr>
        <w:t xml:space="preserve"> has many planning units, as the graph will not be able to decern the individual lines on the graph. We suggest choosing less than ten products at once. Specifically, this report can be useful to compare categories (ex. TLDs vs. TLEs).</w:t>
      </w:r>
    </w:p>
    <w:p w14:paraId="23265240"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There is both a graph and tabular view for this report.</w:t>
      </w:r>
    </w:p>
    <w:p w14:paraId="102E2AD5" w14:textId="749F036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graphs x-axis </w:t>
      </w:r>
      <w:r w:rsidR="001E2E72">
        <w:rPr>
          <w:rFonts w:ascii="Gill Sans" w:eastAsia="Gill Sans" w:hAnsi="Gill Sans" w:cs="Gill Sans"/>
          <w:color w:val="000000"/>
        </w:rPr>
        <w:t>represents</w:t>
      </w:r>
      <w:r>
        <w:rPr>
          <w:rFonts w:ascii="Gill Sans" w:eastAsia="Gill Sans" w:hAnsi="Gill Sans" w:cs="Gill Sans"/>
          <w:color w:val="000000"/>
        </w:rPr>
        <w:t xml:space="preserve"> the MOS with each colored line </w:t>
      </w:r>
      <w:r>
        <w:rPr>
          <w:rFonts w:ascii="Gill Sans" w:eastAsia="Gill Sans" w:hAnsi="Gill Sans" w:cs="Gill Sans"/>
        </w:rPr>
        <w:t>representing</w:t>
      </w:r>
      <w:r>
        <w:rPr>
          <w:rFonts w:ascii="Gill Sans" w:eastAsia="Gill Sans" w:hAnsi="Gill Sans" w:cs="Gill Sans"/>
          <w:color w:val="000000"/>
        </w:rPr>
        <w:t xml:space="preserve"> different planning units over time.</w:t>
      </w:r>
    </w:p>
    <w:p w14:paraId="562DEF17"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may also choose to see the graph is tabular form, by clicking the “Show Data” button in the lower right corner.</w:t>
      </w:r>
    </w:p>
    <w:p w14:paraId="3B3A2AA9" w14:textId="77777777" w:rsidR="005037B3" w:rsidRDefault="005037B3" w:rsidP="00316914">
      <w:pPr>
        <w:numPr>
          <w:ilvl w:val="0"/>
          <w:numId w:val="4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41835F0D"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67E23E67" w14:textId="77777777" w:rsidR="005037B3" w:rsidRDefault="005037B3" w:rsidP="00316914">
      <w:pPr>
        <w:numPr>
          <w:ilvl w:val="0"/>
          <w:numId w:val="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highlight w:val="white"/>
        </w:rPr>
        <w:t>Stock Status Matrix</w:t>
      </w:r>
    </w:p>
    <w:p w14:paraId="6D80D699" w14:textId="77777777" w:rsidR="005037B3" w:rsidRDefault="005037B3" w:rsidP="005037B3">
      <w:pPr>
        <w:keepNext/>
        <w:widowControl w:val="0"/>
        <w:pBdr>
          <w:top w:val="nil"/>
          <w:left w:val="nil"/>
          <w:bottom w:val="nil"/>
          <w:right w:val="nil"/>
          <w:between w:val="nil"/>
        </w:pBdr>
        <w:ind w:left="360"/>
        <w:rPr>
          <w:rFonts w:ascii="Gill Sans" w:eastAsia="Gill Sans" w:hAnsi="Gill Sans" w:cs="Gill Sans"/>
          <w:b/>
          <w:color w:val="000000"/>
          <w:highlight w:val="white"/>
        </w:rPr>
      </w:pPr>
    </w:p>
    <w:p w14:paraId="02B59BFB" w14:textId="0A1FE54C"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xml:space="preserve"> to provide a quick snapshot of the months of stock across time in an easy-to-read table format. </w:t>
      </w:r>
    </w:p>
    <w:p w14:paraId="384D1421" w14:textId="21E45F9B" w:rsidR="00FA6F25" w:rsidRPr="008F6E1C" w:rsidRDefault="00FA6F25" w:rsidP="00FA6F25">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 xml:space="preserve">can view the Stock Status </w:t>
      </w:r>
      <w:r w:rsidR="00C43A26">
        <w:rPr>
          <w:rFonts w:ascii="Gill Sans" w:eastAsia="Gill Sans" w:hAnsi="Gill Sans" w:cs="Gill Sans"/>
          <w:color w:val="000000"/>
        </w:rPr>
        <w:t>Matrix</w:t>
      </w:r>
      <w:r>
        <w:rPr>
          <w:rFonts w:ascii="Gill Sans" w:eastAsia="Gill Sans" w:hAnsi="Gill Sans" w:cs="Gill Sans"/>
          <w:color w:val="000000"/>
        </w:rPr>
        <w:t xml:space="preserve"> report</w:t>
      </w:r>
      <w:r w:rsidRPr="008F6E1C">
        <w:rPr>
          <w:rFonts w:ascii="Gill Sans" w:eastAsia="Gill Sans" w:hAnsi="Gill Sans" w:cs="Gill Sans"/>
          <w:b/>
          <w:color w:val="000000"/>
        </w:rPr>
        <w:t>.</w:t>
      </w:r>
    </w:p>
    <w:p w14:paraId="04AC47CA" w14:textId="77777777" w:rsidR="00FA6F25" w:rsidRDefault="00FA6F25" w:rsidP="005037B3">
      <w:pPr>
        <w:keepNext/>
        <w:widowControl w:val="0"/>
        <w:pBdr>
          <w:top w:val="nil"/>
          <w:left w:val="nil"/>
          <w:bottom w:val="nil"/>
          <w:right w:val="nil"/>
          <w:between w:val="nil"/>
        </w:pBdr>
        <w:rPr>
          <w:rFonts w:ascii="Gill Sans" w:eastAsia="Gill Sans" w:hAnsi="Gill Sans" w:cs="Gill Sans"/>
          <w:color w:val="000000"/>
        </w:rPr>
      </w:pPr>
    </w:p>
    <w:p w14:paraId="0C2D8AFC"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0DB4F131" w14:textId="77777777" w:rsidR="00873CDE" w:rsidRDefault="005037B3" w:rsidP="00873CDE">
      <w:pPr>
        <w:keepNext/>
        <w:pBdr>
          <w:top w:val="nil"/>
          <w:left w:val="nil"/>
          <w:bottom w:val="nil"/>
          <w:right w:val="nil"/>
          <w:between w:val="nil"/>
        </w:pBdr>
      </w:pPr>
      <w:r>
        <w:rPr>
          <w:rFonts w:ascii="Gill Sans" w:eastAsia="Gill Sans" w:hAnsi="Gill Sans" w:cs="Gill Sans"/>
          <w:noProof/>
          <w:lang w:eastAsia="en-US" w:bidi="ar-SA"/>
        </w:rPr>
        <w:drawing>
          <wp:inline distT="114300" distB="114300" distL="114300" distR="114300" wp14:anchorId="6739FF7D" wp14:editId="006BF206">
            <wp:extent cx="6119820" cy="3251200"/>
            <wp:effectExtent l="0" t="0" r="0" b="0"/>
            <wp:docPr id="993"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18"/>
                    <a:srcRect/>
                    <a:stretch>
                      <a:fillRect/>
                    </a:stretch>
                  </pic:blipFill>
                  <pic:spPr>
                    <a:xfrm>
                      <a:off x="0" y="0"/>
                      <a:ext cx="6119820" cy="3251200"/>
                    </a:xfrm>
                    <a:prstGeom prst="rect">
                      <a:avLst/>
                    </a:prstGeom>
                    <a:ln/>
                  </pic:spPr>
                </pic:pic>
              </a:graphicData>
            </a:graphic>
          </wp:inline>
        </w:drawing>
      </w:r>
    </w:p>
    <w:p w14:paraId="31440639" w14:textId="2FC5A6D9" w:rsidR="005037B3" w:rsidRPr="00873CDE" w:rsidRDefault="00873CDE" w:rsidP="00873CDE">
      <w:pPr>
        <w:pStyle w:val="Caption"/>
        <w:jc w:val="center"/>
        <w:rPr>
          <w:rFonts w:ascii="Gill Sans" w:eastAsia="Gill Sans" w:hAnsi="Gill Sans" w:cs="Gill Sans"/>
          <w:b/>
          <w:color w:val="000000"/>
        </w:rPr>
      </w:pPr>
      <w:r>
        <w:t xml:space="preserve">Figure </w:t>
      </w:r>
      <w:r w:rsidR="00FC700A">
        <w:t xml:space="preserve">20.E.b </w:t>
      </w:r>
      <w:r>
        <w:t xml:space="preserve">- </w:t>
      </w:r>
      <w:r w:rsidRPr="00E071D8">
        <w:t>Stock Status Matrix</w:t>
      </w:r>
    </w:p>
    <w:p w14:paraId="19AF9013"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7F36FACC"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“Stock Status.”</w:t>
      </w:r>
    </w:p>
    <w:p w14:paraId="7B405267" w14:textId="50094F0B"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“Stock Status Matrix” and select the Report Period, Program, Version, Planning Unit</w:t>
      </w:r>
      <w:r w:rsidR="00C43A26">
        <w:rPr>
          <w:rFonts w:ascii="Gill Sans" w:eastAsia="Gill Sans" w:hAnsi="Gill Sans" w:cs="Gill Sans"/>
          <w:color w:val="000000"/>
        </w:rPr>
        <w:t>, “Include in Planned Shipments</w:t>
      </w:r>
      <w:r>
        <w:rPr>
          <w:rFonts w:ascii="Gill Sans" w:eastAsia="Gill Sans" w:hAnsi="Gill Sans" w:cs="Gill Sans"/>
          <w:color w:val="000000"/>
        </w:rPr>
        <w:t>,” and Stock Status</w:t>
      </w:r>
    </w:p>
    <w:p w14:paraId="6DA621A4"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MOS for each planning unit selected will be shown monthly according to the number of years selected in the Report Period.</w:t>
      </w:r>
    </w:p>
    <w:p w14:paraId="196583E5" w14:textId="6954285B"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various color </w:t>
      </w:r>
      <w:r w:rsidR="00C43A26">
        <w:rPr>
          <w:rFonts w:ascii="Gill Sans" w:eastAsia="Gill Sans" w:hAnsi="Gill Sans" w:cs="Gill Sans"/>
          <w:color w:val="000000"/>
        </w:rPr>
        <w:t>corresponds</w:t>
      </w:r>
      <w:r>
        <w:rPr>
          <w:rFonts w:ascii="Gill Sans" w:eastAsia="Gill Sans" w:hAnsi="Gill Sans" w:cs="Gill Sans"/>
          <w:color w:val="000000"/>
        </w:rPr>
        <w:t xml:space="preserve"> to the stock levels during that particular month</w:t>
      </w:r>
    </w:p>
    <w:p w14:paraId="6681B0A5"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Red – Stocked Out</w:t>
      </w:r>
    </w:p>
    <w:p w14:paraId="18629C96"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Orange – Under Stocked</w:t>
      </w:r>
    </w:p>
    <w:p w14:paraId="1A1DD686"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Green – Stocked to Plan</w:t>
      </w:r>
    </w:p>
    <w:p w14:paraId="05BB96B8"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Yellow – Over Stocked</w:t>
      </w:r>
    </w:p>
    <w:p w14:paraId="0891C1A0"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5ABDD41E"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b/>
          <w:color w:val="000000"/>
          <w:highlight w:val="white"/>
        </w:rPr>
      </w:pPr>
      <w:r>
        <w:rPr>
          <w:rFonts w:ascii="Gill Sans" w:eastAsia="Gill Sans" w:hAnsi="Gill Sans" w:cs="Gill Sans"/>
          <w:b/>
          <w:color w:val="000000"/>
        </w:rPr>
        <w:t xml:space="preserve">Note: </w:t>
      </w:r>
      <w:r>
        <w:rPr>
          <w:rFonts w:ascii="Gill Sans" w:eastAsia="Gill Sans" w:hAnsi="Gill Sans" w:cs="Gill Sans"/>
          <w:color w:val="000000"/>
        </w:rPr>
        <w:t>Although the PDF and CSV do not export the conditionally formatted colors, users may copy and paste the table to keep all the formatting.</w:t>
      </w:r>
    </w:p>
    <w:p w14:paraId="3F7F5731" w14:textId="77777777" w:rsidR="005037B3" w:rsidRDefault="005037B3" w:rsidP="005037B3">
      <w:pPr>
        <w:pBdr>
          <w:top w:val="nil"/>
          <w:left w:val="nil"/>
          <w:bottom w:val="nil"/>
          <w:right w:val="nil"/>
          <w:between w:val="nil"/>
        </w:pBdr>
        <w:rPr>
          <w:rFonts w:ascii="Gill Sans" w:eastAsia="Gill Sans" w:hAnsi="Gill Sans" w:cs="Gill Sans"/>
        </w:rPr>
      </w:pPr>
    </w:p>
    <w:p w14:paraId="1340D9E8" w14:textId="77777777" w:rsidR="005037B3" w:rsidRDefault="005037B3" w:rsidP="00316914">
      <w:pPr>
        <w:numPr>
          <w:ilvl w:val="0"/>
          <w:numId w:val="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highlight w:val="white"/>
        </w:rPr>
        <w:t xml:space="preserve">Stock Status Snapshot </w:t>
      </w:r>
    </w:p>
    <w:p w14:paraId="39F44A5C"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2F224594" w14:textId="1F5F3A2B" w:rsidR="00C43A26"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xml:space="preserve"> to give a high-level view of a program’s stock status across planning units at a </w:t>
      </w:r>
      <w:r>
        <w:rPr>
          <w:rFonts w:ascii="Gill Sans" w:eastAsia="Gill Sans" w:hAnsi="Gill Sans" w:cs="Gill Sans"/>
          <w:color w:val="000000"/>
        </w:rPr>
        <w:lastRenderedPageBreak/>
        <w:t>single point in time (one month)</w:t>
      </w:r>
      <w:r w:rsidR="00873CDE">
        <w:rPr>
          <w:rFonts w:ascii="Gill Sans" w:eastAsia="Gill Sans" w:hAnsi="Gill Sans" w:cs="Gill Sans"/>
          <w:color w:val="000000"/>
        </w:rPr>
        <w:t>.</w:t>
      </w:r>
    </w:p>
    <w:p w14:paraId="0DB4AA16" w14:textId="7091DB32" w:rsidR="00C43A26" w:rsidRPr="008F6E1C" w:rsidRDefault="00C43A26" w:rsidP="00C43A26">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Stock Status Snapshot report</w:t>
      </w:r>
      <w:r w:rsidRPr="008F6E1C">
        <w:rPr>
          <w:rFonts w:ascii="Gill Sans" w:eastAsia="Gill Sans" w:hAnsi="Gill Sans" w:cs="Gill Sans"/>
          <w:b/>
          <w:color w:val="000000"/>
        </w:rPr>
        <w:t>.</w:t>
      </w:r>
    </w:p>
    <w:p w14:paraId="7FF72092" w14:textId="77777777" w:rsidR="00C43A26" w:rsidRDefault="00C43A26" w:rsidP="005037B3">
      <w:pPr>
        <w:keepNext/>
        <w:widowControl w:val="0"/>
        <w:pBdr>
          <w:top w:val="nil"/>
          <w:left w:val="nil"/>
          <w:bottom w:val="nil"/>
          <w:right w:val="nil"/>
          <w:between w:val="nil"/>
        </w:pBdr>
        <w:rPr>
          <w:rFonts w:ascii="Gill Sans" w:eastAsia="Gill Sans" w:hAnsi="Gill Sans" w:cs="Gill Sans"/>
          <w:color w:val="000000"/>
        </w:rPr>
      </w:pPr>
    </w:p>
    <w:p w14:paraId="002EFDCE" w14:textId="77777777" w:rsidR="00873CDE" w:rsidRDefault="00DD77EB" w:rsidP="00873CDE">
      <w:pPr>
        <w:keepNext/>
        <w:widowControl w:val="0"/>
        <w:pBdr>
          <w:top w:val="nil"/>
          <w:left w:val="nil"/>
          <w:bottom w:val="nil"/>
          <w:right w:val="nil"/>
          <w:between w:val="nil"/>
        </w:pBdr>
      </w:pPr>
      <w:r>
        <w:rPr>
          <w:noProof/>
          <w:lang w:eastAsia="en-US" w:bidi="ar-SA"/>
        </w:rPr>
        <w:drawing>
          <wp:inline distT="0" distB="0" distL="0" distR="0" wp14:anchorId="54365C5F" wp14:editId="48307592">
            <wp:extent cx="6154420" cy="1988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154420" cy="1988820"/>
                    </a:xfrm>
                    <a:prstGeom prst="rect">
                      <a:avLst/>
                    </a:prstGeom>
                  </pic:spPr>
                </pic:pic>
              </a:graphicData>
            </a:graphic>
          </wp:inline>
        </w:drawing>
      </w:r>
    </w:p>
    <w:p w14:paraId="3C42695D" w14:textId="139FC6DF" w:rsidR="005037B3" w:rsidRPr="00873CDE" w:rsidRDefault="00873CDE" w:rsidP="00873CDE">
      <w:pPr>
        <w:pStyle w:val="Caption"/>
        <w:jc w:val="center"/>
        <w:rPr>
          <w:rFonts w:ascii="Gill Sans" w:eastAsia="Gill Sans" w:hAnsi="Gill Sans" w:cs="Gill Sans"/>
          <w:b/>
          <w:color w:val="000000"/>
          <w:highlight w:val="white"/>
        </w:rPr>
      </w:pPr>
      <w:r>
        <w:t xml:space="preserve">Figure </w:t>
      </w:r>
      <w:r w:rsidR="00FC700A">
        <w:t>20.E.c</w:t>
      </w:r>
      <w:r>
        <w:t xml:space="preserve">- </w:t>
      </w:r>
      <w:r w:rsidRPr="00267772">
        <w:t>Stock Status Snapshot</w:t>
      </w:r>
    </w:p>
    <w:p w14:paraId="5AD0DC57" w14:textId="77777777"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19A1E15B" w14:textId="77777777"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“Stock Status.” </w:t>
      </w:r>
    </w:p>
    <w:p w14:paraId="724F1B2D" w14:textId="77777777"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“Stock Status Snapshot” and select Month, Program, Version, “Include Planned Shipments?”, Tracer </w:t>
      </w:r>
      <w:r>
        <w:rPr>
          <w:rFonts w:ascii="Gill Sans" w:eastAsia="Gill Sans" w:hAnsi="Gill Sans" w:cs="Gill Sans"/>
        </w:rPr>
        <w:t>Category</w:t>
      </w:r>
      <w:r>
        <w:rPr>
          <w:rFonts w:ascii="Gill Sans" w:eastAsia="Gill Sans" w:hAnsi="Gill Sans" w:cs="Gill Sans"/>
          <w:color w:val="000000"/>
        </w:rPr>
        <w:t>, and Stock Status.</w:t>
      </w:r>
    </w:p>
    <w:p w14:paraId="5FD27340" w14:textId="77777777"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will show all planning units in a singular program for a singular month.</w:t>
      </w:r>
    </w:p>
    <w:p w14:paraId="279C394A" w14:textId="2CE1AB1C" w:rsidR="005037B3" w:rsidRDefault="005037B3" w:rsidP="00316914">
      <w:pPr>
        <w:numPr>
          <w:ilvl w:val="0"/>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various color </w:t>
      </w:r>
      <w:r w:rsidR="00C43A26">
        <w:rPr>
          <w:rFonts w:ascii="Gill Sans" w:eastAsia="Gill Sans" w:hAnsi="Gill Sans" w:cs="Gill Sans"/>
          <w:color w:val="000000"/>
        </w:rPr>
        <w:t>corresponds</w:t>
      </w:r>
      <w:r>
        <w:rPr>
          <w:rFonts w:ascii="Gill Sans" w:eastAsia="Gill Sans" w:hAnsi="Gill Sans" w:cs="Gill Sans"/>
          <w:color w:val="000000"/>
        </w:rPr>
        <w:t xml:space="preserve"> to the stock levels during that particular month</w:t>
      </w:r>
    </w:p>
    <w:p w14:paraId="2F4E99F6" w14:textId="77777777" w:rsidR="005037B3" w:rsidRDefault="005037B3" w:rsidP="00316914">
      <w:pPr>
        <w:numPr>
          <w:ilvl w:val="1"/>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Red – Stocked Out</w:t>
      </w:r>
    </w:p>
    <w:p w14:paraId="7575302E" w14:textId="77777777" w:rsidR="005037B3" w:rsidRDefault="005037B3" w:rsidP="00316914">
      <w:pPr>
        <w:numPr>
          <w:ilvl w:val="1"/>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Orange – Under Stocked</w:t>
      </w:r>
    </w:p>
    <w:p w14:paraId="2BC64F4C" w14:textId="77777777" w:rsidR="005037B3" w:rsidRDefault="005037B3" w:rsidP="00316914">
      <w:pPr>
        <w:numPr>
          <w:ilvl w:val="1"/>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Green – Stocked to Plan</w:t>
      </w:r>
    </w:p>
    <w:p w14:paraId="71DCD060" w14:textId="77777777" w:rsidR="005037B3" w:rsidRDefault="005037B3" w:rsidP="00316914">
      <w:pPr>
        <w:numPr>
          <w:ilvl w:val="1"/>
          <w:numId w:val="111"/>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Yellow – Over Stocked</w:t>
      </w:r>
    </w:p>
    <w:p w14:paraId="3F32F4CD" w14:textId="77777777" w:rsidR="005037B3" w:rsidRDefault="005037B3" w:rsidP="00316914">
      <w:pPr>
        <w:numPr>
          <w:ilvl w:val="0"/>
          <w:numId w:val="14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20E6351D" w14:textId="77777777" w:rsidR="005037B3" w:rsidRDefault="005037B3" w:rsidP="00316914">
      <w:pPr>
        <w:numPr>
          <w:ilvl w:val="1"/>
          <w:numId w:val="149"/>
        </w:numPr>
        <w:pBdr>
          <w:top w:val="nil"/>
          <w:left w:val="nil"/>
          <w:bottom w:val="nil"/>
          <w:right w:val="nil"/>
          <w:between w:val="nil"/>
        </w:pBdr>
        <w:rPr>
          <w:rFonts w:ascii="Gill Sans" w:eastAsia="Gill Sans" w:hAnsi="Gill Sans" w:cs="Gill Sans"/>
          <w:b/>
          <w:color w:val="000000"/>
          <w:highlight w:val="white"/>
        </w:rPr>
      </w:pPr>
      <w:r>
        <w:rPr>
          <w:rFonts w:ascii="Gill Sans" w:eastAsia="Gill Sans" w:hAnsi="Gill Sans" w:cs="Gill Sans"/>
          <w:b/>
          <w:color w:val="000000"/>
        </w:rPr>
        <w:t xml:space="preserve">Note: </w:t>
      </w:r>
      <w:r>
        <w:rPr>
          <w:rFonts w:ascii="Gill Sans" w:eastAsia="Gill Sans" w:hAnsi="Gill Sans" w:cs="Gill Sans"/>
          <w:color w:val="000000"/>
        </w:rPr>
        <w:t>Although the PDF and CSV do not export the conditionally formatted colors, users may copy and paste the table to keep all the formatting.</w:t>
      </w:r>
    </w:p>
    <w:p w14:paraId="3A906ECE"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51F7A36F" w14:textId="77777777" w:rsidR="005037B3" w:rsidRDefault="005037B3" w:rsidP="00316914">
      <w:pPr>
        <w:numPr>
          <w:ilvl w:val="0"/>
          <w:numId w:val="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highlight w:val="white"/>
        </w:rPr>
        <w:t>Stock Status Snapshot - Global</w:t>
      </w:r>
    </w:p>
    <w:p w14:paraId="2445C7EC"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75DBF77C" w14:textId="306506B8" w:rsidR="00C43A26"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Purpose: to give a high-level view of a program’s stock status across planning units at a single point in time (o</w:t>
      </w:r>
      <w:r w:rsidR="00C43A26">
        <w:rPr>
          <w:rFonts w:ascii="Gill Sans" w:eastAsia="Gill Sans" w:hAnsi="Gill Sans" w:cs="Gill Sans"/>
          <w:color w:val="000000"/>
        </w:rPr>
        <w:t>ne month) for multiple programs.</w:t>
      </w:r>
    </w:p>
    <w:p w14:paraId="3204B0F8" w14:textId="42221FDD" w:rsidR="00C43A26" w:rsidRPr="008F6E1C" w:rsidRDefault="00C43A26" w:rsidP="00C43A26">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 xml:space="preserve">Only </w:t>
      </w:r>
      <w:r w:rsidRPr="008F6E1C">
        <w:rPr>
          <w:rFonts w:ascii="Gill Sans" w:eastAsia="Gill Sans" w:hAnsi="Gill Sans" w:cs="Gill Sans"/>
          <w:b/>
          <w:color w:val="000000"/>
        </w:rPr>
        <w:t>Realm Admins</w:t>
      </w:r>
      <w:r>
        <w:rPr>
          <w:rFonts w:ascii="Gill Sans" w:eastAsia="Gill Sans" w:hAnsi="Gill Sans" w:cs="Gill Sans"/>
          <w:b/>
          <w:color w:val="000000"/>
        </w:rPr>
        <w:t xml:space="preserve"> </w:t>
      </w:r>
      <w:r>
        <w:rPr>
          <w:rFonts w:ascii="Gill Sans" w:eastAsia="Gill Sans" w:hAnsi="Gill Sans" w:cs="Gill Sans"/>
          <w:color w:val="000000"/>
        </w:rPr>
        <w:t>can view the Stock Status Snapshot - Global report</w:t>
      </w:r>
      <w:r w:rsidRPr="008F6E1C">
        <w:rPr>
          <w:rFonts w:ascii="Gill Sans" w:eastAsia="Gill Sans" w:hAnsi="Gill Sans" w:cs="Gill Sans"/>
          <w:b/>
          <w:color w:val="000000"/>
        </w:rPr>
        <w:t>.</w:t>
      </w:r>
    </w:p>
    <w:p w14:paraId="165ACE91"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359C78BA" w14:textId="77777777" w:rsidR="00E27927" w:rsidRDefault="0069629F" w:rsidP="00E27927">
      <w:pPr>
        <w:keepNext/>
        <w:widowControl w:val="0"/>
        <w:pBdr>
          <w:top w:val="nil"/>
          <w:left w:val="nil"/>
          <w:bottom w:val="nil"/>
          <w:right w:val="nil"/>
          <w:between w:val="nil"/>
        </w:pBdr>
      </w:pPr>
      <w:r>
        <w:rPr>
          <w:noProof/>
          <w:lang w:eastAsia="en-US" w:bidi="ar-SA"/>
        </w:rPr>
        <w:drawing>
          <wp:inline distT="0" distB="0" distL="0" distR="0" wp14:anchorId="0E1C6B36" wp14:editId="061B2E05">
            <wp:extent cx="6154420" cy="3680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54420" cy="3680460"/>
                    </a:xfrm>
                    <a:prstGeom prst="rect">
                      <a:avLst/>
                    </a:prstGeom>
                  </pic:spPr>
                </pic:pic>
              </a:graphicData>
            </a:graphic>
          </wp:inline>
        </w:drawing>
      </w:r>
    </w:p>
    <w:p w14:paraId="68A80FF8" w14:textId="4AFE5D70" w:rsidR="005037B3" w:rsidRDefault="00E27927" w:rsidP="00E27927">
      <w:pPr>
        <w:pStyle w:val="Caption"/>
        <w:jc w:val="center"/>
        <w:rPr>
          <w:rFonts w:ascii="Gill Sans" w:eastAsia="Gill Sans" w:hAnsi="Gill Sans" w:cs="Gill Sans"/>
          <w:color w:val="000000"/>
        </w:rPr>
      </w:pPr>
      <w:r>
        <w:t xml:space="preserve">Figure </w:t>
      </w:r>
      <w:r w:rsidR="00FC700A">
        <w:t>20.E.d</w:t>
      </w:r>
      <w:r>
        <w:t xml:space="preserve">- </w:t>
      </w:r>
      <w:r w:rsidRPr="008C7800">
        <w:t>Stock Status Snapshot Global</w:t>
      </w:r>
    </w:p>
    <w:p w14:paraId="12799223"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is a global report and only available to Realm-Level Administrators.</w:t>
      </w:r>
    </w:p>
    <w:p w14:paraId="5CE7F18D"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492A87D6"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Click on “Stock Status.” </w:t>
      </w:r>
    </w:p>
    <w:p w14:paraId="7FA9FFDE"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“Stock Status Snapshot Global” and select Month, Country, Program, Tracer Category, “Use Approved Supply Plans Only?”, and Stock Status</w:t>
      </w:r>
    </w:p>
    <w:p w14:paraId="37C9F3C4"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calculates the MOS based on the individual QAT Program's set minimum and maximum stock levels across planning units for a particular month. The stock levels that are shown in this report will correspond to various colors:</w:t>
      </w:r>
    </w:p>
    <w:p w14:paraId="59997374"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Red – Stocked Out</w:t>
      </w:r>
    </w:p>
    <w:p w14:paraId="6EEF0D64"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Orange – Under Stocked</w:t>
      </w:r>
    </w:p>
    <w:p w14:paraId="63E1B6E1"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Green – Stocked to Plan</w:t>
      </w:r>
    </w:p>
    <w:p w14:paraId="6531B1D3"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Yellow – Over Stocked</w:t>
      </w:r>
    </w:p>
    <w:p w14:paraId="3E7FCE8F"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Based on the information provided in the report, procurement managers may be able to use it for making decision such as:</w:t>
      </w:r>
    </w:p>
    <w:p w14:paraId="482414CC"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shortfalls are projected, a user can plan additional shipments, or advance the receipt date of expected shipments.</w:t>
      </w:r>
    </w:p>
    <w:p w14:paraId="2B3EAF93"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If a surplus is projected, a user can postpone a shipment, or reduce the quantity you expect to receive.  </w:t>
      </w:r>
    </w:p>
    <w:p w14:paraId="1EE26F99"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there are excessive unexplained adjustments, a user could investigate the quality of their data.</w:t>
      </w:r>
    </w:p>
    <w:p w14:paraId="6FE00836" w14:textId="77777777" w:rsidR="005037B3" w:rsidRDefault="005037B3" w:rsidP="00316914">
      <w:pPr>
        <w:numPr>
          <w:ilvl w:val="0"/>
          <w:numId w:val="8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buttons to download this report in PDF or CSV format.</w:t>
      </w:r>
    </w:p>
    <w:p w14:paraId="00A7F256" w14:textId="77777777" w:rsidR="005037B3" w:rsidRDefault="005037B3" w:rsidP="00316914">
      <w:pPr>
        <w:numPr>
          <w:ilvl w:val="1"/>
          <w:numId w:val="83"/>
        </w:numPr>
        <w:pBdr>
          <w:top w:val="nil"/>
          <w:left w:val="nil"/>
          <w:bottom w:val="nil"/>
          <w:right w:val="nil"/>
          <w:between w:val="nil"/>
        </w:pBdr>
        <w:rPr>
          <w:rFonts w:ascii="Gill Sans" w:eastAsia="Gill Sans" w:hAnsi="Gill Sans" w:cs="Gill Sans"/>
          <w:b/>
          <w:color w:val="000000"/>
          <w:highlight w:val="white"/>
        </w:rPr>
      </w:pPr>
      <w:r>
        <w:rPr>
          <w:rFonts w:ascii="Gill Sans" w:eastAsia="Gill Sans" w:hAnsi="Gill Sans" w:cs="Gill Sans"/>
          <w:b/>
          <w:color w:val="000000"/>
        </w:rPr>
        <w:lastRenderedPageBreak/>
        <w:t xml:space="preserve">Note: </w:t>
      </w:r>
      <w:r>
        <w:rPr>
          <w:rFonts w:ascii="Gill Sans" w:eastAsia="Gill Sans" w:hAnsi="Gill Sans" w:cs="Gill Sans"/>
          <w:color w:val="000000"/>
        </w:rPr>
        <w:t>Although the PDF and CSV do not export the conditionally formatted colors, users may copy and paste the table to keep all the formatting.</w:t>
      </w:r>
    </w:p>
    <w:p w14:paraId="4FC8DE4F" w14:textId="7F13D134" w:rsidR="005037B3" w:rsidRPr="00E27927" w:rsidRDefault="005037B3" w:rsidP="00316914">
      <w:pPr>
        <w:pStyle w:val="Heading2"/>
        <w:numPr>
          <w:ilvl w:val="0"/>
          <w:numId w:val="200"/>
        </w:numPr>
        <w:pBdr>
          <w:top w:val="nil"/>
          <w:left w:val="nil"/>
          <w:bottom w:val="nil"/>
          <w:right w:val="nil"/>
          <w:between w:val="nil"/>
        </w:pBdr>
        <w:rPr>
          <w:rFonts w:ascii="Gill Sans" w:eastAsia="Gill Sans" w:hAnsi="Gill Sans" w:cs="Gill Sans"/>
        </w:rPr>
      </w:pPr>
      <w:bookmarkStart w:id="242" w:name="_Toc57382855"/>
      <w:bookmarkStart w:id="243" w:name="_Toc57478225"/>
      <w:r>
        <w:rPr>
          <w:rFonts w:ascii="Gill Sans" w:eastAsia="Gill Sans" w:hAnsi="Gill Sans" w:cs="Gill Sans"/>
          <w:color w:val="000099"/>
          <w:sz w:val="28"/>
          <w:szCs w:val="28"/>
        </w:rPr>
        <w:t>Consumption Reports</w:t>
      </w:r>
      <w:bookmarkEnd w:id="242"/>
      <w:bookmarkEnd w:id="243"/>
    </w:p>
    <w:p w14:paraId="30965524" w14:textId="730E0031" w:rsidR="005037B3" w:rsidRPr="00E27927" w:rsidRDefault="005037B3" w:rsidP="00316914">
      <w:pPr>
        <w:keepNext/>
        <w:widowControl w:val="0"/>
        <w:numPr>
          <w:ilvl w:val="0"/>
          <w:numId w:val="105"/>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t>Consumption Forecast vs Actual</w:t>
      </w:r>
    </w:p>
    <w:p w14:paraId="124D17E7" w14:textId="3A7BB9F1" w:rsidR="005037B3" w:rsidRPr="001E2E72" w:rsidRDefault="005037B3" w:rsidP="001E2E72">
      <w:pPr>
        <w:keepNext/>
        <w:widowControl w:val="0"/>
        <w:pBdr>
          <w:top w:val="nil"/>
          <w:left w:val="nil"/>
          <w:bottom w:val="nil"/>
          <w:right w:val="nil"/>
          <w:between w:val="nil"/>
        </w:pBdr>
        <w:rPr>
          <w:rFonts w:ascii="Gill Sans" w:eastAsia="Gill Sans" w:hAnsi="Gill Sans" w:cs="Gill Sans"/>
          <w:color w:val="auto"/>
        </w:rPr>
      </w:pPr>
      <w:r>
        <w:rPr>
          <w:rFonts w:ascii="Gill Sans" w:eastAsia="Gill Sans" w:hAnsi="Gill Sans" w:cs="Gill Sans"/>
          <w:color w:val="000000"/>
        </w:rPr>
        <w:t>Purpose: to visually compare the accuracy of forecasting consumption over time</w:t>
      </w:r>
      <w:sdt>
        <w:sdtPr>
          <w:tag w:val="goog_rdk_256"/>
          <w:id w:val="1508867919"/>
        </w:sdtPr>
        <w:sdtContent/>
      </w:sdt>
    </w:p>
    <w:p w14:paraId="7756E6F4" w14:textId="497BE079" w:rsidR="00C43A26" w:rsidRPr="008F6E1C" w:rsidRDefault="00C43A26" w:rsidP="00C43A26">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this report</w:t>
      </w:r>
      <w:r w:rsidRPr="008F6E1C">
        <w:rPr>
          <w:rFonts w:ascii="Gill Sans" w:eastAsia="Gill Sans" w:hAnsi="Gill Sans" w:cs="Gill Sans"/>
          <w:b/>
          <w:color w:val="000000"/>
        </w:rPr>
        <w:t>.</w:t>
      </w:r>
    </w:p>
    <w:p w14:paraId="329AB9E2"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38ACC161" w14:textId="77777777" w:rsidR="00E27927" w:rsidRDefault="00350DFA" w:rsidP="00E27927">
      <w:pPr>
        <w:keepNext/>
        <w:pBdr>
          <w:top w:val="nil"/>
          <w:left w:val="nil"/>
          <w:bottom w:val="nil"/>
          <w:right w:val="nil"/>
          <w:between w:val="nil"/>
        </w:pBdr>
      </w:pPr>
      <w:r>
        <w:rPr>
          <w:rFonts w:ascii="Gill Sans" w:eastAsia="Gill Sans" w:hAnsi="Gill Sans" w:cs="Gill Sans"/>
          <w:noProof/>
          <w:color w:val="000000"/>
          <w:lang w:eastAsia="en-US" w:bidi="ar-SA"/>
        </w:rPr>
        <w:drawing>
          <wp:inline distT="0" distB="0" distL="0" distR="0" wp14:anchorId="32EE00CD" wp14:editId="5BC13BCC">
            <wp:extent cx="6120130" cy="349504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consumption forecast vs actual.PNG"/>
                    <pic:cNvPicPr/>
                  </pic:nvPicPr>
                  <pic:blipFill>
                    <a:blip r:embed="rId221">
                      <a:extLst>
                        <a:ext uri="{28A0092B-C50C-407E-A947-70E740481C1C}">
                          <a14:useLocalDpi xmlns:a14="http://schemas.microsoft.com/office/drawing/2010/main" val="0"/>
                        </a:ext>
                      </a:extLst>
                    </a:blip>
                    <a:stretch>
                      <a:fillRect/>
                    </a:stretch>
                  </pic:blipFill>
                  <pic:spPr>
                    <a:xfrm>
                      <a:off x="0" y="0"/>
                      <a:ext cx="6120130" cy="3495040"/>
                    </a:xfrm>
                    <a:prstGeom prst="rect">
                      <a:avLst/>
                    </a:prstGeom>
                  </pic:spPr>
                </pic:pic>
              </a:graphicData>
            </a:graphic>
          </wp:inline>
        </w:drawing>
      </w:r>
    </w:p>
    <w:p w14:paraId="74FB2F8E" w14:textId="57B28702" w:rsidR="005037B3" w:rsidRDefault="00E27927" w:rsidP="00E27927">
      <w:pPr>
        <w:pStyle w:val="Caption"/>
        <w:jc w:val="center"/>
        <w:rPr>
          <w:rFonts w:ascii="Gill Sans" w:eastAsia="Gill Sans" w:hAnsi="Gill Sans" w:cs="Gill Sans"/>
          <w:color w:val="000000"/>
        </w:rPr>
      </w:pPr>
      <w:r>
        <w:t xml:space="preserve">Figure </w:t>
      </w:r>
      <w:r w:rsidR="00FC700A">
        <w:t>20.F.a</w:t>
      </w:r>
      <w:r>
        <w:t xml:space="preserve">- </w:t>
      </w:r>
      <w:r w:rsidRPr="002058AE">
        <w:t>Consumption Forecast vs Actual</w:t>
      </w:r>
    </w:p>
    <w:p w14:paraId="635C5A1D"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68F9EA5E"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Reports”.</w:t>
      </w:r>
    </w:p>
    <w:p w14:paraId="56A0FE33"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“Consumption Forecast vs. Actual” and select the Report Period, Program, Version, Planning Unit.</w:t>
      </w:r>
    </w:p>
    <w:p w14:paraId="7944D380"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highlights the difference between forecasted and actual consumption for a given planning unit across time.</w:t>
      </w:r>
    </w:p>
    <w:p w14:paraId="6072C1B2"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legend denotes what is being shown on the graph:</w:t>
      </w:r>
    </w:p>
    <w:p w14:paraId="2D7DAE98" w14:textId="77777777" w:rsidR="005037B3" w:rsidRDefault="005037B3" w:rsidP="00316914">
      <w:pPr>
        <w:numPr>
          <w:ilvl w:val="1"/>
          <w:numId w:val="10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Green vertical bars represent the actual consumption</w:t>
      </w:r>
    </w:p>
    <w:p w14:paraId="499FCA65" w14:textId="77777777" w:rsidR="005037B3" w:rsidRDefault="005037B3" w:rsidP="00316914">
      <w:pPr>
        <w:numPr>
          <w:ilvl w:val="1"/>
          <w:numId w:val="10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Black dotted horizontal line represents the forecasted consumption</w:t>
      </w:r>
    </w:p>
    <w:p w14:paraId="122461FB"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may also choose to see the graph is tabular form, by clicking the “Show Data” button in the lower right corner.</w:t>
      </w:r>
    </w:p>
    <w:p w14:paraId="18CF9322" w14:textId="77777777" w:rsidR="005037B3" w:rsidRDefault="005037B3" w:rsidP="00316914">
      <w:pPr>
        <w:numPr>
          <w:ilvl w:val="0"/>
          <w:numId w:val="18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to download this report in PDF or CSV format.</w:t>
      </w:r>
    </w:p>
    <w:p w14:paraId="6E4C34A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7C8BBD95" w14:textId="77777777" w:rsidR="005037B3" w:rsidRDefault="005037B3" w:rsidP="00316914">
      <w:pPr>
        <w:keepNext/>
        <w:widowControl w:val="0"/>
        <w:numPr>
          <w:ilvl w:val="0"/>
          <w:numId w:val="105"/>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lastRenderedPageBreak/>
        <w:t xml:space="preserve">Consumption Global Report </w:t>
      </w:r>
    </w:p>
    <w:p w14:paraId="1AB2F970" w14:textId="5F12D164" w:rsidR="00C43A26" w:rsidRPr="008F6E1C" w:rsidRDefault="005037B3" w:rsidP="00C43A26">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 xml:space="preserve">Purpose: to visually show the consumption of a planning unit or multiple </w:t>
      </w:r>
      <w:r w:rsidR="00C43A26">
        <w:rPr>
          <w:rFonts w:ascii="Gill Sans" w:eastAsia="Gill Sans" w:hAnsi="Gill Sans" w:cs="Gill Sans"/>
          <w:color w:val="000000"/>
        </w:rPr>
        <w:t xml:space="preserve">planning units across countries. Only </w:t>
      </w:r>
      <w:r w:rsidR="00C43A26" w:rsidRPr="008F6E1C">
        <w:rPr>
          <w:rFonts w:ascii="Gill Sans" w:eastAsia="Gill Sans" w:hAnsi="Gill Sans" w:cs="Gill Sans"/>
          <w:b/>
          <w:color w:val="000000"/>
        </w:rPr>
        <w:t>Realm Admins</w:t>
      </w:r>
      <w:r w:rsidR="00C43A26">
        <w:rPr>
          <w:rFonts w:ascii="Gill Sans" w:eastAsia="Gill Sans" w:hAnsi="Gill Sans" w:cs="Gill Sans"/>
          <w:b/>
          <w:color w:val="000000"/>
        </w:rPr>
        <w:t xml:space="preserve"> </w:t>
      </w:r>
      <w:r w:rsidR="00C43A26">
        <w:rPr>
          <w:rFonts w:ascii="Gill Sans" w:eastAsia="Gill Sans" w:hAnsi="Gill Sans" w:cs="Gill Sans"/>
          <w:color w:val="000000"/>
        </w:rPr>
        <w:t>can view the report</w:t>
      </w:r>
      <w:r w:rsidR="00C43A26" w:rsidRPr="008F6E1C">
        <w:rPr>
          <w:rFonts w:ascii="Gill Sans" w:eastAsia="Gill Sans" w:hAnsi="Gill Sans" w:cs="Gill Sans"/>
          <w:b/>
          <w:color w:val="000000"/>
        </w:rPr>
        <w:t>.</w:t>
      </w:r>
    </w:p>
    <w:p w14:paraId="17F4E6DB" w14:textId="220619A7" w:rsidR="005037B3" w:rsidRPr="001E2E72" w:rsidRDefault="005037B3" w:rsidP="001E2E72">
      <w:pPr>
        <w:keepNext/>
        <w:widowControl w:val="0"/>
        <w:pBdr>
          <w:top w:val="nil"/>
          <w:left w:val="nil"/>
          <w:bottom w:val="nil"/>
          <w:right w:val="nil"/>
          <w:between w:val="nil"/>
        </w:pBdr>
        <w:rPr>
          <w:rFonts w:ascii="Gill Sans" w:eastAsia="Gill Sans" w:hAnsi="Gill Sans" w:cs="Gill Sans"/>
          <w:color w:val="auto"/>
        </w:rPr>
      </w:pPr>
    </w:p>
    <w:p w14:paraId="29491E6D"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p w14:paraId="0BD26D62" w14:textId="77777777" w:rsidR="00E27927" w:rsidRDefault="009B6A74" w:rsidP="00E27927">
      <w:pPr>
        <w:keepNext/>
        <w:pBdr>
          <w:top w:val="nil"/>
          <w:left w:val="nil"/>
          <w:bottom w:val="nil"/>
          <w:right w:val="nil"/>
          <w:between w:val="nil"/>
        </w:pBdr>
        <w:jc w:val="center"/>
      </w:pPr>
      <w:r>
        <w:rPr>
          <w:noProof/>
          <w:lang w:eastAsia="en-US" w:bidi="ar-SA"/>
        </w:rPr>
        <w:drawing>
          <wp:inline distT="0" distB="0" distL="0" distR="0" wp14:anchorId="566B03FE" wp14:editId="1F1FF3FA">
            <wp:extent cx="5562600" cy="3676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6191" t="15064" r="3426" b="5283"/>
                    <a:stretch/>
                  </pic:blipFill>
                  <pic:spPr bwMode="auto">
                    <a:xfrm>
                      <a:off x="0" y="0"/>
                      <a:ext cx="5562600" cy="3676650"/>
                    </a:xfrm>
                    <a:prstGeom prst="rect">
                      <a:avLst/>
                    </a:prstGeom>
                    <a:ln>
                      <a:noFill/>
                    </a:ln>
                    <a:extLst>
                      <a:ext uri="{53640926-AAD7-44D8-BBD7-CCE9431645EC}">
                        <a14:shadowObscured xmlns:a14="http://schemas.microsoft.com/office/drawing/2010/main"/>
                      </a:ext>
                    </a:extLst>
                  </pic:spPr>
                </pic:pic>
              </a:graphicData>
            </a:graphic>
          </wp:inline>
        </w:drawing>
      </w:r>
    </w:p>
    <w:p w14:paraId="4D3441AC" w14:textId="3E7DEAD5" w:rsidR="005037B3" w:rsidRDefault="00E27927" w:rsidP="00E27927">
      <w:pPr>
        <w:pStyle w:val="Caption"/>
        <w:jc w:val="center"/>
        <w:rPr>
          <w:rFonts w:ascii="Gill Sans" w:eastAsia="Gill Sans" w:hAnsi="Gill Sans" w:cs="Gill Sans"/>
          <w:color w:val="000000"/>
        </w:rPr>
      </w:pPr>
      <w:r>
        <w:t xml:space="preserve">Figure </w:t>
      </w:r>
      <w:r w:rsidR="00FC700A">
        <w:t>20.F.b</w:t>
      </w:r>
      <w:r>
        <w:t xml:space="preserve">- </w:t>
      </w:r>
      <w:r w:rsidRPr="00886F8C">
        <w:t>Consumption Global Report</w:t>
      </w:r>
    </w:p>
    <w:p w14:paraId="68C83800"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is a global report and only available to Realm-Level Administrators.</w:t>
      </w:r>
    </w:p>
    <w:p w14:paraId="64195401"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3AB89BCE"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Reports.”</w:t>
      </w:r>
    </w:p>
    <w:p w14:paraId="573E07D3"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(Global)” and select Report Period, Realm, Country, Program, Planning Unit, Report View, and “Use Approved Supply Plan Only.”</w:t>
      </w:r>
    </w:p>
    <w:p w14:paraId="01BF0944"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color w:val="000000"/>
        </w:rPr>
        <w:t>The various colors stacked in the horizontal bars represent different countries. Users can determine which country by referencing the graph legend.</w:t>
      </w:r>
    </w:p>
    <w:p w14:paraId="18D3207D"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x-axis corresponds to the consumption quantity (in millions) for each country.</w:t>
      </w:r>
    </w:p>
    <w:p w14:paraId="76922A62"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may also choose to see the graph is tabular form, by clicking the “Show Data” button in the lower right corner.</w:t>
      </w:r>
    </w:p>
    <w:p w14:paraId="6070F3AD" w14:textId="77777777" w:rsidR="005037B3" w:rsidRDefault="005037B3" w:rsidP="00316914">
      <w:pPr>
        <w:numPr>
          <w:ilvl w:val="0"/>
          <w:numId w:val="124"/>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to download this report in PDF or CSV format.</w:t>
      </w:r>
    </w:p>
    <w:p w14:paraId="68411A4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499D4E2" w14:textId="77777777" w:rsidR="005037B3" w:rsidRDefault="005037B3" w:rsidP="00316914">
      <w:pPr>
        <w:keepNext/>
        <w:widowControl w:val="0"/>
        <w:numPr>
          <w:ilvl w:val="0"/>
          <w:numId w:val="105"/>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t xml:space="preserve">Forecast Error- Monthly View </w:t>
      </w:r>
    </w:p>
    <w:p w14:paraId="3C88B9B1" w14:textId="77777777" w:rsidR="005037B3" w:rsidRDefault="005037B3" w:rsidP="005037B3">
      <w:pPr>
        <w:pBdr>
          <w:top w:val="nil"/>
          <w:left w:val="nil"/>
          <w:bottom w:val="nil"/>
          <w:right w:val="nil"/>
          <w:between w:val="nil"/>
        </w:pBdr>
        <w:ind w:left="360"/>
        <w:rPr>
          <w:rFonts w:ascii="Gill Sans" w:eastAsia="Gill Sans" w:hAnsi="Gill Sans" w:cs="Gill Sans"/>
          <w:b/>
          <w:color w:val="000000"/>
        </w:rPr>
      </w:pPr>
    </w:p>
    <w:p w14:paraId="6D1BBC49" w14:textId="1844E5CA" w:rsidR="00C43A26" w:rsidRPr="008F6E1C" w:rsidRDefault="005037B3" w:rsidP="00C43A26">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Purpose: to visually show forecast accuracy using the weighted average percent error (WAPE) method, over time</w:t>
      </w:r>
      <w:r w:rsidR="00C43A26">
        <w:rPr>
          <w:rFonts w:ascii="Gill Sans" w:eastAsia="Gill Sans" w:hAnsi="Gill Sans" w:cs="Gill Sans"/>
          <w:color w:val="000000"/>
        </w:rPr>
        <w:t xml:space="preserve">. </w:t>
      </w:r>
      <w:r w:rsidR="00C43A26" w:rsidRPr="008F6E1C">
        <w:rPr>
          <w:rFonts w:ascii="Gill Sans" w:eastAsia="Gill Sans" w:hAnsi="Gill Sans" w:cs="Gill Sans"/>
          <w:b/>
          <w:color w:val="000000"/>
        </w:rPr>
        <w:t>Realm Admins, Program Admins</w:t>
      </w:r>
      <w:r w:rsidR="00C43A26">
        <w:rPr>
          <w:rFonts w:ascii="Gill Sans" w:eastAsia="Gill Sans" w:hAnsi="Gill Sans" w:cs="Gill Sans"/>
          <w:b/>
          <w:color w:val="000000"/>
        </w:rPr>
        <w:t>, Guest Users</w:t>
      </w:r>
      <w:r w:rsidR="00C43A26" w:rsidRPr="008F6E1C">
        <w:rPr>
          <w:rFonts w:ascii="Gill Sans" w:eastAsia="Gill Sans" w:hAnsi="Gill Sans" w:cs="Gill Sans"/>
          <w:color w:val="000000"/>
        </w:rPr>
        <w:t xml:space="preserve"> and </w:t>
      </w:r>
      <w:r w:rsidR="00C43A26" w:rsidRPr="008F6E1C">
        <w:rPr>
          <w:rFonts w:ascii="Gill Sans" w:eastAsia="Gill Sans" w:hAnsi="Gill Sans" w:cs="Gill Sans"/>
          <w:b/>
          <w:color w:val="000000"/>
        </w:rPr>
        <w:t>Program Users</w:t>
      </w:r>
      <w:r w:rsidR="00C43A26">
        <w:rPr>
          <w:rFonts w:ascii="Gill Sans" w:eastAsia="Gill Sans" w:hAnsi="Gill Sans" w:cs="Gill Sans"/>
          <w:b/>
          <w:color w:val="000000"/>
        </w:rPr>
        <w:t xml:space="preserve"> </w:t>
      </w:r>
      <w:r w:rsidR="00C43A26">
        <w:rPr>
          <w:rFonts w:ascii="Gill Sans" w:eastAsia="Gill Sans" w:hAnsi="Gill Sans" w:cs="Gill Sans"/>
          <w:color w:val="000000"/>
        </w:rPr>
        <w:t>can view the report</w:t>
      </w:r>
      <w:r w:rsidR="00C43A26" w:rsidRPr="008F6E1C">
        <w:rPr>
          <w:rFonts w:ascii="Gill Sans" w:eastAsia="Gill Sans" w:hAnsi="Gill Sans" w:cs="Gill Sans"/>
          <w:b/>
          <w:color w:val="000000"/>
        </w:rPr>
        <w:t>.</w:t>
      </w:r>
    </w:p>
    <w:p w14:paraId="6448A21A" w14:textId="0C02A89F"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517FA160" w14:textId="21C80C8A" w:rsidR="005037B3" w:rsidRPr="001E2E72" w:rsidRDefault="005037B3" w:rsidP="001E2E72">
      <w:pPr>
        <w:pBdr>
          <w:top w:val="nil"/>
          <w:left w:val="nil"/>
          <w:bottom w:val="nil"/>
          <w:right w:val="nil"/>
          <w:between w:val="nil"/>
        </w:pBdr>
        <w:rPr>
          <w:color w:val="auto"/>
        </w:rPr>
      </w:pPr>
    </w:p>
    <w:p w14:paraId="2A05A12C" w14:textId="77777777" w:rsidR="00E27927" w:rsidRDefault="00350DFA" w:rsidP="00E27927">
      <w:pPr>
        <w:keepNext/>
        <w:pBdr>
          <w:top w:val="nil"/>
          <w:left w:val="nil"/>
          <w:bottom w:val="nil"/>
          <w:right w:val="nil"/>
          <w:between w:val="nil"/>
        </w:pBdr>
        <w:ind w:left="720"/>
        <w:jc w:val="center"/>
      </w:pPr>
      <w:r>
        <w:rPr>
          <w:rFonts w:ascii="Gill Sans" w:eastAsia="Gill Sans" w:hAnsi="Gill Sans" w:cs="Gill Sans"/>
          <w:b/>
          <w:noProof/>
          <w:color w:val="000000"/>
          <w:lang w:eastAsia="en-US" w:bidi="ar-SA"/>
        </w:rPr>
        <w:drawing>
          <wp:inline distT="0" distB="0" distL="0" distR="0" wp14:anchorId="392B5A13" wp14:editId="27DF82C2">
            <wp:extent cx="5972175" cy="3717893"/>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forecast error.PNG"/>
                    <pic:cNvPicPr/>
                  </pic:nvPicPr>
                  <pic:blipFill>
                    <a:blip r:embed="rId223">
                      <a:extLst>
                        <a:ext uri="{28A0092B-C50C-407E-A947-70E740481C1C}">
                          <a14:useLocalDpi xmlns:a14="http://schemas.microsoft.com/office/drawing/2010/main" val="0"/>
                        </a:ext>
                      </a:extLst>
                    </a:blip>
                    <a:stretch>
                      <a:fillRect/>
                    </a:stretch>
                  </pic:blipFill>
                  <pic:spPr>
                    <a:xfrm>
                      <a:off x="0" y="0"/>
                      <a:ext cx="5973812" cy="3718912"/>
                    </a:xfrm>
                    <a:prstGeom prst="rect">
                      <a:avLst/>
                    </a:prstGeom>
                  </pic:spPr>
                </pic:pic>
              </a:graphicData>
            </a:graphic>
          </wp:inline>
        </w:drawing>
      </w:r>
    </w:p>
    <w:p w14:paraId="44C917ED" w14:textId="07C431CE" w:rsidR="005037B3" w:rsidRPr="00E27927" w:rsidRDefault="00E27927" w:rsidP="00E27927">
      <w:pPr>
        <w:pStyle w:val="Caption"/>
        <w:jc w:val="center"/>
        <w:rPr>
          <w:rFonts w:ascii="Gill Sans" w:eastAsia="Gill Sans" w:hAnsi="Gill Sans" w:cs="Gill Sans"/>
          <w:b/>
          <w:color w:val="000000"/>
        </w:rPr>
      </w:pPr>
      <w:r>
        <w:t xml:space="preserve">Figure </w:t>
      </w:r>
      <w:r w:rsidR="00FC700A">
        <w:t>20.F.c</w:t>
      </w:r>
      <w:r>
        <w:t xml:space="preserve">- </w:t>
      </w:r>
      <w:r w:rsidRPr="00906163">
        <w:t>Forecast Error (Monthly)</w:t>
      </w:r>
    </w:p>
    <w:p w14:paraId="71A7AE25"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48D0B37B"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Reports”.</w:t>
      </w:r>
    </w:p>
    <w:p w14:paraId="09826136"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“Forecast Error (Monthly)” and select the Date Range, Time Window, Program, Version, and Planning Unit.</w:t>
      </w:r>
    </w:p>
    <w:p w14:paraId="69D7FAD4" w14:textId="77777777" w:rsidR="005037B3" w:rsidRDefault="005037B3" w:rsidP="00316914">
      <w:pPr>
        <w:numPr>
          <w:ilvl w:val="1"/>
          <w:numId w:val="10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is best to choose a Date Range in the past where both forecasted and actual consumption are available for use in the </w:t>
      </w:r>
      <w:r>
        <w:rPr>
          <w:rFonts w:ascii="Gill Sans" w:eastAsia="Gill Sans" w:hAnsi="Gill Sans" w:cs="Gill Sans"/>
        </w:rPr>
        <w:t>calculations</w:t>
      </w:r>
      <w:r>
        <w:rPr>
          <w:rFonts w:ascii="Gill Sans" w:eastAsia="Gill Sans" w:hAnsi="Gill Sans" w:cs="Gill Sans"/>
          <w:color w:val="000000"/>
        </w:rPr>
        <w:t>.</w:t>
      </w:r>
    </w:p>
    <w:p w14:paraId="1DBE8949"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graph represents the weighted average percentage error (WAPE) for a specific planning unit across time.</w:t>
      </w:r>
    </w:p>
    <w:p w14:paraId="31A56912" w14:textId="465536D3" w:rsidR="005037B3" w:rsidRDefault="00E27927" w:rsidP="00316914">
      <w:pPr>
        <w:numPr>
          <w:ilvl w:val="4"/>
          <w:numId w:val="105"/>
        </w:numPr>
        <w:pBdr>
          <w:top w:val="nil"/>
          <w:left w:val="nil"/>
          <w:bottom w:val="nil"/>
          <w:right w:val="nil"/>
          <w:between w:val="nil"/>
        </w:pBdr>
        <w:ind w:left="1440"/>
      </w:pPr>
      <w:r>
        <w:rPr>
          <w:rFonts w:ascii="Gill Sans" w:eastAsia="Gill Sans" w:hAnsi="Gill Sans" w:cs="Gill Sans"/>
          <w:noProof/>
          <w:color w:val="000000"/>
          <w:lang w:eastAsia="en-US" w:bidi="ar-SA"/>
        </w:rPr>
        <w:drawing>
          <wp:anchor distT="0" distB="0" distL="114300" distR="114300" simplePos="0" relativeHeight="251659776" behindDoc="0" locked="0" layoutInCell="1" allowOverlap="1" wp14:anchorId="6F87568D" wp14:editId="44A80426">
            <wp:simplePos x="0" y="0"/>
            <wp:positionH relativeFrom="column">
              <wp:posOffset>219075</wp:posOffset>
            </wp:positionH>
            <wp:positionV relativeFrom="paragraph">
              <wp:posOffset>664210</wp:posOffset>
            </wp:positionV>
            <wp:extent cx="6047105" cy="1219200"/>
            <wp:effectExtent l="0" t="0" r="0" b="0"/>
            <wp:wrapSquare wrapText="bothSides"/>
            <wp:docPr id="87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24">
                      <a:extLst>
                        <a:ext uri="{28A0092B-C50C-407E-A947-70E740481C1C}">
                          <a14:useLocalDpi xmlns:a14="http://schemas.microsoft.com/office/drawing/2010/main" val="0"/>
                        </a:ext>
                      </a:extLst>
                    </a:blip>
                    <a:srcRect/>
                    <a:stretch>
                      <a:fillRect/>
                    </a:stretch>
                  </pic:blipFill>
                  <pic:spPr>
                    <a:xfrm>
                      <a:off x="0" y="0"/>
                      <a:ext cx="6047105" cy="1219200"/>
                    </a:xfrm>
                    <a:prstGeom prst="rect">
                      <a:avLst/>
                    </a:prstGeom>
                    <a:ln/>
                  </pic:spPr>
                </pic:pic>
              </a:graphicData>
            </a:graphic>
          </wp:anchor>
        </w:drawing>
      </w:r>
      <w:r w:rsidR="005037B3">
        <w:rPr>
          <w:rFonts w:ascii="Gill Sans" w:eastAsia="Gill Sans" w:hAnsi="Gill Sans" w:cs="Gill Sans"/>
          <w:color w:val="000000"/>
        </w:rPr>
        <w:t>The Forecast month is calculated based on the Time Window chosen. For this case, the last 6 months. However, the Time Window can also be calculated using 3, 6, 9, or 12 months.</w:t>
      </w:r>
    </w:p>
    <w:p w14:paraId="31BCB02E" w14:textId="27E2E418" w:rsidR="005037B3" w:rsidRDefault="005037B3" w:rsidP="00E27927">
      <w:pPr>
        <w:pBdr>
          <w:top w:val="nil"/>
          <w:left w:val="nil"/>
          <w:bottom w:val="nil"/>
          <w:right w:val="nil"/>
          <w:between w:val="nil"/>
        </w:pBdr>
        <w:ind w:left="720"/>
        <w:jc w:val="center"/>
        <w:rPr>
          <w:rFonts w:ascii="Gill Sans" w:eastAsia="Gill Sans" w:hAnsi="Gill Sans" w:cs="Gill Sans"/>
          <w:color w:val="000000"/>
        </w:rPr>
      </w:pPr>
    </w:p>
    <w:p w14:paraId="2EBFA9FB" w14:textId="77777777" w:rsidR="005037B3" w:rsidRDefault="005037B3" w:rsidP="00316914">
      <w:pPr>
        <w:numPr>
          <w:ilvl w:val="0"/>
          <w:numId w:val="13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 xml:space="preserve">The user may also choose to see the graph is tabular form, by clicking the “Show Data” button in the lower right corner. </w:t>
      </w:r>
    </w:p>
    <w:p w14:paraId="09E8D0C9" w14:textId="77777777" w:rsidR="005037B3" w:rsidRDefault="005037B3" w:rsidP="00316914">
      <w:pPr>
        <w:numPr>
          <w:ilvl w:val="0"/>
          <w:numId w:val="135"/>
        </w:numPr>
        <w:pBdr>
          <w:top w:val="nil"/>
          <w:left w:val="nil"/>
          <w:bottom w:val="nil"/>
          <w:right w:val="nil"/>
          <w:between w:val="nil"/>
        </w:pBdr>
      </w:pPr>
      <w:r>
        <w:rPr>
          <w:rFonts w:ascii="Gill Sans" w:eastAsia="Gill Sans" w:hAnsi="Gill Sans" w:cs="Gill Sans"/>
          <w:color w:val="000000"/>
        </w:rPr>
        <w:t>Click on the top right corner to download this report in PDF or CSV format.</w:t>
      </w:r>
    </w:p>
    <w:p w14:paraId="439E7740"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3151AFFD" w14:textId="77777777" w:rsidR="005037B3" w:rsidRDefault="005037B3" w:rsidP="00316914">
      <w:pPr>
        <w:keepNext/>
        <w:widowControl w:val="0"/>
        <w:numPr>
          <w:ilvl w:val="0"/>
          <w:numId w:val="105"/>
        </w:numPr>
        <w:pBdr>
          <w:top w:val="nil"/>
          <w:left w:val="nil"/>
          <w:bottom w:val="nil"/>
          <w:right w:val="nil"/>
          <w:between w:val="nil"/>
        </w:pBdr>
        <w:rPr>
          <w:rFonts w:ascii="Gill Sans" w:eastAsia="Gill Sans" w:hAnsi="Gill Sans" w:cs="Gill Sans"/>
        </w:rPr>
      </w:pPr>
      <w:r>
        <w:rPr>
          <w:rFonts w:ascii="Gill Sans" w:eastAsia="Gill Sans" w:hAnsi="Gill Sans" w:cs="Gill Sans"/>
          <w:b/>
          <w:color w:val="000000"/>
          <w:highlight w:val="white"/>
        </w:rPr>
        <w:t>Forecast Error- By Planning Unit</w:t>
      </w:r>
    </w:p>
    <w:p w14:paraId="25D9394E"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38CE8323" w14:textId="1D3F8686" w:rsidR="00C43A26" w:rsidRPr="008F6E1C" w:rsidRDefault="005037B3" w:rsidP="00C43A26">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Purpose: to assess forecast accuracy for selected products during a specified period</w:t>
      </w:r>
      <w:r w:rsidR="00C43A26">
        <w:rPr>
          <w:rFonts w:ascii="Gill Sans" w:eastAsia="Gill Sans" w:hAnsi="Gill Sans" w:cs="Gill Sans"/>
          <w:b/>
          <w:color w:val="000000"/>
        </w:rPr>
        <w:t xml:space="preserve">. Only </w:t>
      </w:r>
      <w:r w:rsidR="00C43A26" w:rsidRPr="008F6E1C">
        <w:rPr>
          <w:rFonts w:ascii="Gill Sans" w:eastAsia="Gill Sans" w:hAnsi="Gill Sans" w:cs="Gill Sans"/>
          <w:b/>
          <w:color w:val="000000"/>
        </w:rPr>
        <w:t>Realm Admins</w:t>
      </w:r>
      <w:r w:rsidR="00C43A26">
        <w:rPr>
          <w:rFonts w:ascii="Gill Sans" w:eastAsia="Gill Sans" w:hAnsi="Gill Sans" w:cs="Gill Sans"/>
          <w:b/>
          <w:color w:val="000000"/>
        </w:rPr>
        <w:t xml:space="preserve"> </w:t>
      </w:r>
      <w:r w:rsidR="00C43A26">
        <w:rPr>
          <w:rFonts w:ascii="Gill Sans" w:eastAsia="Gill Sans" w:hAnsi="Gill Sans" w:cs="Gill Sans"/>
          <w:color w:val="000000"/>
        </w:rPr>
        <w:t>can view the report</w:t>
      </w:r>
      <w:r w:rsidR="00C43A26" w:rsidRPr="008F6E1C">
        <w:rPr>
          <w:rFonts w:ascii="Gill Sans" w:eastAsia="Gill Sans" w:hAnsi="Gill Sans" w:cs="Gill Sans"/>
          <w:b/>
          <w:color w:val="000000"/>
        </w:rPr>
        <w:t>.</w:t>
      </w:r>
    </w:p>
    <w:p w14:paraId="31ACDA98" w14:textId="25434C12" w:rsidR="005037B3" w:rsidRPr="001E2E72" w:rsidRDefault="005037B3" w:rsidP="001E2E72">
      <w:pPr>
        <w:keepNext/>
        <w:widowControl w:val="0"/>
        <w:pBdr>
          <w:top w:val="nil"/>
          <w:left w:val="nil"/>
          <w:bottom w:val="nil"/>
          <w:right w:val="nil"/>
          <w:between w:val="nil"/>
        </w:pBdr>
        <w:rPr>
          <w:color w:val="auto"/>
        </w:rPr>
      </w:pPr>
    </w:p>
    <w:p w14:paraId="1A021C27" w14:textId="77777777" w:rsidR="00E27927" w:rsidRDefault="009B6A74" w:rsidP="00E27927">
      <w:pPr>
        <w:keepNext/>
        <w:pBdr>
          <w:top w:val="nil"/>
          <w:left w:val="nil"/>
          <w:bottom w:val="nil"/>
          <w:right w:val="nil"/>
          <w:between w:val="nil"/>
        </w:pBdr>
        <w:jc w:val="center"/>
      </w:pPr>
      <w:r>
        <w:rPr>
          <w:noProof/>
          <w:lang w:eastAsia="en-US" w:bidi="ar-SA"/>
        </w:rPr>
        <w:drawing>
          <wp:inline distT="0" distB="0" distL="0" distR="0" wp14:anchorId="10E95A4D" wp14:editId="122D1BBF">
            <wp:extent cx="6078480"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6035" t="16921" r="1879" b="43252"/>
                    <a:stretch/>
                  </pic:blipFill>
                  <pic:spPr bwMode="auto">
                    <a:xfrm>
                      <a:off x="0" y="0"/>
                      <a:ext cx="6084450" cy="1973612"/>
                    </a:xfrm>
                    <a:prstGeom prst="rect">
                      <a:avLst/>
                    </a:prstGeom>
                    <a:ln>
                      <a:noFill/>
                    </a:ln>
                    <a:extLst>
                      <a:ext uri="{53640926-AAD7-44D8-BBD7-CCE9431645EC}">
                        <a14:shadowObscured xmlns:a14="http://schemas.microsoft.com/office/drawing/2010/main"/>
                      </a:ext>
                    </a:extLst>
                  </pic:spPr>
                </pic:pic>
              </a:graphicData>
            </a:graphic>
          </wp:inline>
        </w:drawing>
      </w:r>
    </w:p>
    <w:p w14:paraId="14C98E87" w14:textId="42AFB517" w:rsidR="005037B3" w:rsidRDefault="00E27927" w:rsidP="00E27927">
      <w:pPr>
        <w:pStyle w:val="Caption"/>
        <w:jc w:val="center"/>
        <w:rPr>
          <w:rFonts w:ascii="Gill Sans" w:eastAsia="Gill Sans" w:hAnsi="Gill Sans" w:cs="Gill Sans"/>
          <w:color w:val="000000"/>
        </w:rPr>
      </w:pPr>
      <w:r>
        <w:t xml:space="preserve">Figure </w:t>
      </w:r>
      <w:r w:rsidR="00FC700A">
        <w:t xml:space="preserve">20.F.d </w:t>
      </w:r>
      <w:r>
        <w:t xml:space="preserve">- </w:t>
      </w:r>
      <w:r w:rsidRPr="001C0C0E">
        <w:t>Forecast Error (by Planning Unit)</w:t>
      </w:r>
    </w:p>
    <w:p w14:paraId="136D844C"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This is a </w:t>
      </w:r>
      <w:sdt>
        <w:sdtPr>
          <w:tag w:val="goog_rdk_263"/>
          <w:id w:val="1064375528"/>
        </w:sdtPr>
        <w:sdtContent>
          <w:commentRangeStart w:id="244"/>
        </w:sdtContent>
      </w:sdt>
      <w:r>
        <w:rPr>
          <w:rFonts w:ascii="Gill Sans" w:eastAsia="Gill Sans" w:hAnsi="Gill Sans" w:cs="Gill Sans"/>
          <w:color w:val="000000"/>
        </w:rPr>
        <w:t>global report and only available to Realm-Level Administrators.</w:t>
      </w:r>
      <w:commentRangeEnd w:id="244"/>
      <w:r>
        <w:commentReference w:id="244"/>
      </w:r>
    </w:p>
    <w:p w14:paraId="6B791460"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1F0F8CA1"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“Consumption Reports”.</w:t>
      </w:r>
    </w:p>
    <w:p w14:paraId="3292C9BE"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w:t>
      </w:r>
      <w:sdt>
        <w:sdtPr>
          <w:tag w:val="goog_rdk_264"/>
          <w:id w:val="-1697683211"/>
        </w:sdtPr>
        <w:sdtContent>
          <w:commentRangeStart w:id="245"/>
        </w:sdtContent>
      </w:sdt>
      <w:r>
        <w:rPr>
          <w:rFonts w:ascii="Gill Sans" w:eastAsia="Gill Sans" w:hAnsi="Gill Sans" w:cs="Gill Sans"/>
          <w:color w:val="000000"/>
        </w:rPr>
        <w:t>Forecast Error (by Planning Unit)</w:t>
      </w:r>
      <w:commentRangeEnd w:id="245"/>
      <w:r>
        <w:commentReference w:id="245"/>
      </w:r>
      <w:r>
        <w:rPr>
          <w:rFonts w:ascii="Gill Sans" w:eastAsia="Gill Sans" w:hAnsi="Gill Sans" w:cs="Gill Sans"/>
          <w:color w:val="000000"/>
        </w:rPr>
        <w:t xml:space="preserve">” and select Month, </w:t>
      </w:r>
      <w:sdt>
        <w:sdtPr>
          <w:tag w:val="goog_rdk_265"/>
          <w:id w:val="1978254370"/>
        </w:sdtPr>
        <w:sdtContent>
          <w:commentRangeStart w:id="246"/>
        </w:sdtContent>
      </w:sdt>
      <w:r>
        <w:rPr>
          <w:rFonts w:ascii="Gill Sans" w:eastAsia="Gill Sans" w:hAnsi="Gill Sans" w:cs="Gill Sans"/>
          <w:color w:val="000000"/>
        </w:rPr>
        <w:t>Time Window</w:t>
      </w:r>
      <w:commentRangeEnd w:id="246"/>
      <w:r>
        <w:commentReference w:id="246"/>
      </w:r>
      <w:r>
        <w:rPr>
          <w:rFonts w:ascii="Gill Sans" w:eastAsia="Gill Sans" w:hAnsi="Gill Sans" w:cs="Gill Sans"/>
          <w:color w:val="000000"/>
        </w:rPr>
        <w:t>, Country, Program , Planning Unit, and “Use Approved Supply Plans Only”.</w:t>
      </w:r>
    </w:p>
    <w:p w14:paraId="44523BEA" w14:textId="78A47483" w:rsidR="005037B3" w:rsidRDefault="005037B3" w:rsidP="00316914">
      <w:pPr>
        <w:numPr>
          <w:ilvl w:val="1"/>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is best to use a month in the past where both the forecasted and actual consumption are available for use in the calculations.</w:t>
      </w:r>
      <w:r w:rsidR="00451DC2">
        <w:rPr>
          <w:rFonts w:ascii="Gill Sans" w:eastAsia="Gill Sans" w:hAnsi="Gill Sans" w:cs="Gill Sans"/>
          <w:color w:val="000000"/>
        </w:rPr>
        <w:t xml:space="preserve"> Here is the formula to calculate it:</w:t>
      </w:r>
    </w:p>
    <w:p w14:paraId="26B7144C" w14:textId="5C6B4F70" w:rsidR="00451DC2" w:rsidRDefault="00451DC2" w:rsidP="00E7155D">
      <w:pPr>
        <w:pBdr>
          <w:top w:val="nil"/>
          <w:left w:val="nil"/>
          <w:bottom w:val="nil"/>
          <w:right w:val="nil"/>
          <w:between w:val="nil"/>
        </w:pBdr>
        <w:jc w:val="center"/>
        <w:rPr>
          <w:rFonts w:ascii="Gill Sans" w:eastAsia="Gill Sans" w:hAnsi="Gill Sans" w:cs="Gill Sans"/>
          <w:color w:val="000000"/>
        </w:rPr>
      </w:pPr>
      <w:r>
        <w:rPr>
          <w:noProof/>
          <w:lang w:eastAsia="en-US" w:bidi="ar-SA"/>
        </w:rPr>
        <w:drawing>
          <wp:inline distT="0" distB="0" distL="0" distR="0" wp14:anchorId="1BD35228" wp14:editId="4826D3C8">
            <wp:extent cx="6154420" cy="230251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54420" cy="2302510"/>
                    </a:xfrm>
                    <a:prstGeom prst="rect">
                      <a:avLst/>
                    </a:prstGeom>
                  </pic:spPr>
                </pic:pic>
              </a:graphicData>
            </a:graphic>
          </wp:inline>
        </w:drawing>
      </w:r>
    </w:p>
    <w:p w14:paraId="21D15B33" w14:textId="77777777" w:rsidR="005037B3" w:rsidRDefault="005037B3" w:rsidP="00316914">
      <w:pPr>
        <w:numPr>
          <w:ilvl w:val="0"/>
          <w:numId w:val="14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to download this report in PDF or CSV format.</w:t>
      </w:r>
    </w:p>
    <w:p w14:paraId="77A4692C"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p>
    <w:p w14:paraId="7963BF48" w14:textId="77777777" w:rsidR="005037B3" w:rsidRDefault="005037B3" w:rsidP="00316914">
      <w:pPr>
        <w:pStyle w:val="Heading2"/>
        <w:numPr>
          <w:ilvl w:val="0"/>
          <w:numId w:val="200"/>
        </w:numPr>
        <w:pBdr>
          <w:top w:val="nil"/>
          <w:left w:val="nil"/>
          <w:bottom w:val="nil"/>
          <w:right w:val="nil"/>
          <w:between w:val="nil"/>
        </w:pBdr>
        <w:spacing w:before="0"/>
        <w:rPr>
          <w:rFonts w:ascii="Gill Sans" w:eastAsia="Gill Sans" w:hAnsi="Gill Sans" w:cs="Gill Sans"/>
        </w:rPr>
      </w:pPr>
      <w:bookmarkStart w:id="247" w:name="_Toc57382856"/>
      <w:bookmarkStart w:id="248" w:name="_Toc57478226"/>
      <w:r>
        <w:rPr>
          <w:rFonts w:ascii="Gill Sans" w:eastAsia="Gill Sans" w:hAnsi="Gill Sans" w:cs="Gill Sans"/>
          <w:color w:val="000099"/>
          <w:sz w:val="28"/>
          <w:szCs w:val="28"/>
          <w:highlight w:val="white"/>
        </w:rPr>
        <w:lastRenderedPageBreak/>
        <w:t>Shipment Reports</w:t>
      </w:r>
      <w:bookmarkEnd w:id="247"/>
      <w:bookmarkEnd w:id="248"/>
    </w:p>
    <w:p w14:paraId="02AE2891"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highlight w:val="white"/>
        </w:rPr>
        <w:t>Shipment Global Report</w:t>
      </w:r>
    </w:p>
    <w:p w14:paraId="6E56FC71"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6CED42BC" w14:textId="071C507D" w:rsidR="00E27927" w:rsidRPr="00E27927" w:rsidRDefault="005037B3" w:rsidP="00E27927">
      <w:pPr>
        <w:pBdr>
          <w:top w:val="nil"/>
          <w:left w:val="nil"/>
          <w:bottom w:val="nil"/>
          <w:right w:val="nil"/>
          <w:between w:val="nil"/>
        </w:pBdr>
        <w:spacing w:line="288" w:lineRule="auto"/>
        <w:rPr>
          <w:rFonts w:ascii="Gill Sans" w:eastAsia="Gill Sans" w:hAnsi="Gill Sans" w:cs="Gill Sans"/>
          <w:b/>
          <w:color w:val="000000"/>
        </w:rPr>
      </w:pPr>
      <w:r w:rsidRPr="00E27927">
        <w:rPr>
          <w:rFonts w:ascii="Gill Sans" w:eastAsia="Gill Sans" w:hAnsi="Gill Sans" w:cs="Gill Sans"/>
          <w:b/>
          <w:color w:val="000000"/>
        </w:rPr>
        <w:t>Purpose:</w:t>
      </w:r>
      <w:r>
        <w:rPr>
          <w:rFonts w:ascii="Gill Sans" w:eastAsia="Gill Sans" w:hAnsi="Gill Sans" w:cs="Gill Sans"/>
          <w:color w:val="000000"/>
        </w:rPr>
        <w:t> to aggregate procurement quantities by funding source across all countries (realm-level access required).</w:t>
      </w:r>
      <w:r w:rsidR="00085C11">
        <w:rPr>
          <w:rFonts w:ascii="Gill Sans" w:eastAsia="Gill Sans" w:hAnsi="Gill Sans" w:cs="Gill Sans"/>
          <w:color w:val="000000"/>
        </w:rPr>
        <w:t xml:space="preserve"> Only </w:t>
      </w:r>
      <w:r w:rsidR="00085C11" w:rsidRPr="008F6E1C">
        <w:rPr>
          <w:rFonts w:ascii="Gill Sans" w:eastAsia="Gill Sans" w:hAnsi="Gill Sans" w:cs="Gill Sans"/>
          <w:b/>
          <w:color w:val="000000"/>
        </w:rPr>
        <w:t>Realm Admins</w:t>
      </w:r>
      <w:r w:rsidR="00085C11">
        <w:rPr>
          <w:rFonts w:ascii="Gill Sans" w:eastAsia="Gill Sans" w:hAnsi="Gill Sans" w:cs="Gill Sans"/>
          <w:b/>
          <w:color w:val="000000"/>
        </w:rPr>
        <w:t xml:space="preserve"> </w:t>
      </w:r>
      <w:r w:rsidR="00085C11">
        <w:rPr>
          <w:rFonts w:ascii="Gill Sans" w:eastAsia="Gill Sans" w:hAnsi="Gill Sans" w:cs="Gill Sans"/>
          <w:color w:val="000000"/>
        </w:rPr>
        <w:t>can view the report</w:t>
      </w:r>
      <w:r w:rsidR="00E27927">
        <w:rPr>
          <w:rFonts w:ascii="Gill Sans" w:eastAsia="Gill Sans" w:hAnsi="Gill Sans" w:cs="Gill Sans"/>
          <w:b/>
          <w:color w:val="000000"/>
        </w:rPr>
        <w:t>.</w:t>
      </w:r>
    </w:p>
    <w:p w14:paraId="3CD32B90"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0C3B06DC"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4F82EDB4"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“Shipment (Global)”</w:t>
      </w:r>
    </w:p>
    <w:p w14:paraId="6CE5ECAD"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desired parameters to display and filter the report by.</w:t>
      </w:r>
    </w:p>
    <w:p w14:paraId="4BB5A454"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first graph shows the total demand across the realm for shipments in the Ordered and Planned status.</w:t>
      </w:r>
    </w:p>
    <w:p w14:paraId="126E118C" w14:textId="77777777" w:rsidR="005037B3"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second graph represents the total quantity on order by the different funding sources.</w:t>
      </w:r>
    </w:p>
    <w:p w14:paraId="45328D10" w14:textId="672052DD" w:rsidR="005037B3" w:rsidRPr="00E27927" w:rsidRDefault="005037B3" w:rsidP="00316914">
      <w:pPr>
        <w:numPr>
          <w:ilvl w:val="0"/>
          <w:numId w:val="6"/>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 and CSV.</w:t>
      </w:r>
    </w:p>
    <w:p w14:paraId="3F5A8AEF"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0516635E" w14:textId="77777777" w:rsidR="00E27927" w:rsidRDefault="00633801" w:rsidP="00E27927">
      <w:pPr>
        <w:keepNext/>
        <w:widowControl w:val="0"/>
        <w:pBdr>
          <w:top w:val="nil"/>
          <w:left w:val="nil"/>
          <w:bottom w:val="nil"/>
          <w:right w:val="nil"/>
          <w:between w:val="nil"/>
        </w:pBdr>
        <w:jc w:val="center"/>
      </w:pPr>
      <w:r>
        <w:rPr>
          <w:noProof/>
          <w:lang w:eastAsia="en-US" w:bidi="ar-SA"/>
        </w:rPr>
        <w:drawing>
          <wp:inline distT="0" distB="0" distL="0" distR="0" wp14:anchorId="272E21C9" wp14:editId="1497821D">
            <wp:extent cx="5667375" cy="3305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4644" t="16096" r="3270" b="12299"/>
                    <a:stretch/>
                  </pic:blipFill>
                  <pic:spPr bwMode="auto">
                    <a:xfrm>
                      <a:off x="0" y="0"/>
                      <a:ext cx="5667375" cy="3305175"/>
                    </a:xfrm>
                    <a:prstGeom prst="rect">
                      <a:avLst/>
                    </a:prstGeom>
                    <a:ln>
                      <a:noFill/>
                    </a:ln>
                    <a:extLst>
                      <a:ext uri="{53640926-AAD7-44D8-BBD7-CCE9431645EC}">
                        <a14:shadowObscured xmlns:a14="http://schemas.microsoft.com/office/drawing/2010/main"/>
                      </a:ext>
                    </a:extLst>
                  </pic:spPr>
                </pic:pic>
              </a:graphicData>
            </a:graphic>
          </wp:inline>
        </w:drawing>
      </w:r>
    </w:p>
    <w:p w14:paraId="21694613" w14:textId="2B50CAC5" w:rsidR="005037B3" w:rsidRPr="00E27927" w:rsidRDefault="00E27927" w:rsidP="00E27927">
      <w:pPr>
        <w:pStyle w:val="Caption"/>
        <w:jc w:val="center"/>
        <w:rPr>
          <w:rFonts w:ascii="Gill Sans" w:eastAsia="Gill Sans" w:hAnsi="Gill Sans" w:cs="Gill Sans"/>
          <w:b/>
          <w:color w:val="000000"/>
          <w:highlight w:val="white"/>
        </w:rPr>
      </w:pPr>
      <w:r>
        <w:t xml:space="preserve">Figure </w:t>
      </w:r>
      <w:r w:rsidR="00FC700A">
        <w:t>20.G.a</w:t>
      </w:r>
      <w:r>
        <w:t xml:space="preserve">- </w:t>
      </w:r>
      <w:r w:rsidRPr="00D23DFA">
        <w:t>Shipment Global Report</w:t>
      </w:r>
    </w:p>
    <w:sdt>
      <w:sdtPr>
        <w:tag w:val="goog_rdk_268"/>
        <w:id w:val="-875686804"/>
      </w:sdtPr>
      <w:sdtContent>
        <w:p w14:paraId="5EB210C8" w14:textId="48F97CAA" w:rsidR="005037B3" w:rsidRPr="00A6148D" w:rsidRDefault="00A71183" w:rsidP="00A6148D">
          <w:pPr>
            <w:keepNext/>
            <w:widowControl w:val="0"/>
            <w:pBdr>
              <w:top w:val="nil"/>
              <w:left w:val="nil"/>
              <w:bottom w:val="nil"/>
              <w:right w:val="nil"/>
              <w:between w:val="nil"/>
            </w:pBdr>
            <w:ind w:left="720"/>
            <w:rPr>
              <w:rFonts w:ascii="Gill Sans" w:eastAsia="Gill Sans" w:hAnsi="Gill Sans" w:cs="Gill Sans"/>
              <w:color w:val="auto"/>
            </w:rPr>
          </w:pPr>
          <w:sdt>
            <w:sdtPr>
              <w:tag w:val="goog_rdk_267"/>
              <w:id w:val="1060523187"/>
              <w:showingPlcHdr/>
            </w:sdtPr>
            <w:sdtContent>
              <w:r w:rsidR="00A6148D">
                <w:t xml:space="preserve">     </w:t>
              </w:r>
            </w:sdtContent>
          </w:sdt>
        </w:p>
      </w:sdtContent>
    </w:sdt>
    <w:p w14:paraId="703AA63D" w14:textId="77777777" w:rsidR="005037B3" w:rsidRDefault="005037B3" w:rsidP="00316914">
      <w:pPr>
        <w:keepNext/>
        <w:widowControl w:val="0"/>
        <w:numPr>
          <w:ilvl w:val="0"/>
          <w:numId w:val="86"/>
        </w:numPr>
        <w:pBdr>
          <w:top w:val="nil"/>
          <w:left w:val="nil"/>
          <w:bottom w:val="nil"/>
          <w:right w:val="nil"/>
          <w:between w:val="nil"/>
        </w:pBdr>
        <w:tabs>
          <w:tab w:val="left" w:pos="360"/>
        </w:tabs>
        <w:rPr>
          <w:rFonts w:ascii="Gill Sans" w:eastAsia="Gill Sans" w:hAnsi="Gill Sans" w:cs="Gill Sans"/>
          <w:color w:val="000000"/>
          <w:highlight w:val="white"/>
        </w:rPr>
      </w:pPr>
      <w:r>
        <w:rPr>
          <w:rFonts w:ascii="Gill Sans" w:eastAsia="Gill Sans" w:hAnsi="Gill Sans" w:cs="Gill Sans"/>
          <w:b/>
          <w:color w:val="000000"/>
          <w:highlight w:val="white"/>
        </w:rPr>
        <w:t xml:space="preserve">Shipment Overview  </w:t>
      </w:r>
    </w:p>
    <w:sdt>
      <w:sdtPr>
        <w:tag w:val="goog_rdk_270"/>
        <w:id w:val="-1761208163"/>
      </w:sdtPr>
      <w:sdtContent>
        <w:p w14:paraId="15086D58" w14:textId="1A1C6353" w:rsidR="005037B3" w:rsidRPr="00A6148D" w:rsidRDefault="00A71183" w:rsidP="005037B3">
          <w:pPr>
            <w:keepNext/>
            <w:widowControl w:val="0"/>
            <w:pBdr>
              <w:top w:val="nil"/>
              <w:left w:val="nil"/>
              <w:bottom w:val="nil"/>
              <w:right w:val="nil"/>
              <w:between w:val="nil"/>
            </w:pBdr>
            <w:rPr>
              <w:rFonts w:ascii="Gill Sans" w:eastAsia="Gill Sans" w:hAnsi="Gill Sans" w:cs="Gill Sans"/>
              <w:b/>
              <w:color w:val="000000"/>
            </w:rPr>
          </w:pPr>
          <w:sdt>
            <w:sdtPr>
              <w:tag w:val="goog_rdk_269"/>
              <w:id w:val="-813789418"/>
              <w:showingPlcHdr/>
            </w:sdtPr>
            <w:sdtContent>
              <w:r w:rsidR="00F8454D">
                <w:t xml:space="preserve">     </w:t>
              </w:r>
            </w:sdtContent>
          </w:sdt>
        </w:p>
      </w:sdtContent>
    </w:sdt>
    <w:p w14:paraId="2F0E32A3" w14:textId="320FFE2F" w:rsidR="00085C11" w:rsidRPr="008F6E1C" w:rsidRDefault="005037B3" w:rsidP="00085C11">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Purpose: to aggregate procurement quantities by fund</w:t>
      </w:r>
      <w:r w:rsidR="00085C11">
        <w:rPr>
          <w:rFonts w:ascii="Gill Sans" w:eastAsia="Gill Sans" w:hAnsi="Gill Sans" w:cs="Gill Sans"/>
          <w:color w:val="000000"/>
        </w:rPr>
        <w:t xml:space="preserve">ing source across all countries. Only </w:t>
      </w:r>
      <w:r w:rsidR="00085C11" w:rsidRPr="008F6E1C">
        <w:rPr>
          <w:rFonts w:ascii="Gill Sans" w:eastAsia="Gill Sans" w:hAnsi="Gill Sans" w:cs="Gill Sans"/>
          <w:b/>
          <w:color w:val="000000"/>
        </w:rPr>
        <w:t>Realm Admins</w:t>
      </w:r>
      <w:r w:rsidR="00085C11">
        <w:rPr>
          <w:rFonts w:ascii="Gill Sans" w:eastAsia="Gill Sans" w:hAnsi="Gill Sans" w:cs="Gill Sans"/>
          <w:b/>
          <w:color w:val="000000"/>
        </w:rPr>
        <w:t xml:space="preserve"> </w:t>
      </w:r>
      <w:r w:rsidR="00085C11">
        <w:rPr>
          <w:rFonts w:ascii="Gill Sans" w:eastAsia="Gill Sans" w:hAnsi="Gill Sans" w:cs="Gill Sans"/>
          <w:color w:val="000000"/>
        </w:rPr>
        <w:t>can view the report</w:t>
      </w:r>
      <w:r w:rsidR="00085C11" w:rsidRPr="008F6E1C">
        <w:rPr>
          <w:rFonts w:ascii="Gill Sans" w:eastAsia="Gill Sans" w:hAnsi="Gill Sans" w:cs="Gill Sans"/>
          <w:b/>
          <w:color w:val="000000"/>
        </w:rPr>
        <w:t>.</w:t>
      </w:r>
    </w:p>
    <w:p w14:paraId="7F57941E" w14:textId="23565F93"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5DDA4A38"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752A750F" w14:textId="77777777" w:rsidR="00E27927" w:rsidRDefault="00633801" w:rsidP="00E27927">
      <w:pPr>
        <w:keepNext/>
        <w:widowControl w:val="0"/>
        <w:pBdr>
          <w:top w:val="nil"/>
          <w:left w:val="nil"/>
          <w:bottom w:val="nil"/>
          <w:right w:val="nil"/>
          <w:between w:val="nil"/>
        </w:pBdr>
        <w:jc w:val="center"/>
      </w:pPr>
      <w:r>
        <w:rPr>
          <w:noProof/>
          <w:lang w:eastAsia="en-US" w:bidi="ar-SA"/>
        </w:rPr>
        <w:drawing>
          <wp:inline distT="0" distB="0" distL="0" distR="0" wp14:anchorId="11DE9C50" wp14:editId="13675FF0">
            <wp:extent cx="5667375" cy="360997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5107" t="15890" r="2807" b="5902"/>
                    <a:stretch/>
                  </pic:blipFill>
                  <pic:spPr bwMode="auto">
                    <a:xfrm>
                      <a:off x="0" y="0"/>
                      <a:ext cx="5667375" cy="3609975"/>
                    </a:xfrm>
                    <a:prstGeom prst="rect">
                      <a:avLst/>
                    </a:prstGeom>
                    <a:ln>
                      <a:noFill/>
                    </a:ln>
                    <a:extLst>
                      <a:ext uri="{53640926-AAD7-44D8-BBD7-CCE9431645EC}">
                        <a14:shadowObscured xmlns:a14="http://schemas.microsoft.com/office/drawing/2010/main"/>
                      </a:ext>
                    </a:extLst>
                  </pic:spPr>
                </pic:pic>
              </a:graphicData>
            </a:graphic>
          </wp:inline>
        </w:drawing>
      </w:r>
    </w:p>
    <w:p w14:paraId="6D0D1962" w14:textId="4DC7D9C6" w:rsidR="005037B3" w:rsidRPr="00E27927" w:rsidRDefault="00E27927" w:rsidP="00E27927">
      <w:pPr>
        <w:pStyle w:val="Caption"/>
        <w:jc w:val="center"/>
        <w:rPr>
          <w:rFonts w:ascii="Gill Sans" w:eastAsia="Gill Sans" w:hAnsi="Gill Sans" w:cs="Gill Sans"/>
          <w:b/>
          <w:color w:val="000000"/>
          <w:highlight w:val="white"/>
        </w:rPr>
      </w:pPr>
      <w:r>
        <w:t xml:space="preserve">Figure </w:t>
      </w:r>
      <w:r w:rsidR="00FC700A">
        <w:t>20.G.b</w:t>
      </w:r>
      <w:r>
        <w:t xml:space="preserve">- </w:t>
      </w:r>
      <w:r w:rsidRPr="00917DCC">
        <w:t>Shipment Overview</w:t>
      </w:r>
    </w:p>
    <w:p w14:paraId="2A93AEED"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7EAA8A58"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6F8A4069"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Overview”</w:t>
      </w:r>
    </w:p>
    <w:p w14:paraId="25D5F275"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parameters to display the report.</w:t>
      </w:r>
    </w:p>
    <w:p w14:paraId="1BC34527"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amount that has been shipped for a particular Planning Unit is shown.</w:t>
      </w:r>
    </w:p>
    <w:p w14:paraId="2D40AA0F" w14:textId="77777777" w:rsidR="005037B3"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 pie chart shows the Funding Sources the quantities procured by funding </w:t>
      </w:r>
      <w:r>
        <w:rPr>
          <w:rFonts w:ascii="Gill Sans" w:eastAsia="Gill Sans" w:hAnsi="Gill Sans" w:cs="Gill Sans"/>
        </w:rPr>
        <w:t>sources</w:t>
      </w:r>
      <w:r>
        <w:rPr>
          <w:rFonts w:ascii="Gill Sans" w:eastAsia="Gill Sans" w:hAnsi="Gill Sans" w:cs="Gill Sans"/>
          <w:color w:val="000000"/>
        </w:rPr>
        <w:t>.</w:t>
      </w:r>
    </w:p>
    <w:p w14:paraId="592C471E" w14:textId="14B7235B" w:rsidR="005037B3" w:rsidRPr="00E27927" w:rsidRDefault="005037B3" w:rsidP="00316914">
      <w:pPr>
        <w:numPr>
          <w:ilvl w:val="0"/>
          <w:numId w:val="6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 and CSV.</w:t>
      </w:r>
    </w:p>
    <w:p w14:paraId="12B12B75" w14:textId="4B76D8B3" w:rsidR="005037B3" w:rsidRPr="00A6148D" w:rsidRDefault="005037B3" w:rsidP="00A6148D">
      <w:pPr>
        <w:keepNext/>
        <w:widowControl w:val="0"/>
        <w:pBdr>
          <w:top w:val="nil"/>
          <w:left w:val="nil"/>
          <w:bottom w:val="nil"/>
          <w:right w:val="nil"/>
          <w:between w:val="nil"/>
        </w:pBdr>
        <w:rPr>
          <w:rFonts w:ascii="Gill Sans" w:eastAsia="Gill Sans" w:hAnsi="Gill Sans" w:cs="Gill Sans"/>
          <w:color w:val="auto"/>
        </w:rPr>
      </w:pPr>
    </w:p>
    <w:p w14:paraId="31DCEE03"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b/>
          <w:color w:val="000000"/>
          <w:highlight w:val="white"/>
        </w:rPr>
        <w:t xml:space="preserve">Shipment Details </w:t>
      </w:r>
    </w:p>
    <w:p w14:paraId="03A3C003"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46B32DE9" w14:textId="7E9E5C89" w:rsidR="00E27927" w:rsidRPr="00E27927" w:rsidRDefault="005037B3" w:rsidP="00E27927">
      <w:pPr>
        <w:pBdr>
          <w:top w:val="nil"/>
          <w:left w:val="nil"/>
          <w:bottom w:val="nil"/>
          <w:right w:val="nil"/>
          <w:between w:val="nil"/>
        </w:pBdr>
        <w:spacing w:line="288" w:lineRule="auto"/>
        <w:rPr>
          <w:rFonts w:ascii="Gill Sans" w:eastAsia="Gill Sans" w:hAnsi="Gill Sans" w:cs="Gill Sans"/>
          <w:b/>
          <w:color w:val="000000"/>
        </w:rPr>
      </w:pPr>
      <w:r w:rsidRPr="00E27927">
        <w:rPr>
          <w:rFonts w:ascii="Gill Sans" w:eastAsia="Gill Sans" w:hAnsi="Gill Sans" w:cs="Gill Sans"/>
          <w:b/>
          <w:color w:val="000000"/>
        </w:rPr>
        <w:t>Purpose:</w:t>
      </w:r>
      <w:r>
        <w:rPr>
          <w:rFonts w:ascii="Gill Sans" w:eastAsia="Gill Sans" w:hAnsi="Gill Sans" w:cs="Gill Sans"/>
          <w:color w:val="000000"/>
        </w:rPr>
        <w:t> to provide a comprehensive view of all shipments for a program. This report is available at the program level.</w:t>
      </w:r>
      <w:r w:rsidR="00085C11">
        <w:rPr>
          <w:rFonts w:ascii="Gill Sans" w:eastAsia="Gill Sans" w:hAnsi="Gill Sans" w:cs="Gill Sans"/>
          <w:color w:val="000000"/>
        </w:rPr>
        <w:t xml:space="preserve"> </w:t>
      </w:r>
      <w:r w:rsidR="00085C11" w:rsidRPr="008F6E1C">
        <w:rPr>
          <w:rFonts w:ascii="Gill Sans" w:eastAsia="Gill Sans" w:hAnsi="Gill Sans" w:cs="Gill Sans"/>
          <w:b/>
          <w:color w:val="000000"/>
        </w:rPr>
        <w:t>Realm Admins, Program Admins</w:t>
      </w:r>
      <w:r w:rsidR="00085C11">
        <w:rPr>
          <w:rFonts w:ascii="Gill Sans" w:eastAsia="Gill Sans" w:hAnsi="Gill Sans" w:cs="Gill Sans"/>
          <w:b/>
          <w:color w:val="000000"/>
        </w:rPr>
        <w:t>, Guest Users</w:t>
      </w:r>
      <w:r w:rsidR="00085C11" w:rsidRPr="008F6E1C">
        <w:rPr>
          <w:rFonts w:ascii="Gill Sans" w:eastAsia="Gill Sans" w:hAnsi="Gill Sans" w:cs="Gill Sans"/>
          <w:color w:val="000000"/>
        </w:rPr>
        <w:t xml:space="preserve"> and </w:t>
      </w:r>
      <w:r w:rsidR="00085C11" w:rsidRPr="008F6E1C">
        <w:rPr>
          <w:rFonts w:ascii="Gill Sans" w:eastAsia="Gill Sans" w:hAnsi="Gill Sans" w:cs="Gill Sans"/>
          <w:b/>
          <w:color w:val="000000"/>
        </w:rPr>
        <w:t>Program Users</w:t>
      </w:r>
      <w:r w:rsidR="00085C11">
        <w:rPr>
          <w:rFonts w:ascii="Gill Sans" w:eastAsia="Gill Sans" w:hAnsi="Gill Sans" w:cs="Gill Sans"/>
          <w:b/>
          <w:color w:val="000000"/>
        </w:rPr>
        <w:t xml:space="preserve"> </w:t>
      </w:r>
      <w:r w:rsidR="00085C11">
        <w:rPr>
          <w:rFonts w:ascii="Gill Sans" w:eastAsia="Gill Sans" w:hAnsi="Gill Sans" w:cs="Gill Sans"/>
          <w:color w:val="000000"/>
        </w:rPr>
        <w:t>can view the report</w:t>
      </w:r>
      <w:r w:rsidR="00E27927">
        <w:rPr>
          <w:rFonts w:ascii="Gill Sans" w:eastAsia="Gill Sans" w:hAnsi="Gill Sans" w:cs="Gill Sans"/>
          <w:b/>
          <w:color w:val="000000"/>
        </w:rPr>
        <w:t>.</w:t>
      </w:r>
    </w:p>
    <w:p w14:paraId="2A33C258"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1EB3659D"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634E01FD"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Details”.</w:t>
      </w:r>
    </w:p>
    <w:p w14:paraId="42AF2B77"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parameters to display the report.</w:t>
      </w:r>
    </w:p>
    <w:p w14:paraId="552344ED" w14:textId="77777777" w:rsidR="005037B3"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view the report in the Forecasting Unit view as well as in the Planning Unit view.</w:t>
      </w:r>
    </w:p>
    <w:p w14:paraId="33539937" w14:textId="16ED856F" w:rsidR="005037B3" w:rsidRPr="00E27927" w:rsidRDefault="005037B3" w:rsidP="00316914">
      <w:pPr>
        <w:numPr>
          <w:ilvl w:val="0"/>
          <w:numId w:val="1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 and CS</w:t>
      </w:r>
      <w:r>
        <w:rPr>
          <w:rFonts w:ascii="Gill Sans" w:eastAsia="Gill Sans" w:hAnsi="Gill Sans" w:cs="Gill Sans"/>
        </w:rPr>
        <w:t>V</w:t>
      </w:r>
      <w:r>
        <w:rPr>
          <w:rFonts w:ascii="Gill Sans" w:eastAsia="Gill Sans" w:hAnsi="Gill Sans" w:cs="Gill Sans"/>
          <w:color w:val="000000"/>
        </w:rPr>
        <w:t>.</w:t>
      </w:r>
    </w:p>
    <w:p w14:paraId="2929A661"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3DE09115"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4E4630C5" w14:textId="77777777" w:rsidR="00E27927" w:rsidRDefault="00350DFA" w:rsidP="00E27927">
      <w:pPr>
        <w:keepNext/>
        <w:widowControl w:val="0"/>
        <w:pBdr>
          <w:top w:val="nil"/>
          <w:left w:val="nil"/>
          <w:bottom w:val="nil"/>
          <w:right w:val="nil"/>
          <w:between w:val="nil"/>
        </w:pBdr>
        <w:jc w:val="center"/>
      </w:pPr>
      <w:r>
        <w:rPr>
          <w:rFonts w:ascii="Gill Sans" w:eastAsia="Gill Sans" w:hAnsi="Gill Sans" w:cs="Gill Sans"/>
          <w:b/>
          <w:noProof/>
          <w:color w:val="000000"/>
          <w:lang w:eastAsia="en-US" w:bidi="ar-SA"/>
        </w:rPr>
        <w:drawing>
          <wp:inline distT="0" distB="0" distL="0" distR="0" wp14:anchorId="509F7060" wp14:editId="7FD84603">
            <wp:extent cx="6120130" cy="3353435"/>
            <wp:effectExtent l="0" t="0" r="0"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shipment details.PNG"/>
                    <pic:cNvPicPr/>
                  </pic:nvPicPr>
                  <pic:blipFill>
                    <a:blip r:embed="rId229">
                      <a:extLst>
                        <a:ext uri="{28A0092B-C50C-407E-A947-70E740481C1C}">
                          <a14:useLocalDpi xmlns:a14="http://schemas.microsoft.com/office/drawing/2010/main" val="0"/>
                        </a:ext>
                      </a:extLst>
                    </a:blip>
                    <a:stretch>
                      <a:fillRect/>
                    </a:stretch>
                  </pic:blipFill>
                  <pic:spPr>
                    <a:xfrm>
                      <a:off x="0" y="0"/>
                      <a:ext cx="6120130" cy="3353435"/>
                    </a:xfrm>
                    <a:prstGeom prst="rect">
                      <a:avLst/>
                    </a:prstGeom>
                  </pic:spPr>
                </pic:pic>
              </a:graphicData>
            </a:graphic>
          </wp:inline>
        </w:drawing>
      </w:r>
    </w:p>
    <w:p w14:paraId="710A7164" w14:textId="52AA79B3" w:rsidR="005037B3" w:rsidRDefault="00E27927" w:rsidP="00E27927">
      <w:pPr>
        <w:pStyle w:val="Caption"/>
        <w:jc w:val="center"/>
      </w:pPr>
      <w:r>
        <w:t xml:space="preserve">Figure </w:t>
      </w:r>
      <w:r w:rsidR="00FC700A">
        <w:t xml:space="preserve">20.G.c </w:t>
      </w:r>
      <w:r>
        <w:t xml:space="preserve">- </w:t>
      </w:r>
      <w:r w:rsidRPr="003C2A4B">
        <w:t>Shipment Details</w:t>
      </w:r>
    </w:p>
    <w:p w14:paraId="68A5C7F3" w14:textId="77777777" w:rsidR="00E27927" w:rsidRPr="00E27927" w:rsidRDefault="00E27927" w:rsidP="00E27927">
      <w:pPr>
        <w:rPr>
          <w:highlight w:val="white"/>
        </w:rPr>
      </w:pPr>
    </w:p>
    <w:p w14:paraId="38ACF467"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b/>
          <w:color w:val="000000"/>
          <w:highlight w:val="white"/>
        </w:rPr>
        <w:t>Shipment Cost Details</w:t>
      </w:r>
    </w:p>
    <w:p w14:paraId="5E28DC9F"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60A4AB5B"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Purpose: to provide a comprehensive view of all shipments for a program. It’s a simpler version of the shipment details (no charts) and similar to PipeLine’s Shipment Summary. Can be displayed by funding source, procurement agent, or planning unit.</w:t>
      </w:r>
    </w:p>
    <w:p w14:paraId="40AFF91D" w14:textId="354D3DF4" w:rsidR="00085C11" w:rsidRPr="008F6E1C" w:rsidRDefault="00085C11" w:rsidP="00085C11">
      <w:pPr>
        <w:pBdr>
          <w:top w:val="nil"/>
          <w:left w:val="nil"/>
          <w:bottom w:val="nil"/>
          <w:right w:val="nil"/>
          <w:between w:val="nil"/>
        </w:pBdr>
        <w:spacing w:line="288" w:lineRule="auto"/>
        <w:rPr>
          <w:rFonts w:ascii="Gill Sans" w:eastAsia="Gill Sans" w:hAnsi="Gill Sans" w:cs="Gill Sans"/>
          <w:b/>
          <w:color w:val="000000"/>
        </w:rPr>
      </w:pPr>
      <w:r w:rsidRPr="008F6E1C">
        <w:rPr>
          <w:rFonts w:ascii="Gill Sans" w:eastAsia="Gill Sans" w:hAnsi="Gill Sans" w:cs="Gill Sans"/>
          <w:b/>
          <w:color w:val="000000"/>
        </w:rPr>
        <w:t>Realm Admins, Program Admins</w:t>
      </w:r>
      <w:r>
        <w:rPr>
          <w:rFonts w:ascii="Gill Sans" w:eastAsia="Gill Sans" w:hAnsi="Gill Sans" w:cs="Gill Sans"/>
          <w:b/>
          <w:color w:val="000000"/>
        </w:rPr>
        <w:t>, Guest Users</w:t>
      </w:r>
      <w:r w:rsidRPr="008F6E1C">
        <w:rPr>
          <w:rFonts w:ascii="Gill Sans" w:eastAsia="Gill Sans" w:hAnsi="Gill Sans" w:cs="Gill Sans"/>
          <w:color w:val="000000"/>
        </w:rPr>
        <w:t xml:space="preserve"> and </w:t>
      </w:r>
      <w:r w:rsidRPr="008F6E1C">
        <w:rPr>
          <w:rFonts w:ascii="Gill Sans" w:eastAsia="Gill Sans" w:hAnsi="Gill Sans" w:cs="Gill Sans"/>
          <w:b/>
          <w:color w:val="000000"/>
        </w:rPr>
        <w:t>Program Users</w:t>
      </w:r>
      <w:r>
        <w:rPr>
          <w:rFonts w:ascii="Gill Sans" w:eastAsia="Gill Sans" w:hAnsi="Gill Sans" w:cs="Gill Sans"/>
          <w:b/>
          <w:color w:val="000000"/>
        </w:rPr>
        <w:t xml:space="preserve"> </w:t>
      </w:r>
      <w:r>
        <w:rPr>
          <w:rFonts w:ascii="Gill Sans" w:eastAsia="Gill Sans" w:hAnsi="Gill Sans" w:cs="Gill Sans"/>
          <w:color w:val="000000"/>
        </w:rPr>
        <w:t>can view the report</w:t>
      </w:r>
      <w:r w:rsidRPr="008F6E1C">
        <w:rPr>
          <w:rFonts w:ascii="Gill Sans" w:eastAsia="Gill Sans" w:hAnsi="Gill Sans" w:cs="Gill Sans"/>
          <w:b/>
          <w:color w:val="000000"/>
        </w:rPr>
        <w:t>.</w:t>
      </w:r>
    </w:p>
    <w:p w14:paraId="284EBBF8"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6F8DE0DF"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30F8CBAA"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53AA0DF3"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Cost Details”.</w:t>
      </w:r>
    </w:p>
    <w:p w14:paraId="3DE61146"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displays a list of all the shipments for the selected planning unit(s).</w:t>
      </w:r>
    </w:p>
    <w:p w14:paraId="3E3176C8" w14:textId="77777777" w:rsidR="005037B3" w:rsidRDefault="005037B3" w:rsidP="00316914">
      <w:pPr>
        <w:numPr>
          <w:ilvl w:val="0"/>
          <w:numId w:val="20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0AA6B405"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3854E3BB"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2BB15474"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3EED0A65" w14:textId="77777777" w:rsidR="00E27927" w:rsidRDefault="00350DFA" w:rsidP="00E27927">
      <w:pPr>
        <w:keepNext/>
        <w:widowControl w:val="0"/>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119A7CBE" wp14:editId="2702DA67">
            <wp:extent cx="6120130" cy="2124710"/>
            <wp:effectExtent l="0" t="0" r="0"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shipment costs details.PNG"/>
                    <pic:cNvPicPr/>
                  </pic:nvPicPr>
                  <pic:blipFill>
                    <a:blip r:embed="rId230">
                      <a:extLst>
                        <a:ext uri="{28A0092B-C50C-407E-A947-70E740481C1C}">
                          <a14:useLocalDpi xmlns:a14="http://schemas.microsoft.com/office/drawing/2010/main" val="0"/>
                        </a:ext>
                      </a:extLst>
                    </a:blip>
                    <a:stretch>
                      <a:fillRect/>
                    </a:stretch>
                  </pic:blipFill>
                  <pic:spPr>
                    <a:xfrm>
                      <a:off x="0" y="0"/>
                      <a:ext cx="6120130" cy="2124710"/>
                    </a:xfrm>
                    <a:prstGeom prst="rect">
                      <a:avLst/>
                    </a:prstGeom>
                  </pic:spPr>
                </pic:pic>
              </a:graphicData>
            </a:graphic>
          </wp:inline>
        </w:drawing>
      </w:r>
    </w:p>
    <w:p w14:paraId="2362E72F" w14:textId="6589C284" w:rsidR="005037B3" w:rsidRDefault="00E27927" w:rsidP="002920FA">
      <w:pPr>
        <w:pStyle w:val="Caption"/>
        <w:jc w:val="center"/>
        <w:rPr>
          <w:rFonts w:ascii="Gill Sans" w:eastAsia="Gill Sans" w:hAnsi="Gill Sans" w:cs="Gill Sans"/>
          <w:color w:val="000000"/>
        </w:rPr>
      </w:pPr>
      <w:r>
        <w:t xml:space="preserve">Figure </w:t>
      </w:r>
      <w:r w:rsidR="00FC700A">
        <w:t>20.G.d</w:t>
      </w:r>
      <w:r>
        <w:t xml:space="preserve">- </w:t>
      </w:r>
      <w:r w:rsidRPr="00A86965">
        <w:t>Shipment Cost Details</w:t>
      </w:r>
    </w:p>
    <w:p w14:paraId="244BBBE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8749837"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b/>
          <w:color w:val="000000"/>
          <w:highlight w:val="white"/>
        </w:rPr>
        <w:t>Shipment Cost Overview</w:t>
      </w:r>
    </w:p>
    <w:p w14:paraId="28EB3334" w14:textId="0FEEED88" w:rsidR="00EF1ED0" w:rsidRPr="008F6E1C" w:rsidRDefault="005037B3" w:rsidP="00EF1ED0">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b/>
          <w:color w:val="000000"/>
        </w:rPr>
        <w:t>Purpose: to provide a general view of the total shipment costs per calendar year for a program and planning unit, by funding source. Similar to the Annual Shipment Costs report in PipeLine.</w:t>
      </w:r>
      <w:r w:rsidR="00EF1ED0">
        <w:rPr>
          <w:rFonts w:ascii="Gill Sans" w:eastAsia="Gill Sans" w:hAnsi="Gill Sans" w:cs="Gill Sans"/>
          <w:b/>
          <w:color w:val="000000"/>
        </w:rPr>
        <w:t xml:space="preserve"> </w:t>
      </w:r>
      <w:r w:rsidR="00EF1ED0" w:rsidRPr="008F6E1C">
        <w:rPr>
          <w:rFonts w:ascii="Gill Sans" w:eastAsia="Gill Sans" w:hAnsi="Gill Sans" w:cs="Gill Sans"/>
          <w:b/>
          <w:color w:val="000000"/>
        </w:rPr>
        <w:t>Realm Admins, Program Admins</w:t>
      </w:r>
      <w:r w:rsidR="00EF1ED0">
        <w:rPr>
          <w:rFonts w:ascii="Gill Sans" w:eastAsia="Gill Sans" w:hAnsi="Gill Sans" w:cs="Gill Sans"/>
          <w:b/>
          <w:color w:val="000000"/>
        </w:rPr>
        <w:t>, Guest Users</w:t>
      </w:r>
      <w:r w:rsidR="00EF1ED0" w:rsidRPr="008F6E1C">
        <w:rPr>
          <w:rFonts w:ascii="Gill Sans" w:eastAsia="Gill Sans" w:hAnsi="Gill Sans" w:cs="Gill Sans"/>
          <w:color w:val="000000"/>
        </w:rPr>
        <w:t xml:space="preserve"> and </w:t>
      </w:r>
      <w:r w:rsidR="00EF1ED0" w:rsidRPr="008F6E1C">
        <w:rPr>
          <w:rFonts w:ascii="Gill Sans" w:eastAsia="Gill Sans" w:hAnsi="Gill Sans" w:cs="Gill Sans"/>
          <w:b/>
          <w:color w:val="000000"/>
        </w:rPr>
        <w:t>Program Users</w:t>
      </w:r>
      <w:r w:rsidR="00EF1ED0">
        <w:rPr>
          <w:rFonts w:ascii="Gill Sans" w:eastAsia="Gill Sans" w:hAnsi="Gill Sans" w:cs="Gill Sans"/>
          <w:b/>
          <w:color w:val="000000"/>
        </w:rPr>
        <w:t xml:space="preserve"> </w:t>
      </w:r>
      <w:r w:rsidR="00EF1ED0">
        <w:rPr>
          <w:rFonts w:ascii="Gill Sans" w:eastAsia="Gill Sans" w:hAnsi="Gill Sans" w:cs="Gill Sans"/>
          <w:color w:val="000000"/>
        </w:rPr>
        <w:t>can view the report</w:t>
      </w:r>
      <w:r w:rsidR="00EF1ED0" w:rsidRPr="008F6E1C">
        <w:rPr>
          <w:rFonts w:ascii="Gill Sans" w:eastAsia="Gill Sans" w:hAnsi="Gill Sans" w:cs="Gill Sans"/>
          <w:b/>
          <w:color w:val="000000"/>
        </w:rPr>
        <w:t>.</w:t>
      </w:r>
    </w:p>
    <w:p w14:paraId="2B5D7509" w14:textId="1B66B5BD" w:rsidR="005037B3" w:rsidRDefault="005037B3" w:rsidP="002920FA">
      <w:pPr>
        <w:keepNext/>
        <w:widowControl w:val="0"/>
        <w:pBdr>
          <w:top w:val="nil"/>
          <w:left w:val="nil"/>
          <w:bottom w:val="nil"/>
          <w:right w:val="nil"/>
          <w:between w:val="nil"/>
        </w:pBdr>
        <w:rPr>
          <w:rFonts w:ascii="Gill Sans" w:eastAsia="Gill Sans" w:hAnsi="Gill Sans" w:cs="Gill Sans"/>
          <w:color w:val="000000"/>
        </w:rPr>
      </w:pPr>
    </w:p>
    <w:p w14:paraId="3B5F934A"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5CA2607D"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5C5C76BF"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Cost Overview”.</w:t>
      </w:r>
    </w:p>
    <w:p w14:paraId="62446755"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Enter the required details and click on the “Preview” button. </w:t>
      </w:r>
    </w:p>
    <w:p w14:paraId="753D21EF"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will be shown on screen.</w:t>
      </w:r>
    </w:p>
    <w:p w14:paraId="454BC9E8"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“Download” button at the top right corner of the report.</w:t>
      </w:r>
    </w:p>
    <w:p w14:paraId="078D9B55"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report will be downloaded to the local computer. </w:t>
      </w:r>
    </w:p>
    <w:p w14:paraId="5E8CBB62"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can be viewed based on order date or received date.</w:t>
      </w:r>
    </w:p>
    <w:p w14:paraId="57FD7E95"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w:t>
      </w:r>
    </w:p>
    <w:p w14:paraId="32EE0E1E" w14:textId="77777777" w:rsidR="005037B3" w:rsidRDefault="005037B3" w:rsidP="00316914">
      <w:pPr>
        <w:numPr>
          <w:ilvl w:val="0"/>
          <w:numId w:val="97"/>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Only PDF format is available to download since CSV cannot show this format.</w:t>
      </w:r>
    </w:p>
    <w:p w14:paraId="71A075A1" w14:textId="668AF182" w:rsidR="005037B3" w:rsidRPr="00A6148D" w:rsidRDefault="005037B3" w:rsidP="00A6148D">
      <w:pPr>
        <w:keepNext/>
        <w:widowControl w:val="0"/>
        <w:pBdr>
          <w:top w:val="nil"/>
          <w:left w:val="nil"/>
          <w:bottom w:val="nil"/>
          <w:right w:val="nil"/>
          <w:between w:val="nil"/>
        </w:pBdr>
        <w:rPr>
          <w:rFonts w:ascii="Gill Sans" w:eastAsia="Gill Sans" w:hAnsi="Gill Sans" w:cs="Gill Sans"/>
          <w:color w:val="000000"/>
        </w:rPr>
      </w:pPr>
    </w:p>
    <w:p w14:paraId="33CD8E6F"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6AED1BBF" w14:textId="77777777" w:rsidR="002920FA" w:rsidRDefault="00350DFA" w:rsidP="002920FA">
      <w:pPr>
        <w:keepNext/>
        <w:widowControl w:val="0"/>
        <w:pBdr>
          <w:top w:val="nil"/>
          <w:left w:val="nil"/>
          <w:bottom w:val="nil"/>
          <w:right w:val="nil"/>
          <w:between w:val="nil"/>
        </w:pBdr>
        <w:jc w:val="center"/>
      </w:pPr>
      <w:r>
        <w:rPr>
          <w:rFonts w:ascii="Gill Sans" w:eastAsia="Gill Sans" w:hAnsi="Gill Sans" w:cs="Gill Sans"/>
          <w:b/>
          <w:noProof/>
          <w:color w:val="000000"/>
          <w:lang w:eastAsia="en-US" w:bidi="ar-SA"/>
        </w:rPr>
        <w:drawing>
          <wp:inline distT="0" distB="0" distL="0" distR="0" wp14:anchorId="7A3D8F1E" wp14:editId="338157E4">
            <wp:extent cx="6120130" cy="3733800"/>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shipment cost overview.PNG"/>
                    <pic:cNvPicPr/>
                  </pic:nvPicPr>
                  <pic:blipFill>
                    <a:blip r:embed="rId231">
                      <a:extLst>
                        <a:ext uri="{28A0092B-C50C-407E-A947-70E740481C1C}">
                          <a14:useLocalDpi xmlns:a14="http://schemas.microsoft.com/office/drawing/2010/main" val="0"/>
                        </a:ext>
                      </a:extLst>
                    </a:blip>
                    <a:stretch>
                      <a:fillRect/>
                    </a:stretch>
                  </pic:blipFill>
                  <pic:spPr>
                    <a:xfrm>
                      <a:off x="0" y="0"/>
                      <a:ext cx="6120130" cy="3733800"/>
                    </a:xfrm>
                    <a:prstGeom prst="rect">
                      <a:avLst/>
                    </a:prstGeom>
                  </pic:spPr>
                </pic:pic>
              </a:graphicData>
            </a:graphic>
          </wp:inline>
        </w:drawing>
      </w:r>
    </w:p>
    <w:p w14:paraId="2D09B185" w14:textId="354DF598" w:rsidR="005037B3" w:rsidRPr="002920FA" w:rsidRDefault="002920FA" w:rsidP="002920FA">
      <w:pPr>
        <w:pStyle w:val="Caption"/>
        <w:jc w:val="center"/>
        <w:rPr>
          <w:rFonts w:ascii="Gill Sans" w:eastAsia="Gill Sans" w:hAnsi="Gill Sans" w:cs="Gill Sans"/>
          <w:b/>
          <w:color w:val="000000"/>
          <w:highlight w:val="white"/>
        </w:rPr>
      </w:pPr>
      <w:r>
        <w:t xml:space="preserve">Figure </w:t>
      </w:r>
      <w:r w:rsidR="00FC700A">
        <w:t>20.G.e</w:t>
      </w:r>
      <w:r>
        <w:t xml:space="preserve">- </w:t>
      </w:r>
      <w:r w:rsidRPr="00144CBA">
        <w:t>Shipment Cost Overview</w:t>
      </w:r>
    </w:p>
    <w:p w14:paraId="67EBF96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2CCE10D"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68E2A5BC"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highlight w:val="white"/>
        </w:rPr>
      </w:pPr>
      <w:r>
        <w:rPr>
          <w:rFonts w:ascii="Gill Sans" w:eastAsia="Gill Sans" w:hAnsi="Gill Sans" w:cs="Gill Sans"/>
          <w:b/>
          <w:color w:val="000000"/>
          <w:highlight w:val="white"/>
        </w:rPr>
        <w:t xml:space="preserve">Budget </w:t>
      </w:r>
    </w:p>
    <w:p w14:paraId="59FCFA5B"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591D65D3" w14:textId="12E1D0AB" w:rsidR="005037B3" w:rsidRPr="002920FA" w:rsidRDefault="005037B3" w:rsidP="002920FA">
      <w:pPr>
        <w:pBdr>
          <w:top w:val="nil"/>
          <w:left w:val="nil"/>
          <w:bottom w:val="nil"/>
          <w:right w:val="nil"/>
          <w:between w:val="nil"/>
        </w:pBdr>
        <w:spacing w:line="288" w:lineRule="auto"/>
        <w:rPr>
          <w:rFonts w:ascii="Gill Sans" w:eastAsia="Gill Sans" w:hAnsi="Gill Sans" w:cs="Gill Sans"/>
          <w:b/>
          <w:color w:val="000000"/>
        </w:rPr>
      </w:pPr>
      <w:r>
        <w:rPr>
          <w:rFonts w:ascii="Gill Sans" w:eastAsia="Gill Sans" w:hAnsi="Gill Sans" w:cs="Gill Sans"/>
          <w:color w:val="000000"/>
        </w:rPr>
        <w:t>Purpose: to show the different budgets assigned to a program, the estimated amounts allocated to existing shipments, and estimated amounts remaining.</w:t>
      </w:r>
      <w:r w:rsidR="00EF1ED0">
        <w:rPr>
          <w:rFonts w:ascii="Gill Sans" w:eastAsia="Gill Sans" w:hAnsi="Gill Sans" w:cs="Gill Sans"/>
          <w:color w:val="000000"/>
        </w:rPr>
        <w:t xml:space="preserve"> </w:t>
      </w:r>
      <w:r w:rsidR="00EF1ED0" w:rsidRPr="008F6E1C">
        <w:rPr>
          <w:rFonts w:ascii="Gill Sans" w:eastAsia="Gill Sans" w:hAnsi="Gill Sans" w:cs="Gill Sans"/>
          <w:b/>
          <w:color w:val="000000"/>
        </w:rPr>
        <w:t>Realm Admins, Program Admins</w:t>
      </w:r>
      <w:r w:rsidR="00EF1ED0">
        <w:rPr>
          <w:rFonts w:ascii="Gill Sans" w:eastAsia="Gill Sans" w:hAnsi="Gill Sans" w:cs="Gill Sans"/>
          <w:b/>
          <w:color w:val="000000"/>
        </w:rPr>
        <w:t>, Guest Users</w:t>
      </w:r>
      <w:r w:rsidR="00EF1ED0" w:rsidRPr="008F6E1C">
        <w:rPr>
          <w:rFonts w:ascii="Gill Sans" w:eastAsia="Gill Sans" w:hAnsi="Gill Sans" w:cs="Gill Sans"/>
          <w:color w:val="000000"/>
        </w:rPr>
        <w:t xml:space="preserve"> and </w:t>
      </w:r>
      <w:r w:rsidR="00EF1ED0" w:rsidRPr="008F6E1C">
        <w:rPr>
          <w:rFonts w:ascii="Gill Sans" w:eastAsia="Gill Sans" w:hAnsi="Gill Sans" w:cs="Gill Sans"/>
          <w:b/>
          <w:color w:val="000000"/>
        </w:rPr>
        <w:t>Program Users</w:t>
      </w:r>
      <w:r w:rsidR="00EF1ED0">
        <w:rPr>
          <w:rFonts w:ascii="Gill Sans" w:eastAsia="Gill Sans" w:hAnsi="Gill Sans" w:cs="Gill Sans"/>
          <w:b/>
          <w:color w:val="000000"/>
        </w:rPr>
        <w:t xml:space="preserve"> </w:t>
      </w:r>
      <w:r w:rsidR="00EF1ED0">
        <w:rPr>
          <w:rFonts w:ascii="Gill Sans" w:eastAsia="Gill Sans" w:hAnsi="Gill Sans" w:cs="Gill Sans"/>
          <w:color w:val="000000"/>
        </w:rPr>
        <w:t>can view the report</w:t>
      </w:r>
      <w:r w:rsidR="002920FA">
        <w:rPr>
          <w:rFonts w:ascii="Gill Sans" w:eastAsia="Gill Sans" w:hAnsi="Gill Sans" w:cs="Gill Sans"/>
          <w:b/>
          <w:color w:val="000000"/>
        </w:rPr>
        <w:t>.</w:t>
      </w:r>
    </w:p>
    <w:p w14:paraId="57D837A7"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1CDBE001"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3A2D5424"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7801B161"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“Budgets”.</w:t>
      </w:r>
    </w:p>
    <w:p w14:paraId="73FEE14D"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required parameters to display the report.</w:t>
      </w:r>
    </w:p>
    <w:p w14:paraId="14164BF9"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graph shows every predefined Budget in a program and whether it is allocated to shipments (planned or ordered); and the remaining amount. </w:t>
      </w:r>
    </w:p>
    <w:p w14:paraId="366D52D2" w14:textId="77777777" w:rsidR="005037B3" w:rsidRDefault="005037B3" w:rsidP="00316914">
      <w:pPr>
        <w:numPr>
          <w:ilvl w:val="0"/>
          <w:numId w:val="8"/>
        </w:numPr>
        <w:pBdr>
          <w:top w:val="nil"/>
          <w:left w:val="nil"/>
          <w:bottom w:val="nil"/>
          <w:right w:val="nil"/>
          <w:between w:val="nil"/>
        </w:pBdr>
        <w:rPr>
          <w:rFonts w:ascii="Gill Sans" w:eastAsia="Gill Sans" w:hAnsi="Gill Sans" w:cs="Gill Sans"/>
        </w:rPr>
      </w:pPr>
      <w:r>
        <w:rPr>
          <w:rFonts w:ascii="Gill Sans" w:eastAsia="Gill Sans" w:hAnsi="Gill Sans" w:cs="Gill Sans"/>
        </w:rPr>
        <w:t>Users can download the report in PDF and CSV format.</w:t>
      </w:r>
    </w:p>
    <w:p w14:paraId="29A93E59" w14:textId="1C76D944" w:rsidR="005037B3" w:rsidRPr="002920FA" w:rsidRDefault="00A71183" w:rsidP="002920FA">
      <w:pPr>
        <w:pBdr>
          <w:top w:val="nil"/>
          <w:left w:val="nil"/>
          <w:bottom w:val="nil"/>
          <w:right w:val="nil"/>
          <w:between w:val="nil"/>
        </w:pBdr>
        <w:ind w:left="720"/>
        <w:rPr>
          <w:rFonts w:ascii="Gill Sans" w:eastAsia="Gill Sans" w:hAnsi="Gill Sans" w:cs="Gill Sans"/>
        </w:rPr>
      </w:pPr>
      <w:sdt>
        <w:sdtPr>
          <w:tag w:val="goog_rdk_277"/>
          <w:id w:val="-1424645055"/>
          <w:showingPlcHdr/>
        </w:sdtPr>
        <w:sdtContent>
          <w:r w:rsidR="00F8454D">
            <w:t xml:space="preserve">     </w:t>
          </w:r>
        </w:sdtContent>
      </w:sdt>
    </w:p>
    <w:p w14:paraId="5CC9AD41"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4008770C"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highlight w:val="white"/>
        </w:rPr>
      </w:pPr>
    </w:p>
    <w:p w14:paraId="47645FB5" w14:textId="77777777" w:rsidR="002920FA" w:rsidRDefault="00350DFA" w:rsidP="002920FA">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2420445F" wp14:editId="0415A1B2">
            <wp:extent cx="6120130" cy="3561715"/>
            <wp:effectExtent l="0" t="0" r="0"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budget.PNG"/>
                    <pic:cNvPicPr/>
                  </pic:nvPicPr>
                  <pic:blipFill>
                    <a:blip r:embed="rId232">
                      <a:extLst>
                        <a:ext uri="{28A0092B-C50C-407E-A947-70E740481C1C}">
                          <a14:useLocalDpi xmlns:a14="http://schemas.microsoft.com/office/drawing/2010/main" val="0"/>
                        </a:ext>
                      </a:extLst>
                    </a:blip>
                    <a:stretch>
                      <a:fillRect/>
                    </a:stretch>
                  </pic:blipFill>
                  <pic:spPr>
                    <a:xfrm>
                      <a:off x="0" y="0"/>
                      <a:ext cx="6120130" cy="3561715"/>
                    </a:xfrm>
                    <a:prstGeom prst="rect">
                      <a:avLst/>
                    </a:prstGeom>
                  </pic:spPr>
                </pic:pic>
              </a:graphicData>
            </a:graphic>
          </wp:inline>
        </w:drawing>
      </w:r>
    </w:p>
    <w:p w14:paraId="70099FB5" w14:textId="1B9024FD" w:rsidR="005037B3" w:rsidRDefault="002920FA" w:rsidP="002920FA">
      <w:pPr>
        <w:pStyle w:val="Caption"/>
        <w:jc w:val="center"/>
        <w:rPr>
          <w:rFonts w:ascii="Gill Sans" w:eastAsia="Gill Sans" w:hAnsi="Gill Sans" w:cs="Gill Sans"/>
          <w:color w:val="000000"/>
        </w:rPr>
      </w:pPr>
      <w:r>
        <w:t xml:space="preserve">Figure </w:t>
      </w:r>
      <w:r w:rsidR="00FC700A">
        <w:t>20.G.f</w:t>
      </w:r>
      <w:r>
        <w:t xml:space="preserve">- </w:t>
      </w:r>
      <w:r w:rsidRPr="0038478C">
        <w:t>Budgets</w:t>
      </w:r>
    </w:p>
    <w:p w14:paraId="3C40D1E0" w14:textId="66216746" w:rsidR="005037B3" w:rsidRPr="00A6148D" w:rsidRDefault="005037B3" w:rsidP="00A6148D">
      <w:pPr>
        <w:keepNext/>
        <w:widowControl w:val="0"/>
        <w:pBdr>
          <w:top w:val="nil"/>
          <w:left w:val="nil"/>
          <w:bottom w:val="nil"/>
          <w:right w:val="nil"/>
          <w:between w:val="nil"/>
        </w:pBdr>
        <w:rPr>
          <w:rFonts w:ascii="Gill Sans" w:eastAsia="Gill Sans" w:hAnsi="Gill Sans" w:cs="Gill Sans"/>
          <w:color w:val="auto"/>
        </w:rPr>
      </w:pPr>
    </w:p>
    <w:p w14:paraId="1DC0403D" w14:textId="77777777" w:rsidR="005037B3" w:rsidRDefault="005037B3" w:rsidP="00316914">
      <w:pPr>
        <w:keepNext/>
        <w:widowControl w:val="0"/>
        <w:numPr>
          <w:ilvl w:val="0"/>
          <w:numId w:val="86"/>
        </w:numPr>
        <w:pBdr>
          <w:top w:val="nil"/>
          <w:left w:val="nil"/>
          <w:bottom w:val="nil"/>
          <w:right w:val="nil"/>
          <w:between w:val="nil"/>
        </w:pBdr>
        <w:rPr>
          <w:rFonts w:ascii="Gill Sans" w:eastAsia="Gill Sans" w:hAnsi="Gill Sans" w:cs="Gill Sans"/>
          <w:color w:val="000000"/>
          <w:sz w:val="28"/>
          <w:szCs w:val="28"/>
          <w:highlight w:val="white"/>
        </w:rPr>
      </w:pPr>
      <w:r>
        <w:rPr>
          <w:rFonts w:ascii="Gill Sans" w:eastAsia="Gill Sans" w:hAnsi="Gill Sans" w:cs="Gill Sans"/>
          <w:b/>
          <w:color w:val="000000"/>
          <w:sz w:val="28"/>
          <w:szCs w:val="28"/>
          <w:highlight w:val="white"/>
        </w:rPr>
        <w:t>Procurement Agent Lead Time</w:t>
      </w:r>
    </w:p>
    <w:p w14:paraId="736D3109"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74D735BC" w14:textId="200A6E23" w:rsidR="00EF1ED0" w:rsidRPr="008F6E1C" w:rsidRDefault="005037B3" w:rsidP="00EF1ED0">
      <w:pPr>
        <w:pBdr>
          <w:top w:val="nil"/>
          <w:left w:val="nil"/>
          <w:bottom w:val="nil"/>
          <w:right w:val="nil"/>
          <w:between w:val="nil"/>
        </w:pBdr>
        <w:spacing w:line="288" w:lineRule="auto"/>
        <w:rPr>
          <w:rFonts w:ascii="Gill Sans" w:eastAsia="Gill Sans" w:hAnsi="Gill Sans" w:cs="Gill Sans"/>
          <w:b/>
          <w:color w:val="000000"/>
        </w:rPr>
      </w:pPr>
      <w:r w:rsidRPr="002920FA">
        <w:rPr>
          <w:rFonts w:ascii="Gill Sans" w:eastAsia="Gill Sans" w:hAnsi="Gill Sans" w:cs="Gill Sans"/>
          <w:b/>
          <w:color w:val="000000"/>
        </w:rPr>
        <w:t>Purpose:</w:t>
      </w:r>
      <w:r>
        <w:rPr>
          <w:rFonts w:ascii="Gill Sans" w:eastAsia="Gill Sans" w:hAnsi="Gill Sans" w:cs="Gill Sans"/>
          <w:color w:val="000000"/>
        </w:rPr>
        <w:t xml:space="preserve"> to show the detailed lead times (in months) for all planning units, by procurement agent</w:t>
      </w:r>
      <w:r>
        <w:rPr>
          <w:rFonts w:ascii="Gill Sans" w:eastAsia="Gill Sans" w:hAnsi="Gill Sans" w:cs="Gill Sans"/>
          <w:b/>
          <w:color w:val="000000"/>
        </w:rPr>
        <w:t>.</w:t>
      </w:r>
      <w:r w:rsidR="00EF1ED0">
        <w:rPr>
          <w:rFonts w:ascii="Gill Sans" w:eastAsia="Gill Sans" w:hAnsi="Gill Sans" w:cs="Gill Sans"/>
          <w:b/>
          <w:color w:val="000000"/>
        </w:rPr>
        <w:t xml:space="preserve"> </w:t>
      </w:r>
      <w:r w:rsidR="00EF1ED0" w:rsidRPr="008F6E1C">
        <w:rPr>
          <w:rFonts w:ascii="Gill Sans" w:eastAsia="Gill Sans" w:hAnsi="Gill Sans" w:cs="Gill Sans"/>
          <w:b/>
          <w:color w:val="000000"/>
        </w:rPr>
        <w:t>Realm Admins, Program Admins</w:t>
      </w:r>
      <w:r w:rsidR="00EF1ED0">
        <w:rPr>
          <w:rFonts w:ascii="Gill Sans" w:eastAsia="Gill Sans" w:hAnsi="Gill Sans" w:cs="Gill Sans"/>
          <w:b/>
          <w:color w:val="000000"/>
        </w:rPr>
        <w:t>, Guest Users</w:t>
      </w:r>
      <w:r w:rsidR="00EF1ED0" w:rsidRPr="008F6E1C">
        <w:rPr>
          <w:rFonts w:ascii="Gill Sans" w:eastAsia="Gill Sans" w:hAnsi="Gill Sans" w:cs="Gill Sans"/>
          <w:color w:val="000000"/>
        </w:rPr>
        <w:t xml:space="preserve"> and </w:t>
      </w:r>
      <w:r w:rsidR="00EF1ED0" w:rsidRPr="008F6E1C">
        <w:rPr>
          <w:rFonts w:ascii="Gill Sans" w:eastAsia="Gill Sans" w:hAnsi="Gill Sans" w:cs="Gill Sans"/>
          <w:b/>
          <w:color w:val="000000"/>
        </w:rPr>
        <w:t>Program Users</w:t>
      </w:r>
      <w:r w:rsidR="00EF1ED0">
        <w:rPr>
          <w:rFonts w:ascii="Gill Sans" w:eastAsia="Gill Sans" w:hAnsi="Gill Sans" w:cs="Gill Sans"/>
          <w:b/>
          <w:color w:val="000000"/>
        </w:rPr>
        <w:t xml:space="preserve"> </w:t>
      </w:r>
      <w:r w:rsidR="00EF1ED0">
        <w:rPr>
          <w:rFonts w:ascii="Gill Sans" w:eastAsia="Gill Sans" w:hAnsi="Gill Sans" w:cs="Gill Sans"/>
          <w:color w:val="000000"/>
        </w:rPr>
        <w:t>can view the report</w:t>
      </w:r>
      <w:r w:rsidR="00EF1ED0" w:rsidRPr="008F6E1C">
        <w:rPr>
          <w:rFonts w:ascii="Gill Sans" w:eastAsia="Gill Sans" w:hAnsi="Gill Sans" w:cs="Gill Sans"/>
          <w:b/>
          <w:color w:val="000000"/>
        </w:rPr>
        <w:t>.</w:t>
      </w:r>
    </w:p>
    <w:p w14:paraId="59CAABDD" w14:textId="2DE44E4B" w:rsidR="005037B3" w:rsidRDefault="005037B3" w:rsidP="005037B3">
      <w:pPr>
        <w:keepNext/>
        <w:widowControl w:val="0"/>
        <w:pBdr>
          <w:top w:val="nil"/>
          <w:left w:val="nil"/>
          <w:bottom w:val="nil"/>
          <w:right w:val="nil"/>
          <w:between w:val="nil"/>
        </w:pBdr>
        <w:rPr>
          <w:rFonts w:ascii="Gill Sans" w:eastAsia="Gill Sans" w:hAnsi="Gill Sans" w:cs="Gill Sans"/>
          <w:b/>
          <w:color w:val="000000"/>
        </w:rPr>
      </w:pPr>
    </w:p>
    <w:p w14:paraId="4F301E64"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040ACBC2"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“Shipment Reports”.</w:t>
      </w:r>
    </w:p>
    <w:p w14:paraId="2D377465"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“Procurement Agent Lead Time”.</w:t>
      </w:r>
    </w:p>
    <w:p w14:paraId="437912E5"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Program, Planning Units, and Procurement Agents. </w:t>
      </w:r>
    </w:p>
    <w:p w14:paraId="16D6AA9E" w14:textId="77777777" w:rsidR="005037B3" w:rsidRDefault="005037B3" w:rsidP="00316914">
      <w:pPr>
        <w:numPr>
          <w:ilvl w:val="0"/>
          <w:numId w:val="119"/>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 and CSV.</w:t>
      </w:r>
    </w:p>
    <w:p w14:paraId="445C378E" w14:textId="77777777" w:rsidR="005037B3" w:rsidRDefault="005037B3" w:rsidP="005037B3">
      <w:pPr>
        <w:keepNext/>
        <w:widowControl w:val="0"/>
        <w:pBdr>
          <w:top w:val="nil"/>
          <w:left w:val="nil"/>
          <w:bottom w:val="nil"/>
          <w:right w:val="nil"/>
          <w:between w:val="nil"/>
        </w:pBdr>
        <w:rPr>
          <w:rFonts w:ascii="Gill Sans" w:eastAsia="Gill Sans" w:hAnsi="Gill Sans" w:cs="Gill Sans"/>
          <w:b/>
          <w:color w:val="000000"/>
          <w:sz w:val="32"/>
          <w:szCs w:val="32"/>
          <w:highlight w:val="white"/>
        </w:rPr>
      </w:pPr>
    </w:p>
    <w:p w14:paraId="20CC195B" w14:textId="77777777" w:rsidR="005037B3" w:rsidRDefault="005037B3" w:rsidP="005037B3">
      <w:pPr>
        <w:keepNext/>
        <w:widowControl w:val="0"/>
        <w:pBdr>
          <w:top w:val="nil"/>
          <w:left w:val="nil"/>
          <w:bottom w:val="nil"/>
          <w:right w:val="nil"/>
          <w:between w:val="nil"/>
        </w:pBdr>
        <w:rPr>
          <w:rFonts w:ascii="Gill Sans" w:eastAsia="Gill Sans" w:hAnsi="Gill Sans" w:cs="Gill Sans"/>
          <w:color w:val="000000"/>
        </w:rPr>
      </w:pPr>
    </w:p>
    <w:p w14:paraId="50F57892" w14:textId="77777777" w:rsidR="00350DFA" w:rsidRDefault="00350DFA" w:rsidP="00350DFA">
      <w:pPr>
        <w:pBdr>
          <w:top w:val="nil"/>
          <w:left w:val="nil"/>
          <w:bottom w:val="nil"/>
          <w:right w:val="nil"/>
          <w:between w:val="nil"/>
        </w:pBdr>
        <w:spacing w:line="288" w:lineRule="auto"/>
        <w:ind w:left="720"/>
        <w:rPr>
          <w:rFonts w:ascii="Gill Sans" w:eastAsia="Gill Sans" w:hAnsi="Gill Sans" w:cs="Gill Sans"/>
          <w:color w:val="000000"/>
          <w:sz w:val="18"/>
          <w:szCs w:val="18"/>
        </w:rPr>
      </w:pPr>
    </w:p>
    <w:p w14:paraId="0342226F" w14:textId="77777777" w:rsidR="002920FA" w:rsidRDefault="00350DFA" w:rsidP="002920FA">
      <w:pPr>
        <w:keepNext/>
        <w:pBdr>
          <w:top w:val="nil"/>
          <w:left w:val="nil"/>
          <w:bottom w:val="nil"/>
          <w:right w:val="nil"/>
          <w:between w:val="nil"/>
        </w:pBdr>
        <w:spacing w:line="288" w:lineRule="auto"/>
        <w:ind w:left="360"/>
        <w:jc w:val="center"/>
      </w:pPr>
      <w:r>
        <w:rPr>
          <w:rFonts w:ascii="Gill Sans" w:eastAsia="Gill Sans" w:hAnsi="Gill Sans" w:cs="Gill Sans"/>
          <w:noProof/>
          <w:color w:val="000000"/>
          <w:sz w:val="18"/>
          <w:szCs w:val="18"/>
          <w:lang w:eastAsia="en-US" w:bidi="ar-SA"/>
        </w:rPr>
        <w:lastRenderedPageBreak/>
        <w:drawing>
          <wp:inline distT="0" distB="0" distL="0" distR="0" wp14:anchorId="613AF8D8" wp14:editId="4CE8D14D">
            <wp:extent cx="6120130" cy="3300730"/>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procurement agent lead times.PNG"/>
                    <pic:cNvPicPr/>
                  </pic:nvPicPr>
                  <pic:blipFill>
                    <a:blip r:embed="rId233">
                      <a:extLst>
                        <a:ext uri="{28A0092B-C50C-407E-A947-70E740481C1C}">
                          <a14:useLocalDpi xmlns:a14="http://schemas.microsoft.com/office/drawing/2010/main" val="0"/>
                        </a:ext>
                      </a:extLst>
                    </a:blip>
                    <a:stretch>
                      <a:fillRect/>
                    </a:stretch>
                  </pic:blipFill>
                  <pic:spPr>
                    <a:xfrm>
                      <a:off x="0" y="0"/>
                      <a:ext cx="6120130" cy="3300730"/>
                    </a:xfrm>
                    <a:prstGeom prst="rect">
                      <a:avLst/>
                    </a:prstGeom>
                  </pic:spPr>
                </pic:pic>
              </a:graphicData>
            </a:graphic>
          </wp:inline>
        </w:drawing>
      </w:r>
    </w:p>
    <w:p w14:paraId="05EA7AB3" w14:textId="740D16E5" w:rsidR="005037B3" w:rsidRDefault="002920FA" w:rsidP="002920FA">
      <w:pPr>
        <w:pStyle w:val="Caption"/>
        <w:jc w:val="center"/>
        <w:rPr>
          <w:rFonts w:ascii="Gill Sans" w:eastAsia="Gill Sans" w:hAnsi="Gill Sans" w:cs="Gill Sans"/>
          <w:color w:val="000000"/>
        </w:rPr>
      </w:pPr>
      <w:r>
        <w:t xml:space="preserve">Figure </w:t>
      </w:r>
      <w:r w:rsidR="00FC700A">
        <w:t>20.G.g</w:t>
      </w:r>
      <w:r>
        <w:t xml:space="preserve">- </w:t>
      </w:r>
      <w:r w:rsidRPr="004F7D3A">
        <w:t>Procurement Agent Lead Times</w:t>
      </w:r>
    </w:p>
    <w:p w14:paraId="0F71E26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F070D77" w14:textId="77777777" w:rsidR="005037B3" w:rsidRDefault="005037B3" w:rsidP="00316914">
      <w:pPr>
        <w:widowControl w:val="0"/>
        <w:numPr>
          <w:ilvl w:val="0"/>
          <w:numId w:val="200"/>
        </w:numPr>
        <w:pBdr>
          <w:top w:val="nil"/>
          <w:left w:val="nil"/>
          <w:bottom w:val="nil"/>
          <w:right w:val="nil"/>
          <w:between w:val="nil"/>
        </w:pBdr>
        <w:rPr>
          <w:rFonts w:ascii="Gill Sans" w:eastAsia="Gill Sans" w:hAnsi="Gill Sans" w:cs="Gill Sans"/>
          <w:b/>
        </w:rPr>
      </w:pPr>
      <w:r>
        <w:rPr>
          <w:rFonts w:ascii="Gill Sans" w:eastAsia="Gill Sans" w:hAnsi="Gill Sans" w:cs="Gill Sans"/>
          <w:b/>
          <w:color w:val="000099"/>
          <w:sz w:val="28"/>
          <w:szCs w:val="28"/>
        </w:rPr>
        <w:t>Inventory Reports</w:t>
      </w:r>
    </w:p>
    <w:p w14:paraId="6B9DA57D" w14:textId="17C8A9CD" w:rsidR="00EF1ED0" w:rsidRPr="00EF1ED0" w:rsidRDefault="00EF1ED0" w:rsidP="00EF1ED0">
      <w:pPr>
        <w:pBdr>
          <w:top w:val="nil"/>
          <w:left w:val="nil"/>
          <w:bottom w:val="nil"/>
          <w:right w:val="nil"/>
          <w:between w:val="nil"/>
        </w:pBdr>
        <w:spacing w:line="288" w:lineRule="auto"/>
        <w:rPr>
          <w:rFonts w:ascii="Gill Sans" w:eastAsia="Gill Sans" w:hAnsi="Gill Sans" w:cs="Gill Sans"/>
          <w:b/>
          <w:color w:val="000000"/>
        </w:rPr>
      </w:pPr>
      <w:r w:rsidRPr="00EF1ED0">
        <w:rPr>
          <w:rFonts w:ascii="Gill Sans" w:eastAsia="Gill Sans" w:hAnsi="Gill Sans" w:cs="Gill Sans"/>
          <w:color w:val="000000"/>
        </w:rPr>
        <w:t>All the Inventory reports can be viewed by</w:t>
      </w:r>
      <w:r>
        <w:rPr>
          <w:rFonts w:ascii="Gill Sans" w:eastAsia="Gill Sans" w:hAnsi="Gill Sans" w:cs="Gill Sans"/>
          <w:b/>
          <w:color w:val="000000"/>
        </w:rPr>
        <w:t xml:space="preserve"> </w:t>
      </w:r>
      <w:r w:rsidRPr="00EF1ED0">
        <w:rPr>
          <w:rFonts w:ascii="Gill Sans" w:eastAsia="Gill Sans" w:hAnsi="Gill Sans" w:cs="Gill Sans"/>
          <w:b/>
          <w:color w:val="000000"/>
        </w:rPr>
        <w:t>Realm Admins, Program Admins, Guest Users</w:t>
      </w:r>
      <w:r w:rsidRPr="00EF1ED0">
        <w:rPr>
          <w:rFonts w:ascii="Gill Sans" w:eastAsia="Gill Sans" w:hAnsi="Gill Sans" w:cs="Gill Sans"/>
          <w:color w:val="000000"/>
        </w:rPr>
        <w:t xml:space="preserve"> and </w:t>
      </w:r>
      <w:r w:rsidRPr="00EF1ED0">
        <w:rPr>
          <w:rFonts w:ascii="Gill Sans" w:eastAsia="Gill Sans" w:hAnsi="Gill Sans" w:cs="Gill Sans"/>
          <w:b/>
          <w:color w:val="000000"/>
        </w:rPr>
        <w:t>Program Users</w:t>
      </w:r>
      <w:r>
        <w:rPr>
          <w:rFonts w:ascii="Gill Sans" w:eastAsia="Gill Sans" w:hAnsi="Gill Sans" w:cs="Gill Sans"/>
          <w:b/>
          <w:color w:val="000000"/>
        </w:rPr>
        <w:t>.</w:t>
      </w:r>
    </w:p>
    <w:p w14:paraId="6C9C60B9" w14:textId="4990D5AD" w:rsidR="005037B3" w:rsidRDefault="005037B3" w:rsidP="005037B3">
      <w:pPr>
        <w:pBdr>
          <w:top w:val="nil"/>
          <w:left w:val="nil"/>
          <w:bottom w:val="nil"/>
          <w:right w:val="nil"/>
          <w:between w:val="nil"/>
        </w:pBdr>
        <w:rPr>
          <w:rFonts w:ascii="Gill Sans" w:eastAsia="Gill Sans" w:hAnsi="Gill Sans" w:cs="Gill Sans"/>
          <w:color w:val="000000"/>
          <w:highlight w:val="yellow"/>
        </w:rPr>
      </w:pPr>
    </w:p>
    <w:p w14:paraId="463798E3"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Expiries</w:t>
      </w:r>
    </w:p>
    <w:p w14:paraId="5DF103B8" w14:textId="7C2E1DF9" w:rsidR="005037B3" w:rsidRPr="00A6148D" w:rsidRDefault="005037B3" w:rsidP="00A6148D">
      <w:pPr>
        <w:keepNext/>
        <w:widowControl w:val="0"/>
        <w:pBdr>
          <w:top w:val="nil"/>
          <w:left w:val="nil"/>
          <w:bottom w:val="nil"/>
          <w:right w:val="nil"/>
          <w:between w:val="nil"/>
        </w:pBdr>
        <w:rPr>
          <w:color w:val="auto"/>
        </w:rPr>
      </w:pPr>
    </w:p>
    <w:p w14:paraId="0228A016"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b/>
          <w:color w:val="000000"/>
        </w:rPr>
        <w:t>Purpose:</w:t>
      </w:r>
      <w:r>
        <w:rPr>
          <w:rFonts w:ascii="Gill Sans" w:eastAsia="Gill Sans" w:hAnsi="Gill Sans" w:cs="Gill Sans"/>
          <w:color w:val="000000"/>
        </w:rPr>
        <w:t xml:space="preserve"> to provide planners with estimated quantities of planning units expiring in the future based on batch/shelf life</w:t>
      </w:r>
    </w:p>
    <w:p w14:paraId="6B92113B"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DABE8D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F93877A" w14:textId="77777777" w:rsidR="002920FA" w:rsidRDefault="00350DFA" w:rsidP="00E7155D">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1CBE6FE5" wp14:editId="1AB25430">
            <wp:extent cx="6120130" cy="1671320"/>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expiries.PNG"/>
                    <pic:cNvPicPr/>
                  </pic:nvPicPr>
                  <pic:blipFill>
                    <a:blip r:embed="rId234">
                      <a:extLst>
                        <a:ext uri="{28A0092B-C50C-407E-A947-70E740481C1C}">
                          <a14:useLocalDpi xmlns:a14="http://schemas.microsoft.com/office/drawing/2010/main" val="0"/>
                        </a:ext>
                      </a:extLst>
                    </a:blip>
                    <a:stretch>
                      <a:fillRect/>
                    </a:stretch>
                  </pic:blipFill>
                  <pic:spPr>
                    <a:xfrm>
                      <a:off x="0" y="0"/>
                      <a:ext cx="6120130" cy="1671320"/>
                    </a:xfrm>
                    <a:prstGeom prst="rect">
                      <a:avLst/>
                    </a:prstGeom>
                  </pic:spPr>
                </pic:pic>
              </a:graphicData>
            </a:graphic>
          </wp:inline>
        </w:drawing>
      </w:r>
    </w:p>
    <w:p w14:paraId="69A0D5E1" w14:textId="614E7882" w:rsidR="005037B3" w:rsidRDefault="002920FA" w:rsidP="002920FA">
      <w:pPr>
        <w:pStyle w:val="Caption"/>
        <w:jc w:val="center"/>
        <w:rPr>
          <w:rFonts w:ascii="Gill Sans" w:eastAsia="Gill Sans" w:hAnsi="Gill Sans" w:cs="Gill Sans"/>
          <w:color w:val="000000"/>
        </w:rPr>
      </w:pPr>
      <w:r>
        <w:t xml:space="preserve">Figure </w:t>
      </w:r>
      <w:r w:rsidR="00FC700A">
        <w:t>20.H.a</w:t>
      </w:r>
      <w:r>
        <w:t xml:space="preserve">- </w:t>
      </w:r>
      <w:r w:rsidRPr="00944DD2">
        <w:t>Expiries</w:t>
      </w:r>
    </w:p>
    <w:p w14:paraId="5A3A0D53"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001E1B46"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1E08F20C"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Click on “Expiries” and the above screen will be displayed.</w:t>
      </w:r>
    </w:p>
    <w:p w14:paraId="583A70E1"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Report Period, Program and Version.</w:t>
      </w:r>
    </w:p>
    <w:p w14:paraId="55094AA5"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screen will display Planning Unit, Quantity, Batch number and Expiry Date according to the Program.</w:t>
      </w:r>
    </w:p>
    <w:p w14:paraId="60816CCA"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Expired Inventory refers to inventory that is at the end of its product life cycle. </w:t>
      </w:r>
    </w:p>
    <w:p w14:paraId="60375AD8" w14:textId="77777777" w:rsidR="005037B3"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inventory has not been sold or used for a long period of time and is not expected to be sold in the future.</w:t>
      </w:r>
    </w:p>
    <w:p w14:paraId="4203FAB3" w14:textId="30EF4BAB" w:rsidR="005037B3" w:rsidRPr="002920FA" w:rsidRDefault="005037B3" w:rsidP="00316914">
      <w:pPr>
        <w:numPr>
          <w:ilvl w:val="0"/>
          <w:numId w:val="25"/>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user can download the report in PDF.</w:t>
      </w:r>
    </w:p>
    <w:p w14:paraId="64272734" w14:textId="0878AFC3" w:rsidR="005037B3" w:rsidRDefault="005037B3" w:rsidP="005037B3">
      <w:pPr>
        <w:pBdr>
          <w:top w:val="nil"/>
          <w:left w:val="nil"/>
          <w:bottom w:val="nil"/>
          <w:right w:val="nil"/>
          <w:between w:val="nil"/>
        </w:pBdr>
        <w:rPr>
          <w:rFonts w:ascii="Gill Sans" w:eastAsia="Gill Sans" w:hAnsi="Gill Sans" w:cs="Gill Sans"/>
          <w:color w:val="000000"/>
        </w:rPr>
      </w:pPr>
    </w:p>
    <w:p w14:paraId="4D17E5E8"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Cost of Inventory</w:t>
      </w:r>
    </w:p>
    <w:p w14:paraId="28DBE454"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r>
        <w:rPr>
          <w:rFonts w:ascii="Gill Sans" w:eastAsia="Gill Sans" w:hAnsi="Gill Sans" w:cs="Gill Sans"/>
          <w:b/>
          <w:color w:val="000000"/>
          <w:highlight w:val="white"/>
        </w:rPr>
        <w:t xml:space="preserve"> </w:t>
      </w:r>
    </w:p>
    <w:p w14:paraId="16D32556" w14:textId="77777777" w:rsidR="005037B3" w:rsidRDefault="005037B3" w:rsidP="005037B3">
      <w:pPr>
        <w:pBdr>
          <w:top w:val="nil"/>
          <w:left w:val="nil"/>
          <w:bottom w:val="nil"/>
          <w:right w:val="nil"/>
          <w:between w:val="nil"/>
        </w:pBdr>
        <w:rPr>
          <w:rFonts w:ascii="Gill Sans" w:eastAsia="Gill Sans" w:hAnsi="Gill Sans" w:cs="Gill Sans"/>
          <w:color w:val="000000"/>
        </w:rPr>
      </w:pPr>
      <w:r w:rsidRPr="002920FA">
        <w:rPr>
          <w:rFonts w:ascii="Gill Sans" w:eastAsia="Gill Sans" w:hAnsi="Gill Sans" w:cs="Gill Sans"/>
          <w:b/>
          <w:color w:val="000000"/>
        </w:rPr>
        <w:t>Purpose</w:t>
      </w:r>
      <w:r>
        <w:rPr>
          <w:rFonts w:ascii="Gill Sans" w:eastAsia="Gill Sans" w:hAnsi="Gill Sans" w:cs="Gill Sans"/>
          <w:color w:val="000000"/>
        </w:rPr>
        <w:t>: for a selected month, provides an estimated cost of inventory based on actual or projected stock on hand and the planning unit catalog price.</w:t>
      </w:r>
    </w:p>
    <w:p w14:paraId="3D4C1E46"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C322897"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173F15AF" w14:textId="77777777" w:rsidR="002920FA" w:rsidRDefault="00350DFA" w:rsidP="00E7155D">
      <w:pPr>
        <w:keepNext/>
        <w:pBdr>
          <w:top w:val="nil"/>
          <w:left w:val="nil"/>
          <w:bottom w:val="nil"/>
          <w:right w:val="nil"/>
          <w:between w:val="nil"/>
        </w:pBdr>
        <w:spacing w:line="288" w:lineRule="auto"/>
        <w:jc w:val="center"/>
      </w:pPr>
      <w:r>
        <w:rPr>
          <w:rFonts w:ascii="Gill Sans" w:eastAsia="Gill Sans" w:hAnsi="Gill Sans" w:cs="Gill Sans"/>
          <w:noProof/>
          <w:color w:val="000000"/>
          <w:sz w:val="18"/>
          <w:szCs w:val="18"/>
          <w:lang w:eastAsia="en-US" w:bidi="ar-SA"/>
        </w:rPr>
        <w:drawing>
          <wp:inline distT="0" distB="0" distL="0" distR="0" wp14:anchorId="7264949B" wp14:editId="48893169">
            <wp:extent cx="5940127" cy="167640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cost of inventory.PNG"/>
                    <pic:cNvPicPr/>
                  </pic:nvPicPr>
                  <pic:blipFill>
                    <a:blip r:embed="rId235">
                      <a:extLst>
                        <a:ext uri="{28A0092B-C50C-407E-A947-70E740481C1C}">
                          <a14:useLocalDpi xmlns:a14="http://schemas.microsoft.com/office/drawing/2010/main" val="0"/>
                        </a:ext>
                      </a:extLst>
                    </a:blip>
                    <a:stretch>
                      <a:fillRect/>
                    </a:stretch>
                  </pic:blipFill>
                  <pic:spPr>
                    <a:xfrm>
                      <a:off x="0" y="0"/>
                      <a:ext cx="5968674" cy="1684456"/>
                    </a:xfrm>
                    <a:prstGeom prst="rect">
                      <a:avLst/>
                    </a:prstGeom>
                  </pic:spPr>
                </pic:pic>
              </a:graphicData>
            </a:graphic>
          </wp:inline>
        </w:drawing>
      </w:r>
    </w:p>
    <w:p w14:paraId="209EDDFD" w14:textId="05D7D735" w:rsidR="005037B3" w:rsidRDefault="002920FA" w:rsidP="002920FA">
      <w:pPr>
        <w:pStyle w:val="Caption"/>
        <w:jc w:val="center"/>
        <w:rPr>
          <w:rFonts w:ascii="Gill Sans" w:eastAsia="Gill Sans" w:hAnsi="Gill Sans" w:cs="Gill Sans"/>
          <w:color w:val="000000"/>
        </w:rPr>
      </w:pPr>
      <w:r>
        <w:t xml:space="preserve">Figure </w:t>
      </w:r>
      <w:r w:rsidR="00FC700A">
        <w:t>20.H.b</w:t>
      </w:r>
      <w:r>
        <w:t xml:space="preserve">- </w:t>
      </w:r>
      <w:r w:rsidRPr="007D20C3">
        <w:t>Cost of Inventory</w:t>
      </w:r>
    </w:p>
    <w:p w14:paraId="09B6E531"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488337B5"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6CFCE95A"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“Cost of Inventory” and the above screen will be displayed.</w:t>
      </w:r>
    </w:p>
    <w:p w14:paraId="3D91104A"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shows available stock for particular months i.e. the closing balance.</w:t>
      </w:r>
    </w:p>
    <w:p w14:paraId="012AC49F"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shows the cost and price of that planning unit as long as there is a catalog price for the planning unit. </w:t>
      </w:r>
    </w:p>
    <w:p w14:paraId="60C5C427" w14:textId="77777777" w:rsidR="005037B3" w:rsidRDefault="005037B3" w:rsidP="005037B3">
      <w:pPr>
        <w:pBdr>
          <w:top w:val="nil"/>
          <w:left w:val="nil"/>
          <w:bottom w:val="nil"/>
          <w:right w:val="nil"/>
          <w:between w:val="nil"/>
        </w:pBdr>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0C270773" wp14:editId="2F102D44">
            <wp:extent cx="4400550" cy="1085850"/>
            <wp:effectExtent l="0" t="0" r="0" b="0"/>
            <wp:docPr id="88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36"/>
                    <a:srcRect/>
                    <a:stretch>
                      <a:fillRect/>
                    </a:stretch>
                  </pic:blipFill>
                  <pic:spPr>
                    <a:xfrm>
                      <a:off x="0" y="0"/>
                      <a:ext cx="4400550" cy="1085850"/>
                    </a:xfrm>
                    <a:prstGeom prst="rect">
                      <a:avLst/>
                    </a:prstGeom>
                    <a:ln/>
                  </pic:spPr>
                </pic:pic>
              </a:graphicData>
            </a:graphic>
          </wp:inline>
        </w:drawing>
      </w:r>
    </w:p>
    <w:p w14:paraId="1E02F572"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According to the above formula the cost is calculated.</w:t>
      </w:r>
    </w:p>
    <w:p w14:paraId="728EDD38"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Refer to the formulae section on the top right corner.</w:t>
      </w:r>
    </w:p>
    <w:p w14:paraId="6DC9A022" w14:textId="77777777" w:rsidR="005037B3" w:rsidRDefault="005037B3" w:rsidP="00316914">
      <w:pPr>
        <w:numPr>
          <w:ilvl w:val="0"/>
          <w:numId w:val="112"/>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6B111CA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0A862172" w14:textId="77777777" w:rsidR="005037B3" w:rsidRDefault="005037B3" w:rsidP="005037B3">
      <w:pPr>
        <w:pBdr>
          <w:top w:val="nil"/>
          <w:left w:val="nil"/>
          <w:bottom w:val="nil"/>
          <w:right w:val="nil"/>
          <w:between w:val="nil"/>
        </w:pBdr>
        <w:rPr>
          <w:rFonts w:ascii="Gill Sans" w:eastAsia="Gill Sans" w:hAnsi="Gill Sans" w:cs="Gill Sans"/>
        </w:rPr>
      </w:pPr>
    </w:p>
    <w:p w14:paraId="56BDCAFC" w14:textId="77777777" w:rsidR="005037B3" w:rsidRDefault="005037B3" w:rsidP="005037B3">
      <w:pPr>
        <w:pBdr>
          <w:top w:val="nil"/>
          <w:left w:val="nil"/>
          <w:bottom w:val="nil"/>
          <w:right w:val="nil"/>
          <w:between w:val="nil"/>
        </w:pBdr>
        <w:rPr>
          <w:rFonts w:ascii="Gill Sans" w:eastAsia="Gill Sans" w:hAnsi="Gill Sans" w:cs="Gill Sans"/>
        </w:rPr>
      </w:pPr>
    </w:p>
    <w:p w14:paraId="4A2104B5" w14:textId="77777777" w:rsidR="005037B3" w:rsidRDefault="005037B3" w:rsidP="005037B3">
      <w:pPr>
        <w:pBdr>
          <w:top w:val="nil"/>
          <w:left w:val="nil"/>
          <w:bottom w:val="nil"/>
          <w:right w:val="nil"/>
          <w:between w:val="nil"/>
        </w:pBdr>
        <w:rPr>
          <w:rFonts w:ascii="Gill Sans" w:eastAsia="Gill Sans" w:hAnsi="Gill Sans" w:cs="Gill Sans"/>
        </w:rPr>
      </w:pPr>
    </w:p>
    <w:p w14:paraId="6FBE6174"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lastRenderedPageBreak/>
        <w:t>Inventory Turns</w:t>
      </w:r>
    </w:p>
    <w:p w14:paraId="75AD86D7"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rPr>
      </w:pPr>
    </w:p>
    <w:p w14:paraId="1D1ACEEF" w14:textId="2C991604" w:rsidR="005037B3" w:rsidRPr="00A6148D" w:rsidRDefault="00A71183" w:rsidP="005037B3">
      <w:pPr>
        <w:pBdr>
          <w:top w:val="nil"/>
          <w:left w:val="nil"/>
          <w:bottom w:val="nil"/>
          <w:right w:val="nil"/>
          <w:between w:val="nil"/>
        </w:pBdr>
        <w:rPr>
          <w:rFonts w:ascii="Gill Sans" w:eastAsia="Gill Sans" w:hAnsi="Gill Sans" w:cs="Gill Sans"/>
          <w:color w:val="000000"/>
        </w:rPr>
      </w:pPr>
      <w:sdt>
        <w:sdtPr>
          <w:tag w:val="goog_rdk_281"/>
          <w:id w:val="1624878991"/>
        </w:sdtPr>
        <w:sdtContent>
          <w:r w:rsidR="005037B3" w:rsidRPr="00A6148D">
            <w:rPr>
              <w:rFonts w:ascii="Gill Sans" w:eastAsia="Gill Sans" w:hAnsi="Gill Sans" w:cs="Gill Sans"/>
              <w:color w:val="000000"/>
            </w:rPr>
            <w:t>Purpose: to show the number of inventory turns per planning unit during a particular time period.</w:t>
          </w:r>
        </w:sdtContent>
      </w:sdt>
      <w:r w:rsidR="005037B3">
        <w:rPr>
          <w:rFonts w:ascii="Gill Sans" w:eastAsia="Gill Sans" w:hAnsi="Gill Sans" w:cs="Gill Sans"/>
          <w:color w:val="000000"/>
        </w:rPr>
        <w:t xml:space="preserve"> Inventory turns are a way to measure the velocity of the supply plans. Inventory turnover is a key statistic often used to signal supply chain management effectiveness. Generally, higher turns mean a healthier supply chain – products are moving downstream and being replaced by fresh </w:t>
      </w:r>
      <w:r w:rsidR="005037B3">
        <w:rPr>
          <w:rFonts w:ascii="Gill Sans" w:eastAsia="Gill Sans" w:hAnsi="Gill Sans" w:cs="Gill Sans"/>
        </w:rPr>
        <w:t>products</w:t>
      </w:r>
      <w:r w:rsidR="005037B3">
        <w:rPr>
          <w:rFonts w:ascii="Gill Sans" w:eastAsia="Gill Sans" w:hAnsi="Gill Sans" w:cs="Gill Sans"/>
          <w:color w:val="000000"/>
        </w:rPr>
        <w:t xml:space="preserve"> more frequently.</w:t>
      </w:r>
      <w:sdt>
        <w:sdtPr>
          <w:tag w:val="goog_rdk_282"/>
          <w:id w:val="1528211475"/>
          <w:showingPlcHdr/>
        </w:sdtPr>
        <w:sdtContent>
          <w:r w:rsidR="00BC61D9">
            <w:t xml:space="preserve">     </w:t>
          </w:r>
        </w:sdtContent>
      </w:sdt>
    </w:p>
    <w:p w14:paraId="6596AF28" w14:textId="77777777" w:rsidR="002920FA" w:rsidRDefault="00350DFA" w:rsidP="00E7155D">
      <w:pPr>
        <w:keepNext/>
        <w:pBdr>
          <w:top w:val="nil"/>
          <w:left w:val="nil"/>
          <w:bottom w:val="nil"/>
          <w:right w:val="nil"/>
          <w:between w:val="nil"/>
        </w:pBdr>
        <w:jc w:val="center"/>
      </w:pPr>
      <w:r>
        <w:rPr>
          <w:rFonts w:ascii="Gill Sans" w:eastAsia="Gill Sans" w:hAnsi="Gill Sans" w:cs="Gill Sans"/>
          <w:b/>
          <w:noProof/>
          <w:color w:val="000000"/>
          <w:lang w:eastAsia="en-US" w:bidi="ar-SA"/>
        </w:rPr>
        <w:drawing>
          <wp:inline distT="0" distB="0" distL="0" distR="0" wp14:anchorId="3D0691D1" wp14:editId="1AA568CA">
            <wp:extent cx="6120130" cy="180530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nventory turns.PNG"/>
                    <pic:cNvPicPr/>
                  </pic:nvPicPr>
                  <pic:blipFill>
                    <a:blip r:embed="rId237">
                      <a:extLst>
                        <a:ext uri="{28A0092B-C50C-407E-A947-70E740481C1C}">
                          <a14:useLocalDpi xmlns:a14="http://schemas.microsoft.com/office/drawing/2010/main" val="0"/>
                        </a:ext>
                      </a:extLst>
                    </a:blip>
                    <a:stretch>
                      <a:fillRect/>
                    </a:stretch>
                  </pic:blipFill>
                  <pic:spPr>
                    <a:xfrm>
                      <a:off x="0" y="0"/>
                      <a:ext cx="6120130" cy="1805305"/>
                    </a:xfrm>
                    <a:prstGeom prst="rect">
                      <a:avLst/>
                    </a:prstGeom>
                  </pic:spPr>
                </pic:pic>
              </a:graphicData>
            </a:graphic>
          </wp:inline>
        </w:drawing>
      </w:r>
    </w:p>
    <w:p w14:paraId="7E99F344" w14:textId="379555A1" w:rsidR="005037B3" w:rsidRPr="002920FA" w:rsidRDefault="002920FA" w:rsidP="002920FA">
      <w:pPr>
        <w:pStyle w:val="Caption"/>
        <w:jc w:val="center"/>
        <w:rPr>
          <w:rFonts w:ascii="Gill Sans" w:eastAsia="Gill Sans" w:hAnsi="Gill Sans" w:cs="Gill Sans"/>
          <w:b/>
          <w:color w:val="000000"/>
        </w:rPr>
      </w:pPr>
      <w:r>
        <w:t xml:space="preserve">Figure </w:t>
      </w:r>
      <w:r w:rsidR="00FC700A">
        <w:t>20.H.c</w:t>
      </w:r>
      <w:r>
        <w:t xml:space="preserve">- </w:t>
      </w:r>
      <w:r w:rsidRPr="00034A8D">
        <w:t>Inventory Turns</w:t>
      </w:r>
      <w:r w:rsidR="005037B3">
        <w:rPr>
          <w:rFonts w:ascii="Gill Sans" w:eastAsia="Gill Sans" w:hAnsi="Gill Sans" w:cs="Gill Sans"/>
          <w:color w:val="000000"/>
        </w:rPr>
        <w:t xml:space="preserve"> </w:t>
      </w:r>
    </w:p>
    <w:p w14:paraId="73167CB3"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40BAC8C0"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58B452FA"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“Inventory Turn” and the above screen will be displayed.</w:t>
      </w:r>
    </w:p>
    <w:p w14:paraId="18E029DF"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Select the Program and Version. </w:t>
      </w:r>
    </w:p>
    <w:p w14:paraId="6AB31CD0"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w:t>
      </w:r>
      <w:r>
        <w:rPr>
          <w:rFonts w:ascii="Gill Sans" w:eastAsia="Gill Sans" w:hAnsi="Gill Sans" w:cs="Gill Sans"/>
          <w:b/>
          <w:color w:val="000000"/>
        </w:rPr>
        <w:t xml:space="preserve">Inventory Counts </w:t>
      </w:r>
      <w:r>
        <w:rPr>
          <w:rFonts w:ascii="Gill Sans" w:eastAsia="Gill Sans" w:hAnsi="Gill Sans" w:cs="Gill Sans"/>
          <w:color w:val="000000"/>
        </w:rPr>
        <w:t>for that particular month are shown.</w:t>
      </w:r>
    </w:p>
    <w:p w14:paraId="7465385E"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This report shows the actual stock is available with the user and how much has been consumed.</w:t>
      </w:r>
    </w:p>
    <w:p w14:paraId="6A30620F" w14:textId="77777777" w:rsidR="005037B3" w:rsidRDefault="005037B3" w:rsidP="005037B3">
      <w:pPr>
        <w:pBdr>
          <w:top w:val="nil"/>
          <w:left w:val="nil"/>
          <w:bottom w:val="nil"/>
          <w:right w:val="nil"/>
          <w:between w:val="nil"/>
        </w:pBdr>
        <w:ind w:left="720"/>
        <w:rPr>
          <w:rFonts w:ascii="Gill Sans" w:eastAsia="Gill Sans" w:hAnsi="Gill Sans" w:cs="Gill Sans"/>
          <w:color w:val="000000"/>
        </w:rPr>
      </w:pPr>
      <w:r>
        <w:rPr>
          <w:rFonts w:ascii="Gill Sans" w:eastAsia="Gill Sans" w:hAnsi="Gill Sans" w:cs="Gill Sans"/>
          <w:noProof/>
          <w:color w:val="000000"/>
          <w:lang w:eastAsia="en-US" w:bidi="ar-SA"/>
        </w:rPr>
        <w:drawing>
          <wp:inline distT="114300" distB="114300" distL="114300" distR="114300" wp14:anchorId="5D27D46B" wp14:editId="56B1D41D">
            <wp:extent cx="5038725" cy="1171575"/>
            <wp:effectExtent l="0" t="0" r="0" b="0"/>
            <wp:docPr id="89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238"/>
                    <a:srcRect/>
                    <a:stretch>
                      <a:fillRect/>
                    </a:stretch>
                  </pic:blipFill>
                  <pic:spPr>
                    <a:xfrm>
                      <a:off x="0" y="0"/>
                      <a:ext cx="5038725" cy="1171575"/>
                    </a:xfrm>
                    <a:prstGeom prst="rect">
                      <a:avLst/>
                    </a:prstGeom>
                    <a:ln/>
                  </pic:spPr>
                </pic:pic>
              </a:graphicData>
            </a:graphic>
          </wp:inline>
        </w:drawing>
      </w:r>
    </w:p>
    <w:p w14:paraId="5D2ED9A6"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It is calculated by using the given formula. </w:t>
      </w:r>
    </w:p>
    <w:p w14:paraId="6960AD56" w14:textId="77777777" w:rsidR="005037B3" w:rsidRDefault="005037B3" w:rsidP="00316914">
      <w:pPr>
        <w:numPr>
          <w:ilvl w:val="0"/>
          <w:numId w:val="1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7AC6F3DC" w14:textId="4C48FE39" w:rsidR="005037B3" w:rsidRDefault="005037B3" w:rsidP="005037B3">
      <w:pPr>
        <w:pBdr>
          <w:top w:val="nil"/>
          <w:left w:val="nil"/>
          <w:bottom w:val="nil"/>
          <w:right w:val="nil"/>
          <w:between w:val="nil"/>
        </w:pBdr>
        <w:rPr>
          <w:rFonts w:ascii="Gill Sans" w:eastAsia="Gill Sans" w:hAnsi="Gill Sans" w:cs="Gill Sans"/>
          <w:color w:val="000000"/>
        </w:rPr>
      </w:pPr>
    </w:p>
    <w:p w14:paraId="3D86310A"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Stock Adjustment</w:t>
      </w:r>
    </w:p>
    <w:p w14:paraId="601418AF"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7E03D96C" w14:textId="79B0B4AE" w:rsidR="005037B3" w:rsidRPr="00A6148D" w:rsidRDefault="005037B3" w:rsidP="005037B3">
      <w:pPr>
        <w:pBdr>
          <w:top w:val="nil"/>
          <w:left w:val="nil"/>
          <w:bottom w:val="nil"/>
          <w:right w:val="nil"/>
          <w:between w:val="nil"/>
        </w:pBdr>
        <w:rPr>
          <w:rFonts w:ascii="Gill Sans" w:eastAsia="Gill Sans" w:hAnsi="Gill Sans" w:cs="Gill Sans"/>
          <w:color w:val="000000"/>
        </w:rPr>
      </w:pPr>
      <w:r w:rsidRPr="00FC700A">
        <w:rPr>
          <w:rFonts w:ascii="Gill Sans" w:eastAsia="Gill Sans" w:hAnsi="Gill Sans" w:cs="Gill Sans"/>
          <w:b/>
          <w:color w:val="000000"/>
        </w:rPr>
        <w:t>Purpose:</w:t>
      </w:r>
      <w:r w:rsidRPr="00A6148D">
        <w:rPr>
          <w:rFonts w:ascii="Gill Sans" w:eastAsia="Gill Sans" w:hAnsi="Gill Sans" w:cs="Gill Sans"/>
          <w:color w:val="000000"/>
        </w:rPr>
        <w:t xml:space="preserve"> to show a list of all the manually entered stock adjustments in a program.</w:t>
      </w:r>
      <w:r>
        <w:rPr>
          <w:rFonts w:ascii="Gill Sans" w:eastAsia="Gill Sans" w:hAnsi="Gill Sans" w:cs="Gill Sans"/>
          <w:color w:val="000000"/>
        </w:rPr>
        <w:t xml:space="preserve"> Note: automatically calculated adjustments will not display on this report.</w:t>
      </w:r>
      <w:sdt>
        <w:sdtPr>
          <w:tag w:val="goog_rdk_285"/>
          <w:id w:val="250476093"/>
          <w:showingPlcHdr/>
        </w:sdtPr>
        <w:sdtContent>
          <w:r w:rsidR="00350DFA">
            <w:t xml:space="preserve">     </w:t>
          </w:r>
        </w:sdtContent>
      </w:sdt>
    </w:p>
    <w:p w14:paraId="74B8FAFE" w14:textId="77777777" w:rsidR="005037B3" w:rsidRDefault="005037B3" w:rsidP="005037B3">
      <w:pPr>
        <w:pBdr>
          <w:top w:val="nil"/>
          <w:left w:val="nil"/>
          <w:bottom w:val="nil"/>
          <w:right w:val="nil"/>
          <w:between w:val="nil"/>
        </w:pBdr>
        <w:rPr>
          <w:rFonts w:ascii="Gill Sans" w:eastAsia="Gill Sans" w:hAnsi="Gill Sans" w:cs="Gill Sans"/>
          <w:b/>
          <w:color w:val="000000"/>
        </w:rPr>
      </w:pPr>
    </w:p>
    <w:p w14:paraId="339C5B75" w14:textId="77777777" w:rsidR="002920FA" w:rsidRDefault="00350DFA" w:rsidP="00E7155D">
      <w:pPr>
        <w:keepNext/>
        <w:pBdr>
          <w:top w:val="nil"/>
          <w:left w:val="nil"/>
          <w:bottom w:val="nil"/>
          <w:right w:val="nil"/>
          <w:between w:val="nil"/>
        </w:pBdr>
        <w:jc w:val="center"/>
      </w:pPr>
      <w:r>
        <w:rPr>
          <w:rFonts w:ascii="Gill Sans" w:eastAsia="Gill Sans" w:hAnsi="Gill Sans" w:cs="Gill Sans"/>
          <w:b/>
          <w:noProof/>
          <w:color w:val="000000"/>
          <w:lang w:eastAsia="en-US" w:bidi="ar-SA"/>
        </w:rPr>
        <w:lastRenderedPageBreak/>
        <w:drawing>
          <wp:inline distT="0" distB="0" distL="0" distR="0" wp14:anchorId="4FC5585A" wp14:editId="7F23485A">
            <wp:extent cx="6120130" cy="3134360"/>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stock adjustment.PNG"/>
                    <pic:cNvPicPr/>
                  </pic:nvPicPr>
                  <pic:blipFill>
                    <a:blip r:embed="rId239">
                      <a:extLst>
                        <a:ext uri="{28A0092B-C50C-407E-A947-70E740481C1C}">
                          <a14:useLocalDpi xmlns:a14="http://schemas.microsoft.com/office/drawing/2010/main" val="0"/>
                        </a:ext>
                      </a:extLst>
                    </a:blip>
                    <a:stretch>
                      <a:fillRect/>
                    </a:stretch>
                  </pic:blipFill>
                  <pic:spPr>
                    <a:xfrm>
                      <a:off x="0" y="0"/>
                      <a:ext cx="6120130" cy="3134360"/>
                    </a:xfrm>
                    <a:prstGeom prst="rect">
                      <a:avLst/>
                    </a:prstGeom>
                  </pic:spPr>
                </pic:pic>
              </a:graphicData>
            </a:graphic>
          </wp:inline>
        </w:drawing>
      </w:r>
    </w:p>
    <w:p w14:paraId="5095979B" w14:textId="49E5D936" w:rsidR="005037B3" w:rsidRPr="002920FA" w:rsidRDefault="002920FA" w:rsidP="002920FA">
      <w:pPr>
        <w:pStyle w:val="Caption"/>
        <w:jc w:val="center"/>
        <w:rPr>
          <w:rFonts w:ascii="Gill Sans" w:eastAsia="Gill Sans" w:hAnsi="Gill Sans" w:cs="Gill Sans"/>
          <w:b/>
          <w:color w:val="000000"/>
        </w:rPr>
      </w:pPr>
      <w:r>
        <w:t xml:space="preserve">Figure </w:t>
      </w:r>
      <w:r w:rsidR="00FC700A">
        <w:t>20.H.d</w:t>
      </w:r>
      <w:r>
        <w:t xml:space="preserve">- </w:t>
      </w:r>
      <w:r w:rsidRPr="00034247">
        <w:t>Stock Adjustment</w:t>
      </w:r>
    </w:p>
    <w:p w14:paraId="15E5F3F2"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31CC4E33"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05E0D8B7"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“Stock Adjustments” and the above screen will be displayed.</w:t>
      </w:r>
    </w:p>
    <w:p w14:paraId="1DE6A452"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Select the Program and Version to view the report.</w:t>
      </w:r>
    </w:p>
    <w:p w14:paraId="343AAE57" w14:textId="2C48B1D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For the selected planning </w:t>
      </w:r>
      <w:r w:rsidR="00A6148D">
        <w:rPr>
          <w:rFonts w:ascii="Gill Sans" w:eastAsia="Gill Sans" w:hAnsi="Gill Sans" w:cs="Gill Sans"/>
          <w:color w:val="000000"/>
        </w:rPr>
        <w:t>unit,</w:t>
      </w:r>
      <w:r>
        <w:rPr>
          <w:rFonts w:ascii="Gill Sans" w:eastAsia="Gill Sans" w:hAnsi="Gill Sans" w:cs="Gill Sans"/>
          <w:color w:val="000000"/>
        </w:rPr>
        <w:t xml:space="preserve"> the amount of stock adjustment that has been done in that month will be shown.</w:t>
      </w:r>
    </w:p>
    <w:p w14:paraId="4A3EFD32"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only shows stock adjustment for the particular planning unit.</w:t>
      </w:r>
    </w:p>
    <w:p w14:paraId="6D844CD7" w14:textId="77777777" w:rsidR="005037B3" w:rsidRDefault="005037B3" w:rsidP="00316914">
      <w:pPr>
        <w:numPr>
          <w:ilvl w:val="0"/>
          <w:numId w:val="13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0784C09B" w14:textId="77777777" w:rsidR="005037B3" w:rsidRDefault="005037B3" w:rsidP="005037B3">
      <w:pPr>
        <w:pBdr>
          <w:top w:val="nil"/>
          <w:left w:val="nil"/>
          <w:bottom w:val="nil"/>
          <w:right w:val="nil"/>
          <w:between w:val="nil"/>
        </w:pBdr>
        <w:ind w:left="720"/>
        <w:rPr>
          <w:rFonts w:ascii="Gill Sans" w:eastAsia="Gill Sans" w:hAnsi="Gill Sans" w:cs="Gill Sans"/>
          <w:b/>
          <w:color w:val="000000"/>
          <w:sz w:val="32"/>
          <w:szCs w:val="32"/>
        </w:rPr>
      </w:pPr>
    </w:p>
    <w:p w14:paraId="0ADDAE63"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rPr>
        <w:t>Warehouse Capacity - By Program</w:t>
      </w:r>
    </w:p>
    <w:p w14:paraId="7577C8A7" w14:textId="77777777" w:rsidR="005037B3" w:rsidRDefault="005037B3" w:rsidP="005037B3">
      <w:pPr>
        <w:pBdr>
          <w:top w:val="nil"/>
          <w:left w:val="nil"/>
          <w:bottom w:val="nil"/>
          <w:right w:val="nil"/>
          <w:between w:val="nil"/>
        </w:pBdr>
        <w:ind w:left="720"/>
        <w:rPr>
          <w:rFonts w:ascii="Gill Sans" w:eastAsia="Gill Sans" w:hAnsi="Gill Sans" w:cs="Gill Sans"/>
          <w:b/>
          <w:color w:val="000000"/>
        </w:rPr>
      </w:pPr>
    </w:p>
    <w:sdt>
      <w:sdtPr>
        <w:tag w:val="goog_rdk_288"/>
        <w:id w:val="-1434115058"/>
      </w:sdtPr>
      <w:sdtContent>
        <w:p w14:paraId="0F59B3D2" w14:textId="77777777" w:rsidR="005037B3" w:rsidRPr="00A6148D" w:rsidRDefault="00A71183" w:rsidP="005037B3">
          <w:pPr>
            <w:pBdr>
              <w:top w:val="nil"/>
              <w:left w:val="nil"/>
              <w:bottom w:val="nil"/>
              <w:right w:val="nil"/>
              <w:between w:val="nil"/>
            </w:pBdr>
            <w:rPr>
              <w:rFonts w:ascii="Gill Sans" w:eastAsia="Gill Sans" w:hAnsi="Gill Sans" w:cs="Gill Sans"/>
              <w:color w:val="000000"/>
            </w:rPr>
          </w:pPr>
          <w:sdt>
            <w:sdtPr>
              <w:tag w:val="goog_rdk_287"/>
              <w:id w:val="1879901911"/>
            </w:sdtPr>
            <w:sdtContent>
              <w:r w:rsidR="005037B3" w:rsidRPr="00A6148D">
                <w:rPr>
                  <w:rFonts w:ascii="Gill Sans" w:eastAsia="Gill Sans" w:hAnsi="Gill Sans" w:cs="Gill Sans"/>
                  <w:color w:val="000000"/>
                </w:rPr>
                <w:t>Purpose: displays the volume (in cubic meters) of all regions within a country (if a user enters such information upon setting up a program.</w:t>
              </w:r>
            </w:sdtContent>
          </w:sdt>
        </w:p>
      </w:sdtContent>
    </w:sdt>
    <w:p w14:paraId="7F542A38" w14:textId="11F1B119" w:rsidR="005037B3" w:rsidRPr="00A6148D" w:rsidRDefault="005037B3" w:rsidP="00A6148D">
      <w:pPr>
        <w:pBdr>
          <w:top w:val="nil"/>
          <w:left w:val="nil"/>
          <w:bottom w:val="nil"/>
          <w:right w:val="nil"/>
          <w:between w:val="nil"/>
        </w:pBdr>
        <w:rPr>
          <w:color w:val="auto"/>
        </w:rPr>
      </w:pPr>
    </w:p>
    <w:p w14:paraId="4BBB4CD2" w14:textId="77777777" w:rsidR="002920FA" w:rsidRDefault="009B6953" w:rsidP="002920FA">
      <w:pPr>
        <w:keepNext/>
        <w:pBdr>
          <w:top w:val="nil"/>
          <w:left w:val="nil"/>
          <w:bottom w:val="nil"/>
          <w:right w:val="nil"/>
          <w:between w:val="nil"/>
        </w:pBdr>
        <w:jc w:val="center"/>
      </w:pPr>
      <w:r>
        <w:rPr>
          <w:noProof/>
          <w:lang w:eastAsia="en-US" w:bidi="ar-SA"/>
        </w:rPr>
        <w:drawing>
          <wp:inline distT="0" distB="0" distL="0" distR="0" wp14:anchorId="48B18565" wp14:editId="079BB383">
            <wp:extent cx="6091408" cy="168592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5107" t="15890" r="949" b="49443"/>
                    <a:stretch/>
                  </pic:blipFill>
                  <pic:spPr bwMode="auto">
                    <a:xfrm>
                      <a:off x="0" y="0"/>
                      <a:ext cx="6092155" cy="1686132"/>
                    </a:xfrm>
                    <a:prstGeom prst="rect">
                      <a:avLst/>
                    </a:prstGeom>
                    <a:ln>
                      <a:noFill/>
                    </a:ln>
                    <a:extLst>
                      <a:ext uri="{53640926-AAD7-44D8-BBD7-CCE9431645EC}">
                        <a14:shadowObscured xmlns:a14="http://schemas.microsoft.com/office/drawing/2010/main"/>
                      </a:ext>
                    </a:extLst>
                  </pic:spPr>
                </pic:pic>
              </a:graphicData>
            </a:graphic>
          </wp:inline>
        </w:drawing>
      </w:r>
    </w:p>
    <w:p w14:paraId="1B5EB4A7" w14:textId="64784C74" w:rsidR="005037B3" w:rsidRPr="002920FA" w:rsidRDefault="002920FA" w:rsidP="002920FA">
      <w:pPr>
        <w:pStyle w:val="Caption"/>
        <w:jc w:val="center"/>
        <w:rPr>
          <w:rFonts w:ascii="Gill Sans" w:eastAsia="Gill Sans" w:hAnsi="Gill Sans" w:cs="Gill Sans"/>
          <w:b/>
          <w:color w:val="000000"/>
        </w:rPr>
      </w:pPr>
      <w:r>
        <w:t xml:space="preserve">Figure </w:t>
      </w:r>
      <w:r w:rsidR="00FC700A">
        <w:t>20.H.e</w:t>
      </w:r>
      <w:r>
        <w:t xml:space="preserve">- </w:t>
      </w:r>
      <w:r w:rsidRPr="00177426">
        <w:t>Warehouse Capacity</w:t>
      </w:r>
    </w:p>
    <w:p w14:paraId="1B451920"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lastRenderedPageBreak/>
        <w:t>Go to “Reports” in the sidebar menu.</w:t>
      </w:r>
    </w:p>
    <w:p w14:paraId="44E1ABC7"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2087D241"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“Warehouse Capacity” and the above screen will be displayed.</w:t>
      </w:r>
    </w:p>
    <w:p w14:paraId="1599BCBE" w14:textId="0B368F8F"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To check the Warehouse capacity, select the country and program. The </w:t>
      </w:r>
      <w:r w:rsidR="00A6148D">
        <w:rPr>
          <w:rFonts w:ascii="Gill Sans" w:eastAsia="Gill Sans" w:hAnsi="Gill Sans" w:cs="Gill Sans"/>
          <w:color w:val="000000"/>
        </w:rPr>
        <w:t>associated data</w:t>
      </w:r>
      <w:r>
        <w:rPr>
          <w:rFonts w:ascii="Gill Sans" w:eastAsia="Gill Sans" w:hAnsi="Gill Sans" w:cs="Gill Sans"/>
          <w:color w:val="000000"/>
        </w:rPr>
        <w:t xml:space="preserve"> will be displayed.</w:t>
      </w:r>
    </w:p>
    <w:p w14:paraId="45EA702F"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All programs that are being executed for the relevant regions are shown in this report.  </w:t>
      </w:r>
    </w:p>
    <w:p w14:paraId="4DDE8687"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shows the Capacity CBM for the selected program in the region.</w:t>
      </w:r>
    </w:p>
    <w:p w14:paraId="6CDBBF82"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If the selected country has no region, it will show as National.</w:t>
      </w:r>
    </w:p>
    <w:p w14:paraId="454ECF98" w14:textId="77777777" w:rsidR="005037B3" w:rsidRDefault="005037B3" w:rsidP="00316914">
      <w:pPr>
        <w:numPr>
          <w:ilvl w:val="0"/>
          <w:numId w:val="5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 xml:space="preserve">The user can download the report in PDF and CSV. </w:t>
      </w:r>
    </w:p>
    <w:p w14:paraId="7B7ECD50" w14:textId="77777777" w:rsidR="005037B3" w:rsidRDefault="005037B3" w:rsidP="005037B3">
      <w:pPr>
        <w:pBdr>
          <w:top w:val="nil"/>
          <w:left w:val="nil"/>
          <w:bottom w:val="nil"/>
          <w:right w:val="nil"/>
          <w:between w:val="nil"/>
        </w:pBdr>
        <w:rPr>
          <w:rFonts w:ascii="Gill Sans" w:eastAsia="Gill Sans" w:hAnsi="Gill Sans" w:cs="Gill Sans"/>
          <w:color w:val="000000"/>
          <w:sz w:val="32"/>
          <w:szCs w:val="32"/>
        </w:rPr>
      </w:pPr>
    </w:p>
    <w:p w14:paraId="4A9760C3" w14:textId="77777777" w:rsidR="005037B3" w:rsidRDefault="005037B3" w:rsidP="00316914">
      <w:pPr>
        <w:numPr>
          <w:ilvl w:val="0"/>
          <w:numId w:val="58"/>
        </w:numPr>
        <w:pBdr>
          <w:top w:val="nil"/>
          <w:left w:val="nil"/>
          <w:bottom w:val="nil"/>
          <w:right w:val="nil"/>
          <w:between w:val="nil"/>
        </w:pBdr>
        <w:rPr>
          <w:rFonts w:ascii="Gill Sans" w:eastAsia="Gill Sans" w:hAnsi="Gill Sans" w:cs="Gill Sans"/>
          <w:b/>
          <w:color w:val="000000"/>
        </w:rPr>
      </w:pPr>
      <w:r>
        <w:rPr>
          <w:rFonts w:ascii="Gill Sans" w:eastAsia="Gill Sans" w:hAnsi="Gill Sans" w:cs="Gill Sans"/>
          <w:b/>
          <w:color w:val="000000"/>
          <w:highlight w:val="white"/>
        </w:rPr>
        <w:t>Warehouse Capacity - By Country</w:t>
      </w:r>
    </w:p>
    <w:p w14:paraId="2C67E57E"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28DBE5A5" w14:textId="4B9E362E" w:rsidR="005037B3" w:rsidRPr="00A6148D" w:rsidRDefault="005037B3" w:rsidP="00A6148D">
      <w:pPr>
        <w:pBdr>
          <w:top w:val="nil"/>
          <w:left w:val="nil"/>
          <w:bottom w:val="nil"/>
          <w:right w:val="nil"/>
          <w:between w:val="nil"/>
        </w:pBdr>
        <w:rPr>
          <w:rFonts w:ascii="Gill Sans" w:eastAsia="Gill Sans" w:hAnsi="Gill Sans" w:cs="Gill Sans"/>
          <w:color w:val="auto"/>
        </w:rPr>
      </w:pPr>
      <w:r w:rsidRPr="00A6148D">
        <w:rPr>
          <w:rFonts w:ascii="Gill Sans" w:eastAsia="Gill Sans" w:hAnsi="Gill Sans" w:cs="Gill Sans"/>
          <w:color w:val="000000"/>
        </w:rPr>
        <w:t>Purpose: displays the volume (in cubic meters) of all</w:t>
      </w:r>
      <w:r>
        <w:rPr>
          <w:rFonts w:ascii="Gill Sans" w:eastAsia="Gill Sans" w:hAnsi="Gill Sans" w:cs="Gill Sans"/>
          <w:color w:val="000000"/>
        </w:rPr>
        <w:t xml:space="preserve"> countries and</w:t>
      </w:r>
      <w:sdt>
        <w:sdtPr>
          <w:tag w:val="goog_rdk_291"/>
          <w:id w:val="-1708721248"/>
        </w:sdtPr>
        <w:sdtContent>
          <w:r w:rsidRPr="00A6148D">
            <w:rPr>
              <w:rFonts w:ascii="Gill Sans" w:eastAsia="Gill Sans" w:hAnsi="Gill Sans" w:cs="Gill Sans"/>
              <w:color w:val="000000"/>
            </w:rPr>
            <w:t xml:space="preserve"> regions within a country (</w:t>
          </w:r>
        </w:sdtContent>
      </w:sdt>
      <w:r>
        <w:rPr>
          <w:rFonts w:ascii="Gill Sans" w:eastAsia="Gill Sans" w:hAnsi="Gill Sans" w:cs="Gill Sans"/>
          <w:color w:val="000000"/>
        </w:rPr>
        <w:t>realm-level access required)</w:t>
      </w:r>
      <w:sdt>
        <w:sdtPr>
          <w:tag w:val="goog_rdk_292"/>
          <w:id w:val="-952234409"/>
        </w:sdtPr>
        <w:sdtContent>
          <w:r w:rsidRPr="00A6148D">
            <w:rPr>
              <w:rFonts w:ascii="Gill Sans" w:eastAsia="Gill Sans" w:hAnsi="Gill Sans" w:cs="Gill Sans"/>
              <w:color w:val="000000"/>
            </w:rPr>
            <w:t>.</w:t>
          </w:r>
        </w:sdtContent>
      </w:sdt>
    </w:p>
    <w:p w14:paraId="1705C0BD" w14:textId="77777777" w:rsidR="005037B3" w:rsidRDefault="005037B3" w:rsidP="005037B3">
      <w:pPr>
        <w:keepNext/>
        <w:widowControl w:val="0"/>
        <w:pBdr>
          <w:top w:val="nil"/>
          <w:left w:val="nil"/>
          <w:bottom w:val="nil"/>
          <w:right w:val="nil"/>
          <w:between w:val="nil"/>
        </w:pBdr>
        <w:ind w:left="720"/>
        <w:rPr>
          <w:rFonts w:ascii="Gill Sans" w:eastAsia="Gill Sans" w:hAnsi="Gill Sans" w:cs="Gill Sans"/>
          <w:b/>
          <w:color w:val="000000"/>
          <w:highlight w:val="white"/>
        </w:rPr>
      </w:pPr>
    </w:p>
    <w:p w14:paraId="571CEF23" w14:textId="77777777" w:rsidR="002920FA" w:rsidRDefault="00350DFA" w:rsidP="00E7155D">
      <w:pPr>
        <w:keepNext/>
        <w:pBdr>
          <w:top w:val="nil"/>
          <w:left w:val="nil"/>
          <w:bottom w:val="nil"/>
          <w:right w:val="nil"/>
          <w:between w:val="nil"/>
        </w:pBdr>
        <w:jc w:val="center"/>
      </w:pPr>
      <w:r>
        <w:rPr>
          <w:rFonts w:ascii="Gill Sans" w:eastAsia="Gill Sans" w:hAnsi="Gill Sans" w:cs="Gill Sans"/>
          <w:noProof/>
          <w:color w:val="000000"/>
          <w:lang w:eastAsia="en-US" w:bidi="ar-SA"/>
        </w:rPr>
        <w:drawing>
          <wp:inline distT="0" distB="0" distL="0" distR="0" wp14:anchorId="5716B665" wp14:editId="7B426428">
            <wp:extent cx="6120130" cy="3180080"/>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warehouse capacity - country.PNG"/>
                    <pic:cNvPicPr/>
                  </pic:nvPicPr>
                  <pic:blipFill>
                    <a:blip r:embed="rId241">
                      <a:extLst>
                        <a:ext uri="{28A0092B-C50C-407E-A947-70E740481C1C}">
                          <a14:useLocalDpi xmlns:a14="http://schemas.microsoft.com/office/drawing/2010/main" val="0"/>
                        </a:ext>
                      </a:extLst>
                    </a:blip>
                    <a:stretch>
                      <a:fillRect/>
                    </a:stretch>
                  </pic:blipFill>
                  <pic:spPr>
                    <a:xfrm>
                      <a:off x="0" y="0"/>
                      <a:ext cx="6120130" cy="3180080"/>
                    </a:xfrm>
                    <a:prstGeom prst="rect">
                      <a:avLst/>
                    </a:prstGeom>
                  </pic:spPr>
                </pic:pic>
              </a:graphicData>
            </a:graphic>
          </wp:inline>
        </w:drawing>
      </w:r>
    </w:p>
    <w:p w14:paraId="29C5688F" w14:textId="16D02C8F" w:rsidR="005037B3" w:rsidRDefault="002920FA" w:rsidP="002920FA">
      <w:pPr>
        <w:pStyle w:val="Caption"/>
        <w:jc w:val="center"/>
        <w:rPr>
          <w:rFonts w:ascii="Gill Sans" w:eastAsia="Gill Sans" w:hAnsi="Gill Sans" w:cs="Gill Sans"/>
          <w:color w:val="000000"/>
        </w:rPr>
      </w:pPr>
      <w:r>
        <w:t xml:space="preserve">Figure </w:t>
      </w:r>
      <w:r w:rsidR="00FC700A">
        <w:t>20.H.f</w:t>
      </w:r>
      <w:r>
        <w:t xml:space="preserve">- </w:t>
      </w:r>
      <w:r w:rsidRPr="00433E00">
        <w:t>Warehouse Capacity - By Country</w:t>
      </w:r>
    </w:p>
    <w:p w14:paraId="1549000E"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Go to “Reports” in the sidebar menu.</w:t>
      </w:r>
    </w:p>
    <w:p w14:paraId="2C93E537"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“Inventory Reports”.</w:t>
      </w:r>
    </w:p>
    <w:p w14:paraId="40CD3770"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“Warehouse Capacity - By Country” and the above screen is displayed.</w:t>
      </w:r>
    </w:p>
    <w:p w14:paraId="1BD48FF8"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The report shows the stock availability according to the Regions.</w:t>
      </w:r>
    </w:p>
    <w:p w14:paraId="44A3CD1F"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It shows the respective country, region, volume, GLN along with the current status.</w:t>
      </w:r>
    </w:p>
    <w:p w14:paraId="5B0108A9" w14:textId="77777777" w:rsidR="005037B3" w:rsidRDefault="005037B3" w:rsidP="00316914">
      <w:pPr>
        <w:numPr>
          <w:ilvl w:val="0"/>
          <w:numId w:val="193"/>
        </w:numPr>
        <w:pBdr>
          <w:top w:val="nil"/>
          <w:left w:val="nil"/>
          <w:bottom w:val="nil"/>
          <w:right w:val="nil"/>
          <w:between w:val="nil"/>
        </w:pBdr>
        <w:rPr>
          <w:rFonts w:ascii="Gill Sans" w:eastAsia="Gill Sans" w:hAnsi="Gill Sans" w:cs="Gill Sans"/>
          <w:color w:val="000000"/>
        </w:rPr>
      </w:pPr>
      <w:r>
        <w:rPr>
          <w:rFonts w:ascii="Gill Sans" w:eastAsia="Gill Sans" w:hAnsi="Gill Sans" w:cs="Gill Sans"/>
          <w:color w:val="000000"/>
        </w:rPr>
        <w:t>Click on the top right corner to download this report in PDF or CSV format.</w:t>
      </w:r>
    </w:p>
    <w:p w14:paraId="51B61289" w14:textId="77777777" w:rsidR="005037B3" w:rsidRDefault="005037B3" w:rsidP="005037B3">
      <w:pPr>
        <w:pBdr>
          <w:top w:val="nil"/>
          <w:left w:val="nil"/>
          <w:bottom w:val="nil"/>
          <w:right w:val="nil"/>
          <w:between w:val="nil"/>
        </w:pBdr>
        <w:rPr>
          <w:rFonts w:ascii="Gill Sans" w:eastAsia="Gill Sans" w:hAnsi="Gill Sans" w:cs="Gill Sans"/>
          <w:color w:val="000000"/>
        </w:rPr>
      </w:pPr>
    </w:p>
    <w:p w14:paraId="50F1F520" w14:textId="77777777" w:rsidR="005037B3" w:rsidRDefault="005037B3" w:rsidP="005037B3">
      <w:pPr>
        <w:pBdr>
          <w:top w:val="nil"/>
          <w:left w:val="nil"/>
          <w:bottom w:val="nil"/>
          <w:right w:val="nil"/>
          <w:between w:val="nil"/>
        </w:pBdr>
        <w:rPr>
          <w:rFonts w:ascii="Gill Sans" w:eastAsia="Gill Sans" w:hAnsi="Gill Sans" w:cs="Gill Sans"/>
          <w:color w:val="000000"/>
        </w:rPr>
      </w:pPr>
    </w:p>
    <w:sdt>
      <w:sdtPr>
        <w:tag w:val="goog_rdk_295"/>
        <w:id w:val="2116247136"/>
      </w:sdtPr>
      <w:sdtContent>
        <w:bookmarkStart w:id="249" w:name="_Toc57478227" w:displacedByCustomXml="prev"/>
        <w:bookmarkStart w:id="250" w:name="_Toc57382857" w:displacedByCustomXml="prev"/>
        <w:p w14:paraId="6D55A0EB" w14:textId="360B294E" w:rsidR="005037B3" w:rsidRPr="00A6148D" w:rsidRDefault="005037B3" w:rsidP="00E432F3">
          <w:pPr>
            <w:pStyle w:val="Heading1"/>
            <w:widowControl/>
            <w:pBdr>
              <w:top w:val="nil"/>
              <w:left w:val="nil"/>
              <w:bottom w:val="nil"/>
              <w:right w:val="nil"/>
              <w:between w:val="nil"/>
            </w:pBdr>
          </w:pPr>
          <w:r w:rsidRPr="00A6148D">
            <w:rPr>
              <w:rFonts w:ascii="Gill Sans" w:eastAsia="Gill Sans" w:hAnsi="Gill Sans" w:cs="Gill Sans"/>
              <w:color w:val="auto"/>
            </w:rPr>
            <w:t>Appendix</w:t>
          </w:r>
          <w:r>
            <w:rPr>
              <w:rFonts w:ascii="Gill Sans" w:eastAsia="Gill Sans" w:hAnsi="Gill Sans" w:cs="Gill Sans"/>
              <w:color w:val="CC0000"/>
            </w:rPr>
            <w:t xml:space="preserve"> </w:t>
          </w:r>
        </w:p>
      </w:sdtContent>
    </w:sdt>
    <w:bookmarkEnd w:id="249" w:displacedByCustomXml="prev"/>
    <w:bookmarkEnd w:id="250" w:displacedByCustomXml="prev"/>
    <w:p w14:paraId="0F687F67" w14:textId="09AD0809" w:rsidR="005037B3" w:rsidRPr="006024AB" w:rsidRDefault="005037B3" w:rsidP="006024AB">
      <w:pPr>
        <w:pStyle w:val="Heading2"/>
        <w:ind w:left="0" w:firstLine="0"/>
        <w:rPr>
          <w:rFonts w:ascii="Gill Sans" w:eastAsia="Gill Sans" w:hAnsi="Gill Sans" w:cs="Gill Sans"/>
        </w:rPr>
      </w:pPr>
      <w:bookmarkStart w:id="251" w:name="_Toc57382858"/>
      <w:bookmarkStart w:id="252" w:name="_Toc57478228"/>
      <w:r>
        <w:rPr>
          <w:rFonts w:ascii="Gill Sans" w:eastAsia="Gill Sans" w:hAnsi="Gill Sans" w:cs="Gill Sans"/>
        </w:rPr>
        <w:t>Section 1 - Introduction</w:t>
      </w:r>
      <w:bookmarkEnd w:id="251"/>
      <w:bookmarkEnd w:id="252"/>
    </w:p>
    <w:p w14:paraId="211CD58C" w14:textId="77777777" w:rsidR="005037B3" w:rsidRDefault="005037B3" w:rsidP="00316914">
      <w:pPr>
        <w:numPr>
          <w:ilvl w:val="0"/>
          <w:numId w:val="169"/>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Regions:</w:t>
      </w:r>
      <w:r>
        <w:rPr>
          <w:rFonts w:ascii="Gill Sans" w:eastAsia="Gill Sans" w:hAnsi="Gill Sans" w:cs="Gill Sans"/>
          <w:color w:val="000000"/>
        </w:rPr>
        <w:t xml:space="preserve"> The QAT user can add sub-national levels of data in the form of Regions. The regions are defined at the Program Level. If a Program Administrator does not have subnational-level data or prefers to enter aggregated values, the user may keep the region “national” or “central.” </w:t>
      </w:r>
    </w:p>
    <w:p w14:paraId="6A391E18" w14:textId="77777777" w:rsidR="005037B3" w:rsidRDefault="005037B3" w:rsidP="005037B3">
      <w:pPr>
        <w:pBdr>
          <w:top w:val="nil"/>
          <w:left w:val="nil"/>
          <w:bottom w:val="nil"/>
          <w:right w:val="nil"/>
          <w:between w:val="nil"/>
        </w:pBdr>
        <w:spacing w:line="259" w:lineRule="auto"/>
        <w:ind w:left="720"/>
        <w:rPr>
          <w:rFonts w:ascii="Gill Sans" w:eastAsia="Gill Sans" w:hAnsi="Gill Sans" w:cs="Gill Sans"/>
          <w:color w:val="000000"/>
        </w:rPr>
      </w:pPr>
      <w:r>
        <w:rPr>
          <w:rFonts w:ascii="Gill Sans" w:eastAsia="Gill Sans" w:hAnsi="Gill Sans" w:cs="Gill Sans"/>
          <w:b/>
          <w:color w:val="000000"/>
        </w:rPr>
        <w:t>Note</w:t>
      </w:r>
      <w:r>
        <w:rPr>
          <w:rFonts w:ascii="Gill Sans" w:eastAsia="Gill Sans" w:hAnsi="Gill Sans" w:cs="Gill Sans"/>
          <w:color w:val="000000"/>
        </w:rPr>
        <w:t>: To define sub-national levels, both consumption and inventory must be entered at each level, which the application would then aggregate to a National total.</w:t>
      </w:r>
    </w:p>
    <w:p w14:paraId="584D91DB" w14:textId="12A26C06" w:rsidR="005037B3" w:rsidRDefault="005037B3" w:rsidP="00316914">
      <w:pPr>
        <w:numPr>
          <w:ilvl w:val="0"/>
          <w:numId w:val="169"/>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 xml:space="preserve">Programs: </w:t>
      </w:r>
      <w:r>
        <w:rPr>
          <w:rFonts w:ascii="Gill Sans" w:eastAsia="Gill Sans" w:hAnsi="Gill Sans" w:cs="Gill Sans"/>
          <w:color w:val="000000"/>
        </w:rPr>
        <w:t>These</w:t>
      </w:r>
      <w:r>
        <w:rPr>
          <w:rFonts w:ascii="Gill Sans" w:eastAsia="Gill Sans" w:hAnsi="Gill Sans" w:cs="Gill Sans"/>
          <w:b/>
          <w:color w:val="000000"/>
        </w:rPr>
        <w:t xml:space="preserve"> </w:t>
      </w:r>
      <w:r>
        <w:rPr>
          <w:rFonts w:ascii="Gill Sans" w:eastAsia="Gill Sans" w:hAnsi="Gill Sans" w:cs="Gill Sans"/>
          <w:color w:val="000000"/>
        </w:rPr>
        <w:t xml:space="preserve">are </w:t>
      </w:r>
      <w:r>
        <w:rPr>
          <w:rFonts w:ascii="Gill Sans" w:eastAsia="Gill Sans" w:hAnsi="Gill Sans" w:cs="Gill Sans"/>
        </w:rPr>
        <w:t xml:space="preserve">synonymous </w:t>
      </w:r>
      <w:r>
        <w:rPr>
          <w:rFonts w:ascii="Gill Sans" w:eastAsia="Gill Sans" w:hAnsi="Gill Sans" w:cs="Gill Sans"/>
          <w:color w:val="000000"/>
        </w:rPr>
        <w:t xml:space="preserve">to “supply plans”. Each program must choose only one Country, one Technical Area, one level (National, Central, </w:t>
      </w:r>
      <w:r w:rsidR="00E50E30">
        <w:rPr>
          <w:rFonts w:ascii="Gill Sans" w:eastAsia="Gill Sans" w:hAnsi="Gill Sans" w:cs="Gill Sans"/>
          <w:color w:val="000000"/>
        </w:rPr>
        <w:t>etc.</w:t>
      </w:r>
      <w:r>
        <w:rPr>
          <w:rFonts w:ascii="Gill Sans" w:eastAsia="Gill Sans" w:hAnsi="Gill Sans" w:cs="Gill Sans"/>
          <w:color w:val="000000"/>
        </w:rPr>
        <w:t>), and one organization (MOH, PEPFAR-only, PMI-only).</w:t>
      </w:r>
    </w:p>
    <w:p w14:paraId="32E1703A" w14:textId="77777777" w:rsidR="005037B3" w:rsidRDefault="005037B3" w:rsidP="00316914">
      <w:pPr>
        <w:numPr>
          <w:ilvl w:val="0"/>
          <w:numId w:val="169"/>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Master data</w:t>
      </w:r>
      <w:r>
        <w:rPr>
          <w:rFonts w:ascii="Gill Sans" w:eastAsia="Gill Sans" w:hAnsi="Gill Sans" w:cs="Gill Sans"/>
          <w:color w:val="000000"/>
        </w:rPr>
        <w:t>: Many data points in QAT are standardized – for example, product lists, shipment statuses, data sources, etc. Master data references these standardized data. Users can request updates and additions to this master data though a ticketing mechanism.</w:t>
      </w:r>
    </w:p>
    <w:p w14:paraId="5F40CFAE" w14:textId="08EEFAAB" w:rsidR="00350DFA" w:rsidRDefault="005037B3" w:rsidP="00316914">
      <w:pPr>
        <w:numPr>
          <w:ilvl w:val="0"/>
          <w:numId w:val="169"/>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 xml:space="preserve">Syncing: </w:t>
      </w:r>
      <w:r>
        <w:rPr>
          <w:rFonts w:ascii="Gill Sans" w:eastAsia="Gill Sans" w:hAnsi="Gill Sans" w:cs="Gill Sans"/>
          <w:color w:val="000000"/>
        </w:rPr>
        <w:t>A majority of the functionalities of QAT can be used offline; however, some data must be synced when online in order to have a “live” copy of the data for all program users to access. QAT will sync when a user is online or if the user chooses to manually sync.</w:t>
      </w:r>
    </w:p>
    <w:p w14:paraId="531318EF" w14:textId="77777777" w:rsidR="006024AB" w:rsidRPr="006024AB" w:rsidRDefault="006024AB" w:rsidP="006024AB">
      <w:pPr>
        <w:pBdr>
          <w:top w:val="nil"/>
          <w:left w:val="nil"/>
          <w:bottom w:val="nil"/>
          <w:right w:val="nil"/>
          <w:between w:val="nil"/>
        </w:pBdr>
        <w:spacing w:line="259" w:lineRule="auto"/>
        <w:ind w:left="720"/>
        <w:rPr>
          <w:rFonts w:ascii="Gill Sans" w:eastAsia="Gill Sans" w:hAnsi="Gill Sans" w:cs="Gill Sans"/>
          <w:color w:val="000000"/>
        </w:rPr>
      </w:pPr>
    </w:p>
    <w:bookmarkStart w:id="253" w:name="_heading=h.1664s55" w:colFirst="0" w:colLast="0"/>
    <w:bookmarkEnd w:id="253"/>
    <w:p w14:paraId="546C3B53" w14:textId="5C0319CC" w:rsidR="005037B3" w:rsidRDefault="00A71183" w:rsidP="006024AB">
      <w:pPr>
        <w:keepNext/>
        <w:widowControl w:val="0"/>
        <w:rPr>
          <w:rFonts w:ascii="Gill Sans" w:eastAsia="Gill Sans" w:hAnsi="Gill Sans" w:cs="Gill Sans"/>
          <w:b/>
          <w:sz w:val="32"/>
          <w:szCs w:val="32"/>
          <w:highlight w:val="white"/>
        </w:rPr>
      </w:pPr>
      <w:sdt>
        <w:sdtPr>
          <w:tag w:val="goog_rdk_299"/>
          <w:id w:val="-606730135"/>
          <w:showingPlcHdr/>
        </w:sdtPr>
        <w:sdtContent>
          <w:r w:rsidR="006024AB">
            <w:t xml:space="preserve">     </w:t>
          </w:r>
        </w:sdtContent>
      </w:sdt>
      <w:r w:rsidR="005037B3">
        <w:rPr>
          <w:rFonts w:ascii="Gill Sans" w:eastAsia="Gill Sans" w:hAnsi="Gill Sans" w:cs="Gill Sans"/>
          <w:b/>
          <w:sz w:val="32"/>
          <w:szCs w:val="32"/>
          <w:highlight w:val="white"/>
        </w:rPr>
        <w:t>Calculated Values</w:t>
      </w:r>
    </w:p>
    <w:p w14:paraId="572CB552" w14:textId="77777777" w:rsidR="005037B3" w:rsidRDefault="005037B3" w:rsidP="005037B3">
      <w:pPr>
        <w:rPr>
          <w:rFonts w:ascii="Gill Sans" w:eastAsia="Gill Sans" w:hAnsi="Gill Sans" w:cs="Gill Sans"/>
          <w:b/>
        </w:rPr>
      </w:pPr>
    </w:p>
    <w:p w14:paraId="6934E048"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Average Monthly Consumption</w:t>
      </w:r>
    </w:p>
    <w:p w14:paraId="2C8D0DAA"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743C4EFB"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51EEA0" w14:textId="77777777" w:rsidR="005037B3" w:rsidRDefault="005037B3" w:rsidP="005037B3">
            <w:pPr>
              <w:rPr>
                <w:rFonts w:ascii="Gill Sans" w:eastAsia="Gill Sans" w:hAnsi="Gill Sans" w:cs="Gill Sans"/>
              </w:rPr>
            </w:pPr>
            <w:r>
              <w:rPr>
                <w:rFonts w:ascii="Gill Sans" w:eastAsia="Gill Sans" w:hAnsi="Gill Sans" w:cs="Gill Sans"/>
                <w:noProof/>
                <w:lang w:eastAsia="en-US" w:bidi="ar-SA"/>
              </w:rPr>
              <w:drawing>
                <wp:inline distT="114300" distB="114300" distL="114300" distR="114300" wp14:anchorId="5A0E0D51" wp14:editId="3D093BE2">
                  <wp:extent cx="6000750" cy="254000"/>
                  <wp:effectExtent l="0" t="0" r="0" b="0"/>
                  <wp:docPr id="7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9"/>
                          <a:srcRect/>
                          <a:stretch>
                            <a:fillRect/>
                          </a:stretch>
                        </pic:blipFill>
                        <pic:spPr>
                          <a:xfrm>
                            <a:off x="0" y="0"/>
                            <a:ext cx="6000750" cy="254000"/>
                          </a:xfrm>
                          <a:prstGeom prst="rect">
                            <a:avLst/>
                          </a:prstGeom>
                          <a:ln/>
                        </pic:spPr>
                      </pic:pic>
                    </a:graphicData>
                  </a:graphic>
                </wp:inline>
              </w:drawing>
            </w:r>
          </w:p>
        </w:tc>
      </w:tr>
    </w:tbl>
    <w:p w14:paraId="48AEF1BD" w14:textId="77777777" w:rsidR="005037B3" w:rsidRDefault="005037B3" w:rsidP="005037B3">
      <w:pPr>
        <w:rPr>
          <w:rFonts w:ascii="Gill Sans" w:eastAsia="Gill Sans" w:hAnsi="Gill Sans" w:cs="Gill Sans"/>
        </w:rPr>
      </w:pPr>
    </w:p>
    <w:p w14:paraId="7A7CB18E"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Projected Inventory</w:t>
      </w:r>
    </w:p>
    <w:p w14:paraId="1CB482E2"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326FA59C"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540DD9F6" w14:textId="77777777" w:rsidR="005037B3" w:rsidRDefault="005037B3" w:rsidP="005037B3">
            <w:pPr>
              <w:rPr>
                <w:rFonts w:ascii="Gill Sans" w:eastAsia="Gill Sans" w:hAnsi="Gill Sans" w:cs="Gill Sans"/>
              </w:rPr>
            </w:pPr>
            <w:r>
              <w:rPr>
                <w:rFonts w:ascii="Gill Sans" w:eastAsia="Gill Sans" w:hAnsi="Gill Sans" w:cs="Gill Sans"/>
              </w:rPr>
              <w:t>The projected inventory is used by the planning system to monitor the reorder point and to determine the reorder quantity.</w:t>
            </w:r>
          </w:p>
        </w:tc>
      </w:tr>
    </w:tbl>
    <w:p w14:paraId="00311317" w14:textId="77777777" w:rsidR="005037B3" w:rsidRDefault="005037B3" w:rsidP="005037B3">
      <w:pPr>
        <w:rPr>
          <w:rFonts w:ascii="Gill Sans" w:eastAsia="Gill Sans" w:hAnsi="Gill Sans" w:cs="Gill Sans"/>
        </w:rPr>
      </w:pPr>
    </w:p>
    <w:p w14:paraId="75B5FC6B"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Months of Stock</w:t>
      </w:r>
    </w:p>
    <w:p w14:paraId="61A1955F"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1C330E66"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0EEC5985" w14:textId="77777777" w:rsidR="005037B3" w:rsidRDefault="005037B3" w:rsidP="005037B3">
            <w:pPr>
              <w:rPr>
                <w:rFonts w:ascii="Gill Sans" w:eastAsia="Gill Sans" w:hAnsi="Gill Sans" w:cs="Gill Sans"/>
              </w:rPr>
            </w:pPr>
            <w:r>
              <w:rPr>
                <w:rFonts w:ascii="Gill Sans" w:eastAsia="Gill Sans" w:hAnsi="Gill Sans" w:cs="Gill Sans"/>
                <w:noProof/>
                <w:lang w:eastAsia="en-US" w:bidi="ar-SA"/>
              </w:rPr>
              <w:drawing>
                <wp:inline distT="114300" distB="114300" distL="114300" distR="114300" wp14:anchorId="71C17035" wp14:editId="264B0F91">
                  <wp:extent cx="2819400" cy="419100"/>
                  <wp:effectExtent l="0" t="0" r="0" b="0"/>
                  <wp:docPr id="9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0"/>
                          <a:srcRect/>
                          <a:stretch>
                            <a:fillRect/>
                          </a:stretch>
                        </pic:blipFill>
                        <pic:spPr>
                          <a:xfrm>
                            <a:off x="0" y="0"/>
                            <a:ext cx="2819400" cy="419100"/>
                          </a:xfrm>
                          <a:prstGeom prst="rect">
                            <a:avLst/>
                          </a:prstGeom>
                          <a:ln/>
                        </pic:spPr>
                      </pic:pic>
                    </a:graphicData>
                  </a:graphic>
                </wp:inline>
              </w:drawing>
            </w:r>
          </w:p>
        </w:tc>
      </w:tr>
    </w:tbl>
    <w:p w14:paraId="6DBC12AE" w14:textId="77777777" w:rsidR="005037B3" w:rsidRDefault="005037B3" w:rsidP="005037B3">
      <w:pPr>
        <w:rPr>
          <w:rFonts w:ascii="Gill Sans" w:eastAsia="Gill Sans" w:hAnsi="Gill Sans" w:cs="Gill Sans"/>
        </w:rPr>
      </w:pPr>
    </w:p>
    <w:p w14:paraId="63257CD1"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 xml:space="preserve">Minimum MoS </w:t>
      </w:r>
    </w:p>
    <w:p w14:paraId="30325570"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4495D678"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60478AA" w14:textId="77777777" w:rsidR="005037B3" w:rsidRDefault="005037B3" w:rsidP="005037B3">
            <w:pPr>
              <w:rPr>
                <w:rFonts w:ascii="Gill Sans" w:eastAsia="Gill Sans" w:hAnsi="Gill Sans" w:cs="Gill Sans"/>
              </w:rPr>
            </w:pPr>
            <w:r>
              <w:rPr>
                <w:rFonts w:ascii="Gill Sans" w:eastAsia="Gill Sans" w:hAnsi="Gill Sans" w:cs="Gill Sans"/>
                <w:noProof/>
                <w:lang w:eastAsia="en-US" w:bidi="ar-SA"/>
              </w:rPr>
              <w:drawing>
                <wp:inline distT="114300" distB="114300" distL="114300" distR="114300" wp14:anchorId="3B8A146D" wp14:editId="28A0E593">
                  <wp:extent cx="5229225" cy="180975"/>
                  <wp:effectExtent l="0" t="0" r="0" b="0"/>
                  <wp:docPr id="100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42"/>
                          <a:srcRect/>
                          <a:stretch>
                            <a:fillRect/>
                          </a:stretch>
                        </pic:blipFill>
                        <pic:spPr>
                          <a:xfrm>
                            <a:off x="0" y="0"/>
                            <a:ext cx="5229225" cy="180975"/>
                          </a:xfrm>
                          <a:prstGeom prst="rect">
                            <a:avLst/>
                          </a:prstGeom>
                          <a:ln/>
                        </pic:spPr>
                      </pic:pic>
                    </a:graphicData>
                  </a:graphic>
                </wp:inline>
              </w:drawing>
            </w:r>
          </w:p>
        </w:tc>
      </w:tr>
    </w:tbl>
    <w:p w14:paraId="435182B9" w14:textId="77777777" w:rsidR="005037B3" w:rsidRDefault="005037B3" w:rsidP="005037B3">
      <w:pPr>
        <w:rPr>
          <w:rFonts w:ascii="Gill Sans" w:eastAsia="Gill Sans" w:hAnsi="Gill Sans" w:cs="Gill Sans"/>
        </w:rPr>
      </w:pPr>
    </w:p>
    <w:p w14:paraId="2910D7D6"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lastRenderedPageBreak/>
        <w:t>Maximum MoS</w:t>
      </w:r>
    </w:p>
    <w:p w14:paraId="0635046A"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2F83BA09"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3AF6F78D" w14:textId="77777777" w:rsidR="005037B3" w:rsidRDefault="005037B3" w:rsidP="005037B3">
            <w:pPr>
              <w:rPr>
                <w:rFonts w:ascii="Gill Sans" w:eastAsia="Gill Sans" w:hAnsi="Gill Sans" w:cs="Gill Sans"/>
              </w:rPr>
            </w:pPr>
            <w:r>
              <w:rPr>
                <w:rFonts w:ascii="Gill Sans" w:eastAsia="Gill Sans" w:hAnsi="Gill Sans" w:cs="Gill Sans"/>
                <w:noProof/>
                <w:lang w:eastAsia="en-US" w:bidi="ar-SA"/>
              </w:rPr>
              <w:drawing>
                <wp:inline distT="114300" distB="114300" distL="114300" distR="114300" wp14:anchorId="631F210B" wp14:editId="3F93FF36">
                  <wp:extent cx="6000750" cy="114300"/>
                  <wp:effectExtent l="0" t="0" r="0" b="0"/>
                  <wp:docPr id="78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3"/>
                          <a:srcRect/>
                          <a:stretch>
                            <a:fillRect/>
                          </a:stretch>
                        </pic:blipFill>
                        <pic:spPr>
                          <a:xfrm>
                            <a:off x="0" y="0"/>
                            <a:ext cx="6000750" cy="114300"/>
                          </a:xfrm>
                          <a:prstGeom prst="rect">
                            <a:avLst/>
                          </a:prstGeom>
                          <a:ln/>
                        </pic:spPr>
                      </pic:pic>
                    </a:graphicData>
                  </a:graphic>
                </wp:inline>
              </w:drawing>
            </w:r>
          </w:p>
        </w:tc>
      </w:tr>
    </w:tbl>
    <w:p w14:paraId="6B84AEA1" w14:textId="77777777" w:rsidR="005037B3" w:rsidRDefault="005037B3" w:rsidP="005037B3">
      <w:pPr>
        <w:rPr>
          <w:rFonts w:ascii="Gill Sans" w:eastAsia="Gill Sans" w:hAnsi="Gill Sans" w:cs="Gill Sans"/>
        </w:rPr>
      </w:pPr>
    </w:p>
    <w:p w14:paraId="5C2C3BA4" w14:textId="77777777" w:rsidR="005037B3" w:rsidRDefault="005037B3" w:rsidP="00316914">
      <w:pPr>
        <w:numPr>
          <w:ilvl w:val="0"/>
          <w:numId w:val="240"/>
        </w:numPr>
        <w:rPr>
          <w:rFonts w:ascii="Gill Sans" w:eastAsia="Gill Sans" w:hAnsi="Gill Sans" w:cs="Gill Sans"/>
          <w:b/>
        </w:rPr>
      </w:pPr>
      <w:r>
        <w:rPr>
          <w:rFonts w:ascii="Gill Sans" w:eastAsia="Gill Sans" w:hAnsi="Gill Sans" w:cs="Gill Sans"/>
          <w:b/>
        </w:rPr>
        <w:t xml:space="preserve">Reorder Quantity </w:t>
      </w:r>
    </w:p>
    <w:p w14:paraId="27F8E4D0" w14:textId="77777777" w:rsidR="005037B3" w:rsidRDefault="005037B3" w:rsidP="005037B3">
      <w:pPr>
        <w:rPr>
          <w:rFonts w:ascii="Gill Sans" w:eastAsia="Gill Sans" w:hAnsi="Gill Sans" w:cs="Gill Sans"/>
        </w:rPr>
      </w:pPr>
    </w:p>
    <w:tbl>
      <w:tblPr>
        <w:tblW w:w="9638" w:type="dxa"/>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Layout w:type="fixed"/>
        <w:tblLook w:val="0600" w:firstRow="0" w:lastRow="0" w:firstColumn="0" w:lastColumn="0" w:noHBand="1" w:noVBand="1"/>
      </w:tblPr>
      <w:tblGrid>
        <w:gridCol w:w="9638"/>
      </w:tblGrid>
      <w:tr w:rsidR="005037B3" w14:paraId="3C97EFA4" w14:textId="77777777" w:rsidTr="005037B3">
        <w:tc>
          <w:tcPr>
            <w:tcW w:w="9638" w:type="dxa"/>
            <w:tcBorders>
              <w:top w:val="single" w:sz="8" w:space="0" w:color="000001"/>
              <w:left w:val="single" w:sz="8" w:space="0" w:color="000001"/>
              <w:bottom w:val="single" w:sz="8" w:space="0" w:color="000001"/>
              <w:right w:val="single" w:sz="8" w:space="0" w:color="000001"/>
            </w:tcBorders>
            <w:shd w:val="clear" w:color="auto" w:fill="auto"/>
            <w:tcMar>
              <w:left w:w="90" w:type="dxa"/>
            </w:tcMar>
          </w:tcPr>
          <w:p w14:paraId="126EB810" w14:textId="77777777" w:rsidR="005037B3" w:rsidRDefault="005037B3" w:rsidP="005037B3">
            <w:pPr>
              <w:rPr>
                <w:rFonts w:ascii="Gill Sans" w:eastAsia="Gill Sans" w:hAnsi="Gill Sans" w:cs="Gill Sans"/>
              </w:rPr>
            </w:pPr>
            <w:r>
              <w:rPr>
                <w:rFonts w:ascii="Gill Sans" w:eastAsia="Gill Sans" w:hAnsi="Gill Sans" w:cs="Gill Sans"/>
              </w:rPr>
              <w:t>The reorder point is the level of inventory which triggers an action to replenish that particular inventory stock.</w:t>
            </w:r>
          </w:p>
        </w:tc>
      </w:tr>
    </w:tbl>
    <w:p w14:paraId="146D8862" w14:textId="0510C2F8" w:rsidR="005037B3" w:rsidRDefault="005037B3" w:rsidP="005037B3">
      <w:pPr>
        <w:pBdr>
          <w:top w:val="nil"/>
          <w:left w:val="nil"/>
          <w:bottom w:val="nil"/>
          <w:right w:val="nil"/>
          <w:between w:val="nil"/>
        </w:pBdr>
        <w:spacing w:before="200" w:line="312" w:lineRule="auto"/>
        <w:rPr>
          <w:rFonts w:ascii="Gill Sans" w:eastAsia="Gill Sans" w:hAnsi="Gill Sans" w:cs="Gill Sans"/>
          <w:color w:val="353744"/>
          <w:sz w:val="22"/>
          <w:szCs w:val="22"/>
        </w:rPr>
      </w:pPr>
    </w:p>
    <w:p w14:paraId="66E28FFE" w14:textId="733196DE" w:rsidR="005037B3" w:rsidRDefault="005037B3" w:rsidP="006024AB">
      <w:pPr>
        <w:pStyle w:val="Heading2"/>
        <w:ind w:left="0" w:firstLine="0"/>
        <w:rPr>
          <w:rFonts w:ascii="Gill Sans" w:eastAsia="Gill Sans" w:hAnsi="Gill Sans" w:cs="Gill Sans"/>
        </w:rPr>
      </w:pPr>
      <w:bookmarkStart w:id="254" w:name="_Toc57382859"/>
      <w:bookmarkStart w:id="255" w:name="_Toc57478229"/>
      <w:r>
        <w:rPr>
          <w:rFonts w:ascii="Gill Sans" w:eastAsia="Gill Sans" w:hAnsi="Gill Sans" w:cs="Gill Sans"/>
        </w:rPr>
        <w:t>Section 2 – User &amp; Program Management</w:t>
      </w:r>
      <w:bookmarkStart w:id="256" w:name="_heading=h.2afmg28" w:colFirst="0" w:colLast="0"/>
      <w:bookmarkEnd w:id="254"/>
      <w:bookmarkEnd w:id="255"/>
      <w:bookmarkEnd w:id="256"/>
    </w:p>
    <w:p w14:paraId="1CBAEE93" w14:textId="5E161B41" w:rsidR="005037B3" w:rsidRDefault="005037B3" w:rsidP="006024AB">
      <w:pPr>
        <w:pBdr>
          <w:top w:val="nil"/>
          <w:left w:val="nil"/>
          <w:bottom w:val="nil"/>
          <w:right w:val="nil"/>
          <w:between w:val="nil"/>
        </w:pBdr>
        <w:spacing w:after="160" w:line="259" w:lineRule="auto"/>
        <w:rPr>
          <w:rFonts w:ascii="Gill Sans" w:eastAsia="Gill Sans" w:hAnsi="Gill Sans" w:cs="Gill Sans"/>
          <w:color w:val="000000"/>
        </w:rPr>
      </w:pPr>
      <w:r>
        <w:rPr>
          <w:rFonts w:ascii="Gill Sans" w:eastAsia="Gill Sans" w:hAnsi="Gill Sans" w:cs="Gill Sans"/>
          <w:b/>
          <w:color w:val="000000"/>
        </w:rPr>
        <w:t>User roles:</w:t>
      </w:r>
      <w:r>
        <w:rPr>
          <w:rFonts w:ascii="Gill Sans" w:eastAsia="Gill Sans" w:hAnsi="Gill Sans" w:cs="Gill Sans"/>
          <w:color w:val="000000"/>
        </w:rPr>
        <w:t xml:space="preserve"> These are dedicated assignments to users that allow for different levels of access and functional areas. Those that are relevant include:</w:t>
      </w:r>
    </w:p>
    <w:tbl>
      <w:tblPr>
        <w:tblW w:w="97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115"/>
        <w:gridCol w:w="1392"/>
        <w:gridCol w:w="919"/>
        <w:gridCol w:w="1126"/>
        <w:gridCol w:w="1346"/>
        <w:gridCol w:w="1070"/>
        <w:gridCol w:w="814"/>
      </w:tblGrid>
      <w:tr w:rsidR="00E432F3" w:rsidRPr="00E432F3" w14:paraId="352289DB" w14:textId="77777777" w:rsidTr="00E432F3">
        <w:trPr>
          <w:trHeight w:val="300"/>
        </w:trPr>
        <w:tc>
          <w:tcPr>
            <w:tcW w:w="0" w:type="auto"/>
            <w:tcMar>
              <w:top w:w="0" w:type="dxa"/>
              <w:left w:w="45" w:type="dxa"/>
              <w:bottom w:w="0" w:type="dxa"/>
              <w:right w:w="45" w:type="dxa"/>
            </w:tcMar>
            <w:vAlign w:val="center"/>
            <w:hideMark/>
          </w:tcPr>
          <w:p w14:paraId="6710FE09"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Business Function</w:t>
            </w:r>
          </w:p>
        </w:tc>
        <w:tc>
          <w:tcPr>
            <w:tcW w:w="0" w:type="auto"/>
            <w:tcMar>
              <w:top w:w="0" w:type="dxa"/>
              <w:left w:w="45" w:type="dxa"/>
              <w:bottom w:w="0" w:type="dxa"/>
              <w:right w:w="45" w:type="dxa"/>
            </w:tcMar>
            <w:vAlign w:val="center"/>
            <w:hideMark/>
          </w:tcPr>
          <w:p w14:paraId="11EE8F5E"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Application Admin</w:t>
            </w:r>
          </w:p>
        </w:tc>
        <w:tc>
          <w:tcPr>
            <w:tcW w:w="0" w:type="auto"/>
            <w:tcMar>
              <w:top w:w="0" w:type="dxa"/>
              <w:left w:w="45" w:type="dxa"/>
              <w:bottom w:w="0" w:type="dxa"/>
              <w:right w:w="45" w:type="dxa"/>
            </w:tcMar>
            <w:vAlign w:val="center"/>
            <w:hideMark/>
          </w:tcPr>
          <w:p w14:paraId="07FEB270"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Realm Admin</w:t>
            </w:r>
          </w:p>
        </w:tc>
        <w:tc>
          <w:tcPr>
            <w:tcW w:w="0" w:type="auto"/>
            <w:tcMar>
              <w:top w:w="0" w:type="dxa"/>
              <w:left w:w="45" w:type="dxa"/>
              <w:bottom w:w="0" w:type="dxa"/>
              <w:right w:w="45" w:type="dxa"/>
            </w:tcMar>
            <w:vAlign w:val="center"/>
            <w:hideMark/>
          </w:tcPr>
          <w:p w14:paraId="51102962"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Program Admin</w:t>
            </w:r>
          </w:p>
        </w:tc>
        <w:tc>
          <w:tcPr>
            <w:tcW w:w="0" w:type="auto"/>
            <w:tcMar>
              <w:top w:w="0" w:type="dxa"/>
              <w:left w:w="45" w:type="dxa"/>
              <w:bottom w:w="0" w:type="dxa"/>
              <w:right w:w="45" w:type="dxa"/>
            </w:tcMar>
            <w:vAlign w:val="center"/>
            <w:hideMark/>
          </w:tcPr>
          <w:p w14:paraId="7410855E"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Supply Plan Reviewer</w:t>
            </w:r>
          </w:p>
        </w:tc>
        <w:tc>
          <w:tcPr>
            <w:tcW w:w="0" w:type="auto"/>
            <w:tcMar>
              <w:top w:w="0" w:type="dxa"/>
              <w:left w:w="45" w:type="dxa"/>
              <w:bottom w:w="0" w:type="dxa"/>
              <w:right w:w="45" w:type="dxa"/>
            </w:tcMar>
            <w:vAlign w:val="center"/>
            <w:hideMark/>
          </w:tcPr>
          <w:p w14:paraId="38D94F26"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Program User</w:t>
            </w:r>
          </w:p>
        </w:tc>
        <w:tc>
          <w:tcPr>
            <w:tcW w:w="0" w:type="auto"/>
            <w:tcMar>
              <w:top w:w="0" w:type="dxa"/>
              <w:left w:w="45" w:type="dxa"/>
              <w:bottom w:w="0" w:type="dxa"/>
              <w:right w:w="45" w:type="dxa"/>
            </w:tcMar>
            <w:vAlign w:val="center"/>
            <w:hideMark/>
          </w:tcPr>
          <w:p w14:paraId="03BE4325" w14:textId="77777777" w:rsidR="00E432F3" w:rsidRPr="00E432F3" w:rsidRDefault="00E432F3" w:rsidP="00E432F3">
            <w:pPr>
              <w:jc w:val="center"/>
              <w:rPr>
                <w:rFonts w:ascii="Arial" w:eastAsia="Times New Roman" w:hAnsi="Arial" w:cs="Arial"/>
                <w:b/>
                <w:bCs/>
                <w:color w:val="000099"/>
                <w:sz w:val="20"/>
                <w:szCs w:val="20"/>
                <w:lang w:eastAsia="en-US" w:bidi="ar-SA"/>
              </w:rPr>
            </w:pPr>
            <w:r w:rsidRPr="00E432F3">
              <w:rPr>
                <w:rFonts w:ascii="Arial" w:eastAsia="Times New Roman" w:hAnsi="Arial" w:cs="Arial"/>
                <w:b/>
                <w:bCs/>
                <w:color w:val="000099"/>
                <w:sz w:val="20"/>
                <w:szCs w:val="20"/>
                <w:lang w:eastAsia="en-US" w:bidi="ar-SA"/>
              </w:rPr>
              <w:t>Guest User</w:t>
            </w:r>
          </w:p>
        </w:tc>
      </w:tr>
      <w:tr w:rsidR="00E432F3" w:rsidRPr="00E432F3" w14:paraId="36D91987" w14:textId="77777777" w:rsidTr="006024AB">
        <w:trPr>
          <w:trHeight w:val="300"/>
        </w:trPr>
        <w:tc>
          <w:tcPr>
            <w:tcW w:w="0" w:type="auto"/>
            <w:gridSpan w:val="7"/>
            <w:shd w:val="clear" w:color="auto" w:fill="EEECE1" w:themeFill="background2"/>
            <w:tcMar>
              <w:top w:w="0" w:type="dxa"/>
              <w:left w:w="45" w:type="dxa"/>
              <w:bottom w:w="0" w:type="dxa"/>
              <w:right w:w="45" w:type="dxa"/>
            </w:tcMar>
            <w:vAlign w:val="center"/>
            <w:hideMark/>
          </w:tcPr>
          <w:p w14:paraId="45B11E02" w14:textId="667134EC"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Application Masters</w:t>
            </w:r>
          </w:p>
        </w:tc>
      </w:tr>
      <w:tr w:rsidR="00E432F3" w:rsidRPr="00E432F3" w14:paraId="73564EA3" w14:textId="77777777" w:rsidTr="00E432F3">
        <w:trPr>
          <w:trHeight w:val="300"/>
        </w:trPr>
        <w:tc>
          <w:tcPr>
            <w:tcW w:w="0" w:type="auto"/>
            <w:tcMar>
              <w:top w:w="0" w:type="dxa"/>
              <w:left w:w="45" w:type="dxa"/>
              <w:bottom w:w="0" w:type="dxa"/>
              <w:right w:w="45" w:type="dxa"/>
            </w:tcMar>
            <w:vAlign w:val="center"/>
            <w:hideMark/>
          </w:tcPr>
          <w:p w14:paraId="41B531F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Application Dashboard</w:t>
            </w:r>
          </w:p>
        </w:tc>
        <w:tc>
          <w:tcPr>
            <w:tcW w:w="0" w:type="auto"/>
            <w:tcMar>
              <w:top w:w="0" w:type="dxa"/>
              <w:left w:w="45" w:type="dxa"/>
              <w:bottom w:w="0" w:type="dxa"/>
              <w:right w:w="45" w:type="dxa"/>
            </w:tcMar>
            <w:vAlign w:val="center"/>
            <w:hideMark/>
          </w:tcPr>
          <w:p w14:paraId="5F4B06C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C50F58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8E772E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2304A0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195ED2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FB6D0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20F32CB" w14:textId="77777777" w:rsidTr="00E432F3">
        <w:trPr>
          <w:trHeight w:val="300"/>
        </w:trPr>
        <w:tc>
          <w:tcPr>
            <w:tcW w:w="0" w:type="auto"/>
            <w:tcMar>
              <w:top w:w="0" w:type="dxa"/>
              <w:left w:w="45" w:type="dxa"/>
              <w:bottom w:w="0" w:type="dxa"/>
              <w:right w:w="45" w:type="dxa"/>
            </w:tcMar>
            <w:vAlign w:val="center"/>
            <w:hideMark/>
          </w:tcPr>
          <w:p w14:paraId="5113BDB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Label Translations</w:t>
            </w:r>
          </w:p>
        </w:tc>
        <w:tc>
          <w:tcPr>
            <w:tcW w:w="0" w:type="auto"/>
            <w:tcMar>
              <w:top w:w="0" w:type="dxa"/>
              <w:left w:w="45" w:type="dxa"/>
              <w:bottom w:w="0" w:type="dxa"/>
              <w:right w:w="45" w:type="dxa"/>
            </w:tcMar>
            <w:vAlign w:val="center"/>
            <w:hideMark/>
          </w:tcPr>
          <w:p w14:paraId="7D623B7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C8F6B1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50B3F5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B8905F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2B641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4F4E55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808E789" w14:textId="77777777" w:rsidTr="00E432F3">
        <w:trPr>
          <w:trHeight w:val="300"/>
        </w:trPr>
        <w:tc>
          <w:tcPr>
            <w:tcW w:w="0" w:type="auto"/>
            <w:tcMar>
              <w:top w:w="0" w:type="dxa"/>
              <w:left w:w="45" w:type="dxa"/>
              <w:bottom w:w="0" w:type="dxa"/>
              <w:right w:w="45" w:type="dxa"/>
            </w:tcMar>
            <w:vAlign w:val="center"/>
            <w:hideMark/>
          </w:tcPr>
          <w:p w14:paraId="0C1C56B6"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 Realm</w:t>
            </w:r>
          </w:p>
        </w:tc>
        <w:tc>
          <w:tcPr>
            <w:tcW w:w="0" w:type="auto"/>
            <w:tcMar>
              <w:top w:w="0" w:type="dxa"/>
              <w:left w:w="45" w:type="dxa"/>
              <w:bottom w:w="0" w:type="dxa"/>
              <w:right w:w="45" w:type="dxa"/>
            </w:tcMar>
            <w:vAlign w:val="center"/>
            <w:hideMark/>
          </w:tcPr>
          <w:p w14:paraId="36374A1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22293F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392963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99973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EF6BCE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ABAB6E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0090FD4" w14:textId="77777777" w:rsidTr="00E432F3">
        <w:trPr>
          <w:trHeight w:val="300"/>
        </w:trPr>
        <w:tc>
          <w:tcPr>
            <w:tcW w:w="0" w:type="auto"/>
            <w:shd w:val="clear" w:color="auto" w:fill="auto"/>
            <w:tcMar>
              <w:top w:w="0" w:type="dxa"/>
              <w:left w:w="45" w:type="dxa"/>
              <w:bottom w:w="0" w:type="dxa"/>
              <w:right w:w="45" w:type="dxa"/>
            </w:tcMar>
            <w:vAlign w:val="center"/>
            <w:hideMark/>
          </w:tcPr>
          <w:p w14:paraId="18A73E26" w14:textId="77777777" w:rsidR="00E432F3" w:rsidRPr="00E432F3" w:rsidRDefault="00E432F3" w:rsidP="00E432F3">
            <w:pP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Manage Country</w:t>
            </w:r>
          </w:p>
        </w:tc>
        <w:tc>
          <w:tcPr>
            <w:tcW w:w="0" w:type="auto"/>
            <w:tcMar>
              <w:top w:w="0" w:type="dxa"/>
              <w:left w:w="45" w:type="dxa"/>
              <w:bottom w:w="0" w:type="dxa"/>
              <w:right w:w="45" w:type="dxa"/>
            </w:tcMar>
            <w:vAlign w:val="center"/>
            <w:hideMark/>
          </w:tcPr>
          <w:p w14:paraId="6308074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60D0A7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D57238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2FA3FD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57000A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4D5256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E0D94EC" w14:textId="77777777" w:rsidTr="00E432F3">
        <w:trPr>
          <w:trHeight w:val="300"/>
        </w:trPr>
        <w:tc>
          <w:tcPr>
            <w:tcW w:w="0" w:type="auto"/>
            <w:tcMar>
              <w:top w:w="0" w:type="dxa"/>
              <w:left w:w="45" w:type="dxa"/>
              <w:bottom w:w="0" w:type="dxa"/>
              <w:right w:w="45" w:type="dxa"/>
            </w:tcMar>
            <w:vAlign w:val="center"/>
            <w:hideMark/>
          </w:tcPr>
          <w:p w14:paraId="46B0F3F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 Role</w:t>
            </w:r>
          </w:p>
        </w:tc>
        <w:tc>
          <w:tcPr>
            <w:tcW w:w="0" w:type="auto"/>
            <w:tcMar>
              <w:top w:w="0" w:type="dxa"/>
              <w:left w:w="45" w:type="dxa"/>
              <w:bottom w:w="0" w:type="dxa"/>
              <w:right w:w="45" w:type="dxa"/>
            </w:tcMar>
            <w:vAlign w:val="center"/>
            <w:hideMark/>
          </w:tcPr>
          <w:p w14:paraId="0D8BE3D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AB0367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r w:rsidRPr="00E432F3">
              <w:rPr>
                <w:rFonts w:eastAsia="Times New Roman"/>
                <w:color w:val="000000"/>
                <w:sz w:val="16"/>
                <w:szCs w:val="16"/>
                <w:lang w:eastAsia="en-US" w:bidi="ar-SA"/>
              </w:rPr>
              <w:t> </w:t>
            </w:r>
          </w:p>
        </w:tc>
        <w:tc>
          <w:tcPr>
            <w:tcW w:w="0" w:type="auto"/>
            <w:tcMar>
              <w:top w:w="0" w:type="dxa"/>
              <w:left w:w="45" w:type="dxa"/>
              <w:bottom w:w="0" w:type="dxa"/>
              <w:right w:w="45" w:type="dxa"/>
            </w:tcMar>
            <w:vAlign w:val="center"/>
            <w:hideMark/>
          </w:tcPr>
          <w:p w14:paraId="6525ABF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143534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EDE09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70F391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B986738" w14:textId="77777777" w:rsidTr="00E432F3">
        <w:trPr>
          <w:trHeight w:val="300"/>
        </w:trPr>
        <w:tc>
          <w:tcPr>
            <w:tcW w:w="0" w:type="auto"/>
            <w:tcMar>
              <w:top w:w="0" w:type="dxa"/>
              <w:left w:w="45" w:type="dxa"/>
              <w:bottom w:w="0" w:type="dxa"/>
              <w:right w:w="45" w:type="dxa"/>
            </w:tcMar>
            <w:vAlign w:val="center"/>
            <w:hideMark/>
          </w:tcPr>
          <w:p w14:paraId="7A1707B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 Language</w:t>
            </w:r>
            <w:r w:rsidRPr="00E432F3">
              <w:rPr>
                <w:rFonts w:eastAsia="Times New Roman"/>
                <w:color w:val="000000"/>
                <w:sz w:val="16"/>
                <w:szCs w:val="16"/>
                <w:lang w:eastAsia="en-US" w:bidi="ar-SA"/>
              </w:rPr>
              <w:t> </w:t>
            </w:r>
          </w:p>
        </w:tc>
        <w:tc>
          <w:tcPr>
            <w:tcW w:w="0" w:type="auto"/>
            <w:tcMar>
              <w:top w:w="0" w:type="dxa"/>
              <w:left w:w="45" w:type="dxa"/>
              <w:bottom w:w="0" w:type="dxa"/>
              <w:right w:w="45" w:type="dxa"/>
            </w:tcMar>
            <w:vAlign w:val="center"/>
            <w:hideMark/>
          </w:tcPr>
          <w:p w14:paraId="608FB31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3D79C9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19EBE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1F8207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70326F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EF9AE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EE3C576" w14:textId="77777777" w:rsidTr="00E432F3">
        <w:trPr>
          <w:trHeight w:val="300"/>
        </w:trPr>
        <w:tc>
          <w:tcPr>
            <w:tcW w:w="0" w:type="auto"/>
            <w:tcMar>
              <w:top w:w="0" w:type="dxa"/>
              <w:left w:w="45" w:type="dxa"/>
              <w:bottom w:w="0" w:type="dxa"/>
              <w:right w:w="45" w:type="dxa"/>
            </w:tcMar>
            <w:vAlign w:val="center"/>
            <w:hideMark/>
          </w:tcPr>
          <w:p w14:paraId="30BCB87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 Currency</w:t>
            </w:r>
          </w:p>
        </w:tc>
        <w:tc>
          <w:tcPr>
            <w:tcW w:w="0" w:type="auto"/>
            <w:tcMar>
              <w:top w:w="0" w:type="dxa"/>
              <w:left w:w="45" w:type="dxa"/>
              <w:bottom w:w="0" w:type="dxa"/>
              <w:right w:w="45" w:type="dxa"/>
            </w:tcMar>
            <w:vAlign w:val="center"/>
            <w:hideMark/>
          </w:tcPr>
          <w:p w14:paraId="52FDA75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80A777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4962AE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FF7F65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6B26A8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5ACBD3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2B25E23" w14:textId="77777777" w:rsidTr="00E432F3">
        <w:trPr>
          <w:trHeight w:val="300"/>
        </w:trPr>
        <w:tc>
          <w:tcPr>
            <w:tcW w:w="0" w:type="auto"/>
            <w:tcMar>
              <w:top w:w="0" w:type="dxa"/>
              <w:left w:w="45" w:type="dxa"/>
              <w:bottom w:w="0" w:type="dxa"/>
              <w:right w:w="45" w:type="dxa"/>
            </w:tcMar>
            <w:vAlign w:val="center"/>
            <w:hideMark/>
          </w:tcPr>
          <w:p w14:paraId="331B41F2"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Add/manage Dimension</w:t>
            </w:r>
          </w:p>
        </w:tc>
        <w:tc>
          <w:tcPr>
            <w:tcW w:w="0" w:type="auto"/>
            <w:tcMar>
              <w:top w:w="0" w:type="dxa"/>
              <w:left w:w="45" w:type="dxa"/>
              <w:bottom w:w="0" w:type="dxa"/>
              <w:right w:w="45" w:type="dxa"/>
            </w:tcMar>
            <w:vAlign w:val="center"/>
            <w:hideMark/>
          </w:tcPr>
          <w:p w14:paraId="37BDA0F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0D57C4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90D610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14FE39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0DC11D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5A4EA0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D4ECAFD" w14:textId="77777777" w:rsidTr="00E432F3">
        <w:trPr>
          <w:trHeight w:val="300"/>
        </w:trPr>
        <w:tc>
          <w:tcPr>
            <w:tcW w:w="0" w:type="auto"/>
            <w:tcMar>
              <w:top w:w="0" w:type="dxa"/>
              <w:left w:w="45" w:type="dxa"/>
              <w:bottom w:w="0" w:type="dxa"/>
              <w:right w:w="45" w:type="dxa"/>
            </w:tcMar>
            <w:vAlign w:val="center"/>
            <w:hideMark/>
          </w:tcPr>
          <w:p w14:paraId="1FD2580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Add/manage Unit</w:t>
            </w:r>
          </w:p>
        </w:tc>
        <w:tc>
          <w:tcPr>
            <w:tcW w:w="0" w:type="auto"/>
            <w:tcMar>
              <w:top w:w="0" w:type="dxa"/>
              <w:left w:w="45" w:type="dxa"/>
              <w:bottom w:w="0" w:type="dxa"/>
              <w:right w:w="45" w:type="dxa"/>
            </w:tcMar>
            <w:vAlign w:val="center"/>
            <w:hideMark/>
          </w:tcPr>
          <w:p w14:paraId="6387F34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18D233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E8BE95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8828C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34502A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983B8A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5B7F311" w14:textId="77777777" w:rsidTr="00E432F3">
        <w:trPr>
          <w:trHeight w:val="300"/>
        </w:trPr>
        <w:tc>
          <w:tcPr>
            <w:tcW w:w="0" w:type="auto"/>
            <w:tcMar>
              <w:top w:w="0" w:type="dxa"/>
              <w:left w:w="45" w:type="dxa"/>
              <w:bottom w:w="0" w:type="dxa"/>
              <w:right w:w="45" w:type="dxa"/>
            </w:tcMar>
            <w:vAlign w:val="center"/>
            <w:hideMark/>
          </w:tcPr>
          <w:p w14:paraId="22CDFED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Database Translation</w:t>
            </w:r>
          </w:p>
        </w:tc>
        <w:tc>
          <w:tcPr>
            <w:tcW w:w="0" w:type="auto"/>
            <w:tcMar>
              <w:top w:w="0" w:type="dxa"/>
              <w:left w:w="45" w:type="dxa"/>
              <w:bottom w:w="0" w:type="dxa"/>
              <w:right w:w="45" w:type="dxa"/>
            </w:tcMar>
            <w:vAlign w:val="center"/>
            <w:hideMark/>
          </w:tcPr>
          <w:p w14:paraId="53B72B8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0E435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F3B5F1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3BCBFF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B1C435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64F27D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F619A4A" w14:textId="77777777" w:rsidTr="00E432F3">
        <w:trPr>
          <w:trHeight w:val="300"/>
        </w:trPr>
        <w:tc>
          <w:tcPr>
            <w:tcW w:w="0" w:type="auto"/>
            <w:tcMar>
              <w:top w:w="0" w:type="dxa"/>
              <w:left w:w="45" w:type="dxa"/>
              <w:bottom w:w="0" w:type="dxa"/>
              <w:right w:w="45" w:type="dxa"/>
            </w:tcMar>
            <w:vAlign w:val="center"/>
            <w:hideMark/>
          </w:tcPr>
          <w:p w14:paraId="3CF4A11A"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User</w:t>
            </w:r>
          </w:p>
        </w:tc>
        <w:tc>
          <w:tcPr>
            <w:tcW w:w="0" w:type="auto"/>
            <w:tcMar>
              <w:top w:w="0" w:type="dxa"/>
              <w:left w:w="45" w:type="dxa"/>
              <w:bottom w:w="0" w:type="dxa"/>
              <w:right w:w="45" w:type="dxa"/>
            </w:tcMar>
            <w:vAlign w:val="center"/>
            <w:hideMark/>
          </w:tcPr>
          <w:p w14:paraId="0FD538B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1EC94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C05EC7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A4C674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0239AA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0F12D4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3532A03" w14:textId="77777777" w:rsidTr="00E432F3">
        <w:trPr>
          <w:trHeight w:val="300"/>
        </w:trPr>
        <w:tc>
          <w:tcPr>
            <w:tcW w:w="0" w:type="auto"/>
            <w:tcMar>
              <w:top w:w="0" w:type="dxa"/>
              <w:left w:w="45" w:type="dxa"/>
              <w:bottom w:w="0" w:type="dxa"/>
              <w:right w:w="45" w:type="dxa"/>
            </w:tcMar>
            <w:vAlign w:val="center"/>
            <w:hideMark/>
          </w:tcPr>
          <w:p w14:paraId="2E68B88A"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Assign role to user</w:t>
            </w:r>
          </w:p>
        </w:tc>
        <w:tc>
          <w:tcPr>
            <w:tcW w:w="0" w:type="auto"/>
            <w:tcMar>
              <w:top w:w="0" w:type="dxa"/>
              <w:left w:w="45" w:type="dxa"/>
              <w:bottom w:w="0" w:type="dxa"/>
              <w:right w:w="45" w:type="dxa"/>
            </w:tcMar>
            <w:vAlign w:val="center"/>
            <w:hideMark/>
          </w:tcPr>
          <w:p w14:paraId="027C4DB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5BD44A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900CF0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1448F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8410A5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35C1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62D674C" w14:textId="77777777" w:rsidTr="00E432F3">
        <w:trPr>
          <w:trHeight w:val="300"/>
        </w:trPr>
        <w:tc>
          <w:tcPr>
            <w:tcW w:w="0" w:type="auto"/>
            <w:tcMar>
              <w:top w:w="0" w:type="dxa"/>
              <w:left w:w="45" w:type="dxa"/>
              <w:bottom w:w="0" w:type="dxa"/>
              <w:right w:w="45" w:type="dxa"/>
            </w:tcMar>
            <w:vAlign w:val="center"/>
            <w:hideMark/>
          </w:tcPr>
          <w:p w14:paraId="387FA91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Edit Realm</w:t>
            </w:r>
          </w:p>
        </w:tc>
        <w:tc>
          <w:tcPr>
            <w:tcW w:w="0" w:type="auto"/>
            <w:tcMar>
              <w:top w:w="0" w:type="dxa"/>
              <w:left w:w="45" w:type="dxa"/>
              <w:bottom w:w="0" w:type="dxa"/>
              <w:right w:w="45" w:type="dxa"/>
            </w:tcMar>
            <w:vAlign w:val="center"/>
            <w:hideMark/>
          </w:tcPr>
          <w:p w14:paraId="148645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E11D79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D884D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0FF5CD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F9A259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79FBD4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5439492" w14:textId="77777777" w:rsidTr="006024AB">
        <w:trPr>
          <w:trHeight w:val="300"/>
        </w:trPr>
        <w:tc>
          <w:tcPr>
            <w:tcW w:w="0" w:type="auto"/>
            <w:gridSpan w:val="7"/>
            <w:shd w:val="clear" w:color="auto" w:fill="EEECE1" w:themeFill="background2"/>
            <w:tcMar>
              <w:top w:w="0" w:type="dxa"/>
              <w:left w:w="45" w:type="dxa"/>
              <w:bottom w:w="0" w:type="dxa"/>
              <w:right w:w="45" w:type="dxa"/>
            </w:tcMar>
            <w:vAlign w:val="center"/>
            <w:hideMark/>
          </w:tcPr>
          <w:p w14:paraId="35A710FD" w14:textId="4495FEEA"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Realm level Masters</w:t>
            </w:r>
          </w:p>
        </w:tc>
      </w:tr>
      <w:tr w:rsidR="00E432F3" w:rsidRPr="00E432F3" w14:paraId="52936752" w14:textId="77777777" w:rsidTr="00E432F3">
        <w:trPr>
          <w:trHeight w:val="300"/>
        </w:trPr>
        <w:tc>
          <w:tcPr>
            <w:tcW w:w="0" w:type="auto"/>
            <w:tcMar>
              <w:top w:w="0" w:type="dxa"/>
              <w:left w:w="45" w:type="dxa"/>
              <w:bottom w:w="0" w:type="dxa"/>
              <w:right w:w="45" w:type="dxa"/>
            </w:tcMar>
            <w:vAlign w:val="center"/>
            <w:hideMark/>
          </w:tcPr>
          <w:p w14:paraId="6CA79CFF"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Realm Dashboard</w:t>
            </w:r>
          </w:p>
        </w:tc>
        <w:tc>
          <w:tcPr>
            <w:tcW w:w="0" w:type="auto"/>
            <w:tcMar>
              <w:top w:w="0" w:type="dxa"/>
              <w:left w:w="45" w:type="dxa"/>
              <w:bottom w:w="0" w:type="dxa"/>
              <w:right w:w="45" w:type="dxa"/>
            </w:tcMar>
            <w:vAlign w:val="center"/>
            <w:hideMark/>
          </w:tcPr>
          <w:p w14:paraId="753EDB6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77490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DDB6F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6547D9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263219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00C4A8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75E80B7" w14:textId="77777777" w:rsidTr="00E432F3">
        <w:trPr>
          <w:trHeight w:val="300"/>
        </w:trPr>
        <w:tc>
          <w:tcPr>
            <w:tcW w:w="0" w:type="auto"/>
            <w:shd w:val="clear" w:color="auto" w:fill="auto"/>
            <w:tcMar>
              <w:top w:w="0" w:type="dxa"/>
              <w:left w:w="45" w:type="dxa"/>
              <w:bottom w:w="0" w:type="dxa"/>
              <w:right w:w="45" w:type="dxa"/>
            </w:tcMar>
            <w:vAlign w:val="center"/>
            <w:hideMark/>
          </w:tcPr>
          <w:p w14:paraId="7BEF858F" w14:textId="77777777" w:rsidR="00E432F3" w:rsidRPr="00E432F3" w:rsidRDefault="00E432F3" w:rsidP="00E432F3">
            <w:pPr>
              <w:rPr>
                <w:rFonts w:ascii="Arial" w:eastAsia="Times New Roman" w:hAnsi="Arial" w:cs="Arial"/>
                <w:color w:val="FF0000"/>
                <w:sz w:val="20"/>
                <w:szCs w:val="20"/>
                <w:lang w:eastAsia="en-US" w:bidi="ar-SA"/>
              </w:rPr>
            </w:pPr>
            <w:r w:rsidRPr="00E432F3">
              <w:rPr>
                <w:rFonts w:ascii="Arial" w:eastAsia="Times New Roman" w:hAnsi="Arial" w:cs="Arial"/>
                <w:color w:val="000000"/>
                <w:sz w:val="20"/>
                <w:szCs w:val="20"/>
                <w:lang w:eastAsia="en-US" w:bidi="ar-SA"/>
              </w:rPr>
              <w:t>Create/manage Realm Country</w:t>
            </w:r>
            <w:r w:rsidRPr="00E432F3">
              <w:rPr>
                <w:rFonts w:ascii="Arial" w:eastAsia="Times New Roman" w:hAnsi="Arial" w:cs="Arial"/>
                <w:color w:val="FF0000"/>
                <w:sz w:val="20"/>
                <w:szCs w:val="20"/>
                <w:lang w:eastAsia="en-US" w:bidi="ar-SA"/>
              </w:rPr>
              <w:t> </w:t>
            </w:r>
          </w:p>
        </w:tc>
        <w:tc>
          <w:tcPr>
            <w:tcW w:w="0" w:type="auto"/>
            <w:shd w:val="clear" w:color="auto" w:fill="auto"/>
            <w:tcMar>
              <w:top w:w="0" w:type="dxa"/>
              <w:left w:w="45" w:type="dxa"/>
              <w:bottom w:w="0" w:type="dxa"/>
              <w:right w:w="45" w:type="dxa"/>
            </w:tcMar>
            <w:vAlign w:val="center"/>
            <w:hideMark/>
          </w:tcPr>
          <w:p w14:paraId="2EE3B7C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710F5996"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Y</w:t>
            </w:r>
          </w:p>
        </w:tc>
        <w:tc>
          <w:tcPr>
            <w:tcW w:w="0" w:type="auto"/>
            <w:tcMar>
              <w:top w:w="0" w:type="dxa"/>
              <w:left w:w="45" w:type="dxa"/>
              <w:bottom w:w="0" w:type="dxa"/>
              <w:right w:w="45" w:type="dxa"/>
            </w:tcMar>
            <w:vAlign w:val="center"/>
            <w:hideMark/>
          </w:tcPr>
          <w:p w14:paraId="74ECC41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A2B256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445EC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994AA8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77404D0D" w14:textId="77777777" w:rsidTr="00E432F3">
        <w:trPr>
          <w:trHeight w:val="300"/>
        </w:trPr>
        <w:tc>
          <w:tcPr>
            <w:tcW w:w="0" w:type="auto"/>
            <w:tcMar>
              <w:top w:w="0" w:type="dxa"/>
              <w:left w:w="45" w:type="dxa"/>
              <w:bottom w:w="0" w:type="dxa"/>
              <w:right w:w="45" w:type="dxa"/>
            </w:tcMar>
            <w:vAlign w:val="center"/>
            <w:hideMark/>
          </w:tcPr>
          <w:p w14:paraId="0F7CC28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Region</w:t>
            </w:r>
          </w:p>
        </w:tc>
        <w:tc>
          <w:tcPr>
            <w:tcW w:w="0" w:type="auto"/>
            <w:tcMar>
              <w:top w:w="0" w:type="dxa"/>
              <w:left w:w="45" w:type="dxa"/>
              <w:bottom w:w="0" w:type="dxa"/>
              <w:right w:w="45" w:type="dxa"/>
            </w:tcMar>
            <w:vAlign w:val="center"/>
            <w:hideMark/>
          </w:tcPr>
          <w:p w14:paraId="403E700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65DB4D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3EF30D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A324DD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6E072B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B9CBE6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0FCB19A" w14:textId="77777777" w:rsidTr="00E432F3">
        <w:trPr>
          <w:trHeight w:val="300"/>
        </w:trPr>
        <w:tc>
          <w:tcPr>
            <w:tcW w:w="0" w:type="auto"/>
            <w:tcMar>
              <w:top w:w="0" w:type="dxa"/>
              <w:left w:w="45" w:type="dxa"/>
              <w:bottom w:w="0" w:type="dxa"/>
              <w:right w:w="45" w:type="dxa"/>
            </w:tcMar>
            <w:vAlign w:val="center"/>
            <w:hideMark/>
          </w:tcPr>
          <w:p w14:paraId="78D8E66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Data Source</w:t>
            </w:r>
          </w:p>
        </w:tc>
        <w:tc>
          <w:tcPr>
            <w:tcW w:w="0" w:type="auto"/>
            <w:tcMar>
              <w:top w:w="0" w:type="dxa"/>
              <w:left w:w="45" w:type="dxa"/>
              <w:bottom w:w="0" w:type="dxa"/>
              <w:right w:w="45" w:type="dxa"/>
            </w:tcMar>
            <w:vAlign w:val="center"/>
            <w:hideMark/>
          </w:tcPr>
          <w:p w14:paraId="340AFE6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4CF06F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4C19F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38DBEF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E43BE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1DB313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46936BB9" w14:textId="77777777" w:rsidTr="00E432F3">
        <w:trPr>
          <w:trHeight w:val="315"/>
        </w:trPr>
        <w:tc>
          <w:tcPr>
            <w:tcW w:w="0" w:type="auto"/>
            <w:tcMar>
              <w:top w:w="0" w:type="dxa"/>
              <w:left w:w="45" w:type="dxa"/>
              <w:bottom w:w="0" w:type="dxa"/>
              <w:right w:w="45" w:type="dxa"/>
            </w:tcMar>
            <w:vAlign w:val="center"/>
            <w:hideMark/>
          </w:tcPr>
          <w:p w14:paraId="69361C8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Data Source Type</w:t>
            </w:r>
          </w:p>
        </w:tc>
        <w:tc>
          <w:tcPr>
            <w:tcW w:w="0" w:type="auto"/>
            <w:tcMar>
              <w:top w:w="0" w:type="dxa"/>
              <w:left w:w="45" w:type="dxa"/>
              <w:bottom w:w="0" w:type="dxa"/>
              <w:right w:w="45" w:type="dxa"/>
            </w:tcMar>
            <w:vAlign w:val="center"/>
            <w:hideMark/>
          </w:tcPr>
          <w:p w14:paraId="5BF0B6F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CA6FDD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D65D79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70D4AB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3F866F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B92B76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80B7A01" w14:textId="77777777" w:rsidTr="00E432F3">
        <w:trPr>
          <w:trHeight w:val="315"/>
        </w:trPr>
        <w:tc>
          <w:tcPr>
            <w:tcW w:w="0" w:type="auto"/>
            <w:tcMar>
              <w:top w:w="0" w:type="dxa"/>
              <w:left w:w="45" w:type="dxa"/>
              <w:bottom w:w="0" w:type="dxa"/>
              <w:right w:w="45" w:type="dxa"/>
            </w:tcMar>
            <w:vAlign w:val="center"/>
            <w:hideMark/>
          </w:tcPr>
          <w:p w14:paraId="209868C2"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Funding Source</w:t>
            </w:r>
          </w:p>
        </w:tc>
        <w:tc>
          <w:tcPr>
            <w:tcW w:w="0" w:type="auto"/>
            <w:tcMar>
              <w:top w:w="0" w:type="dxa"/>
              <w:left w:w="45" w:type="dxa"/>
              <w:bottom w:w="0" w:type="dxa"/>
              <w:right w:w="45" w:type="dxa"/>
            </w:tcMar>
            <w:vAlign w:val="center"/>
            <w:hideMark/>
          </w:tcPr>
          <w:p w14:paraId="11F7981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291A9D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92DFCB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443ECB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CDDF1B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98ED84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161D0E4" w14:textId="77777777" w:rsidTr="00E432F3">
        <w:trPr>
          <w:trHeight w:val="315"/>
        </w:trPr>
        <w:tc>
          <w:tcPr>
            <w:tcW w:w="0" w:type="auto"/>
            <w:tcMar>
              <w:top w:w="0" w:type="dxa"/>
              <w:left w:w="45" w:type="dxa"/>
              <w:bottom w:w="0" w:type="dxa"/>
              <w:right w:w="45" w:type="dxa"/>
            </w:tcMar>
            <w:vAlign w:val="center"/>
            <w:hideMark/>
          </w:tcPr>
          <w:p w14:paraId="5B542EE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Organization</w:t>
            </w:r>
          </w:p>
        </w:tc>
        <w:tc>
          <w:tcPr>
            <w:tcW w:w="0" w:type="auto"/>
            <w:tcMar>
              <w:top w:w="0" w:type="dxa"/>
              <w:left w:w="45" w:type="dxa"/>
              <w:bottom w:w="0" w:type="dxa"/>
              <w:right w:w="45" w:type="dxa"/>
            </w:tcMar>
            <w:vAlign w:val="center"/>
            <w:hideMark/>
          </w:tcPr>
          <w:p w14:paraId="4798837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0F8A93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E7FE71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BD2185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5FD263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BAFC6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9F429F8" w14:textId="77777777" w:rsidTr="00E432F3">
        <w:trPr>
          <w:trHeight w:val="315"/>
        </w:trPr>
        <w:tc>
          <w:tcPr>
            <w:tcW w:w="0" w:type="auto"/>
            <w:tcMar>
              <w:top w:w="0" w:type="dxa"/>
              <w:left w:w="45" w:type="dxa"/>
              <w:bottom w:w="0" w:type="dxa"/>
              <w:right w:w="45" w:type="dxa"/>
            </w:tcMar>
            <w:vAlign w:val="center"/>
            <w:hideMark/>
          </w:tcPr>
          <w:p w14:paraId="10978C5A"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Procurement Agent</w:t>
            </w:r>
          </w:p>
        </w:tc>
        <w:tc>
          <w:tcPr>
            <w:tcW w:w="0" w:type="auto"/>
            <w:tcMar>
              <w:top w:w="0" w:type="dxa"/>
              <w:left w:w="45" w:type="dxa"/>
              <w:bottom w:w="0" w:type="dxa"/>
              <w:right w:w="45" w:type="dxa"/>
            </w:tcMar>
            <w:vAlign w:val="center"/>
            <w:hideMark/>
          </w:tcPr>
          <w:p w14:paraId="20F0242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7A79C4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422F46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C08195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DC128B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6432BC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B794FB3" w14:textId="77777777" w:rsidTr="00E432F3">
        <w:trPr>
          <w:trHeight w:val="315"/>
        </w:trPr>
        <w:tc>
          <w:tcPr>
            <w:tcW w:w="0" w:type="auto"/>
            <w:tcMar>
              <w:top w:w="0" w:type="dxa"/>
              <w:left w:w="45" w:type="dxa"/>
              <w:bottom w:w="0" w:type="dxa"/>
              <w:right w:w="45" w:type="dxa"/>
            </w:tcMar>
            <w:vAlign w:val="center"/>
            <w:hideMark/>
          </w:tcPr>
          <w:p w14:paraId="16FAE86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Supplier</w:t>
            </w:r>
          </w:p>
        </w:tc>
        <w:tc>
          <w:tcPr>
            <w:tcW w:w="0" w:type="auto"/>
            <w:tcMar>
              <w:top w:w="0" w:type="dxa"/>
              <w:left w:w="45" w:type="dxa"/>
              <w:bottom w:w="0" w:type="dxa"/>
              <w:right w:w="45" w:type="dxa"/>
            </w:tcMar>
            <w:vAlign w:val="center"/>
            <w:hideMark/>
          </w:tcPr>
          <w:p w14:paraId="32B2CB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031FE4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8F54ED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5DEBF3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D5B49E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22FB68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FB09D52" w14:textId="77777777" w:rsidTr="00E432F3">
        <w:trPr>
          <w:trHeight w:val="315"/>
        </w:trPr>
        <w:tc>
          <w:tcPr>
            <w:tcW w:w="0" w:type="auto"/>
            <w:tcMar>
              <w:top w:w="0" w:type="dxa"/>
              <w:left w:w="45" w:type="dxa"/>
              <w:bottom w:w="0" w:type="dxa"/>
              <w:right w:w="45" w:type="dxa"/>
            </w:tcMar>
            <w:vAlign w:val="center"/>
            <w:hideMark/>
          </w:tcPr>
          <w:p w14:paraId="57F361E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lastRenderedPageBreak/>
              <w:t>Create/manage Alternate Reporting Unit</w:t>
            </w:r>
          </w:p>
        </w:tc>
        <w:tc>
          <w:tcPr>
            <w:tcW w:w="0" w:type="auto"/>
            <w:tcMar>
              <w:top w:w="0" w:type="dxa"/>
              <w:left w:w="45" w:type="dxa"/>
              <w:bottom w:w="0" w:type="dxa"/>
              <w:right w:w="45" w:type="dxa"/>
            </w:tcMar>
            <w:vAlign w:val="center"/>
            <w:hideMark/>
          </w:tcPr>
          <w:p w14:paraId="2EFF35D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FC0E33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5DA006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74E9BE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DBFCC2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07C8D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196FEFF" w14:textId="77777777" w:rsidTr="00E432F3">
        <w:trPr>
          <w:trHeight w:val="315"/>
        </w:trPr>
        <w:tc>
          <w:tcPr>
            <w:tcW w:w="0" w:type="auto"/>
            <w:tcMar>
              <w:top w:w="0" w:type="dxa"/>
              <w:left w:w="45" w:type="dxa"/>
              <w:bottom w:w="0" w:type="dxa"/>
              <w:right w:w="45" w:type="dxa"/>
            </w:tcMar>
            <w:vAlign w:val="center"/>
            <w:hideMark/>
          </w:tcPr>
          <w:p w14:paraId="65903BF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Forecasting Unit</w:t>
            </w:r>
          </w:p>
        </w:tc>
        <w:tc>
          <w:tcPr>
            <w:tcW w:w="0" w:type="auto"/>
            <w:tcMar>
              <w:top w:w="0" w:type="dxa"/>
              <w:left w:w="45" w:type="dxa"/>
              <w:bottom w:w="0" w:type="dxa"/>
              <w:right w:w="45" w:type="dxa"/>
            </w:tcMar>
            <w:vAlign w:val="center"/>
            <w:hideMark/>
          </w:tcPr>
          <w:p w14:paraId="695A33A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47C3FD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DAB1C4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869FBC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4ED15D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66D13A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4A45EDD" w14:textId="77777777" w:rsidTr="00E432F3">
        <w:trPr>
          <w:trHeight w:val="315"/>
        </w:trPr>
        <w:tc>
          <w:tcPr>
            <w:tcW w:w="0" w:type="auto"/>
            <w:tcMar>
              <w:top w:w="0" w:type="dxa"/>
              <w:left w:w="45" w:type="dxa"/>
              <w:bottom w:w="0" w:type="dxa"/>
              <w:right w:w="45" w:type="dxa"/>
            </w:tcMar>
            <w:vAlign w:val="center"/>
            <w:hideMark/>
          </w:tcPr>
          <w:p w14:paraId="78C171F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Planning Unit</w:t>
            </w:r>
          </w:p>
        </w:tc>
        <w:tc>
          <w:tcPr>
            <w:tcW w:w="0" w:type="auto"/>
            <w:tcMar>
              <w:top w:w="0" w:type="dxa"/>
              <w:left w:w="45" w:type="dxa"/>
              <w:bottom w:w="0" w:type="dxa"/>
              <w:right w:w="45" w:type="dxa"/>
            </w:tcMar>
            <w:vAlign w:val="center"/>
            <w:hideMark/>
          </w:tcPr>
          <w:p w14:paraId="303E488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071529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67B164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B12289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ACD6E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BBCCA2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7D9A339A" w14:textId="77777777" w:rsidTr="00E432F3">
        <w:trPr>
          <w:trHeight w:val="315"/>
        </w:trPr>
        <w:tc>
          <w:tcPr>
            <w:tcW w:w="0" w:type="auto"/>
            <w:tcMar>
              <w:top w:w="0" w:type="dxa"/>
              <w:left w:w="45" w:type="dxa"/>
              <w:bottom w:w="0" w:type="dxa"/>
              <w:right w:w="45" w:type="dxa"/>
            </w:tcMar>
            <w:vAlign w:val="center"/>
            <w:hideMark/>
          </w:tcPr>
          <w:p w14:paraId="30D8013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Planning Unit Category</w:t>
            </w:r>
          </w:p>
        </w:tc>
        <w:tc>
          <w:tcPr>
            <w:tcW w:w="0" w:type="auto"/>
            <w:tcMar>
              <w:top w:w="0" w:type="dxa"/>
              <w:left w:w="45" w:type="dxa"/>
              <w:bottom w:w="0" w:type="dxa"/>
              <w:right w:w="45" w:type="dxa"/>
            </w:tcMar>
            <w:vAlign w:val="center"/>
            <w:hideMark/>
          </w:tcPr>
          <w:p w14:paraId="69B2F53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1762A3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D3DE3F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A5F0A6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B1E76D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AC11DA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7923BB11" w14:textId="77777777" w:rsidTr="00E432F3">
        <w:trPr>
          <w:trHeight w:val="315"/>
        </w:trPr>
        <w:tc>
          <w:tcPr>
            <w:tcW w:w="0" w:type="auto"/>
            <w:tcMar>
              <w:top w:w="0" w:type="dxa"/>
              <w:left w:w="45" w:type="dxa"/>
              <w:bottom w:w="0" w:type="dxa"/>
              <w:right w:w="45" w:type="dxa"/>
            </w:tcMar>
            <w:vAlign w:val="center"/>
            <w:hideMark/>
          </w:tcPr>
          <w:p w14:paraId="2B5CAC3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Procurement Unit</w:t>
            </w:r>
          </w:p>
        </w:tc>
        <w:tc>
          <w:tcPr>
            <w:tcW w:w="0" w:type="auto"/>
            <w:tcMar>
              <w:top w:w="0" w:type="dxa"/>
              <w:left w:w="45" w:type="dxa"/>
              <w:bottom w:w="0" w:type="dxa"/>
              <w:right w:w="45" w:type="dxa"/>
            </w:tcMar>
            <w:vAlign w:val="center"/>
            <w:hideMark/>
          </w:tcPr>
          <w:p w14:paraId="1D47C4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536FD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9B39E7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AD2A1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D7A6D6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CC4134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37060F5" w14:textId="77777777" w:rsidTr="00E432F3">
        <w:trPr>
          <w:trHeight w:val="315"/>
        </w:trPr>
        <w:tc>
          <w:tcPr>
            <w:tcW w:w="0" w:type="auto"/>
            <w:tcMar>
              <w:top w:w="0" w:type="dxa"/>
              <w:left w:w="45" w:type="dxa"/>
              <w:bottom w:w="0" w:type="dxa"/>
              <w:right w:w="45" w:type="dxa"/>
            </w:tcMar>
            <w:vAlign w:val="center"/>
            <w:hideMark/>
          </w:tcPr>
          <w:p w14:paraId="6ACC713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Tracer Category</w:t>
            </w:r>
          </w:p>
        </w:tc>
        <w:tc>
          <w:tcPr>
            <w:tcW w:w="0" w:type="auto"/>
            <w:tcMar>
              <w:top w:w="0" w:type="dxa"/>
              <w:left w:w="45" w:type="dxa"/>
              <w:bottom w:w="0" w:type="dxa"/>
              <w:right w:w="45" w:type="dxa"/>
            </w:tcMar>
            <w:vAlign w:val="center"/>
            <w:hideMark/>
          </w:tcPr>
          <w:p w14:paraId="401F1B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471A7D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7411A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7A95F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7CD061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F6FE9F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5214A34" w14:textId="77777777" w:rsidTr="00E432F3">
        <w:trPr>
          <w:trHeight w:val="315"/>
        </w:trPr>
        <w:tc>
          <w:tcPr>
            <w:tcW w:w="0" w:type="auto"/>
            <w:tcMar>
              <w:top w:w="0" w:type="dxa"/>
              <w:left w:w="45" w:type="dxa"/>
              <w:bottom w:w="0" w:type="dxa"/>
              <w:right w:w="45" w:type="dxa"/>
            </w:tcMar>
            <w:vAlign w:val="center"/>
            <w:hideMark/>
          </w:tcPr>
          <w:p w14:paraId="19446CE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Technical Area</w:t>
            </w:r>
          </w:p>
        </w:tc>
        <w:tc>
          <w:tcPr>
            <w:tcW w:w="0" w:type="auto"/>
            <w:tcMar>
              <w:top w:w="0" w:type="dxa"/>
              <w:left w:w="45" w:type="dxa"/>
              <w:bottom w:w="0" w:type="dxa"/>
              <w:right w:w="45" w:type="dxa"/>
            </w:tcMar>
            <w:vAlign w:val="center"/>
            <w:hideMark/>
          </w:tcPr>
          <w:p w14:paraId="711186F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874B24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FE795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4EC07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23B32E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41DC52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8541579" w14:textId="77777777" w:rsidTr="00E432F3">
        <w:trPr>
          <w:trHeight w:val="315"/>
        </w:trPr>
        <w:tc>
          <w:tcPr>
            <w:tcW w:w="0" w:type="auto"/>
            <w:tcMar>
              <w:top w:w="0" w:type="dxa"/>
              <w:left w:w="45" w:type="dxa"/>
              <w:bottom w:w="0" w:type="dxa"/>
              <w:right w:w="45" w:type="dxa"/>
            </w:tcMar>
            <w:vAlign w:val="center"/>
            <w:hideMark/>
          </w:tcPr>
          <w:p w14:paraId="692868FB"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Country</w:t>
            </w:r>
          </w:p>
        </w:tc>
        <w:tc>
          <w:tcPr>
            <w:tcW w:w="0" w:type="auto"/>
            <w:tcMar>
              <w:top w:w="0" w:type="dxa"/>
              <w:left w:w="45" w:type="dxa"/>
              <w:bottom w:w="0" w:type="dxa"/>
              <w:right w:w="45" w:type="dxa"/>
            </w:tcMar>
            <w:vAlign w:val="center"/>
            <w:hideMark/>
          </w:tcPr>
          <w:p w14:paraId="4E5058F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B712E1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00294C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E118CF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259222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07F8D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3B4DA1E" w14:textId="77777777" w:rsidTr="00E432F3">
        <w:trPr>
          <w:trHeight w:val="315"/>
        </w:trPr>
        <w:tc>
          <w:tcPr>
            <w:tcW w:w="0" w:type="auto"/>
            <w:tcMar>
              <w:top w:w="0" w:type="dxa"/>
              <w:left w:w="45" w:type="dxa"/>
              <w:bottom w:w="0" w:type="dxa"/>
              <w:right w:w="45" w:type="dxa"/>
            </w:tcMar>
            <w:vAlign w:val="center"/>
            <w:hideMark/>
          </w:tcPr>
          <w:p w14:paraId="7CC8C1A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Data Source</w:t>
            </w:r>
          </w:p>
        </w:tc>
        <w:tc>
          <w:tcPr>
            <w:tcW w:w="0" w:type="auto"/>
            <w:tcMar>
              <w:top w:w="0" w:type="dxa"/>
              <w:left w:w="45" w:type="dxa"/>
              <w:bottom w:w="0" w:type="dxa"/>
              <w:right w:w="45" w:type="dxa"/>
            </w:tcMar>
            <w:vAlign w:val="center"/>
            <w:hideMark/>
          </w:tcPr>
          <w:p w14:paraId="3CBA502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2A1C7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36B8F1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05D229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004243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9EF12E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B9AC578" w14:textId="77777777" w:rsidTr="00E432F3">
        <w:trPr>
          <w:trHeight w:val="315"/>
        </w:trPr>
        <w:tc>
          <w:tcPr>
            <w:tcW w:w="0" w:type="auto"/>
            <w:tcMar>
              <w:top w:w="0" w:type="dxa"/>
              <w:left w:w="45" w:type="dxa"/>
              <w:bottom w:w="0" w:type="dxa"/>
              <w:right w:w="45" w:type="dxa"/>
            </w:tcMar>
            <w:vAlign w:val="center"/>
            <w:hideMark/>
          </w:tcPr>
          <w:p w14:paraId="2C20A5B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Data Source Type</w:t>
            </w:r>
          </w:p>
        </w:tc>
        <w:tc>
          <w:tcPr>
            <w:tcW w:w="0" w:type="auto"/>
            <w:tcMar>
              <w:top w:w="0" w:type="dxa"/>
              <w:left w:w="45" w:type="dxa"/>
              <w:bottom w:w="0" w:type="dxa"/>
              <w:right w:w="45" w:type="dxa"/>
            </w:tcMar>
            <w:vAlign w:val="center"/>
            <w:hideMark/>
          </w:tcPr>
          <w:p w14:paraId="7B8217C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8D6ECE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84B625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F095AB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4E9B23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465AC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6464C316" w14:textId="77777777" w:rsidTr="00E432F3">
        <w:trPr>
          <w:trHeight w:val="315"/>
        </w:trPr>
        <w:tc>
          <w:tcPr>
            <w:tcW w:w="0" w:type="auto"/>
            <w:tcMar>
              <w:top w:w="0" w:type="dxa"/>
              <w:left w:w="45" w:type="dxa"/>
              <w:bottom w:w="0" w:type="dxa"/>
              <w:right w:w="45" w:type="dxa"/>
            </w:tcMar>
            <w:vAlign w:val="center"/>
            <w:hideMark/>
          </w:tcPr>
          <w:p w14:paraId="3B96514E"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Funding Source</w:t>
            </w:r>
          </w:p>
        </w:tc>
        <w:tc>
          <w:tcPr>
            <w:tcW w:w="0" w:type="auto"/>
            <w:tcMar>
              <w:top w:w="0" w:type="dxa"/>
              <w:left w:w="45" w:type="dxa"/>
              <w:bottom w:w="0" w:type="dxa"/>
              <w:right w:w="45" w:type="dxa"/>
            </w:tcMar>
            <w:vAlign w:val="center"/>
            <w:hideMark/>
          </w:tcPr>
          <w:p w14:paraId="10B9E67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6CB47D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F909A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9875A4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89E9A3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78F6D6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2192040" w14:textId="77777777" w:rsidTr="00E432F3">
        <w:trPr>
          <w:trHeight w:val="315"/>
        </w:trPr>
        <w:tc>
          <w:tcPr>
            <w:tcW w:w="0" w:type="auto"/>
            <w:tcMar>
              <w:top w:w="0" w:type="dxa"/>
              <w:left w:w="45" w:type="dxa"/>
              <w:bottom w:w="0" w:type="dxa"/>
              <w:right w:w="45" w:type="dxa"/>
            </w:tcMar>
            <w:vAlign w:val="center"/>
            <w:hideMark/>
          </w:tcPr>
          <w:p w14:paraId="089D057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Organization</w:t>
            </w:r>
          </w:p>
        </w:tc>
        <w:tc>
          <w:tcPr>
            <w:tcW w:w="0" w:type="auto"/>
            <w:tcMar>
              <w:top w:w="0" w:type="dxa"/>
              <w:left w:w="45" w:type="dxa"/>
              <w:bottom w:w="0" w:type="dxa"/>
              <w:right w:w="45" w:type="dxa"/>
            </w:tcMar>
            <w:vAlign w:val="center"/>
            <w:hideMark/>
          </w:tcPr>
          <w:p w14:paraId="0AE6DA2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54CE2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19B9B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9992B0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414807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190264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2700081C" w14:textId="77777777" w:rsidTr="00E432F3">
        <w:trPr>
          <w:trHeight w:val="315"/>
        </w:trPr>
        <w:tc>
          <w:tcPr>
            <w:tcW w:w="0" w:type="auto"/>
            <w:tcMar>
              <w:top w:w="0" w:type="dxa"/>
              <w:left w:w="45" w:type="dxa"/>
              <w:bottom w:w="0" w:type="dxa"/>
              <w:right w:w="45" w:type="dxa"/>
            </w:tcMar>
            <w:vAlign w:val="center"/>
            <w:hideMark/>
          </w:tcPr>
          <w:p w14:paraId="58F7026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Procurement Agent</w:t>
            </w:r>
          </w:p>
        </w:tc>
        <w:tc>
          <w:tcPr>
            <w:tcW w:w="0" w:type="auto"/>
            <w:tcMar>
              <w:top w:w="0" w:type="dxa"/>
              <w:left w:w="45" w:type="dxa"/>
              <w:bottom w:w="0" w:type="dxa"/>
              <w:right w:w="45" w:type="dxa"/>
            </w:tcMar>
            <w:vAlign w:val="center"/>
            <w:hideMark/>
          </w:tcPr>
          <w:p w14:paraId="17240A6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CAEE05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BE2214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D249F2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0FA71A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2E6455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01E7C2BE" w14:textId="77777777" w:rsidTr="00E432F3">
        <w:trPr>
          <w:trHeight w:val="315"/>
        </w:trPr>
        <w:tc>
          <w:tcPr>
            <w:tcW w:w="0" w:type="auto"/>
            <w:tcMar>
              <w:top w:w="0" w:type="dxa"/>
              <w:left w:w="45" w:type="dxa"/>
              <w:bottom w:w="0" w:type="dxa"/>
              <w:right w:w="45" w:type="dxa"/>
            </w:tcMar>
            <w:vAlign w:val="center"/>
            <w:hideMark/>
          </w:tcPr>
          <w:p w14:paraId="4743CF4C"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Create/manage/view Supplier</w:t>
            </w:r>
          </w:p>
        </w:tc>
        <w:tc>
          <w:tcPr>
            <w:tcW w:w="0" w:type="auto"/>
            <w:tcMar>
              <w:top w:w="0" w:type="dxa"/>
              <w:left w:w="45" w:type="dxa"/>
              <w:bottom w:w="0" w:type="dxa"/>
              <w:right w:w="45" w:type="dxa"/>
            </w:tcMar>
            <w:vAlign w:val="center"/>
            <w:hideMark/>
          </w:tcPr>
          <w:p w14:paraId="0F74682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FCBAB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38AD44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FFF7F7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7CABF5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81C54A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05DE0F3" w14:textId="77777777" w:rsidTr="00E432F3">
        <w:trPr>
          <w:trHeight w:val="315"/>
        </w:trPr>
        <w:tc>
          <w:tcPr>
            <w:tcW w:w="0" w:type="auto"/>
            <w:tcMar>
              <w:top w:w="0" w:type="dxa"/>
              <w:left w:w="45" w:type="dxa"/>
              <w:bottom w:w="0" w:type="dxa"/>
              <w:right w:w="45" w:type="dxa"/>
            </w:tcMar>
            <w:vAlign w:val="center"/>
            <w:hideMark/>
          </w:tcPr>
          <w:p w14:paraId="3326981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Alternate Reporting Unit</w:t>
            </w:r>
          </w:p>
        </w:tc>
        <w:tc>
          <w:tcPr>
            <w:tcW w:w="0" w:type="auto"/>
            <w:tcMar>
              <w:top w:w="0" w:type="dxa"/>
              <w:left w:w="45" w:type="dxa"/>
              <w:bottom w:w="0" w:type="dxa"/>
              <w:right w:w="45" w:type="dxa"/>
            </w:tcMar>
            <w:vAlign w:val="center"/>
            <w:hideMark/>
          </w:tcPr>
          <w:p w14:paraId="6AA6670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CCA735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DB8CD7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5AF32C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6D3C19B7"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35B3735F" w14:textId="619153D2"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r>
      <w:tr w:rsidR="00E432F3" w:rsidRPr="00E432F3" w14:paraId="3E38AD1F" w14:textId="77777777" w:rsidTr="00E432F3">
        <w:trPr>
          <w:trHeight w:val="315"/>
        </w:trPr>
        <w:tc>
          <w:tcPr>
            <w:tcW w:w="0" w:type="auto"/>
            <w:tcMar>
              <w:top w:w="0" w:type="dxa"/>
              <w:left w:w="45" w:type="dxa"/>
              <w:bottom w:w="0" w:type="dxa"/>
              <w:right w:w="45" w:type="dxa"/>
            </w:tcMar>
            <w:vAlign w:val="center"/>
            <w:hideMark/>
          </w:tcPr>
          <w:p w14:paraId="6C8B912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Planning Unit Category</w:t>
            </w:r>
          </w:p>
        </w:tc>
        <w:tc>
          <w:tcPr>
            <w:tcW w:w="0" w:type="auto"/>
            <w:tcMar>
              <w:top w:w="0" w:type="dxa"/>
              <w:left w:w="45" w:type="dxa"/>
              <w:bottom w:w="0" w:type="dxa"/>
              <w:right w:w="45" w:type="dxa"/>
            </w:tcMar>
            <w:vAlign w:val="center"/>
            <w:hideMark/>
          </w:tcPr>
          <w:p w14:paraId="414CA54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46DE82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7707CC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16EEEB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7C91DB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9863F5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B76AAA9" w14:textId="77777777" w:rsidTr="00E432F3">
        <w:trPr>
          <w:trHeight w:val="315"/>
        </w:trPr>
        <w:tc>
          <w:tcPr>
            <w:tcW w:w="0" w:type="auto"/>
            <w:tcMar>
              <w:top w:w="0" w:type="dxa"/>
              <w:left w:w="45" w:type="dxa"/>
              <w:bottom w:w="0" w:type="dxa"/>
              <w:right w:w="45" w:type="dxa"/>
            </w:tcMar>
            <w:vAlign w:val="center"/>
            <w:hideMark/>
          </w:tcPr>
          <w:p w14:paraId="1F5640C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Tracer Category</w:t>
            </w:r>
          </w:p>
        </w:tc>
        <w:tc>
          <w:tcPr>
            <w:tcW w:w="0" w:type="auto"/>
            <w:tcMar>
              <w:top w:w="0" w:type="dxa"/>
              <w:left w:w="45" w:type="dxa"/>
              <w:bottom w:w="0" w:type="dxa"/>
              <w:right w:w="45" w:type="dxa"/>
            </w:tcMar>
            <w:vAlign w:val="center"/>
            <w:hideMark/>
          </w:tcPr>
          <w:p w14:paraId="4B00B75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586474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B69D50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61F0E3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072350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869BCA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27C32B2" w14:textId="77777777" w:rsidTr="00E432F3">
        <w:trPr>
          <w:trHeight w:val="315"/>
        </w:trPr>
        <w:tc>
          <w:tcPr>
            <w:tcW w:w="0" w:type="auto"/>
            <w:tcMar>
              <w:top w:w="0" w:type="dxa"/>
              <w:left w:w="45" w:type="dxa"/>
              <w:bottom w:w="0" w:type="dxa"/>
              <w:right w:w="45" w:type="dxa"/>
            </w:tcMar>
            <w:vAlign w:val="center"/>
            <w:hideMark/>
          </w:tcPr>
          <w:p w14:paraId="327DC90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Region</w:t>
            </w:r>
          </w:p>
        </w:tc>
        <w:tc>
          <w:tcPr>
            <w:tcW w:w="0" w:type="auto"/>
            <w:tcMar>
              <w:top w:w="0" w:type="dxa"/>
              <w:left w:w="45" w:type="dxa"/>
              <w:bottom w:w="0" w:type="dxa"/>
              <w:right w:w="45" w:type="dxa"/>
            </w:tcMar>
            <w:vAlign w:val="center"/>
            <w:hideMark/>
          </w:tcPr>
          <w:p w14:paraId="1E95A46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DD1BAB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1F6005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578B4A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2B6F50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E22A4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1863701" w14:textId="77777777" w:rsidTr="00E432F3">
        <w:trPr>
          <w:trHeight w:val="315"/>
        </w:trPr>
        <w:tc>
          <w:tcPr>
            <w:tcW w:w="0" w:type="auto"/>
            <w:tcMar>
              <w:top w:w="0" w:type="dxa"/>
              <w:left w:w="45" w:type="dxa"/>
              <w:bottom w:w="0" w:type="dxa"/>
              <w:right w:w="45" w:type="dxa"/>
            </w:tcMar>
            <w:vAlign w:val="center"/>
            <w:hideMark/>
          </w:tcPr>
          <w:p w14:paraId="41B18EC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Technical Area</w:t>
            </w:r>
          </w:p>
        </w:tc>
        <w:tc>
          <w:tcPr>
            <w:tcW w:w="0" w:type="auto"/>
            <w:tcMar>
              <w:top w:w="0" w:type="dxa"/>
              <w:left w:w="45" w:type="dxa"/>
              <w:bottom w:w="0" w:type="dxa"/>
              <w:right w:w="45" w:type="dxa"/>
            </w:tcMar>
            <w:vAlign w:val="center"/>
            <w:hideMark/>
          </w:tcPr>
          <w:p w14:paraId="53BF90B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7203C5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AB87AE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24EBB1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16D3C4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6AE231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19028571"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6B7595D9" w14:textId="4C973819"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Program Management</w:t>
            </w:r>
          </w:p>
        </w:tc>
      </w:tr>
      <w:tr w:rsidR="00E432F3" w:rsidRPr="00E432F3" w14:paraId="3D59B7EC" w14:textId="77777777" w:rsidTr="00E432F3">
        <w:trPr>
          <w:trHeight w:val="315"/>
        </w:trPr>
        <w:tc>
          <w:tcPr>
            <w:tcW w:w="0" w:type="auto"/>
            <w:tcMar>
              <w:top w:w="0" w:type="dxa"/>
              <w:left w:w="45" w:type="dxa"/>
              <w:bottom w:w="0" w:type="dxa"/>
              <w:right w:w="45" w:type="dxa"/>
            </w:tcMar>
            <w:vAlign w:val="center"/>
            <w:hideMark/>
          </w:tcPr>
          <w:p w14:paraId="10C6113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Program Dashboard</w:t>
            </w:r>
          </w:p>
        </w:tc>
        <w:tc>
          <w:tcPr>
            <w:tcW w:w="0" w:type="auto"/>
            <w:tcMar>
              <w:top w:w="0" w:type="dxa"/>
              <w:left w:w="45" w:type="dxa"/>
              <w:bottom w:w="0" w:type="dxa"/>
              <w:right w:w="45" w:type="dxa"/>
            </w:tcMar>
            <w:vAlign w:val="center"/>
            <w:hideMark/>
          </w:tcPr>
          <w:p w14:paraId="198EA08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FB039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69D858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418970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E670C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2449D7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24EEC26" w14:textId="77777777" w:rsidTr="00E432F3">
        <w:trPr>
          <w:trHeight w:val="315"/>
        </w:trPr>
        <w:tc>
          <w:tcPr>
            <w:tcW w:w="0" w:type="auto"/>
            <w:tcMar>
              <w:top w:w="0" w:type="dxa"/>
              <w:left w:w="45" w:type="dxa"/>
              <w:bottom w:w="0" w:type="dxa"/>
              <w:right w:w="45" w:type="dxa"/>
            </w:tcMar>
            <w:vAlign w:val="center"/>
            <w:hideMark/>
          </w:tcPr>
          <w:p w14:paraId="35F19C7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Setup/create a Program</w:t>
            </w:r>
          </w:p>
        </w:tc>
        <w:tc>
          <w:tcPr>
            <w:tcW w:w="0" w:type="auto"/>
            <w:tcMar>
              <w:top w:w="0" w:type="dxa"/>
              <w:left w:w="45" w:type="dxa"/>
              <w:bottom w:w="0" w:type="dxa"/>
              <w:right w:w="45" w:type="dxa"/>
            </w:tcMar>
            <w:vAlign w:val="center"/>
            <w:hideMark/>
          </w:tcPr>
          <w:p w14:paraId="110C893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8F9438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DA124A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A080FD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25521B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6FA7B0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0CAE0F1" w14:textId="77777777" w:rsidTr="00E432F3">
        <w:trPr>
          <w:trHeight w:val="315"/>
        </w:trPr>
        <w:tc>
          <w:tcPr>
            <w:tcW w:w="0" w:type="auto"/>
            <w:tcMar>
              <w:top w:w="0" w:type="dxa"/>
              <w:left w:w="45" w:type="dxa"/>
              <w:bottom w:w="0" w:type="dxa"/>
              <w:right w:w="45" w:type="dxa"/>
            </w:tcMar>
            <w:vAlign w:val="center"/>
            <w:hideMark/>
          </w:tcPr>
          <w:p w14:paraId="18C64C8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Update program info</w:t>
            </w:r>
          </w:p>
        </w:tc>
        <w:tc>
          <w:tcPr>
            <w:tcW w:w="0" w:type="auto"/>
            <w:tcMar>
              <w:top w:w="0" w:type="dxa"/>
              <w:left w:w="45" w:type="dxa"/>
              <w:bottom w:w="0" w:type="dxa"/>
              <w:right w:w="45" w:type="dxa"/>
            </w:tcMar>
            <w:vAlign w:val="center"/>
            <w:hideMark/>
          </w:tcPr>
          <w:p w14:paraId="0A722E3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963815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964E7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EFEDE6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2A671A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663E1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13C5CC3" w14:textId="77777777" w:rsidTr="00E432F3">
        <w:trPr>
          <w:trHeight w:val="315"/>
        </w:trPr>
        <w:tc>
          <w:tcPr>
            <w:tcW w:w="0" w:type="auto"/>
            <w:tcMar>
              <w:top w:w="0" w:type="dxa"/>
              <w:left w:w="45" w:type="dxa"/>
              <w:bottom w:w="0" w:type="dxa"/>
              <w:right w:w="45" w:type="dxa"/>
            </w:tcMar>
            <w:vAlign w:val="center"/>
            <w:hideMark/>
          </w:tcPr>
          <w:p w14:paraId="6224640D"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Update/add planning unit to program</w:t>
            </w:r>
          </w:p>
        </w:tc>
        <w:tc>
          <w:tcPr>
            <w:tcW w:w="0" w:type="auto"/>
            <w:tcMar>
              <w:top w:w="0" w:type="dxa"/>
              <w:left w:w="45" w:type="dxa"/>
              <w:bottom w:w="0" w:type="dxa"/>
              <w:right w:w="45" w:type="dxa"/>
            </w:tcMar>
            <w:vAlign w:val="center"/>
            <w:hideMark/>
          </w:tcPr>
          <w:p w14:paraId="291F332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CF9E5E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9F602D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DD710B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EA877C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007AB1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B2B6311" w14:textId="77777777" w:rsidTr="00E432F3">
        <w:trPr>
          <w:trHeight w:val="315"/>
        </w:trPr>
        <w:tc>
          <w:tcPr>
            <w:tcW w:w="0" w:type="auto"/>
            <w:tcMar>
              <w:top w:w="0" w:type="dxa"/>
              <w:left w:w="45" w:type="dxa"/>
              <w:bottom w:w="0" w:type="dxa"/>
              <w:right w:w="45" w:type="dxa"/>
            </w:tcMar>
            <w:vAlign w:val="center"/>
            <w:hideMark/>
          </w:tcPr>
          <w:p w14:paraId="63BF8DE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Create/manage Budget</w:t>
            </w:r>
          </w:p>
        </w:tc>
        <w:tc>
          <w:tcPr>
            <w:tcW w:w="0" w:type="auto"/>
            <w:tcMar>
              <w:top w:w="0" w:type="dxa"/>
              <w:left w:w="45" w:type="dxa"/>
              <w:bottom w:w="0" w:type="dxa"/>
              <w:right w:w="45" w:type="dxa"/>
            </w:tcMar>
            <w:vAlign w:val="center"/>
            <w:hideMark/>
          </w:tcPr>
          <w:p w14:paraId="46B330A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35D714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2D03E2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9ED84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807121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24E269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D37A535" w14:textId="77777777" w:rsidTr="00E432F3">
        <w:trPr>
          <w:trHeight w:val="315"/>
        </w:trPr>
        <w:tc>
          <w:tcPr>
            <w:tcW w:w="0" w:type="auto"/>
            <w:tcMar>
              <w:top w:w="0" w:type="dxa"/>
              <w:left w:w="45" w:type="dxa"/>
              <w:bottom w:w="0" w:type="dxa"/>
              <w:right w:w="45" w:type="dxa"/>
            </w:tcMar>
            <w:vAlign w:val="center"/>
            <w:hideMark/>
          </w:tcPr>
          <w:p w14:paraId="2A8478D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List/view Budget</w:t>
            </w:r>
          </w:p>
        </w:tc>
        <w:tc>
          <w:tcPr>
            <w:tcW w:w="0" w:type="auto"/>
            <w:tcMar>
              <w:top w:w="0" w:type="dxa"/>
              <w:left w:w="45" w:type="dxa"/>
              <w:bottom w:w="0" w:type="dxa"/>
              <w:right w:w="45" w:type="dxa"/>
            </w:tcMar>
            <w:vAlign w:val="center"/>
            <w:hideMark/>
          </w:tcPr>
          <w:p w14:paraId="371BA42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A74FE7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5267E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68F8D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71FF8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079D6F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4E896E4" w14:textId="77777777" w:rsidTr="00E432F3">
        <w:trPr>
          <w:trHeight w:val="315"/>
        </w:trPr>
        <w:tc>
          <w:tcPr>
            <w:tcW w:w="0" w:type="auto"/>
            <w:tcMar>
              <w:top w:w="0" w:type="dxa"/>
              <w:left w:w="45" w:type="dxa"/>
              <w:bottom w:w="0" w:type="dxa"/>
              <w:right w:w="45" w:type="dxa"/>
            </w:tcMar>
            <w:vAlign w:val="center"/>
            <w:hideMark/>
          </w:tcPr>
          <w:p w14:paraId="7AC9AAEE"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Import / Export Program</w:t>
            </w:r>
          </w:p>
        </w:tc>
        <w:tc>
          <w:tcPr>
            <w:tcW w:w="0" w:type="auto"/>
            <w:tcMar>
              <w:top w:w="0" w:type="dxa"/>
              <w:left w:w="45" w:type="dxa"/>
              <w:bottom w:w="0" w:type="dxa"/>
              <w:right w:w="45" w:type="dxa"/>
            </w:tcMar>
            <w:vAlign w:val="center"/>
            <w:hideMark/>
          </w:tcPr>
          <w:p w14:paraId="25AF740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7023AD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B97C98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91A48A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0632DD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7E2DA9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C6418F1" w14:textId="77777777" w:rsidTr="00E432F3">
        <w:trPr>
          <w:trHeight w:val="315"/>
        </w:trPr>
        <w:tc>
          <w:tcPr>
            <w:tcW w:w="0" w:type="auto"/>
            <w:tcMar>
              <w:top w:w="0" w:type="dxa"/>
              <w:left w:w="45" w:type="dxa"/>
              <w:bottom w:w="0" w:type="dxa"/>
              <w:right w:w="45" w:type="dxa"/>
            </w:tcMar>
            <w:vAlign w:val="center"/>
            <w:hideMark/>
          </w:tcPr>
          <w:p w14:paraId="59F17FF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Load Program</w:t>
            </w:r>
          </w:p>
        </w:tc>
        <w:tc>
          <w:tcPr>
            <w:tcW w:w="0" w:type="auto"/>
            <w:tcMar>
              <w:top w:w="0" w:type="dxa"/>
              <w:left w:w="45" w:type="dxa"/>
              <w:bottom w:w="0" w:type="dxa"/>
              <w:right w:w="45" w:type="dxa"/>
            </w:tcMar>
            <w:vAlign w:val="center"/>
            <w:hideMark/>
          </w:tcPr>
          <w:p w14:paraId="20C7307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49A80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63019A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E5480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AC018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67FB5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36B91CC5" w14:textId="77777777" w:rsidTr="00E432F3">
        <w:trPr>
          <w:trHeight w:val="315"/>
        </w:trPr>
        <w:tc>
          <w:tcPr>
            <w:tcW w:w="0" w:type="auto"/>
            <w:tcMar>
              <w:top w:w="0" w:type="dxa"/>
              <w:left w:w="45" w:type="dxa"/>
              <w:bottom w:w="0" w:type="dxa"/>
              <w:right w:w="45" w:type="dxa"/>
            </w:tcMar>
            <w:vAlign w:val="center"/>
            <w:hideMark/>
          </w:tcPr>
          <w:p w14:paraId="571DBD0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PipeLine Program Import</w:t>
            </w:r>
          </w:p>
        </w:tc>
        <w:tc>
          <w:tcPr>
            <w:tcW w:w="0" w:type="auto"/>
            <w:tcMar>
              <w:top w:w="0" w:type="dxa"/>
              <w:left w:w="45" w:type="dxa"/>
              <w:bottom w:w="0" w:type="dxa"/>
              <w:right w:w="45" w:type="dxa"/>
            </w:tcMar>
            <w:vAlign w:val="center"/>
            <w:hideMark/>
          </w:tcPr>
          <w:p w14:paraId="2AE989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C4E3E5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0BB375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94728B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9F12CE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455480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68B41C25" w14:textId="77777777" w:rsidTr="00E432F3">
        <w:trPr>
          <w:trHeight w:val="315"/>
        </w:trPr>
        <w:tc>
          <w:tcPr>
            <w:tcW w:w="0" w:type="auto"/>
            <w:tcMar>
              <w:top w:w="0" w:type="dxa"/>
              <w:left w:w="45" w:type="dxa"/>
              <w:bottom w:w="0" w:type="dxa"/>
              <w:right w:w="45" w:type="dxa"/>
            </w:tcMar>
            <w:vAlign w:val="center"/>
            <w:hideMark/>
          </w:tcPr>
          <w:p w14:paraId="76917E7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Commit version</w:t>
            </w:r>
          </w:p>
        </w:tc>
        <w:tc>
          <w:tcPr>
            <w:tcW w:w="0" w:type="auto"/>
            <w:tcMar>
              <w:top w:w="0" w:type="dxa"/>
              <w:left w:w="45" w:type="dxa"/>
              <w:bottom w:w="0" w:type="dxa"/>
              <w:right w:w="45" w:type="dxa"/>
            </w:tcMar>
            <w:vAlign w:val="center"/>
            <w:hideMark/>
          </w:tcPr>
          <w:p w14:paraId="46AC9CD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7093A8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816E16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0D2D5A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35B7DA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7F1220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57FBF16" w14:textId="77777777" w:rsidTr="00E432F3">
        <w:trPr>
          <w:trHeight w:val="315"/>
        </w:trPr>
        <w:tc>
          <w:tcPr>
            <w:tcW w:w="0" w:type="auto"/>
            <w:tcMar>
              <w:top w:w="0" w:type="dxa"/>
              <w:left w:w="45" w:type="dxa"/>
              <w:bottom w:w="0" w:type="dxa"/>
              <w:right w:w="45" w:type="dxa"/>
            </w:tcMar>
            <w:vAlign w:val="center"/>
            <w:hideMark/>
          </w:tcPr>
          <w:p w14:paraId="60A8A5F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Review/Approve a Version</w:t>
            </w:r>
          </w:p>
        </w:tc>
        <w:tc>
          <w:tcPr>
            <w:tcW w:w="0" w:type="auto"/>
            <w:tcMar>
              <w:top w:w="0" w:type="dxa"/>
              <w:left w:w="45" w:type="dxa"/>
              <w:bottom w:w="0" w:type="dxa"/>
              <w:right w:w="45" w:type="dxa"/>
            </w:tcMar>
            <w:vAlign w:val="center"/>
            <w:hideMark/>
          </w:tcPr>
          <w:p w14:paraId="40F3A52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E12F03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796C9F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ECF14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94B76D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F1AE2E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737BB583"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7321D1D4" w14:textId="5FFF5B0F"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Supply plan data</w:t>
            </w:r>
          </w:p>
        </w:tc>
      </w:tr>
      <w:tr w:rsidR="00E432F3" w:rsidRPr="00E432F3" w14:paraId="692F48BB" w14:textId="77777777" w:rsidTr="00E432F3">
        <w:trPr>
          <w:trHeight w:val="315"/>
        </w:trPr>
        <w:tc>
          <w:tcPr>
            <w:tcW w:w="0" w:type="auto"/>
            <w:tcMar>
              <w:top w:w="0" w:type="dxa"/>
              <w:left w:w="45" w:type="dxa"/>
              <w:bottom w:w="0" w:type="dxa"/>
              <w:right w:w="45" w:type="dxa"/>
            </w:tcMar>
            <w:vAlign w:val="center"/>
            <w:hideMark/>
          </w:tcPr>
          <w:p w14:paraId="6BEF5A66"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Add/edit supply plan data (consumption / inventory / shipments)</w:t>
            </w:r>
          </w:p>
        </w:tc>
        <w:tc>
          <w:tcPr>
            <w:tcW w:w="0" w:type="auto"/>
            <w:tcMar>
              <w:top w:w="0" w:type="dxa"/>
              <w:left w:w="45" w:type="dxa"/>
              <w:bottom w:w="0" w:type="dxa"/>
              <w:right w:w="45" w:type="dxa"/>
            </w:tcMar>
            <w:vAlign w:val="center"/>
            <w:hideMark/>
          </w:tcPr>
          <w:p w14:paraId="586BE5F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E62897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53FF49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198243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4B160F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3E2A70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8096E58" w14:textId="77777777" w:rsidTr="00E432F3">
        <w:trPr>
          <w:trHeight w:val="315"/>
        </w:trPr>
        <w:tc>
          <w:tcPr>
            <w:tcW w:w="0" w:type="auto"/>
            <w:tcMar>
              <w:top w:w="0" w:type="dxa"/>
              <w:left w:w="45" w:type="dxa"/>
              <w:bottom w:w="0" w:type="dxa"/>
              <w:right w:w="45" w:type="dxa"/>
            </w:tcMar>
            <w:vAlign w:val="center"/>
            <w:hideMark/>
          </w:tcPr>
          <w:p w14:paraId="560611D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ERP shipment linking and delinking</w:t>
            </w:r>
          </w:p>
        </w:tc>
        <w:tc>
          <w:tcPr>
            <w:tcW w:w="0" w:type="auto"/>
            <w:tcMar>
              <w:top w:w="0" w:type="dxa"/>
              <w:left w:w="45" w:type="dxa"/>
              <w:bottom w:w="0" w:type="dxa"/>
              <w:right w:w="45" w:type="dxa"/>
            </w:tcMar>
            <w:vAlign w:val="center"/>
            <w:hideMark/>
          </w:tcPr>
          <w:p w14:paraId="41E6374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7E342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4820DA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C520CC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2C194C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7753F4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6337F63" w14:textId="77777777" w:rsidTr="00E432F3">
        <w:trPr>
          <w:trHeight w:val="315"/>
        </w:trPr>
        <w:tc>
          <w:tcPr>
            <w:tcW w:w="0" w:type="auto"/>
            <w:tcMar>
              <w:top w:w="0" w:type="dxa"/>
              <w:left w:w="45" w:type="dxa"/>
              <w:bottom w:w="0" w:type="dxa"/>
              <w:right w:w="45" w:type="dxa"/>
            </w:tcMar>
            <w:vAlign w:val="center"/>
            <w:hideMark/>
          </w:tcPr>
          <w:p w14:paraId="0CDB00DC"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Import Quantimed data</w:t>
            </w:r>
          </w:p>
        </w:tc>
        <w:tc>
          <w:tcPr>
            <w:tcW w:w="0" w:type="auto"/>
            <w:tcMar>
              <w:top w:w="0" w:type="dxa"/>
              <w:left w:w="45" w:type="dxa"/>
              <w:bottom w:w="0" w:type="dxa"/>
              <w:right w:w="45" w:type="dxa"/>
            </w:tcMar>
            <w:vAlign w:val="center"/>
            <w:hideMark/>
          </w:tcPr>
          <w:p w14:paraId="48BCB80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AEE03E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817557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23736D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B40745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2BBB59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F9802EA"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7B15D4F7" w14:textId="377FB3C1"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lastRenderedPageBreak/>
              <w:t>Supply planning</w:t>
            </w:r>
          </w:p>
        </w:tc>
      </w:tr>
      <w:tr w:rsidR="00E432F3" w:rsidRPr="00E432F3" w14:paraId="56204547" w14:textId="77777777" w:rsidTr="00E432F3">
        <w:trPr>
          <w:trHeight w:val="315"/>
        </w:trPr>
        <w:tc>
          <w:tcPr>
            <w:tcW w:w="0" w:type="auto"/>
            <w:tcMar>
              <w:top w:w="0" w:type="dxa"/>
              <w:left w:w="45" w:type="dxa"/>
              <w:bottom w:w="0" w:type="dxa"/>
              <w:right w:w="45" w:type="dxa"/>
            </w:tcMar>
            <w:vAlign w:val="center"/>
            <w:hideMark/>
          </w:tcPr>
          <w:p w14:paraId="55B4962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Manage/edit Supply Plan</w:t>
            </w:r>
          </w:p>
        </w:tc>
        <w:tc>
          <w:tcPr>
            <w:tcW w:w="0" w:type="auto"/>
            <w:tcMar>
              <w:top w:w="0" w:type="dxa"/>
              <w:left w:w="45" w:type="dxa"/>
              <w:bottom w:w="0" w:type="dxa"/>
              <w:right w:w="45" w:type="dxa"/>
            </w:tcMar>
            <w:vAlign w:val="center"/>
            <w:hideMark/>
          </w:tcPr>
          <w:p w14:paraId="0BF183D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B5C1D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7EB941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39D4E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4DAB43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541532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9817270" w14:textId="77777777" w:rsidTr="00E432F3">
        <w:trPr>
          <w:trHeight w:val="315"/>
        </w:trPr>
        <w:tc>
          <w:tcPr>
            <w:tcW w:w="0" w:type="auto"/>
            <w:tcMar>
              <w:top w:w="0" w:type="dxa"/>
              <w:left w:w="45" w:type="dxa"/>
              <w:bottom w:w="0" w:type="dxa"/>
              <w:right w:w="45" w:type="dxa"/>
            </w:tcMar>
            <w:vAlign w:val="center"/>
            <w:hideMark/>
          </w:tcPr>
          <w:p w14:paraId="2F0E9886"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Supply Plan</w:t>
            </w:r>
          </w:p>
        </w:tc>
        <w:tc>
          <w:tcPr>
            <w:tcW w:w="0" w:type="auto"/>
            <w:tcMar>
              <w:top w:w="0" w:type="dxa"/>
              <w:left w:w="45" w:type="dxa"/>
              <w:bottom w:w="0" w:type="dxa"/>
              <w:right w:w="45" w:type="dxa"/>
            </w:tcMar>
            <w:vAlign w:val="center"/>
            <w:hideMark/>
          </w:tcPr>
          <w:p w14:paraId="5DFE1D7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8BCBDA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BC3EF8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6C8FBA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76B78B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1028A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89F30B9" w14:textId="77777777" w:rsidTr="00E432F3">
        <w:trPr>
          <w:trHeight w:val="315"/>
        </w:trPr>
        <w:tc>
          <w:tcPr>
            <w:tcW w:w="0" w:type="auto"/>
            <w:tcMar>
              <w:top w:w="0" w:type="dxa"/>
              <w:left w:w="45" w:type="dxa"/>
              <w:bottom w:w="0" w:type="dxa"/>
              <w:right w:w="45" w:type="dxa"/>
            </w:tcMar>
            <w:vAlign w:val="center"/>
            <w:hideMark/>
          </w:tcPr>
          <w:p w14:paraId="160FF5D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Scenario Planning</w:t>
            </w:r>
          </w:p>
        </w:tc>
        <w:tc>
          <w:tcPr>
            <w:tcW w:w="0" w:type="auto"/>
            <w:tcMar>
              <w:top w:w="0" w:type="dxa"/>
              <w:left w:w="45" w:type="dxa"/>
              <w:bottom w:w="0" w:type="dxa"/>
              <w:right w:w="45" w:type="dxa"/>
            </w:tcMar>
            <w:vAlign w:val="center"/>
            <w:hideMark/>
          </w:tcPr>
          <w:p w14:paraId="7D566FE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80FB8F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E3904F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C7FB0E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9B334F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B048CE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124B51E" w14:textId="77777777" w:rsidTr="00E432F3">
        <w:trPr>
          <w:trHeight w:val="315"/>
        </w:trPr>
        <w:tc>
          <w:tcPr>
            <w:tcW w:w="0" w:type="auto"/>
            <w:tcMar>
              <w:top w:w="0" w:type="dxa"/>
              <w:left w:w="45" w:type="dxa"/>
              <w:bottom w:w="0" w:type="dxa"/>
              <w:right w:w="45" w:type="dxa"/>
            </w:tcMar>
            <w:vAlign w:val="center"/>
            <w:hideMark/>
          </w:tcPr>
          <w:p w14:paraId="4E1CEDC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Supply Plan Report</w:t>
            </w:r>
          </w:p>
        </w:tc>
        <w:tc>
          <w:tcPr>
            <w:tcW w:w="0" w:type="auto"/>
            <w:tcMar>
              <w:top w:w="0" w:type="dxa"/>
              <w:left w:w="45" w:type="dxa"/>
              <w:bottom w:w="0" w:type="dxa"/>
              <w:right w:w="45" w:type="dxa"/>
            </w:tcMar>
            <w:vAlign w:val="center"/>
            <w:hideMark/>
          </w:tcPr>
          <w:p w14:paraId="46DA59C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1B2545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15AB13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F4EB2B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92A5DC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95BC86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250FB946"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397DAAD6" w14:textId="2E63501E"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Reports</w:t>
            </w:r>
          </w:p>
        </w:tc>
      </w:tr>
      <w:tr w:rsidR="00E432F3" w:rsidRPr="00E432F3" w14:paraId="33C5AF98" w14:textId="77777777" w:rsidTr="00E432F3">
        <w:trPr>
          <w:trHeight w:val="315"/>
        </w:trPr>
        <w:tc>
          <w:tcPr>
            <w:tcW w:w="0" w:type="auto"/>
            <w:tcMar>
              <w:top w:w="0" w:type="dxa"/>
              <w:left w:w="45" w:type="dxa"/>
              <w:bottom w:w="0" w:type="dxa"/>
              <w:right w:w="45" w:type="dxa"/>
            </w:tcMar>
            <w:vAlign w:val="center"/>
            <w:hideMark/>
          </w:tcPr>
          <w:p w14:paraId="67436AA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QAT Problem List report</w:t>
            </w:r>
          </w:p>
        </w:tc>
        <w:tc>
          <w:tcPr>
            <w:tcW w:w="0" w:type="auto"/>
            <w:tcMar>
              <w:top w:w="0" w:type="dxa"/>
              <w:left w:w="45" w:type="dxa"/>
              <w:bottom w:w="0" w:type="dxa"/>
              <w:right w:w="45" w:type="dxa"/>
            </w:tcMar>
            <w:vAlign w:val="center"/>
            <w:hideMark/>
          </w:tcPr>
          <w:p w14:paraId="205E5EC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F67E72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01B35E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EEFD95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27223E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FD7C5A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56ACBA67" w14:textId="77777777" w:rsidTr="00E432F3">
        <w:trPr>
          <w:trHeight w:val="315"/>
        </w:trPr>
        <w:tc>
          <w:tcPr>
            <w:tcW w:w="0" w:type="auto"/>
            <w:tcMar>
              <w:top w:w="0" w:type="dxa"/>
              <w:left w:w="45" w:type="dxa"/>
              <w:bottom w:w="0" w:type="dxa"/>
              <w:right w:w="45" w:type="dxa"/>
            </w:tcMar>
            <w:vAlign w:val="center"/>
            <w:hideMark/>
          </w:tcPr>
          <w:p w14:paraId="41EE289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Program Catalog Report</w:t>
            </w:r>
          </w:p>
        </w:tc>
        <w:tc>
          <w:tcPr>
            <w:tcW w:w="0" w:type="auto"/>
            <w:tcMar>
              <w:top w:w="0" w:type="dxa"/>
              <w:left w:w="45" w:type="dxa"/>
              <w:bottom w:w="0" w:type="dxa"/>
              <w:right w:w="45" w:type="dxa"/>
            </w:tcMar>
            <w:vAlign w:val="center"/>
            <w:hideMark/>
          </w:tcPr>
          <w:p w14:paraId="689828E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066366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C4108D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5FE207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1312E3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6C6761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2510074B"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09D3FFFB" w14:textId="57580B59"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Stock Status Reports</w:t>
            </w:r>
          </w:p>
        </w:tc>
      </w:tr>
      <w:tr w:rsidR="00E432F3" w:rsidRPr="00E432F3" w14:paraId="16E40BBA" w14:textId="77777777" w:rsidTr="00E432F3">
        <w:trPr>
          <w:trHeight w:val="315"/>
        </w:trPr>
        <w:tc>
          <w:tcPr>
            <w:tcW w:w="0" w:type="auto"/>
            <w:tcMar>
              <w:top w:w="0" w:type="dxa"/>
              <w:left w:w="45" w:type="dxa"/>
              <w:bottom w:w="0" w:type="dxa"/>
              <w:right w:w="45" w:type="dxa"/>
            </w:tcMar>
            <w:vAlign w:val="center"/>
            <w:hideMark/>
          </w:tcPr>
          <w:p w14:paraId="72F48A2E"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Status Over Time report</w:t>
            </w:r>
          </w:p>
        </w:tc>
        <w:tc>
          <w:tcPr>
            <w:tcW w:w="0" w:type="auto"/>
            <w:tcMar>
              <w:top w:w="0" w:type="dxa"/>
              <w:left w:w="45" w:type="dxa"/>
              <w:bottom w:w="0" w:type="dxa"/>
              <w:right w:w="45" w:type="dxa"/>
            </w:tcMar>
            <w:vAlign w:val="center"/>
            <w:hideMark/>
          </w:tcPr>
          <w:p w14:paraId="2A6600E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63E1B1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7A2853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0DD87D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DB11C6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E9C227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FB3A70D" w14:textId="77777777" w:rsidTr="00E432F3">
        <w:trPr>
          <w:trHeight w:val="315"/>
        </w:trPr>
        <w:tc>
          <w:tcPr>
            <w:tcW w:w="0" w:type="auto"/>
            <w:tcMar>
              <w:top w:w="0" w:type="dxa"/>
              <w:left w:w="45" w:type="dxa"/>
              <w:bottom w:w="0" w:type="dxa"/>
              <w:right w:w="45" w:type="dxa"/>
            </w:tcMar>
            <w:vAlign w:val="center"/>
            <w:hideMark/>
          </w:tcPr>
          <w:p w14:paraId="45A28AC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Status Matrix report</w:t>
            </w:r>
          </w:p>
        </w:tc>
        <w:tc>
          <w:tcPr>
            <w:tcW w:w="0" w:type="auto"/>
            <w:tcMar>
              <w:top w:w="0" w:type="dxa"/>
              <w:left w:w="45" w:type="dxa"/>
              <w:bottom w:w="0" w:type="dxa"/>
              <w:right w:w="45" w:type="dxa"/>
            </w:tcMar>
            <w:vAlign w:val="center"/>
            <w:hideMark/>
          </w:tcPr>
          <w:p w14:paraId="07B2D49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291F4E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46D122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75EC3C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989801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B02A6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07A1888" w14:textId="77777777" w:rsidTr="00E432F3">
        <w:trPr>
          <w:trHeight w:val="315"/>
        </w:trPr>
        <w:tc>
          <w:tcPr>
            <w:tcW w:w="0" w:type="auto"/>
            <w:tcMar>
              <w:top w:w="0" w:type="dxa"/>
              <w:left w:w="45" w:type="dxa"/>
              <w:bottom w:w="0" w:type="dxa"/>
              <w:right w:w="45" w:type="dxa"/>
            </w:tcMar>
            <w:vAlign w:val="center"/>
            <w:hideMark/>
          </w:tcPr>
          <w:p w14:paraId="6A1C82F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Status Snapshot report</w:t>
            </w:r>
          </w:p>
        </w:tc>
        <w:tc>
          <w:tcPr>
            <w:tcW w:w="0" w:type="auto"/>
            <w:tcMar>
              <w:top w:w="0" w:type="dxa"/>
              <w:left w:w="45" w:type="dxa"/>
              <w:bottom w:w="0" w:type="dxa"/>
              <w:right w:w="45" w:type="dxa"/>
            </w:tcMar>
            <w:vAlign w:val="center"/>
            <w:hideMark/>
          </w:tcPr>
          <w:p w14:paraId="62D88D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8B29C5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723B03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F2CBB5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21C1F1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BE1CCC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0AAF7EE1" w14:textId="77777777" w:rsidTr="00E432F3">
        <w:trPr>
          <w:trHeight w:val="315"/>
        </w:trPr>
        <w:tc>
          <w:tcPr>
            <w:tcW w:w="0" w:type="auto"/>
            <w:tcMar>
              <w:top w:w="0" w:type="dxa"/>
              <w:left w:w="45" w:type="dxa"/>
              <w:bottom w:w="0" w:type="dxa"/>
              <w:right w:w="45" w:type="dxa"/>
            </w:tcMar>
            <w:vAlign w:val="center"/>
            <w:hideMark/>
          </w:tcPr>
          <w:p w14:paraId="270BE742"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Status Snapshot (Global) report</w:t>
            </w:r>
          </w:p>
        </w:tc>
        <w:tc>
          <w:tcPr>
            <w:tcW w:w="0" w:type="auto"/>
            <w:tcMar>
              <w:top w:w="0" w:type="dxa"/>
              <w:left w:w="45" w:type="dxa"/>
              <w:bottom w:w="0" w:type="dxa"/>
              <w:right w:w="45" w:type="dxa"/>
            </w:tcMar>
            <w:vAlign w:val="center"/>
            <w:hideMark/>
          </w:tcPr>
          <w:p w14:paraId="0EB39E4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BCADDD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0AD136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ACDA31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DF6994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863E0A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23698B0D"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6A539434" w14:textId="499293CF"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Consumption Reports</w:t>
            </w:r>
          </w:p>
        </w:tc>
      </w:tr>
      <w:tr w:rsidR="00E432F3" w:rsidRPr="00E432F3" w14:paraId="47E9896F" w14:textId="77777777" w:rsidTr="00E432F3">
        <w:trPr>
          <w:trHeight w:val="315"/>
        </w:trPr>
        <w:tc>
          <w:tcPr>
            <w:tcW w:w="0" w:type="auto"/>
            <w:tcMar>
              <w:top w:w="0" w:type="dxa"/>
              <w:left w:w="45" w:type="dxa"/>
              <w:bottom w:w="0" w:type="dxa"/>
              <w:right w:w="45" w:type="dxa"/>
            </w:tcMar>
            <w:vAlign w:val="center"/>
            <w:hideMark/>
          </w:tcPr>
          <w:p w14:paraId="2308246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Consumption (forecast vs actual) report</w:t>
            </w:r>
          </w:p>
        </w:tc>
        <w:tc>
          <w:tcPr>
            <w:tcW w:w="0" w:type="auto"/>
            <w:tcMar>
              <w:top w:w="0" w:type="dxa"/>
              <w:left w:w="45" w:type="dxa"/>
              <w:bottom w:w="0" w:type="dxa"/>
              <w:right w:w="45" w:type="dxa"/>
            </w:tcMar>
            <w:vAlign w:val="center"/>
            <w:hideMark/>
          </w:tcPr>
          <w:p w14:paraId="0A6848A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DB6DC1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B275B5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FE8F14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67CF93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372D88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BED7298" w14:textId="77777777" w:rsidTr="00E432F3">
        <w:trPr>
          <w:trHeight w:val="315"/>
        </w:trPr>
        <w:tc>
          <w:tcPr>
            <w:tcW w:w="0" w:type="auto"/>
            <w:tcMar>
              <w:top w:w="0" w:type="dxa"/>
              <w:left w:w="45" w:type="dxa"/>
              <w:bottom w:w="0" w:type="dxa"/>
              <w:right w:w="45" w:type="dxa"/>
            </w:tcMar>
            <w:vAlign w:val="center"/>
            <w:hideMark/>
          </w:tcPr>
          <w:p w14:paraId="654A51B8"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Consumption (Global) report</w:t>
            </w:r>
          </w:p>
        </w:tc>
        <w:tc>
          <w:tcPr>
            <w:tcW w:w="0" w:type="auto"/>
            <w:tcMar>
              <w:top w:w="0" w:type="dxa"/>
              <w:left w:w="45" w:type="dxa"/>
              <w:bottom w:w="0" w:type="dxa"/>
              <w:right w:w="45" w:type="dxa"/>
            </w:tcMar>
            <w:vAlign w:val="center"/>
            <w:hideMark/>
          </w:tcPr>
          <w:p w14:paraId="6F2DFD5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25D22B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A088E6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54B144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C55B6F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F5A07E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03A7343A" w14:textId="77777777" w:rsidTr="00E432F3">
        <w:trPr>
          <w:trHeight w:val="315"/>
        </w:trPr>
        <w:tc>
          <w:tcPr>
            <w:tcW w:w="0" w:type="auto"/>
            <w:tcMar>
              <w:top w:w="0" w:type="dxa"/>
              <w:left w:w="45" w:type="dxa"/>
              <w:bottom w:w="0" w:type="dxa"/>
              <w:right w:w="45" w:type="dxa"/>
            </w:tcMar>
            <w:vAlign w:val="center"/>
            <w:hideMark/>
          </w:tcPr>
          <w:p w14:paraId="1F52170C"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Forecast Error (Monthly) report</w:t>
            </w:r>
          </w:p>
        </w:tc>
        <w:tc>
          <w:tcPr>
            <w:tcW w:w="0" w:type="auto"/>
            <w:tcMar>
              <w:top w:w="0" w:type="dxa"/>
              <w:left w:w="45" w:type="dxa"/>
              <w:bottom w:w="0" w:type="dxa"/>
              <w:right w:w="45" w:type="dxa"/>
            </w:tcMar>
            <w:vAlign w:val="center"/>
            <w:hideMark/>
          </w:tcPr>
          <w:p w14:paraId="2B4AFB6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69C7D2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C7A4B5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AA8F9F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8B070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398454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86CF582" w14:textId="77777777" w:rsidTr="00E432F3">
        <w:trPr>
          <w:trHeight w:val="315"/>
        </w:trPr>
        <w:tc>
          <w:tcPr>
            <w:tcW w:w="0" w:type="auto"/>
            <w:tcMar>
              <w:top w:w="0" w:type="dxa"/>
              <w:left w:w="45" w:type="dxa"/>
              <w:bottom w:w="0" w:type="dxa"/>
              <w:right w:w="45" w:type="dxa"/>
            </w:tcMar>
            <w:vAlign w:val="center"/>
            <w:hideMark/>
          </w:tcPr>
          <w:p w14:paraId="408B50B7"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Forecast Error by (by planning unit) report</w:t>
            </w:r>
          </w:p>
        </w:tc>
        <w:tc>
          <w:tcPr>
            <w:tcW w:w="0" w:type="auto"/>
            <w:tcMar>
              <w:top w:w="0" w:type="dxa"/>
              <w:left w:w="45" w:type="dxa"/>
              <w:bottom w:w="0" w:type="dxa"/>
              <w:right w:w="45" w:type="dxa"/>
            </w:tcMar>
            <w:vAlign w:val="center"/>
            <w:hideMark/>
          </w:tcPr>
          <w:p w14:paraId="3BA4466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82EF4E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2C752C70"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tcMar>
              <w:top w:w="0" w:type="dxa"/>
              <w:left w:w="45" w:type="dxa"/>
              <w:bottom w:w="0" w:type="dxa"/>
              <w:right w:w="45" w:type="dxa"/>
            </w:tcMar>
            <w:vAlign w:val="center"/>
            <w:hideMark/>
          </w:tcPr>
          <w:p w14:paraId="2636903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16476B6B"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tcMar>
              <w:top w:w="0" w:type="dxa"/>
              <w:left w:w="45" w:type="dxa"/>
              <w:bottom w:w="0" w:type="dxa"/>
              <w:right w:w="45" w:type="dxa"/>
            </w:tcMar>
            <w:vAlign w:val="center"/>
            <w:hideMark/>
          </w:tcPr>
          <w:p w14:paraId="4CF0AEC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63C9E643"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435D0D09" w14:textId="46FFAACC"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Shipment Reports</w:t>
            </w:r>
          </w:p>
        </w:tc>
      </w:tr>
      <w:tr w:rsidR="00E432F3" w:rsidRPr="00E432F3" w14:paraId="236CA674" w14:textId="77777777" w:rsidTr="00E432F3">
        <w:trPr>
          <w:trHeight w:val="315"/>
        </w:trPr>
        <w:tc>
          <w:tcPr>
            <w:tcW w:w="0" w:type="auto"/>
            <w:tcMar>
              <w:top w:w="0" w:type="dxa"/>
              <w:left w:w="45" w:type="dxa"/>
              <w:bottom w:w="0" w:type="dxa"/>
              <w:right w:w="45" w:type="dxa"/>
            </w:tcMar>
            <w:vAlign w:val="center"/>
            <w:hideMark/>
          </w:tcPr>
          <w:p w14:paraId="539389EE"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(Global) report</w:t>
            </w:r>
          </w:p>
        </w:tc>
        <w:tc>
          <w:tcPr>
            <w:tcW w:w="0" w:type="auto"/>
            <w:tcMar>
              <w:top w:w="0" w:type="dxa"/>
              <w:left w:w="45" w:type="dxa"/>
              <w:bottom w:w="0" w:type="dxa"/>
              <w:right w:w="45" w:type="dxa"/>
            </w:tcMar>
            <w:vAlign w:val="center"/>
            <w:hideMark/>
          </w:tcPr>
          <w:p w14:paraId="5E1F576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368485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2ABB6C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08FB84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49E2A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2DD009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51A8054C" w14:textId="77777777" w:rsidTr="00E432F3">
        <w:trPr>
          <w:trHeight w:val="315"/>
        </w:trPr>
        <w:tc>
          <w:tcPr>
            <w:tcW w:w="0" w:type="auto"/>
            <w:tcMar>
              <w:top w:w="0" w:type="dxa"/>
              <w:left w:w="45" w:type="dxa"/>
              <w:bottom w:w="0" w:type="dxa"/>
              <w:right w:w="45" w:type="dxa"/>
            </w:tcMar>
            <w:vAlign w:val="center"/>
            <w:hideMark/>
          </w:tcPr>
          <w:p w14:paraId="1A3A84E3"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Overview report</w:t>
            </w:r>
          </w:p>
        </w:tc>
        <w:tc>
          <w:tcPr>
            <w:tcW w:w="0" w:type="auto"/>
            <w:tcMar>
              <w:top w:w="0" w:type="dxa"/>
              <w:left w:w="45" w:type="dxa"/>
              <w:bottom w:w="0" w:type="dxa"/>
              <w:right w:w="45" w:type="dxa"/>
            </w:tcMar>
            <w:vAlign w:val="center"/>
            <w:hideMark/>
          </w:tcPr>
          <w:p w14:paraId="5208BCA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43A1162"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32B9B7B7"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tcMar>
              <w:top w:w="0" w:type="dxa"/>
              <w:left w:w="45" w:type="dxa"/>
              <w:bottom w:w="0" w:type="dxa"/>
              <w:right w:w="45" w:type="dxa"/>
            </w:tcMar>
            <w:vAlign w:val="center"/>
            <w:hideMark/>
          </w:tcPr>
          <w:p w14:paraId="19C9BC8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6B5240BC"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N</w:t>
            </w:r>
          </w:p>
        </w:tc>
        <w:tc>
          <w:tcPr>
            <w:tcW w:w="0" w:type="auto"/>
            <w:tcMar>
              <w:top w:w="0" w:type="dxa"/>
              <w:left w:w="45" w:type="dxa"/>
              <w:bottom w:w="0" w:type="dxa"/>
              <w:right w:w="45" w:type="dxa"/>
            </w:tcMar>
            <w:vAlign w:val="center"/>
            <w:hideMark/>
          </w:tcPr>
          <w:p w14:paraId="4D8A674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r>
      <w:tr w:rsidR="00E432F3" w:rsidRPr="00E432F3" w14:paraId="1C25FA6F" w14:textId="77777777" w:rsidTr="00E432F3">
        <w:trPr>
          <w:trHeight w:val="315"/>
        </w:trPr>
        <w:tc>
          <w:tcPr>
            <w:tcW w:w="0" w:type="auto"/>
            <w:tcMar>
              <w:top w:w="0" w:type="dxa"/>
              <w:left w:w="45" w:type="dxa"/>
              <w:bottom w:w="0" w:type="dxa"/>
              <w:right w:w="45" w:type="dxa"/>
            </w:tcMar>
            <w:vAlign w:val="center"/>
            <w:hideMark/>
          </w:tcPr>
          <w:p w14:paraId="35E028E6"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Details report</w:t>
            </w:r>
          </w:p>
        </w:tc>
        <w:tc>
          <w:tcPr>
            <w:tcW w:w="0" w:type="auto"/>
            <w:tcMar>
              <w:top w:w="0" w:type="dxa"/>
              <w:left w:w="45" w:type="dxa"/>
              <w:bottom w:w="0" w:type="dxa"/>
              <w:right w:w="45" w:type="dxa"/>
            </w:tcMar>
            <w:vAlign w:val="center"/>
            <w:hideMark/>
          </w:tcPr>
          <w:p w14:paraId="738DD5C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34FCF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7DAF3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5BF189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F1EDF3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5E66786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2ED3D548" w14:textId="77777777" w:rsidTr="00E432F3">
        <w:trPr>
          <w:trHeight w:val="315"/>
        </w:trPr>
        <w:tc>
          <w:tcPr>
            <w:tcW w:w="0" w:type="auto"/>
            <w:tcMar>
              <w:top w:w="0" w:type="dxa"/>
              <w:left w:w="45" w:type="dxa"/>
              <w:bottom w:w="0" w:type="dxa"/>
              <w:right w:w="45" w:type="dxa"/>
            </w:tcMar>
            <w:vAlign w:val="center"/>
            <w:hideMark/>
          </w:tcPr>
          <w:p w14:paraId="7805473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Cost Details report</w:t>
            </w:r>
          </w:p>
        </w:tc>
        <w:tc>
          <w:tcPr>
            <w:tcW w:w="0" w:type="auto"/>
            <w:tcMar>
              <w:top w:w="0" w:type="dxa"/>
              <w:left w:w="45" w:type="dxa"/>
              <w:bottom w:w="0" w:type="dxa"/>
              <w:right w:w="45" w:type="dxa"/>
            </w:tcMar>
            <w:vAlign w:val="center"/>
            <w:hideMark/>
          </w:tcPr>
          <w:p w14:paraId="7D891EF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075761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5404F8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F37116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4EA495AE"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B0F238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1189259F" w14:textId="77777777" w:rsidTr="00E432F3">
        <w:trPr>
          <w:trHeight w:val="315"/>
        </w:trPr>
        <w:tc>
          <w:tcPr>
            <w:tcW w:w="0" w:type="auto"/>
            <w:tcMar>
              <w:top w:w="0" w:type="dxa"/>
              <w:left w:w="45" w:type="dxa"/>
              <w:bottom w:w="0" w:type="dxa"/>
              <w:right w:w="45" w:type="dxa"/>
            </w:tcMar>
            <w:vAlign w:val="center"/>
            <w:hideMark/>
          </w:tcPr>
          <w:p w14:paraId="0FA9E4B4"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Shipment Cost Overview report</w:t>
            </w:r>
          </w:p>
        </w:tc>
        <w:tc>
          <w:tcPr>
            <w:tcW w:w="0" w:type="auto"/>
            <w:tcMar>
              <w:top w:w="0" w:type="dxa"/>
              <w:left w:w="45" w:type="dxa"/>
              <w:bottom w:w="0" w:type="dxa"/>
              <w:right w:w="45" w:type="dxa"/>
            </w:tcMar>
            <w:vAlign w:val="center"/>
            <w:hideMark/>
          </w:tcPr>
          <w:p w14:paraId="03B7940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4B7753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D18852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0BA63D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9953466"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6C08329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4094FA6D" w14:textId="77777777" w:rsidTr="00E432F3">
        <w:trPr>
          <w:trHeight w:val="315"/>
        </w:trPr>
        <w:tc>
          <w:tcPr>
            <w:tcW w:w="0" w:type="auto"/>
            <w:tcMar>
              <w:top w:w="0" w:type="dxa"/>
              <w:left w:w="45" w:type="dxa"/>
              <w:bottom w:w="0" w:type="dxa"/>
              <w:right w:w="45" w:type="dxa"/>
            </w:tcMar>
            <w:vAlign w:val="center"/>
            <w:hideMark/>
          </w:tcPr>
          <w:p w14:paraId="5574EDBF"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Budget report</w:t>
            </w:r>
          </w:p>
        </w:tc>
        <w:tc>
          <w:tcPr>
            <w:tcW w:w="0" w:type="auto"/>
            <w:tcMar>
              <w:top w:w="0" w:type="dxa"/>
              <w:left w:w="45" w:type="dxa"/>
              <w:bottom w:w="0" w:type="dxa"/>
              <w:right w:w="45" w:type="dxa"/>
            </w:tcMar>
            <w:vAlign w:val="center"/>
            <w:hideMark/>
          </w:tcPr>
          <w:p w14:paraId="01D19FF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1F195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BF0E06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2DDD2D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2EE72E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0B9BD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B0EA89E" w14:textId="77777777" w:rsidTr="00E432F3">
        <w:trPr>
          <w:trHeight w:val="315"/>
        </w:trPr>
        <w:tc>
          <w:tcPr>
            <w:tcW w:w="0" w:type="auto"/>
            <w:tcMar>
              <w:top w:w="0" w:type="dxa"/>
              <w:left w:w="45" w:type="dxa"/>
              <w:bottom w:w="0" w:type="dxa"/>
              <w:right w:w="45" w:type="dxa"/>
            </w:tcMar>
            <w:vAlign w:val="center"/>
            <w:hideMark/>
          </w:tcPr>
          <w:p w14:paraId="2E580C61"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Procurement Agent Lead Time report</w:t>
            </w:r>
          </w:p>
        </w:tc>
        <w:tc>
          <w:tcPr>
            <w:tcW w:w="0" w:type="auto"/>
            <w:tcMar>
              <w:top w:w="0" w:type="dxa"/>
              <w:left w:w="45" w:type="dxa"/>
              <w:bottom w:w="0" w:type="dxa"/>
              <w:right w:w="45" w:type="dxa"/>
            </w:tcMar>
            <w:vAlign w:val="center"/>
            <w:hideMark/>
          </w:tcPr>
          <w:p w14:paraId="02DFA47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58B5C1D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FDA806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C7C760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DC82A5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30CBF2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7A320867" w14:textId="77777777" w:rsidTr="006024AB">
        <w:trPr>
          <w:trHeight w:val="315"/>
        </w:trPr>
        <w:tc>
          <w:tcPr>
            <w:tcW w:w="0" w:type="auto"/>
            <w:gridSpan w:val="7"/>
            <w:shd w:val="clear" w:color="auto" w:fill="EEECE1" w:themeFill="background2"/>
            <w:tcMar>
              <w:top w:w="0" w:type="dxa"/>
              <w:left w:w="45" w:type="dxa"/>
              <w:bottom w:w="0" w:type="dxa"/>
              <w:right w:w="45" w:type="dxa"/>
            </w:tcMar>
            <w:vAlign w:val="center"/>
            <w:hideMark/>
          </w:tcPr>
          <w:p w14:paraId="7C343715" w14:textId="20830C0F" w:rsidR="00E432F3" w:rsidRPr="00E432F3" w:rsidRDefault="00E432F3" w:rsidP="00E432F3">
            <w:pPr>
              <w:jc w:val="center"/>
              <w:rPr>
                <w:rFonts w:ascii="Times New Roman" w:eastAsia="Times New Roman" w:hAnsi="Times New Roman" w:cs="Times New Roman"/>
                <w:color w:val="auto"/>
                <w:sz w:val="20"/>
                <w:szCs w:val="20"/>
                <w:lang w:eastAsia="en-US" w:bidi="ar-SA"/>
              </w:rPr>
            </w:pPr>
            <w:r w:rsidRPr="00E432F3">
              <w:rPr>
                <w:rFonts w:ascii="Arial" w:eastAsia="Times New Roman" w:hAnsi="Arial" w:cs="Arial"/>
                <w:b/>
                <w:bCs/>
                <w:color w:val="auto"/>
                <w:sz w:val="20"/>
                <w:szCs w:val="20"/>
                <w:lang w:eastAsia="en-US" w:bidi="ar-SA"/>
              </w:rPr>
              <w:t>Inventory Reports</w:t>
            </w:r>
          </w:p>
        </w:tc>
      </w:tr>
      <w:tr w:rsidR="00E432F3" w:rsidRPr="00E432F3" w14:paraId="5095F004" w14:textId="77777777" w:rsidTr="00E432F3">
        <w:trPr>
          <w:trHeight w:val="315"/>
        </w:trPr>
        <w:tc>
          <w:tcPr>
            <w:tcW w:w="0" w:type="auto"/>
            <w:tcMar>
              <w:top w:w="0" w:type="dxa"/>
              <w:left w:w="45" w:type="dxa"/>
              <w:bottom w:w="0" w:type="dxa"/>
              <w:right w:w="45" w:type="dxa"/>
            </w:tcMar>
            <w:vAlign w:val="center"/>
            <w:hideMark/>
          </w:tcPr>
          <w:p w14:paraId="6C794749"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Expiries report</w:t>
            </w:r>
          </w:p>
        </w:tc>
        <w:tc>
          <w:tcPr>
            <w:tcW w:w="0" w:type="auto"/>
            <w:tcMar>
              <w:top w:w="0" w:type="dxa"/>
              <w:left w:w="45" w:type="dxa"/>
              <w:bottom w:w="0" w:type="dxa"/>
              <w:right w:w="45" w:type="dxa"/>
            </w:tcMar>
            <w:vAlign w:val="center"/>
            <w:hideMark/>
          </w:tcPr>
          <w:p w14:paraId="03B09CB5"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9786F7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0C5A274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9A1242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5F5052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3D43F8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399AF028" w14:textId="77777777" w:rsidTr="00E432F3">
        <w:trPr>
          <w:trHeight w:val="315"/>
        </w:trPr>
        <w:tc>
          <w:tcPr>
            <w:tcW w:w="0" w:type="auto"/>
            <w:tcMar>
              <w:top w:w="0" w:type="dxa"/>
              <w:left w:w="45" w:type="dxa"/>
              <w:bottom w:w="0" w:type="dxa"/>
              <w:right w:w="45" w:type="dxa"/>
            </w:tcMar>
            <w:vAlign w:val="center"/>
            <w:hideMark/>
          </w:tcPr>
          <w:p w14:paraId="2325985B"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Cost of Inventory report</w:t>
            </w:r>
          </w:p>
        </w:tc>
        <w:tc>
          <w:tcPr>
            <w:tcW w:w="0" w:type="auto"/>
            <w:tcMar>
              <w:top w:w="0" w:type="dxa"/>
              <w:left w:w="45" w:type="dxa"/>
              <w:bottom w:w="0" w:type="dxa"/>
              <w:right w:w="45" w:type="dxa"/>
            </w:tcMar>
            <w:vAlign w:val="center"/>
            <w:hideMark/>
          </w:tcPr>
          <w:p w14:paraId="745298C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1FBCBDB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6C7468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5E9D7E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70D76F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A9AA43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5CAFA78C" w14:textId="77777777" w:rsidTr="00E432F3">
        <w:trPr>
          <w:trHeight w:val="315"/>
        </w:trPr>
        <w:tc>
          <w:tcPr>
            <w:tcW w:w="0" w:type="auto"/>
            <w:tcMar>
              <w:top w:w="0" w:type="dxa"/>
              <w:left w:w="45" w:type="dxa"/>
              <w:bottom w:w="0" w:type="dxa"/>
              <w:right w:w="45" w:type="dxa"/>
            </w:tcMar>
            <w:vAlign w:val="center"/>
            <w:hideMark/>
          </w:tcPr>
          <w:p w14:paraId="07FBF30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Inventory Turns report</w:t>
            </w:r>
          </w:p>
        </w:tc>
        <w:tc>
          <w:tcPr>
            <w:tcW w:w="0" w:type="auto"/>
            <w:tcMar>
              <w:top w:w="0" w:type="dxa"/>
              <w:left w:w="45" w:type="dxa"/>
              <w:bottom w:w="0" w:type="dxa"/>
              <w:right w:w="45" w:type="dxa"/>
            </w:tcMar>
            <w:vAlign w:val="center"/>
            <w:hideMark/>
          </w:tcPr>
          <w:p w14:paraId="67A6BB0A"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2625FA1"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12FB53AC"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EC5991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0D8F13A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44F095C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028F05A6" w14:textId="77777777" w:rsidTr="00E432F3">
        <w:trPr>
          <w:trHeight w:val="315"/>
        </w:trPr>
        <w:tc>
          <w:tcPr>
            <w:tcW w:w="0" w:type="auto"/>
            <w:tcMar>
              <w:top w:w="0" w:type="dxa"/>
              <w:left w:w="45" w:type="dxa"/>
              <w:bottom w:w="0" w:type="dxa"/>
              <w:right w:w="45" w:type="dxa"/>
            </w:tcMar>
            <w:vAlign w:val="center"/>
            <w:hideMark/>
          </w:tcPr>
          <w:p w14:paraId="59BB8A0A"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Stock Adjustment report</w:t>
            </w:r>
          </w:p>
        </w:tc>
        <w:tc>
          <w:tcPr>
            <w:tcW w:w="0" w:type="auto"/>
            <w:tcMar>
              <w:top w:w="0" w:type="dxa"/>
              <w:left w:w="45" w:type="dxa"/>
              <w:bottom w:w="0" w:type="dxa"/>
              <w:right w:w="45" w:type="dxa"/>
            </w:tcMar>
            <w:vAlign w:val="center"/>
            <w:hideMark/>
          </w:tcPr>
          <w:p w14:paraId="0AAB75DB"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ED50C5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E46CE13"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D5CADE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6788729F"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78A239C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1CAB19C9" w14:textId="77777777" w:rsidTr="00E432F3">
        <w:trPr>
          <w:trHeight w:val="315"/>
        </w:trPr>
        <w:tc>
          <w:tcPr>
            <w:tcW w:w="0" w:type="auto"/>
            <w:tcMar>
              <w:top w:w="0" w:type="dxa"/>
              <w:left w:w="45" w:type="dxa"/>
              <w:bottom w:w="0" w:type="dxa"/>
              <w:right w:w="45" w:type="dxa"/>
            </w:tcMar>
            <w:vAlign w:val="center"/>
            <w:hideMark/>
          </w:tcPr>
          <w:p w14:paraId="43D86515"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Warehouse Capacity (by program) report</w:t>
            </w:r>
          </w:p>
        </w:tc>
        <w:tc>
          <w:tcPr>
            <w:tcW w:w="0" w:type="auto"/>
            <w:tcMar>
              <w:top w:w="0" w:type="dxa"/>
              <w:left w:w="45" w:type="dxa"/>
              <w:bottom w:w="0" w:type="dxa"/>
              <w:right w:w="45" w:type="dxa"/>
            </w:tcMar>
            <w:vAlign w:val="center"/>
            <w:hideMark/>
          </w:tcPr>
          <w:p w14:paraId="5FAA9DD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2F751479"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99F2C9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2A7F67E4"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74C15C0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tcMar>
              <w:top w:w="0" w:type="dxa"/>
              <w:left w:w="45" w:type="dxa"/>
              <w:bottom w:w="0" w:type="dxa"/>
              <w:right w:w="45" w:type="dxa"/>
            </w:tcMar>
            <w:vAlign w:val="center"/>
            <w:hideMark/>
          </w:tcPr>
          <w:p w14:paraId="38F4A6AD"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r>
      <w:tr w:rsidR="00E432F3" w:rsidRPr="00E432F3" w14:paraId="11605404" w14:textId="77777777" w:rsidTr="00E432F3">
        <w:trPr>
          <w:trHeight w:val="315"/>
        </w:trPr>
        <w:tc>
          <w:tcPr>
            <w:tcW w:w="0" w:type="auto"/>
            <w:tcMar>
              <w:top w:w="0" w:type="dxa"/>
              <w:left w:w="45" w:type="dxa"/>
              <w:bottom w:w="0" w:type="dxa"/>
              <w:right w:w="45" w:type="dxa"/>
            </w:tcMar>
            <w:vAlign w:val="center"/>
            <w:hideMark/>
          </w:tcPr>
          <w:p w14:paraId="6B08ECD0" w14:textId="77777777" w:rsidR="00E432F3" w:rsidRPr="00E432F3" w:rsidRDefault="00E432F3" w:rsidP="00E432F3">
            <w:pP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View Warehouse Capacity (by country) report</w:t>
            </w:r>
          </w:p>
        </w:tc>
        <w:tc>
          <w:tcPr>
            <w:tcW w:w="0" w:type="auto"/>
            <w:tcMar>
              <w:top w:w="0" w:type="dxa"/>
              <w:left w:w="45" w:type="dxa"/>
              <w:bottom w:w="0" w:type="dxa"/>
              <w:right w:w="45" w:type="dxa"/>
            </w:tcMar>
            <w:vAlign w:val="center"/>
            <w:hideMark/>
          </w:tcPr>
          <w:p w14:paraId="5071DBA0"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tcMar>
              <w:top w:w="0" w:type="dxa"/>
              <w:left w:w="45" w:type="dxa"/>
              <w:bottom w:w="0" w:type="dxa"/>
              <w:right w:w="45" w:type="dxa"/>
            </w:tcMar>
            <w:vAlign w:val="center"/>
            <w:hideMark/>
          </w:tcPr>
          <w:p w14:paraId="3B0370E7"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0E0F175A"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Y</w:t>
            </w:r>
          </w:p>
        </w:tc>
        <w:tc>
          <w:tcPr>
            <w:tcW w:w="0" w:type="auto"/>
            <w:tcMar>
              <w:top w:w="0" w:type="dxa"/>
              <w:left w:w="45" w:type="dxa"/>
              <w:bottom w:w="0" w:type="dxa"/>
              <w:right w:w="45" w:type="dxa"/>
            </w:tcMar>
            <w:vAlign w:val="center"/>
            <w:hideMark/>
          </w:tcPr>
          <w:p w14:paraId="73FF8B78" w14:textId="77777777" w:rsidR="00E432F3" w:rsidRPr="00E432F3" w:rsidRDefault="00E432F3" w:rsidP="00E432F3">
            <w:pPr>
              <w:jc w:val="center"/>
              <w:rPr>
                <w:rFonts w:ascii="Arial" w:eastAsia="Times New Roman" w:hAnsi="Arial" w:cs="Arial"/>
                <w:color w:val="000000"/>
                <w:sz w:val="20"/>
                <w:szCs w:val="20"/>
                <w:lang w:eastAsia="en-US" w:bidi="ar-SA"/>
              </w:rPr>
            </w:pPr>
            <w:r w:rsidRPr="00E432F3">
              <w:rPr>
                <w:rFonts w:ascii="Arial" w:eastAsia="Times New Roman" w:hAnsi="Arial" w:cs="Arial"/>
                <w:color w:val="000000"/>
                <w:sz w:val="20"/>
                <w:szCs w:val="20"/>
                <w:lang w:eastAsia="en-US" w:bidi="ar-SA"/>
              </w:rPr>
              <w:t>N</w:t>
            </w:r>
          </w:p>
        </w:tc>
        <w:tc>
          <w:tcPr>
            <w:tcW w:w="0" w:type="auto"/>
            <w:shd w:val="clear" w:color="auto" w:fill="auto"/>
            <w:tcMar>
              <w:top w:w="0" w:type="dxa"/>
              <w:left w:w="45" w:type="dxa"/>
              <w:bottom w:w="0" w:type="dxa"/>
              <w:right w:w="45" w:type="dxa"/>
            </w:tcMar>
            <w:vAlign w:val="center"/>
            <w:hideMark/>
          </w:tcPr>
          <w:p w14:paraId="2D966824"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Y</w:t>
            </w:r>
          </w:p>
        </w:tc>
        <w:tc>
          <w:tcPr>
            <w:tcW w:w="0" w:type="auto"/>
            <w:shd w:val="clear" w:color="auto" w:fill="auto"/>
            <w:tcMar>
              <w:top w:w="0" w:type="dxa"/>
              <w:left w:w="45" w:type="dxa"/>
              <w:bottom w:w="0" w:type="dxa"/>
              <w:right w:w="45" w:type="dxa"/>
            </w:tcMar>
            <w:vAlign w:val="center"/>
            <w:hideMark/>
          </w:tcPr>
          <w:p w14:paraId="7E25F621" w14:textId="77777777" w:rsidR="00E432F3" w:rsidRPr="00E432F3" w:rsidRDefault="00E432F3" w:rsidP="00E432F3">
            <w:pPr>
              <w:jc w:val="center"/>
              <w:rPr>
                <w:rFonts w:ascii="Arial" w:eastAsia="Times New Roman" w:hAnsi="Arial" w:cs="Arial"/>
                <w:color w:val="auto"/>
                <w:sz w:val="20"/>
                <w:szCs w:val="20"/>
                <w:lang w:eastAsia="en-US" w:bidi="ar-SA"/>
              </w:rPr>
            </w:pPr>
            <w:r w:rsidRPr="00E432F3">
              <w:rPr>
                <w:rFonts w:ascii="Arial" w:eastAsia="Times New Roman" w:hAnsi="Arial" w:cs="Arial"/>
                <w:color w:val="auto"/>
                <w:sz w:val="20"/>
                <w:szCs w:val="20"/>
                <w:lang w:eastAsia="en-US" w:bidi="ar-SA"/>
              </w:rPr>
              <w:t>Y</w:t>
            </w:r>
          </w:p>
        </w:tc>
      </w:tr>
    </w:tbl>
    <w:p w14:paraId="42FAB901" w14:textId="17CF10C9" w:rsidR="005037B3" w:rsidRPr="006024AB" w:rsidRDefault="005037B3" w:rsidP="006024AB">
      <w:pPr>
        <w:pStyle w:val="Heading2"/>
        <w:ind w:left="0" w:firstLine="0"/>
        <w:rPr>
          <w:rFonts w:ascii="Gill Sans" w:eastAsia="Gill Sans" w:hAnsi="Gill Sans" w:cs="Gill Sans"/>
        </w:rPr>
      </w:pPr>
      <w:bookmarkStart w:id="257" w:name="_Section_3_-"/>
      <w:bookmarkStart w:id="258" w:name="_Toc57382860"/>
      <w:bookmarkStart w:id="259" w:name="_Toc57478230"/>
      <w:bookmarkEnd w:id="257"/>
      <w:r>
        <w:rPr>
          <w:rFonts w:ascii="Gill Sans" w:eastAsia="Gill Sans" w:hAnsi="Gill Sans" w:cs="Gill Sans"/>
        </w:rPr>
        <w:lastRenderedPageBreak/>
        <w:t>Section 3 - Background Data for Realm</w:t>
      </w:r>
      <w:bookmarkEnd w:id="258"/>
      <w:bookmarkEnd w:id="259"/>
    </w:p>
    <w:p w14:paraId="2798435E"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Procurement Systems Interfacing:</w:t>
      </w:r>
      <w:r>
        <w:rPr>
          <w:rFonts w:ascii="Gill Sans" w:eastAsia="Gill Sans" w:hAnsi="Gill Sans" w:cs="Gill Sans"/>
          <w:color w:val="000000"/>
        </w:rPr>
        <w:t xml:space="preserve"> The software is designed to interface with different procurement order management systems from the various procurement agents. At Go-Live, QAT will have an interface with ARTMIS that will enable import of USAID product information along with shipment data directly into QAT, reducing the workload on planners to update shipment delivery dates, quantities, and statuses. In the future, PSM will work to engage other donors such as the Global Fund and/or UNFPA to interface with their systems, thus enabling importation of shipment data from them.</w:t>
      </w:r>
    </w:p>
    <w:p w14:paraId="175D251F"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Average Monthly Consumption (AMC):</w:t>
      </w:r>
      <w:r>
        <w:rPr>
          <w:rFonts w:ascii="Gill Sans" w:eastAsia="Gill Sans" w:hAnsi="Gill Sans" w:cs="Gill Sans"/>
          <w:color w:val="000000"/>
        </w:rPr>
        <w:t xml:space="preserve"> A dynamic value (</w:t>
      </w:r>
      <w:r>
        <w:rPr>
          <w:rFonts w:ascii="Gill Sans" w:eastAsia="Gill Sans" w:hAnsi="Gill Sans" w:cs="Gill Sans"/>
          <w:i/>
          <w:color w:val="000000"/>
        </w:rPr>
        <w:t>could be different month to month</w:t>
      </w:r>
      <w:r>
        <w:rPr>
          <w:rFonts w:ascii="Gill Sans" w:eastAsia="Gill Sans" w:hAnsi="Gill Sans" w:cs="Gill Sans"/>
          <w:color w:val="000000"/>
        </w:rPr>
        <w:t>) that determines the average quantity of product that is used over a given period of time. For QAT, the default AMC will be an average of the past three months of consumption, the current month, and two months into the future. Items to note:</w:t>
      </w:r>
    </w:p>
    <w:p w14:paraId="6B65E409"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With newly added products, any past months that do not contain consumption will be treated as “null”, not as zero. </w:t>
      </w:r>
    </w:p>
    <w:p w14:paraId="3EEA1BF0"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If there is missing monthly consumption data within the calculated time period, it will be treated as “null,” not as zero. </w:t>
      </w:r>
    </w:p>
    <w:p w14:paraId="186C2987" w14:textId="25588BC0" w:rsidR="004F6108" w:rsidRPr="004F6108"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QAT Program Administrators will have the ability to change the AMC time period to a maximum of 12 months into the past and 12 months into the future.</w:t>
      </w:r>
    </w:p>
    <w:p w14:paraId="1D31AB56"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Months of Stock (MOS):</w:t>
      </w:r>
      <w:r>
        <w:rPr>
          <w:rFonts w:ascii="Gill Sans" w:eastAsia="Gill Sans" w:hAnsi="Gill Sans" w:cs="Gill Sans"/>
          <w:color w:val="000000"/>
        </w:rPr>
        <w:t xml:space="preserve"> This measure </w:t>
      </w:r>
      <w:r>
        <w:rPr>
          <w:rFonts w:ascii="Gill Sans" w:eastAsia="Gill Sans" w:hAnsi="Gill Sans" w:cs="Gill Sans"/>
        </w:rPr>
        <w:t>is conceptually</w:t>
      </w:r>
      <w:r>
        <w:rPr>
          <w:rFonts w:ascii="Gill Sans" w:eastAsia="Gill Sans" w:hAnsi="Gill Sans" w:cs="Gill Sans"/>
          <w:color w:val="000000"/>
        </w:rPr>
        <w:t xml:space="preserve"> the same as in PipeLine. However, due to the new AMC calculation methodology, results may vary from those seen in PipeLine.</w:t>
      </w:r>
    </w:p>
    <w:p w14:paraId="1586C169"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b/>
        </w:rPr>
      </w:pPr>
      <w:r>
        <w:rPr>
          <w:rFonts w:ascii="Gill Sans" w:eastAsia="Gill Sans" w:hAnsi="Gill Sans" w:cs="Gill Sans"/>
          <w:b/>
          <w:color w:val="000000"/>
        </w:rPr>
        <w:t>Minimum and Maximum Stock Levels</w:t>
      </w:r>
    </w:p>
    <w:p w14:paraId="6DB69157" w14:textId="5512A50D"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 xml:space="preserve">The </w:t>
      </w:r>
      <w:r>
        <w:rPr>
          <w:rFonts w:ascii="Gill Sans" w:eastAsia="Gill Sans" w:hAnsi="Gill Sans" w:cs="Gill Sans"/>
          <w:b/>
          <w:color w:val="000000"/>
        </w:rPr>
        <w:t>minimum stock level</w:t>
      </w:r>
      <w:r>
        <w:rPr>
          <w:rFonts w:ascii="Gill Sans" w:eastAsia="Gill Sans" w:hAnsi="Gill Sans" w:cs="Gill Sans"/>
          <w:color w:val="000000"/>
        </w:rPr>
        <w:t xml:space="preserve"> (in months) is determined per planning unit and is set at the Program Level. </w:t>
      </w:r>
    </w:p>
    <w:p w14:paraId="0FF2994A"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Maximum stock levels</w:t>
      </w:r>
      <w:r>
        <w:rPr>
          <w:rFonts w:ascii="Gill Sans" w:eastAsia="Gill Sans" w:hAnsi="Gill Sans" w:cs="Gill Sans"/>
          <w:color w:val="000000"/>
        </w:rPr>
        <w:t xml:space="preserve"> (in months) are dynamically calculated based on the minimum stock level plus the reorder interval. QAT does not allow for the manual entry of maximum stock levels.</w:t>
      </w:r>
    </w:p>
    <w:p w14:paraId="68EF67E6" w14:textId="4E024189"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Reorder Interval</w:t>
      </w:r>
      <w:r>
        <w:rPr>
          <w:rFonts w:ascii="Gill Sans" w:eastAsia="Gill Sans" w:hAnsi="Gill Sans" w:cs="Gill Sans"/>
          <w:color w:val="000000"/>
        </w:rPr>
        <w:t xml:space="preserve">: </w:t>
      </w:r>
      <w:r>
        <w:rPr>
          <w:rFonts w:ascii="Gill Sans" w:eastAsia="Gill Sans" w:hAnsi="Gill Sans" w:cs="Gill Sans"/>
          <w:color w:val="333333"/>
        </w:rPr>
        <w:t xml:space="preserve">Frequency is a user-chosen value from a list of </w:t>
      </w:r>
      <w:r w:rsidR="002C77C1">
        <w:rPr>
          <w:rFonts w:ascii="Gill Sans" w:eastAsia="Gill Sans" w:hAnsi="Gill Sans" w:cs="Gill Sans"/>
          <w:color w:val="333333"/>
        </w:rPr>
        <w:t>function</w:t>
      </w:r>
      <w:r>
        <w:rPr>
          <w:rFonts w:ascii="Gill Sans" w:eastAsia="Gill Sans" w:hAnsi="Gill Sans" w:cs="Gill Sans"/>
          <w:color w:val="333333"/>
        </w:rPr>
        <w:t xml:space="preserve">s – monthly, quarterly, bi-annual, annual, etc. </w:t>
      </w:r>
      <w:r>
        <w:rPr>
          <w:rFonts w:ascii="Gill Sans" w:eastAsia="Gill Sans" w:hAnsi="Gill Sans" w:cs="Gill Sans"/>
          <w:color w:val="000000"/>
        </w:rPr>
        <w:t xml:space="preserve">QAT Program Administrators will be able to adjust the minimum stock requirements and the frequency (default = monthly), as desired. </w:t>
      </w:r>
    </w:p>
    <w:p w14:paraId="4371CF5A"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Minimum Order Quantity (MOQ)</w:t>
      </w:r>
      <w:r>
        <w:rPr>
          <w:rFonts w:ascii="Gill Sans" w:eastAsia="Gill Sans" w:hAnsi="Gill Sans" w:cs="Gill Sans"/>
          <w:color w:val="000000"/>
        </w:rPr>
        <w:t xml:space="preserve">: Minimum number of units a product must be ordered in. </w:t>
      </w:r>
    </w:p>
    <w:p w14:paraId="002C7FA6" w14:textId="2F2B084D" w:rsidR="005037B3" w:rsidRPr="004F6108"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Volumetrics</w:t>
      </w:r>
      <w:r>
        <w:rPr>
          <w:rFonts w:ascii="Gill Sans" w:eastAsia="Gill Sans" w:hAnsi="Gill Sans" w:cs="Gill Sans"/>
          <w:color w:val="000000"/>
        </w:rPr>
        <w:t>: In QAT, programs users will be able to define volumes, and thus be able to estimate the volumetrics of orders.</w:t>
      </w:r>
    </w:p>
    <w:p w14:paraId="2DFDCB35" w14:textId="6CD2A717" w:rsidR="004F6108" w:rsidRPr="004F6108" w:rsidRDefault="004F6108" w:rsidP="00316914">
      <w:pPr>
        <w:keepNext/>
        <w:widowControl w:val="0"/>
        <w:numPr>
          <w:ilvl w:val="0"/>
          <w:numId w:val="90"/>
        </w:numPr>
        <w:pBdr>
          <w:top w:val="nil"/>
          <w:left w:val="nil"/>
          <w:bottom w:val="nil"/>
          <w:right w:val="nil"/>
          <w:between w:val="nil"/>
        </w:pBdr>
        <w:rPr>
          <w:rFonts w:ascii="Gill Sans" w:eastAsia="Gill Sans" w:hAnsi="Gill Sans" w:cs="Gill Sans"/>
          <w:b/>
          <w:color w:val="000000"/>
        </w:rPr>
      </w:pPr>
      <w:r w:rsidRPr="004F6108">
        <w:rPr>
          <w:rFonts w:ascii="Gill Sans" w:eastAsia="Gill Sans" w:hAnsi="Gill Sans" w:cs="Gill Sans"/>
          <w:b/>
          <w:color w:val="000000"/>
        </w:rPr>
        <w:lastRenderedPageBreak/>
        <w:t>ARTMIS Product Catalog</w:t>
      </w:r>
    </w:p>
    <w:p w14:paraId="7C698691" w14:textId="77777777" w:rsidR="004F6108" w:rsidRDefault="004F6108" w:rsidP="004F6108">
      <w:pPr>
        <w:keepNext/>
        <w:widowControl w:val="0"/>
        <w:pBdr>
          <w:top w:val="nil"/>
          <w:left w:val="nil"/>
          <w:bottom w:val="nil"/>
          <w:right w:val="nil"/>
          <w:between w:val="nil"/>
        </w:pBdr>
        <w:ind w:left="720"/>
        <w:rPr>
          <w:rFonts w:ascii="Gill Sans" w:eastAsia="Gill Sans" w:hAnsi="Gill Sans" w:cs="Gill Sans"/>
          <w:color w:val="000000"/>
          <w:sz w:val="8"/>
          <w:szCs w:val="8"/>
        </w:rPr>
      </w:pPr>
    </w:p>
    <w:p w14:paraId="20EA3770" w14:textId="4C9FB7CB" w:rsidR="004F6108" w:rsidRPr="004F6108" w:rsidRDefault="004F6108" w:rsidP="004F6108">
      <w:pPr>
        <w:keepNext/>
        <w:widowControl w:val="0"/>
        <w:pBdr>
          <w:top w:val="nil"/>
          <w:left w:val="nil"/>
          <w:bottom w:val="nil"/>
          <w:right w:val="nil"/>
          <w:between w:val="nil"/>
        </w:pBdr>
        <w:ind w:left="720"/>
        <w:rPr>
          <w:rFonts w:ascii="Gill Sans" w:eastAsia="Gill Sans" w:hAnsi="Gill Sans" w:cs="Gill Sans"/>
          <w:b/>
          <w:color w:val="000000"/>
          <w:sz w:val="32"/>
          <w:szCs w:val="32"/>
          <w:highlight w:val="white"/>
        </w:rPr>
      </w:pPr>
      <w:r>
        <w:rPr>
          <w:rFonts w:ascii="Gill Sans" w:eastAsia="Gill Sans" w:hAnsi="Gill Sans" w:cs="Gill Sans"/>
          <w:color w:val="000000"/>
        </w:rPr>
        <w:t>ARTMIS stores the data while part of the data is consumed by QAT.</w:t>
      </w:r>
    </w:p>
    <w:p w14:paraId="4629AF83"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Tickets</w:t>
      </w:r>
      <w:r>
        <w:rPr>
          <w:rFonts w:ascii="Gill Sans" w:eastAsia="Gill Sans" w:hAnsi="Gill Sans" w:cs="Gill Sans"/>
          <w:color w:val="000000"/>
        </w:rPr>
        <w:t>: When a program user notices an issue with QAT (i.e. bug, system error) or would like to update or add a planning unit, user role, program, technical area, or user access, they may submit a “ticket.” This ticket will be resolved by a Super Administrator and changes made accordingly.</w:t>
      </w:r>
    </w:p>
    <w:p w14:paraId="483F14E0"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b/>
        </w:rPr>
      </w:pPr>
      <w:r>
        <w:rPr>
          <w:rFonts w:ascii="Gill Sans" w:eastAsia="Gill Sans" w:hAnsi="Gill Sans" w:cs="Gill Sans"/>
          <w:b/>
          <w:color w:val="000000"/>
        </w:rPr>
        <w:t>Planning Unit, Forecasting Unit, Procurement Unit, and Alternative Reporting Unit</w:t>
      </w:r>
    </w:p>
    <w:p w14:paraId="3710A6E6"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Planning Unit:</w:t>
      </w:r>
      <w:r>
        <w:rPr>
          <w:rFonts w:ascii="Gill Sans" w:eastAsia="Gill Sans" w:hAnsi="Gill Sans" w:cs="Gill Sans"/>
          <w:color w:val="000000"/>
        </w:rPr>
        <w:t xml:space="preserve"> is the product to be planned for in QAT. It is a product with full description up to the primary packaging (e.g. bottle, 10x10 blister pack, etc.)</w:t>
      </w:r>
    </w:p>
    <w:p w14:paraId="14DF9103"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 xml:space="preserve">Forecasting Unit: </w:t>
      </w:r>
      <w:r>
        <w:rPr>
          <w:rFonts w:ascii="Gill Sans" w:eastAsia="Gill Sans" w:hAnsi="Gill Sans" w:cs="Gill Sans"/>
          <w:color w:val="000000"/>
        </w:rPr>
        <w:t>is the base unit that will be used for a specified forecasting period. Note: this will be introduced in QAT Module 2 - Forecasting.</w:t>
      </w:r>
    </w:p>
    <w:p w14:paraId="5FCAD031"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Procurement Unit:</w:t>
      </w:r>
      <w:r>
        <w:rPr>
          <w:rFonts w:ascii="Gill Sans" w:eastAsia="Gill Sans" w:hAnsi="Gill Sans" w:cs="Gill Sans"/>
          <w:color w:val="000000"/>
        </w:rPr>
        <w:t xml:space="preserve"> Item level. A higher-level description of the “Planning Unit” including supplier-specific attributes. This information will not be visible/selectable by QAT users, but will be sent automatically from procurement management systems.</w:t>
      </w:r>
    </w:p>
    <w:p w14:paraId="02A1D92C" w14:textId="77777777" w:rsidR="005037B3" w:rsidRDefault="005037B3" w:rsidP="00316914">
      <w:pPr>
        <w:numPr>
          <w:ilvl w:val="1"/>
          <w:numId w:val="90"/>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b/>
          <w:color w:val="000000"/>
        </w:rPr>
        <w:t xml:space="preserve">Alternative Reporting Unit:  </w:t>
      </w:r>
      <w:r>
        <w:rPr>
          <w:rFonts w:ascii="Gill Sans" w:eastAsia="Gill Sans" w:hAnsi="Gill Sans" w:cs="Gill Sans"/>
          <w:color w:val="000000"/>
        </w:rPr>
        <w:t>The product and the unit that the country's data (consumption or stock) is reported in. This could be the same as the planning unit or may be different if required.</w:t>
      </w:r>
    </w:p>
    <w:p w14:paraId="161519A5" w14:textId="77777777" w:rsidR="005037B3" w:rsidRDefault="005037B3" w:rsidP="005037B3">
      <w:pPr>
        <w:pBdr>
          <w:top w:val="nil"/>
          <w:left w:val="nil"/>
          <w:bottom w:val="nil"/>
          <w:right w:val="nil"/>
          <w:between w:val="nil"/>
        </w:pBdr>
        <w:spacing w:line="259" w:lineRule="auto"/>
        <w:ind w:left="1440"/>
        <w:rPr>
          <w:rFonts w:ascii="Gill Sans" w:eastAsia="Gill Sans" w:hAnsi="Gill Sans" w:cs="Gill Sans"/>
        </w:rPr>
      </w:pPr>
    </w:p>
    <w:p w14:paraId="42858C4F"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Lead times</w:t>
      </w:r>
      <w:r>
        <w:rPr>
          <w:rFonts w:ascii="Gill Sans" w:eastAsia="Gill Sans" w:hAnsi="Gill Sans" w:cs="Gill Sans"/>
          <w:color w:val="000000"/>
        </w:rPr>
        <w:t xml:space="preserve"> for QAT shipments have been mapped to the supply planning statuses and are inputted per product by the QAT Program Administrator. If the data is not available for lead times per product, default lead times will be provided. There are six different lead time calculations:</w:t>
      </w:r>
    </w:p>
    <w:p w14:paraId="18649A7A"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Planned to Submitted: time from when a shipment is planned (need identified) until it is entered into the procurement agent’s system.</w:t>
      </w:r>
    </w:p>
    <w:p w14:paraId="668703BF"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Submitted to Approved: time from when the shipment is entered into the procurement agent’s system until it is approved for procurement.</w:t>
      </w:r>
    </w:p>
    <w:p w14:paraId="64A7B6E3"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Approved to Shipped: time from when the shipment is officially approved for procurement until it is shipped by the supplier.</w:t>
      </w:r>
    </w:p>
    <w:p w14:paraId="11201003"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Shipped to Arrived: time from when the shipment has left the supplier’s location until it arrives at the port of entry.</w:t>
      </w:r>
    </w:p>
    <w:p w14:paraId="16130BFF" w14:textId="77777777" w:rsidR="005037B3" w:rsidRDefault="005037B3" w:rsidP="00316914">
      <w:pPr>
        <w:numPr>
          <w:ilvl w:val="1"/>
          <w:numId w:val="35"/>
        </w:numPr>
        <w:pBdr>
          <w:top w:val="nil"/>
          <w:left w:val="nil"/>
          <w:bottom w:val="nil"/>
          <w:right w:val="nil"/>
          <w:between w:val="nil"/>
        </w:pBdr>
        <w:spacing w:line="259" w:lineRule="auto"/>
        <w:rPr>
          <w:rFonts w:ascii="Gill Sans" w:eastAsia="Gill Sans" w:hAnsi="Gill Sans" w:cs="Gill Sans"/>
          <w:color w:val="000000"/>
        </w:rPr>
      </w:pPr>
      <w:r>
        <w:rPr>
          <w:rFonts w:ascii="Gill Sans" w:eastAsia="Gill Sans" w:hAnsi="Gill Sans" w:cs="Gill Sans"/>
          <w:color w:val="000000"/>
        </w:rPr>
        <w:t>Arrived to Received: time from when the shipment arrives at port of entry and is in the customs clearance process until it arrives at the final destination and is ready to be distributed.</w:t>
      </w:r>
    </w:p>
    <w:p w14:paraId="73C0055C"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Unmet demand</w:t>
      </w:r>
      <w:r>
        <w:rPr>
          <w:rFonts w:ascii="Gill Sans" w:eastAsia="Gill Sans" w:hAnsi="Gill Sans" w:cs="Gill Sans"/>
          <w:color w:val="000000"/>
        </w:rPr>
        <w:t>: This is a new concept created in QAT to avoid negative stock balance and will only allow a program’s stock on hand (SOH) to be greater than zero. However, in order to capture the difference between the forecast and what has been actually consumed up to the stock out, QAT will place that quantity in a separate row as unmet demand. This will be useful to inform what the theoretical real consumption would have been, had there not been a stock out (negative SOH).</w:t>
      </w:r>
    </w:p>
    <w:p w14:paraId="289A7E74" w14:textId="77777777" w:rsidR="005037B3" w:rsidRDefault="005037B3" w:rsidP="00316914">
      <w:pPr>
        <w:numPr>
          <w:ilvl w:val="0"/>
          <w:numId w:val="90"/>
        </w:numPr>
        <w:pBdr>
          <w:top w:val="nil"/>
          <w:left w:val="nil"/>
          <w:bottom w:val="nil"/>
          <w:right w:val="nil"/>
          <w:between w:val="nil"/>
        </w:pBdr>
        <w:spacing w:line="288" w:lineRule="auto"/>
        <w:ind w:right="140"/>
        <w:rPr>
          <w:rFonts w:ascii="Gill Sans" w:eastAsia="Gill Sans" w:hAnsi="Gill Sans" w:cs="Gill Sans"/>
        </w:rPr>
      </w:pPr>
      <w:r>
        <w:rPr>
          <w:rFonts w:ascii="Gill Sans" w:eastAsia="Gill Sans" w:hAnsi="Gill Sans" w:cs="Gill Sans"/>
          <w:b/>
          <w:color w:val="000000"/>
        </w:rPr>
        <w:lastRenderedPageBreak/>
        <w:t xml:space="preserve"> the link to the 'source code' for QAT is </w:t>
      </w:r>
      <w:hyperlink r:id="rId244">
        <w:r>
          <w:rPr>
            <w:rFonts w:ascii="Gill Sans" w:eastAsia="Gill Sans" w:hAnsi="Gill Sans" w:cs="Gill Sans"/>
            <w:b/>
            <w:color w:val="0000FF"/>
            <w:sz w:val="20"/>
            <w:szCs w:val="20"/>
            <w:u w:val="single"/>
          </w:rPr>
          <w:t>https://github.com/AltiusIndia/fasp-core-ui</w:t>
        </w:r>
      </w:hyperlink>
    </w:p>
    <w:p w14:paraId="49F1EE7F" w14:textId="77777777" w:rsidR="005037B3" w:rsidRDefault="005037B3" w:rsidP="00316914">
      <w:pPr>
        <w:numPr>
          <w:ilvl w:val="0"/>
          <w:numId w:val="90"/>
        </w:numPr>
        <w:pBdr>
          <w:top w:val="nil"/>
          <w:left w:val="nil"/>
          <w:bottom w:val="nil"/>
          <w:right w:val="nil"/>
          <w:between w:val="nil"/>
        </w:pBdr>
        <w:spacing w:line="259" w:lineRule="auto"/>
        <w:rPr>
          <w:rFonts w:ascii="Gill Sans" w:eastAsia="Gill Sans" w:hAnsi="Gill Sans" w:cs="Gill Sans"/>
        </w:rPr>
      </w:pPr>
      <w:r>
        <w:rPr>
          <w:rFonts w:ascii="Gill Sans" w:eastAsia="Gill Sans" w:hAnsi="Gill Sans" w:cs="Gill Sans"/>
          <w:b/>
          <w:color w:val="000000"/>
        </w:rPr>
        <w:t>PipeLine Terms vs. QAT Terms:</w:t>
      </w:r>
    </w:p>
    <w:p w14:paraId="61576D7A" w14:textId="77777777" w:rsidR="005037B3" w:rsidRDefault="005037B3" w:rsidP="005037B3">
      <w:pPr>
        <w:pBdr>
          <w:top w:val="nil"/>
          <w:left w:val="nil"/>
          <w:bottom w:val="nil"/>
          <w:right w:val="nil"/>
          <w:between w:val="nil"/>
        </w:pBdr>
        <w:spacing w:line="259" w:lineRule="auto"/>
        <w:ind w:left="720"/>
        <w:rPr>
          <w:rFonts w:ascii="Gill Sans" w:eastAsia="Gill Sans" w:hAnsi="Gill Sans" w:cs="Gill Sans"/>
          <w:b/>
          <w:color w:val="000000"/>
        </w:rPr>
      </w:pPr>
    </w:p>
    <w:tbl>
      <w:tblPr>
        <w:tblW w:w="6760"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3380"/>
        <w:gridCol w:w="3380"/>
      </w:tblGrid>
      <w:tr w:rsidR="005037B3" w14:paraId="67392DAD" w14:textId="77777777" w:rsidTr="005037B3">
        <w:trPr>
          <w:trHeight w:val="258"/>
          <w:jc w:val="center"/>
        </w:trPr>
        <w:tc>
          <w:tcPr>
            <w:tcW w:w="3380" w:type="dxa"/>
          </w:tcPr>
          <w:p w14:paraId="720FDE5F"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PipeLine Terms</w:t>
            </w:r>
          </w:p>
        </w:tc>
        <w:tc>
          <w:tcPr>
            <w:tcW w:w="3380" w:type="dxa"/>
          </w:tcPr>
          <w:p w14:paraId="65D2E8C8"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QAT Terms</w:t>
            </w:r>
          </w:p>
        </w:tc>
      </w:tr>
      <w:tr w:rsidR="005037B3" w14:paraId="0DFB2BFE" w14:textId="77777777" w:rsidTr="005037B3">
        <w:trPr>
          <w:trHeight w:val="258"/>
          <w:jc w:val="center"/>
        </w:trPr>
        <w:tc>
          <w:tcPr>
            <w:tcW w:w="3380" w:type="dxa"/>
            <w:vAlign w:val="center"/>
          </w:tcPr>
          <w:p w14:paraId="179A2AB4"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1065019A"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Reorde</w:t>
            </w:r>
            <w:bookmarkStart w:id="260" w:name="_GoBack"/>
            <w:bookmarkEnd w:id="260"/>
            <w:r>
              <w:rPr>
                <w:rFonts w:ascii="Gill Sans" w:eastAsia="Gill Sans" w:hAnsi="Gill Sans" w:cs="Gill Sans"/>
                <w:color w:val="000000"/>
              </w:rPr>
              <w:t>r Frequency</w:t>
            </w:r>
          </w:p>
        </w:tc>
      </w:tr>
      <w:tr w:rsidR="005037B3" w14:paraId="32A8F657" w14:textId="77777777" w:rsidTr="005037B3">
        <w:trPr>
          <w:trHeight w:val="258"/>
          <w:jc w:val="center"/>
        </w:trPr>
        <w:tc>
          <w:tcPr>
            <w:tcW w:w="3380" w:type="dxa"/>
            <w:vAlign w:val="center"/>
          </w:tcPr>
          <w:p w14:paraId="77D367D7"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0443A8A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Minimum Order Quantity</w:t>
            </w:r>
          </w:p>
        </w:tc>
      </w:tr>
      <w:tr w:rsidR="005037B3" w14:paraId="28D5C6CD" w14:textId="77777777" w:rsidTr="005037B3">
        <w:trPr>
          <w:trHeight w:val="258"/>
          <w:jc w:val="center"/>
        </w:trPr>
        <w:tc>
          <w:tcPr>
            <w:tcW w:w="3380" w:type="dxa"/>
            <w:vAlign w:val="center"/>
          </w:tcPr>
          <w:p w14:paraId="16FF36E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AMC</w:t>
            </w:r>
          </w:p>
        </w:tc>
        <w:tc>
          <w:tcPr>
            <w:tcW w:w="3380" w:type="dxa"/>
          </w:tcPr>
          <w:p w14:paraId="57E9365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AMC</w:t>
            </w:r>
          </w:p>
        </w:tc>
      </w:tr>
      <w:tr w:rsidR="005037B3" w14:paraId="28E469BD" w14:textId="77777777" w:rsidTr="005037B3">
        <w:trPr>
          <w:trHeight w:val="268"/>
          <w:jc w:val="center"/>
        </w:trPr>
        <w:tc>
          <w:tcPr>
            <w:tcW w:w="3380" w:type="dxa"/>
            <w:vAlign w:val="center"/>
          </w:tcPr>
          <w:p w14:paraId="2C38663D"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Desired Stock</w:t>
            </w:r>
          </w:p>
        </w:tc>
        <w:tc>
          <w:tcPr>
            <w:tcW w:w="3380" w:type="dxa"/>
          </w:tcPr>
          <w:p w14:paraId="0AB6FBB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r>
      <w:tr w:rsidR="005037B3" w14:paraId="67428BA0" w14:textId="77777777" w:rsidTr="005037B3">
        <w:trPr>
          <w:trHeight w:val="258"/>
          <w:jc w:val="center"/>
        </w:trPr>
        <w:tc>
          <w:tcPr>
            <w:tcW w:w="3380" w:type="dxa"/>
            <w:vAlign w:val="center"/>
          </w:tcPr>
          <w:p w14:paraId="5DB93699"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Minimum/Maximum Stock</w:t>
            </w:r>
          </w:p>
        </w:tc>
        <w:tc>
          <w:tcPr>
            <w:tcW w:w="3380" w:type="dxa"/>
          </w:tcPr>
          <w:p w14:paraId="25707B9A"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Minimum/Maximum Stock</w:t>
            </w:r>
          </w:p>
        </w:tc>
      </w:tr>
      <w:tr w:rsidR="005037B3" w14:paraId="175E9518" w14:textId="77777777" w:rsidTr="005037B3">
        <w:trPr>
          <w:trHeight w:val="258"/>
          <w:jc w:val="center"/>
        </w:trPr>
        <w:tc>
          <w:tcPr>
            <w:tcW w:w="3380" w:type="dxa"/>
            <w:vAlign w:val="center"/>
          </w:tcPr>
          <w:p w14:paraId="7EF35A4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Negative Stock</w:t>
            </w:r>
          </w:p>
        </w:tc>
        <w:tc>
          <w:tcPr>
            <w:tcW w:w="3380" w:type="dxa"/>
          </w:tcPr>
          <w:p w14:paraId="58DC52BA"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Unmet Demand</w:t>
            </w:r>
          </w:p>
        </w:tc>
      </w:tr>
      <w:tr w:rsidR="005037B3" w14:paraId="6794C480" w14:textId="77777777" w:rsidTr="005037B3">
        <w:trPr>
          <w:trHeight w:val="258"/>
          <w:jc w:val="center"/>
        </w:trPr>
        <w:tc>
          <w:tcPr>
            <w:tcW w:w="3380" w:type="dxa"/>
            <w:vAlign w:val="center"/>
          </w:tcPr>
          <w:p w14:paraId="228A864C"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Product</w:t>
            </w:r>
          </w:p>
        </w:tc>
        <w:tc>
          <w:tcPr>
            <w:tcW w:w="3380" w:type="dxa"/>
          </w:tcPr>
          <w:p w14:paraId="374EDD83"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Planning Unit</w:t>
            </w:r>
          </w:p>
        </w:tc>
      </w:tr>
      <w:tr w:rsidR="005037B3" w14:paraId="278151F4" w14:textId="77777777" w:rsidTr="005037B3">
        <w:trPr>
          <w:trHeight w:val="258"/>
          <w:jc w:val="center"/>
        </w:trPr>
        <w:tc>
          <w:tcPr>
            <w:tcW w:w="3380" w:type="dxa"/>
            <w:vAlign w:val="center"/>
          </w:tcPr>
          <w:p w14:paraId="51436181"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Supply Plan Database</w:t>
            </w:r>
          </w:p>
        </w:tc>
        <w:tc>
          <w:tcPr>
            <w:tcW w:w="3380" w:type="dxa"/>
          </w:tcPr>
          <w:p w14:paraId="2100672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Program</w:t>
            </w:r>
          </w:p>
        </w:tc>
      </w:tr>
      <w:tr w:rsidR="005037B3" w14:paraId="592E5724" w14:textId="77777777" w:rsidTr="005037B3">
        <w:trPr>
          <w:trHeight w:val="258"/>
          <w:jc w:val="center"/>
        </w:trPr>
        <w:tc>
          <w:tcPr>
            <w:tcW w:w="3380" w:type="dxa"/>
            <w:vAlign w:val="center"/>
          </w:tcPr>
          <w:p w14:paraId="2731C5E0"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Technical Area</w:t>
            </w:r>
          </w:p>
        </w:tc>
        <w:tc>
          <w:tcPr>
            <w:tcW w:w="3380" w:type="dxa"/>
          </w:tcPr>
          <w:p w14:paraId="3B80D9BF"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Commodity Group</w:t>
            </w:r>
          </w:p>
        </w:tc>
      </w:tr>
      <w:tr w:rsidR="005037B3" w14:paraId="7B795ADC" w14:textId="77777777" w:rsidTr="005037B3">
        <w:trPr>
          <w:trHeight w:val="258"/>
          <w:jc w:val="center"/>
        </w:trPr>
        <w:tc>
          <w:tcPr>
            <w:tcW w:w="3380" w:type="dxa"/>
            <w:vAlign w:val="center"/>
          </w:tcPr>
          <w:p w14:paraId="61D1E95A"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4CF20367"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Suggested</w:t>
            </w:r>
          </w:p>
        </w:tc>
      </w:tr>
      <w:tr w:rsidR="005037B3" w14:paraId="13B4DE1C" w14:textId="77777777" w:rsidTr="005037B3">
        <w:trPr>
          <w:trHeight w:val="268"/>
          <w:jc w:val="center"/>
        </w:trPr>
        <w:tc>
          <w:tcPr>
            <w:tcW w:w="3380" w:type="dxa"/>
            <w:vAlign w:val="center"/>
          </w:tcPr>
          <w:p w14:paraId="799F9EF5"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Planned</w:t>
            </w:r>
          </w:p>
        </w:tc>
        <w:tc>
          <w:tcPr>
            <w:tcW w:w="3380" w:type="dxa"/>
          </w:tcPr>
          <w:p w14:paraId="7BA212B7"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Planned</w:t>
            </w:r>
          </w:p>
        </w:tc>
      </w:tr>
      <w:tr w:rsidR="005037B3" w14:paraId="542B6C67" w14:textId="77777777" w:rsidTr="005037B3">
        <w:trPr>
          <w:trHeight w:val="258"/>
          <w:jc w:val="center"/>
        </w:trPr>
        <w:tc>
          <w:tcPr>
            <w:tcW w:w="3380" w:type="dxa"/>
            <w:vAlign w:val="center"/>
          </w:tcPr>
          <w:p w14:paraId="1CB993B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Ordered</w:t>
            </w:r>
          </w:p>
        </w:tc>
        <w:tc>
          <w:tcPr>
            <w:tcW w:w="3380" w:type="dxa"/>
          </w:tcPr>
          <w:p w14:paraId="1665A303"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Submitted</w:t>
            </w:r>
          </w:p>
        </w:tc>
      </w:tr>
      <w:tr w:rsidR="005037B3" w14:paraId="53A85F94" w14:textId="77777777" w:rsidTr="005037B3">
        <w:trPr>
          <w:trHeight w:val="258"/>
          <w:jc w:val="center"/>
        </w:trPr>
        <w:tc>
          <w:tcPr>
            <w:tcW w:w="3380" w:type="dxa"/>
            <w:vAlign w:val="center"/>
          </w:tcPr>
          <w:p w14:paraId="20EA7BB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bookmarkStart w:id="261" w:name="_heading=h.39kk8xu" w:colFirst="0" w:colLast="0"/>
            <w:bookmarkEnd w:id="261"/>
            <w:r>
              <w:rPr>
                <w:rFonts w:ascii="Gill Sans" w:eastAsia="Gill Sans" w:hAnsi="Gill Sans" w:cs="Gill Sans"/>
                <w:color w:val="000000"/>
              </w:rPr>
              <w:t>-</w:t>
            </w:r>
          </w:p>
        </w:tc>
        <w:tc>
          <w:tcPr>
            <w:tcW w:w="3380" w:type="dxa"/>
          </w:tcPr>
          <w:p w14:paraId="5E99F71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Approved</w:t>
            </w:r>
          </w:p>
        </w:tc>
      </w:tr>
      <w:tr w:rsidR="005037B3" w14:paraId="7A7699FC" w14:textId="77777777" w:rsidTr="005037B3">
        <w:trPr>
          <w:trHeight w:val="258"/>
          <w:jc w:val="center"/>
        </w:trPr>
        <w:tc>
          <w:tcPr>
            <w:tcW w:w="3380" w:type="dxa"/>
            <w:vAlign w:val="center"/>
          </w:tcPr>
          <w:p w14:paraId="7D679C22"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Shipped</w:t>
            </w:r>
          </w:p>
        </w:tc>
        <w:tc>
          <w:tcPr>
            <w:tcW w:w="3380" w:type="dxa"/>
          </w:tcPr>
          <w:p w14:paraId="0ADDCFB9"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Shipped</w:t>
            </w:r>
          </w:p>
        </w:tc>
      </w:tr>
      <w:tr w:rsidR="005037B3" w14:paraId="3DDA025A" w14:textId="77777777" w:rsidTr="005037B3">
        <w:trPr>
          <w:trHeight w:val="258"/>
          <w:jc w:val="center"/>
        </w:trPr>
        <w:tc>
          <w:tcPr>
            <w:tcW w:w="3380" w:type="dxa"/>
            <w:vAlign w:val="center"/>
          </w:tcPr>
          <w:p w14:paraId="32FE5813"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Arrived</w:t>
            </w:r>
          </w:p>
        </w:tc>
        <w:tc>
          <w:tcPr>
            <w:tcW w:w="3380" w:type="dxa"/>
          </w:tcPr>
          <w:p w14:paraId="6285B0BC"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Arrived</w:t>
            </w:r>
          </w:p>
        </w:tc>
      </w:tr>
      <w:tr w:rsidR="005037B3" w14:paraId="702A7355" w14:textId="77777777" w:rsidTr="005037B3">
        <w:trPr>
          <w:trHeight w:val="258"/>
          <w:jc w:val="center"/>
        </w:trPr>
        <w:tc>
          <w:tcPr>
            <w:tcW w:w="3380" w:type="dxa"/>
            <w:vAlign w:val="center"/>
          </w:tcPr>
          <w:p w14:paraId="6F98F94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Received</w:t>
            </w:r>
          </w:p>
        </w:tc>
        <w:tc>
          <w:tcPr>
            <w:tcW w:w="3380" w:type="dxa"/>
          </w:tcPr>
          <w:p w14:paraId="5AA11188"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Received</w:t>
            </w:r>
          </w:p>
        </w:tc>
      </w:tr>
      <w:tr w:rsidR="005037B3" w14:paraId="70839A94" w14:textId="77777777" w:rsidTr="005037B3">
        <w:trPr>
          <w:trHeight w:val="258"/>
          <w:jc w:val="center"/>
        </w:trPr>
        <w:tc>
          <w:tcPr>
            <w:tcW w:w="3380" w:type="dxa"/>
            <w:vAlign w:val="center"/>
          </w:tcPr>
          <w:p w14:paraId="2797776C"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78CD214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Cancelled</w:t>
            </w:r>
          </w:p>
        </w:tc>
      </w:tr>
      <w:tr w:rsidR="005037B3" w14:paraId="0335DFA7" w14:textId="77777777" w:rsidTr="005037B3">
        <w:trPr>
          <w:trHeight w:val="268"/>
          <w:jc w:val="center"/>
        </w:trPr>
        <w:tc>
          <w:tcPr>
            <w:tcW w:w="3380" w:type="dxa"/>
            <w:vAlign w:val="center"/>
          </w:tcPr>
          <w:p w14:paraId="03CE19AE"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w:t>
            </w:r>
          </w:p>
        </w:tc>
        <w:tc>
          <w:tcPr>
            <w:tcW w:w="3380" w:type="dxa"/>
          </w:tcPr>
          <w:p w14:paraId="14BBC9B5" w14:textId="77777777" w:rsidR="005037B3" w:rsidRDefault="005037B3" w:rsidP="005037B3">
            <w:pPr>
              <w:pBdr>
                <w:top w:val="nil"/>
                <w:left w:val="nil"/>
                <w:bottom w:val="nil"/>
                <w:right w:val="nil"/>
                <w:between w:val="nil"/>
              </w:pBdr>
              <w:jc w:val="center"/>
              <w:rPr>
                <w:rFonts w:ascii="Gill Sans" w:eastAsia="Gill Sans" w:hAnsi="Gill Sans" w:cs="Gill Sans"/>
                <w:color w:val="000000"/>
              </w:rPr>
            </w:pPr>
            <w:r>
              <w:rPr>
                <w:rFonts w:ascii="Gill Sans" w:eastAsia="Gill Sans" w:hAnsi="Gill Sans" w:cs="Gill Sans"/>
                <w:color w:val="000000"/>
              </w:rPr>
              <w:t>Status: On-hold</w:t>
            </w:r>
          </w:p>
        </w:tc>
      </w:tr>
    </w:tbl>
    <w:p w14:paraId="3A4CA7D4" w14:textId="748B0EC9" w:rsidR="005037B3" w:rsidRDefault="005037B3" w:rsidP="005037B3">
      <w:pPr>
        <w:pBdr>
          <w:top w:val="nil"/>
          <w:left w:val="nil"/>
          <w:bottom w:val="nil"/>
          <w:right w:val="nil"/>
          <w:between w:val="nil"/>
        </w:pBdr>
        <w:rPr>
          <w:rFonts w:ascii="Gill Sans" w:eastAsia="Gill Sans" w:hAnsi="Gill Sans" w:cs="Gill Sans"/>
          <w:b/>
          <w:color w:val="000000"/>
        </w:rPr>
      </w:pPr>
    </w:p>
    <w:p w14:paraId="15C32198" w14:textId="77777777" w:rsidR="006024AB" w:rsidRDefault="006024AB" w:rsidP="005037B3">
      <w:pPr>
        <w:pBdr>
          <w:top w:val="nil"/>
          <w:left w:val="nil"/>
          <w:bottom w:val="nil"/>
          <w:right w:val="nil"/>
          <w:between w:val="nil"/>
        </w:pBdr>
        <w:rPr>
          <w:rFonts w:ascii="Gill Sans" w:eastAsia="Gill Sans" w:hAnsi="Gill Sans" w:cs="Gill Sans"/>
          <w:color w:val="000000"/>
          <w:sz w:val="20"/>
          <w:szCs w:val="20"/>
          <w:highlight w:val="white"/>
        </w:rPr>
      </w:pPr>
    </w:p>
    <w:p w14:paraId="29CF55B2" w14:textId="5A2C666A" w:rsidR="00350DFA" w:rsidRPr="00AD6582" w:rsidRDefault="00AD6582" w:rsidP="00316914">
      <w:pPr>
        <w:numPr>
          <w:ilvl w:val="0"/>
          <w:numId w:val="90"/>
        </w:numPr>
        <w:pBdr>
          <w:top w:val="nil"/>
          <w:left w:val="nil"/>
          <w:bottom w:val="nil"/>
          <w:right w:val="nil"/>
          <w:between w:val="nil"/>
        </w:pBdr>
        <w:spacing w:line="259" w:lineRule="auto"/>
        <w:rPr>
          <w:rFonts w:ascii="Gill Sans" w:eastAsia="Gill Sans" w:hAnsi="Gill Sans" w:cs="Gill Sans"/>
          <w:b/>
        </w:rPr>
      </w:pPr>
      <w:r w:rsidRPr="00AD6582">
        <w:rPr>
          <w:rFonts w:ascii="Gill Sans" w:eastAsia="Gill Sans" w:hAnsi="Gill Sans" w:cs="Gill Sans"/>
          <w:b/>
        </w:rPr>
        <w:t>Database Design</w:t>
      </w:r>
    </w:p>
    <w:p w14:paraId="23F6938D" w14:textId="3BEF0A3B" w:rsidR="00350DFA" w:rsidRPr="006024AB" w:rsidRDefault="00350DFA" w:rsidP="00316914">
      <w:pPr>
        <w:pStyle w:val="ListParagraph"/>
        <w:numPr>
          <w:ilvl w:val="1"/>
          <w:numId w:val="248"/>
        </w:numPr>
        <w:pBdr>
          <w:top w:val="nil"/>
          <w:left w:val="nil"/>
          <w:bottom w:val="nil"/>
          <w:right w:val="nil"/>
          <w:between w:val="nil"/>
        </w:pBdr>
        <w:spacing w:line="259" w:lineRule="auto"/>
        <w:rPr>
          <w:rFonts w:ascii="Gill Sans" w:eastAsia="Gill Sans" w:hAnsi="Gill Sans" w:cs="Gill Sans"/>
          <w:b/>
          <w:color w:val="000000"/>
        </w:rPr>
      </w:pPr>
      <w:r w:rsidRPr="006024AB">
        <w:rPr>
          <w:rFonts w:ascii="Gill Sans" w:eastAsia="Gill Sans" w:hAnsi="Gill Sans" w:cs="Gill Sans"/>
          <w:b/>
          <w:color w:val="000000"/>
        </w:rPr>
        <w:t>Entity–Relationship Diagram</w:t>
      </w:r>
      <w:r w:rsidR="006024AB">
        <w:rPr>
          <w:rFonts w:ascii="Gill Sans" w:eastAsia="Gill Sans" w:hAnsi="Gill Sans" w:cs="Gill Sans"/>
          <w:b/>
          <w:color w:val="000000"/>
        </w:rPr>
        <w:t xml:space="preserve"> - </w:t>
      </w:r>
      <w:r w:rsidRPr="006024AB">
        <w:rPr>
          <w:rFonts w:ascii="Gill Sans" w:eastAsia="Gill Sans" w:hAnsi="Gill Sans" w:cs="Gill Sans"/>
          <w:b/>
          <w:color w:val="000000"/>
        </w:rPr>
        <w:t>Server specifications</w:t>
      </w:r>
    </w:p>
    <w:p w14:paraId="458744EA" w14:textId="77777777" w:rsidR="00350DFA" w:rsidRDefault="00350DFA" w:rsidP="00350DFA">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 xml:space="preserve">The below diagram explains the suggested setup for the QAT </w:t>
      </w:r>
    </w:p>
    <w:p w14:paraId="06A8C70A" w14:textId="03826146" w:rsidR="00350DFA" w:rsidRDefault="006024AB" w:rsidP="006024AB">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t xml:space="preserve">application. </w:t>
      </w:r>
    </w:p>
    <w:p w14:paraId="084A1AE9" w14:textId="77777777" w:rsidR="00565DB5" w:rsidRDefault="006024AB" w:rsidP="00565DB5">
      <w:pPr>
        <w:keepNext/>
        <w:pBdr>
          <w:top w:val="nil"/>
          <w:left w:val="nil"/>
          <w:bottom w:val="nil"/>
          <w:right w:val="nil"/>
          <w:between w:val="nil"/>
        </w:pBdr>
        <w:spacing w:line="276" w:lineRule="auto"/>
        <w:jc w:val="center"/>
      </w:pPr>
      <w:ins w:id="262" w:author="Alexandra Mccollister" w:date="2020-11-11T14:44:00Z">
        <w:del w:id="263" w:author="Alan George" w:date="2020-11-11T16:39:00Z">
          <w:r>
            <w:rPr>
              <w:noProof/>
              <w:lang w:eastAsia="en-US" w:bidi="ar-SA"/>
            </w:rPr>
            <w:drawing>
              <wp:inline distT="0" distB="0" distL="0" distR="0" wp14:anchorId="2B1FB3FD" wp14:editId="07F93B65">
                <wp:extent cx="4543425" cy="2486025"/>
                <wp:effectExtent l="0" t="0" r="0" b="0"/>
                <wp:docPr id="7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5">
                          <a:extLst>
                            <a:ext uri="{28A0092B-C50C-407E-A947-70E740481C1C}">
                              <a14:useLocalDpi xmlns:a14="http://schemas.microsoft.com/office/drawing/2010/main" val="0"/>
                            </a:ext>
                          </a:extLst>
                        </a:blip>
                        <a:srcRect/>
                        <a:stretch>
                          <a:fillRect/>
                        </a:stretch>
                      </pic:blipFill>
                      <pic:spPr>
                        <a:xfrm>
                          <a:off x="0" y="0"/>
                          <a:ext cx="4543425" cy="2486025"/>
                        </a:xfrm>
                        <a:prstGeom prst="rect">
                          <a:avLst/>
                        </a:prstGeom>
                        <a:ln/>
                      </pic:spPr>
                    </pic:pic>
                  </a:graphicData>
                </a:graphic>
              </wp:inline>
            </w:drawing>
          </w:r>
        </w:del>
      </w:ins>
    </w:p>
    <w:p w14:paraId="66868158" w14:textId="5279E10E" w:rsidR="00350DFA" w:rsidRDefault="00565DB5" w:rsidP="00565DB5">
      <w:pPr>
        <w:pStyle w:val="Caption"/>
        <w:jc w:val="center"/>
        <w:rPr>
          <w:rFonts w:ascii="Gill Sans" w:eastAsia="Gill Sans" w:hAnsi="Gill Sans" w:cs="Gill Sans"/>
          <w:color w:val="000000"/>
        </w:rPr>
      </w:pPr>
      <w:r>
        <w:t xml:space="preserve">Figure </w:t>
      </w:r>
      <w:fldSimple w:instr=" SEQ Figure \* ARABIC ">
        <w:r>
          <w:rPr>
            <w:noProof/>
          </w:rPr>
          <w:t>84</w:t>
        </w:r>
      </w:fldSimple>
      <w:r>
        <w:t xml:space="preserve">- </w:t>
      </w:r>
      <w:r w:rsidRPr="001F6CCB">
        <w:t>Entity–Relationship Diagram - Server specifications</w:t>
      </w:r>
    </w:p>
    <w:p w14:paraId="511D0A79" w14:textId="77777777" w:rsidR="00350DFA" w:rsidRDefault="00350DFA" w:rsidP="00350DFA">
      <w:pPr>
        <w:pBdr>
          <w:top w:val="nil"/>
          <w:left w:val="nil"/>
          <w:bottom w:val="nil"/>
          <w:right w:val="nil"/>
          <w:between w:val="nil"/>
        </w:pBdr>
        <w:spacing w:line="276" w:lineRule="auto"/>
        <w:ind w:left="720"/>
        <w:rPr>
          <w:rFonts w:ascii="Gill Sans" w:eastAsia="Gill Sans" w:hAnsi="Gill Sans" w:cs="Gill Sans"/>
          <w:color w:val="000000"/>
        </w:rPr>
      </w:pPr>
      <w:r>
        <w:rPr>
          <w:rFonts w:ascii="Gill Sans" w:eastAsia="Gill Sans" w:hAnsi="Gill Sans" w:cs="Gill Sans"/>
          <w:color w:val="000000"/>
        </w:rPr>
        <w:lastRenderedPageBreak/>
        <w:t>This is the suggested setup. The user can choose to downgrade this as per requirements. At a minimum, the following components are required</w:t>
      </w:r>
    </w:p>
    <w:p w14:paraId="6227A74F" w14:textId="77777777" w:rsidR="00350DFA" w:rsidRDefault="00350DFA" w:rsidP="00316914">
      <w:pPr>
        <w:numPr>
          <w:ilvl w:val="1"/>
          <w:numId w:val="169"/>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Load balancer or Web Server</w:t>
      </w:r>
    </w:p>
    <w:p w14:paraId="264A7C5C" w14:textId="77777777" w:rsidR="00350DFA" w:rsidRDefault="00350DFA" w:rsidP="00316914">
      <w:pPr>
        <w:numPr>
          <w:ilvl w:val="1"/>
          <w:numId w:val="169"/>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Application Server</w:t>
      </w:r>
    </w:p>
    <w:p w14:paraId="1291962A" w14:textId="77777777" w:rsidR="00350DFA" w:rsidRDefault="00350DFA" w:rsidP="00316914">
      <w:pPr>
        <w:numPr>
          <w:ilvl w:val="1"/>
          <w:numId w:val="169"/>
        </w:numPr>
        <w:pBdr>
          <w:top w:val="nil"/>
          <w:left w:val="nil"/>
          <w:bottom w:val="nil"/>
          <w:right w:val="nil"/>
          <w:between w:val="nil"/>
        </w:pBdr>
        <w:spacing w:line="276" w:lineRule="auto"/>
        <w:rPr>
          <w:rFonts w:ascii="Gill Sans" w:eastAsia="Gill Sans" w:hAnsi="Gill Sans" w:cs="Gill Sans"/>
          <w:color w:val="000000"/>
        </w:rPr>
      </w:pPr>
      <w:r>
        <w:rPr>
          <w:rFonts w:ascii="Gill Sans" w:eastAsia="Gill Sans" w:hAnsi="Gill Sans" w:cs="Gill Sans"/>
          <w:color w:val="000000"/>
        </w:rPr>
        <w:t>Database Server</w:t>
      </w:r>
    </w:p>
    <w:p w14:paraId="1CF59359" w14:textId="5DE7874C" w:rsidR="00350DFA" w:rsidRDefault="00350DFA" w:rsidP="00350DFA">
      <w:pPr>
        <w:pBdr>
          <w:top w:val="nil"/>
          <w:left w:val="nil"/>
          <w:bottom w:val="nil"/>
          <w:right w:val="nil"/>
          <w:between w:val="nil"/>
        </w:pBdr>
        <w:spacing w:before="200" w:line="312" w:lineRule="auto"/>
        <w:rPr>
          <w:rFonts w:ascii="Gill Sans" w:eastAsia="Gill Sans" w:hAnsi="Gill Sans" w:cs="Gill Sans"/>
          <w:color w:val="353744"/>
          <w:sz w:val="22"/>
          <w:szCs w:val="22"/>
        </w:rPr>
      </w:pPr>
    </w:p>
    <w:p w14:paraId="14227D53" w14:textId="77777777" w:rsidR="00350DFA" w:rsidRDefault="00350DFA" w:rsidP="00316914">
      <w:pPr>
        <w:numPr>
          <w:ilvl w:val="0"/>
          <w:numId w:val="169"/>
        </w:numPr>
        <w:pBdr>
          <w:top w:val="nil"/>
          <w:left w:val="nil"/>
          <w:bottom w:val="nil"/>
          <w:right w:val="nil"/>
          <w:between w:val="nil"/>
        </w:pBdr>
        <w:spacing w:line="259" w:lineRule="auto"/>
        <w:rPr>
          <w:rFonts w:ascii="Gill Sans" w:eastAsia="Gill Sans" w:hAnsi="Gill Sans" w:cs="Gill Sans"/>
          <w:b/>
          <w:color w:val="000000"/>
        </w:rPr>
      </w:pPr>
      <w:r>
        <w:rPr>
          <w:rFonts w:ascii="Gill Sans" w:eastAsia="Gill Sans" w:hAnsi="Gill Sans" w:cs="Gill Sans"/>
          <w:b/>
          <w:color w:val="000000"/>
        </w:rPr>
        <w:t>QAT Server Scripts</w:t>
      </w:r>
    </w:p>
    <w:p w14:paraId="0A2EA848" w14:textId="77777777" w:rsidR="00350DFA" w:rsidRDefault="00350DFA" w:rsidP="00350DFA">
      <w:pPr>
        <w:pBdr>
          <w:top w:val="nil"/>
          <w:left w:val="nil"/>
          <w:bottom w:val="nil"/>
          <w:right w:val="nil"/>
          <w:between w:val="nil"/>
        </w:pBdr>
        <w:spacing w:line="259" w:lineRule="auto"/>
        <w:rPr>
          <w:rFonts w:ascii="Gill Sans" w:eastAsia="Gill Sans" w:hAnsi="Gill Sans" w:cs="Gill Sans"/>
          <w:b/>
          <w:color w:val="000000"/>
        </w:rPr>
      </w:pPr>
    </w:p>
    <w:tbl>
      <w:tblPr>
        <w:tblW w:w="9645" w:type="dxa"/>
        <w:tblBorders>
          <w:top w:val="nil"/>
          <w:left w:val="nil"/>
          <w:bottom w:val="nil"/>
          <w:right w:val="nil"/>
          <w:insideH w:val="nil"/>
          <w:insideV w:val="nil"/>
        </w:tblBorders>
        <w:tblLayout w:type="fixed"/>
        <w:tblLook w:val="0600" w:firstRow="0" w:lastRow="0" w:firstColumn="0" w:lastColumn="0" w:noHBand="1" w:noVBand="1"/>
      </w:tblPr>
      <w:tblGrid>
        <w:gridCol w:w="915"/>
        <w:gridCol w:w="1215"/>
        <w:gridCol w:w="960"/>
        <w:gridCol w:w="1065"/>
        <w:gridCol w:w="1935"/>
        <w:gridCol w:w="1245"/>
        <w:gridCol w:w="1080"/>
        <w:gridCol w:w="1230"/>
      </w:tblGrid>
      <w:tr w:rsidR="00350DFA" w14:paraId="56D552B7" w14:textId="77777777" w:rsidTr="004C335D">
        <w:trPr>
          <w:trHeight w:val="330"/>
        </w:trPr>
        <w:tc>
          <w:tcPr>
            <w:tcW w:w="91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3AFA7E7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Script name</w:t>
            </w:r>
          </w:p>
        </w:tc>
        <w:tc>
          <w:tcPr>
            <w:tcW w:w="121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6D175F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Description</w:t>
            </w:r>
          </w:p>
        </w:tc>
        <w:tc>
          <w:tcPr>
            <w:tcW w:w="96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CA65D9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Script Path</w:t>
            </w:r>
          </w:p>
        </w:tc>
        <w:tc>
          <w:tcPr>
            <w:tcW w:w="106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560544D"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Source folder</w:t>
            </w:r>
          </w:p>
        </w:tc>
        <w:tc>
          <w:tcPr>
            <w:tcW w:w="193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B8ED288"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Source folder after completing script</w:t>
            </w:r>
          </w:p>
        </w:tc>
        <w:tc>
          <w:tcPr>
            <w:tcW w:w="1245"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12F8CF7"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Destination folder</w:t>
            </w:r>
          </w:p>
        </w:tc>
        <w:tc>
          <w:tcPr>
            <w:tcW w:w="108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83FA63D"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Log Path</w:t>
            </w:r>
          </w:p>
        </w:tc>
        <w:tc>
          <w:tcPr>
            <w:tcW w:w="1230"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CD94914"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b/>
                <w:color w:val="000000"/>
                <w:sz w:val="20"/>
                <w:szCs w:val="20"/>
              </w:rPr>
            </w:pPr>
            <w:r>
              <w:rPr>
                <w:rFonts w:ascii="Gill Sans" w:eastAsia="Gill Sans" w:hAnsi="Gill Sans" w:cs="Gill Sans"/>
                <w:b/>
                <w:color w:val="000000"/>
                <w:sz w:val="20"/>
                <w:szCs w:val="20"/>
              </w:rPr>
              <w:t>Schedule Time (EST)</w:t>
            </w:r>
          </w:p>
        </w:tc>
      </w:tr>
      <w:tr w:rsidR="00350DFA" w14:paraId="1C14E799" w14:textId="77777777" w:rsidTr="004C335D">
        <w:trPr>
          <w:trHeight w:val="330"/>
        </w:trPr>
        <w:tc>
          <w:tcPr>
            <w:tcW w:w="9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0D31723" w14:textId="77777777" w:rsidR="00350DFA" w:rsidRDefault="00A71183"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hyperlink r:id="rId246">
              <w:r w:rsidR="00350DFA">
                <w:rPr>
                  <w:rFonts w:ascii="Gill Sans" w:eastAsia="Gill Sans" w:hAnsi="Gill Sans" w:cs="Gill Sans"/>
                  <w:color w:val="1155CC"/>
                  <w:sz w:val="20"/>
                  <w:szCs w:val="20"/>
                  <w:u w:val="single"/>
                </w:rPr>
                <w:t>task1.sh</w:t>
              </w:r>
            </w:hyperlink>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D2B7FB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To pull Catalog files from ARTMIS to QAT</w:t>
            </w:r>
          </w:p>
        </w:tc>
        <w:tc>
          <w:tcPr>
            <w:tcW w:w="9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8CE8B4F"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/home/ubuntu/QAT/script/task1.sh</w:t>
            </w:r>
          </w:p>
        </w:tc>
        <w:tc>
          <w:tcPr>
            <w:tcW w:w="10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6C31FA7"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Remote server -&gt; /FASP/ARTMIS</w:t>
            </w:r>
          </w:p>
        </w:tc>
        <w:tc>
          <w:tcPr>
            <w:tcW w:w="19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6A22E39"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Remote server -&gt; /FASP/processed</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6D41167"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/home/ubuntu/QAT/ARTMIS</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0AC8E50"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/home/ubuntu/QAT/logs/ARTMIS/artmis-dd-mm-yyyy.txt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6DC4A23"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22:00</w:t>
            </w:r>
          </w:p>
        </w:tc>
      </w:tr>
      <w:tr w:rsidR="00350DFA" w14:paraId="3581E7E2" w14:textId="77777777" w:rsidTr="004C335D">
        <w:trPr>
          <w:trHeight w:val="1830"/>
        </w:trPr>
        <w:tc>
          <w:tcPr>
            <w:tcW w:w="9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6905ABFA" w14:textId="77777777" w:rsidR="00350DFA" w:rsidRDefault="00A71183"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hyperlink r:id="rId247">
              <w:r w:rsidR="00350DFA">
                <w:rPr>
                  <w:rFonts w:ascii="Gill Sans" w:eastAsia="Gill Sans" w:hAnsi="Gill Sans" w:cs="Gill Sans"/>
                  <w:color w:val="1155CC"/>
                  <w:sz w:val="20"/>
                  <w:szCs w:val="20"/>
                  <w:u w:val="single"/>
                </w:rPr>
                <w:t>task2.sh</w:t>
              </w:r>
            </w:hyperlink>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9A37608"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To push Shipment and Program files from QAT to ARTMIS</w:t>
            </w:r>
          </w:p>
        </w:tc>
        <w:tc>
          <w:tcPr>
            <w:tcW w:w="9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EF3CD13"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/home/ubuntu/QAT/script/task2.sh</w:t>
            </w:r>
          </w:p>
        </w:tc>
        <w:tc>
          <w:tcPr>
            <w:tcW w:w="10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A0F2645"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/home/ubuntu/QAT/supplyPlan</w:t>
            </w:r>
          </w:p>
        </w:tc>
        <w:tc>
          <w:tcPr>
            <w:tcW w:w="19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23C1324"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/home/ubuntu/QAT/supplyPlan/processed</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5B6F909"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Remote server -&gt; /FASP/supplyPlan</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77CA782"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/home/ubuntu/QAT/logs/ARTMIS/supplyPlan-dd-mm-yyyy.txt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4330CE2"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22:00</w:t>
            </w:r>
          </w:p>
        </w:tc>
      </w:tr>
      <w:tr w:rsidR="00350DFA" w14:paraId="2D532238" w14:textId="77777777" w:rsidTr="004C335D">
        <w:trPr>
          <w:trHeight w:val="330"/>
        </w:trPr>
        <w:tc>
          <w:tcPr>
            <w:tcW w:w="9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14:paraId="53A9A244" w14:textId="77777777" w:rsidR="00350DFA" w:rsidRDefault="00A71183"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hyperlink r:id="rId248">
              <w:r w:rsidR="00350DFA">
                <w:rPr>
                  <w:rFonts w:ascii="Gill Sans" w:eastAsia="Gill Sans" w:hAnsi="Gill Sans" w:cs="Gill Sans"/>
                  <w:color w:val="1155CC"/>
                  <w:sz w:val="20"/>
                  <w:szCs w:val="20"/>
                  <w:u w:val="single"/>
                </w:rPr>
                <w:t>task3.sh</w:t>
              </w:r>
            </w:hyperlink>
          </w:p>
        </w:tc>
        <w:tc>
          <w:tcPr>
            <w:tcW w:w="121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DC2EA63"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To push Supply Plan files from QAT to ARTMIS</w:t>
            </w:r>
          </w:p>
        </w:tc>
        <w:tc>
          <w:tcPr>
            <w:tcW w:w="9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9A6B015"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/home/ubuntu/QAT/script/task3.sh</w:t>
            </w:r>
          </w:p>
        </w:tc>
        <w:tc>
          <w:tcPr>
            <w:tcW w:w="10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ABDE07B"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/home/ubuntu/QAT/supplyPlan</w:t>
            </w:r>
          </w:p>
        </w:tc>
        <w:tc>
          <w:tcPr>
            <w:tcW w:w="19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159BA21"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Local server -&gt; /home/ubuntu/QAT/supplyPlan/processed</w:t>
            </w:r>
          </w:p>
        </w:tc>
        <w:tc>
          <w:tcPr>
            <w:tcW w:w="124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A46701C"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Remote server -&gt; /FASP/supplyPlan</w:t>
            </w:r>
          </w:p>
        </w:tc>
        <w:tc>
          <w:tcPr>
            <w:tcW w:w="10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B47C023"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/home/ubuntu/QAT/logs/ARTMIS/supplyPlan-dd-mm-yyyy.txt</w:t>
            </w:r>
          </w:p>
        </w:tc>
        <w:tc>
          <w:tcPr>
            <w:tcW w:w="123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AA2A9A6" w14:textId="77777777" w:rsidR="00350DFA" w:rsidRDefault="00350DFA" w:rsidP="004C335D">
            <w:pPr>
              <w:widowControl w:val="0"/>
              <w:pBdr>
                <w:top w:val="nil"/>
                <w:left w:val="nil"/>
                <w:bottom w:val="nil"/>
                <w:right w:val="nil"/>
                <w:between w:val="nil"/>
              </w:pBdr>
              <w:spacing w:line="276" w:lineRule="auto"/>
              <w:rPr>
                <w:rFonts w:ascii="Gill Sans" w:eastAsia="Gill Sans" w:hAnsi="Gill Sans" w:cs="Gill Sans"/>
                <w:color w:val="000000"/>
                <w:sz w:val="20"/>
                <w:szCs w:val="20"/>
              </w:rPr>
            </w:pPr>
            <w:r>
              <w:rPr>
                <w:rFonts w:ascii="Gill Sans" w:eastAsia="Gill Sans" w:hAnsi="Gill Sans" w:cs="Gill Sans"/>
                <w:color w:val="000000"/>
                <w:sz w:val="20"/>
                <w:szCs w:val="20"/>
              </w:rPr>
              <w:t>Every 15 min</w:t>
            </w:r>
          </w:p>
        </w:tc>
      </w:tr>
    </w:tbl>
    <w:p w14:paraId="69547ACF" w14:textId="77777777" w:rsidR="00350DFA" w:rsidRDefault="00350DFA" w:rsidP="00350DFA">
      <w:pPr>
        <w:pBdr>
          <w:top w:val="nil"/>
          <w:left w:val="nil"/>
          <w:bottom w:val="nil"/>
          <w:right w:val="nil"/>
          <w:between w:val="nil"/>
        </w:pBdr>
        <w:spacing w:line="259" w:lineRule="auto"/>
        <w:rPr>
          <w:rFonts w:ascii="Gill Sans" w:eastAsia="Gill Sans" w:hAnsi="Gill Sans" w:cs="Gill Sans"/>
          <w:b/>
          <w:color w:val="000000"/>
        </w:rPr>
      </w:pPr>
    </w:p>
    <w:p w14:paraId="68F84771"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b/>
          <w:color w:val="000000"/>
        </w:rPr>
      </w:pPr>
      <w:r>
        <w:rPr>
          <w:rFonts w:ascii="Gill Sans" w:eastAsia="Gill Sans" w:hAnsi="Gill Sans" w:cs="Gill Sans"/>
          <w:b/>
          <w:color w:val="000000"/>
        </w:rPr>
        <w:t>Task1.sh</w:t>
      </w:r>
      <w:r>
        <w:rPr>
          <w:rFonts w:ascii="Gill Sans" w:eastAsia="Gill Sans" w:hAnsi="Gill Sans" w:cs="Gill Sans"/>
          <w:b/>
          <w:color w:val="000000"/>
        </w:rPr>
        <w:tab/>
      </w:r>
    </w:p>
    <w:p w14:paraId="17D997A4" w14:textId="77777777" w:rsidR="00350DFA" w:rsidRDefault="00350DFA" w:rsidP="00316914">
      <w:pPr>
        <w:numPr>
          <w:ilvl w:val="0"/>
          <w:numId w:val="157"/>
        </w:num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We have a Local Directory of QAT Server /home/ubuntu/QAT/ARTMIS in which we will download the data from SFTP server from the /FASP/ARTMIS.</w:t>
      </w:r>
      <w:r>
        <w:rPr>
          <w:rFonts w:ascii="Gill Sans" w:eastAsia="Gill Sans" w:hAnsi="Gill Sans" w:cs="Gill Sans"/>
          <w:color w:val="000000"/>
        </w:rPr>
        <w:tab/>
      </w:r>
    </w:p>
    <w:p w14:paraId="119B1D09" w14:textId="77777777" w:rsidR="00350DFA" w:rsidRDefault="00350DFA" w:rsidP="00316914">
      <w:pPr>
        <w:numPr>
          <w:ilvl w:val="0"/>
          <w:numId w:val="157"/>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After Downloaded we will move data in a processed folder on SFTP Server /FASP/processed.</w:t>
      </w:r>
      <w:r>
        <w:rPr>
          <w:rFonts w:ascii="Gill Sans" w:eastAsia="Gill Sans" w:hAnsi="Gill Sans" w:cs="Gill Sans"/>
          <w:color w:val="000000"/>
        </w:rPr>
        <w:tab/>
      </w:r>
    </w:p>
    <w:p w14:paraId="06B5AD6D" w14:textId="77777777" w:rsidR="00350DFA" w:rsidRDefault="00350DFA" w:rsidP="00316914">
      <w:pPr>
        <w:numPr>
          <w:ilvl w:val="0"/>
          <w:numId w:val="157"/>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Log will be generated in QAT Server /home/ubuntu/QAT/logs/ARTMIS/artmis-dd-mm-yyyy.txt</w:t>
      </w:r>
      <w:r>
        <w:rPr>
          <w:rFonts w:ascii="Gill Sans" w:eastAsia="Gill Sans" w:hAnsi="Gill Sans" w:cs="Gill Sans"/>
          <w:color w:val="000000"/>
        </w:rPr>
        <w:tab/>
      </w:r>
    </w:p>
    <w:p w14:paraId="02CAE932"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Script Location /home/ubuntu/QAT/script/task1.sh (QAT Server)</w:t>
      </w:r>
      <w:r>
        <w:rPr>
          <w:rFonts w:ascii="Gill Sans" w:eastAsia="Gill Sans" w:hAnsi="Gill Sans" w:cs="Gill Sans"/>
          <w:color w:val="000000"/>
        </w:rPr>
        <w:tab/>
      </w:r>
      <w:r>
        <w:rPr>
          <w:rFonts w:ascii="Gill Sans" w:eastAsia="Gill Sans" w:hAnsi="Gill Sans" w:cs="Gill Sans"/>
          <w:color w:val="000000"/>
        </w:rPr>
        <w:tab/>
      </w:r>
    </w:p>
    <w:p w14:paraId="3D60D84A"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b/>
          <w:color w:val="000000"/>
        </w:rPr>
      </w:pPr>
      <w:r>
        <w:rPr>
          <w:rFonts w:ascii="Gill Sans" w:eastAsia="Gill Sans" w:hAnsi="Gill Sans" w:cs="Gill Sans"/>
          <w:b/>
          <w:color w:val="000000"/>
        </w:rPr>
        <w:lastRenderedPageBreak/>
        <w:t>Task2.sh</w:t>
      </w:r>
      <w:r>
        <w:rPr>
          <w:rFonts w:ascii="Gill Sans" w:eastAsia="Gill Sans" w:hAnsi="Gill Sans" w:cs="Gill Sans"/>
          <w:b/>
          <w:color w:val="000000"/>
        </w:rPr>
        <w:tab/>
      </w:r>
    </w:p>
    <w:p w14:paraId="47566068" w14:textId="77777777" w:rsidR="00350DFA" w:rsidRDefault="00350DFA" w:rsidP="00316914">
      <w:pPr>
        <w:numPr>
          <w:ilvl w:val="0"/>
          <w:numId w:val="201"/>
        </w:num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We have a Local path in QAT server /home/ubuntu/QAT/supplyPlan in which we need to transfer the csv file on SFTP server in /FASP/supplyPlan directory.</w:t>
      </w:r>
      <w:r>
        <w:rPr>
          <w:rFonts w:ascii="Gill Sans" w:eastAsia="Gill Sans" w:hAnsi="Gill Sans" w:cs="Gill Sans"/>
          <w:color w:val="000000"/>
        </w:rPr>
        <w:tab/>
      </w:r>
    </w:p>
    <w:p w14:paraId="57BD583C" w14:textId="77777777" w:rsidR="00350DFA" w:rsidRDefault="00350DFA" w:rsidP="00316914">
      <w:pPr>
        <w:numPr>
          <w:ilvl w:val="0"/>
          <w:numId w:val="201"/>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After transferring all the files on SFTP Server all the files will move in the local folder /home/ubuntu/QAT/supplyPlan/processed.</w:t>
      </w:r>
      <w:r>
        <w:rPr>
          <w:rFonts w:ascii="Gill Sans" w:eastAsia="Gill Sans" w:hAnsi="Gill Sans" w:cs="Gill Sans"/>
          <w:color w:val="000000"/>
        </w:rPr>
        <w:tab/>
      </w:r>
    </w:p>
    <w:p w14:paraId="15EEE990" w14:textId="77777777" w:rsidR="00350DFA" w:rsidRDefault="00350DFA" w:rsidP="00316914">
      <w:pPr>
        <w:numPr>
          <w:ilvl w:val="0"/>
          <w:numId w:val="201"/>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Log will be generated in QAT Server /home/ubuntu/QAT/logs/ARTMIS/supplyPlan-dd-mm-yyyy.txt</w:t>
      </w:r>
      <w:r>
        <w:rPr>
          <w:rFonts w:ascii="Gill Sans" w:eastAsia="Gill Sans" w:hAnsi="Gill Sans" w:cs="Gill Sans"/>
          <w:color w:val="000000"/>
        </w:rPr>
        <w:tab/>
      </w:r>
    </w:p>
    <w:p w14:paraId="09830525"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b/>
          <w:color w:val="000000"/>
        </w:rPr>
      </w:pPr>
      <w:r>
        <w:rPr>
          <w:rFonts w:ascii="Gill Sans" w:eastAsia="Gill Sans" w:hAnsi="Gill Sans" w:cs="Gill Sans"/>
          <w:b/>
          <w:color w:val="000000"/>
        </w:rPr>
        <w:t>Task3.sh</w:t>
      </w:r>
      <w:r>
        <w:rPr>
          <w:rFonts w:ascii="Gill Sans" w:eastAsia="Gill Sans" w:hAnsi="Gill Sans" w:cs="Gill Sans"/>
          <w:b/>
          <w:color w:val="000000"/>
        </w:rPr>
        <w:tab/>
      </w:r>
    </w:p>
    <w:p w14:paraId="02690907" w14:textId="77777777" w:rsidR="00350DFA" w:rsidRDefault="00350DFA" w:rsidP="00316914">
      <w:pPr>
        <w:numPr>
          <w:ilvl w:val="0"/>
          <w:numId w:val="7"/>
        </w:num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We have a Local path in the QAT server /home/ubuntu/QAT/supplyPlan in which we need to transfer the json file on the SFTP server to the  /FASP/supplyPlan directory.</w:t>
      </w:r>
      <w:r>
        <w:rPr>
          <w:rFonts w:ascii="Gill Sans" w:eastAsia="Gill Sans" w:hAnsi="Gill Sans" w:cs="Gill Sans"/>
          <w:color w:val="000000"/>
        </w:rPr>
        <w:tab/>
      </w:r>
    </w:p>
    <w:p w14:paraId="128C07F2" w14:textId="77777777" w:rsidR="00350DFA" w:rsidRDefault="00350DFA" w:rsidP="00316914">
      <w:pPr>
        <w:numPr>
          <w:ilvl w:val="0"/>
          <w:numId w:val="7"/>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After transferring all the files on SFTP Server all the files will move to the local folder /home/ubuntu/QAT/supplyPlan/processed.</w:t>
      </w:r>
      <w:r>
        <w:rPr>
          <w:rFonts w:ascii="Gill Sans" w:eastAsia="Gill Sans" w:hAnsi="Gill Sans" w:cs="Gill Sans"/>
          <w:color w:val="000000"/>
        </w:rPr>
        <w:tab/>
      </w:r>
    </w:p>
    <w:p w14:paraId="21197D73" w14:textId="77777777" w:rsidR="00350DFA" w:rsidRDefault="00350DFA" w:rsidP="00316914">
      <w:pPr>
        <w:numPr>
          <w:ilvl w:val="0"/>
          <w:numId w:val="7"/>
        </w:numPr>
        <w:pBdr>
          <w:top w:val="nil"/>
          <w:left w:val="nil"/>
          <w:bottom w:val="nil"/>
          <w:right w:val="nil"/>
          <w:between w:val="nil"/>
        </w:pBdr>
        <w:spacing w:line="312" w:lineRule="auto"/>
        <w:rPr>
          <w:rFonts w:ascii="Gill Sans" w:eastAsia="Gill Sans" w:hAnsi="Gill Sans" w:cs="Gill Sans"/>
          <w:color w:val="000000"/>
        </w:rPr>
      </w:pPr>
      <w:r>
        <w:rPr>
          <w:rFonts w:ascii="Gill Sans" w:eastAsia="Gill Sans" w:hAnsi="Gill Sans" w:cs="Gill Sans"/>
          <w:color w:val="000000"/>
        </w:rPr>
        <w:t>Logs will be generated in QAT Server /home/ubuntu/QAT/logs/ARTMIS/supplyPlan-dd-mm-yyyy.txt</w:t>
      </w:r>
      <w:r>
        <w:rPr>
          <w:rFonts w:ascii="Gill Sans" w:eastAsia="Gill Sans" w:hAnsi="Gill Sans" w:cs="Gill Sans"/>
          <w:color w:val="000000"/>
        </w:rPr>
        <w:tab/>
      </w:r>
    </w:p>
    <w:p w14:paraId="69EE6789"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Script Location:  /home/ubuntu/QAT/script/ (QAT Server)</w:t>
      </w:r>
      <w:r>
        <w:rPr>
          <w:rFonts w:ascii="Gill Sans" w:eastAsia="Gill Sans" w:hAnsi="Gill Sans" w:cs="Gill Sans"/>
          <w:color w:val="000000"/>
        </w:rPr>
        <w:tab/>
      </w:r>
    </w:p>
    <w:p w14:paraId="7A06ECE6"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b/>
          <w:color w:val="000000"/>
        </w:rPr>
      </w:pPr>
      <w:r>
        <w:rPr>
          <w:rFonts w:ascii="Gill Sans" w:eastAsia="Gill Sans" w:hAnsi="Gill Sans" w:cs="Gill Sans"/>
          <w:b/>
          <w:color w:val="000000"/>
        </w:rPr>
        <w:t>To connect SFTP server:</w:t>
      </w:r>
      <w:r>
        <w:rPr>
          <w:rFonts w:ascii="Gill Sans" w:eastAsia="Gill Sans" w:hAnsi="Gill Sans" w:cs="Gill Sans"/>
          <w:b/>
          <w:color w:val="000000"/>
        </w:rPr>
        <w:tab/>
      </w:r>
    </w:p>
    <w:p w14:paraId="76BB369A" w14:textId="77777777" w:rsidR="00350DFA" w:rsidRDefault="00350DFA" w:rsidP="00350DFA">
      <w:pPr>
        <w:pBdr>
          <w:top w:val="nil"/>
          <w:left w:val="nil"/>
          <w:bottom w:val="nil"/>
          <w:right w:val="nil"/>
          <w:between w:val="nil"/>
        </w:pBdr>
        <w:spacing w:before="200" w:line="312" w:lineRule="auto"/>
        <w:rPr>
          <w:rFonts w:ascii="Gill Sans" w:eastAsia="Gill Sans" w:hAnsi="Gill Sans" w:cs="Gill Sans"/>
          <w:color w:val="000000"/>
        </w:rPr>
      </w:pPr>
      <w:r>
        <w:rPr>
          <w:rFonts w:ascii="Gill Sans" w:eastAsia="Gill Sans" w:hAnsi="Gill Sans" w:cs="Gill Sans"/>
          <w:color w:val="000000"/>
        </w:rPr>
        <w:t>sh QAT/script/sftp.sh</w:t>
      </w:r>
      <w:r>
        <w:rPr>
          <w:rFonts w:ascii="Gill Sans" w:eastAsia="Gill Sans" w:hAnsi="Gill Sans" w:cs="Gill Sans"/>
          <w:color w:val="000000"/>
        </w:rPr>
        <w:tab/>
      </w:r>
    </w:p>
    <w:p w14:paraId="072AA650" w14:textId="77777777" w:rsidR="0063347C" w:rsidRPr="005037B3" w:rsidRDefault="0063347C" w:rsidP="005037B3"/>
    <w:sectPr w:rsidR="0063347C" w:rsidRPr="005037B3" w:rsidSect="00466344">
      <w:headerReference w:type="default" r:id="rId249"/>
      <w:footerReference w:type="default" r:id="rId250"/>
      <w:pgSz w:w="11906" w:h="16838"/>
      <w:pgMar w:top="2533" w:right="1134" w:bottom="1751" w:left="1080" w:header="1134" w:footer="1134" w:gutter="0"/>
      <w:pgNumType w:start="0"/>
      <w:cols w:space="720"/>
      <w:formProt w:val="0"/>
      <w:docGrid w:linePitch="240" w:charSpace="-6145"/>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6" w:author="Joshua" w:date="2020-11-11T17:24:00Z" w:initials="">
    <w:p w14:paraId="588A5A47"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Procurement Agent Section is MISSING!!</w:t>
      </w:r>
    </w:p>
  </w:comment>
  <w:comment w:id="117" w:author="Ragini Joshi" w:date="2020-11-23T13:33:00Z" w:initials="">
    <w:p w14:paraId="4EB63673"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It has been added in "Handling procurement agent" section</w:t>
      </w:r>
    </w:p>
  </w:comment>
  <w:comment w:id="183" w:author="GHSC-PSM" w:date="2020-11-18T20:24:00Z" w:initials="">
    <w:p w14:paraId="243E0033"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Throughout this section, batch logic needs to be explained.</w:t>
      </w:r>
    </w:p>
  </w:comment>
  <w:comment w:id="184" w:author="Joshua" w:date="2020-11-12T13:01:00Z" w:initials="">
    <w:p w14:paraId="418FF115" w14:textId="77777777" w:rsidR="00A71183" w:rsidRDefault="00A71183" w:rsidP="003C25AA">
      <w:pPr>
        <w:pStyle w:val="LO-normal1"/>
      </w:pPr>
      <w:r>
        <w:rPr>
          <w:rFonts w:eastAsia="Segoe UI" w:cs="Tahoma"/>
          <w:color w:val="auto"/>
          <w:lang w:eastAsia="en-US" w:bidi="en-US"/>
        </w:rPr>
        <w:t>What is the difference between stock and inventory?</w:t>
      </w:r>
    </w:p>
    <w:p w14:paraId="4A208114" w14:textId="77777777" w:rsidR="00A71183" w:rsidRDefault="00A71183" w:rsidP="003C25AA">
      <w:pPr>
        <w:pStyle w:val="LO-normal1"/>
      </w:pPr>
    </w:p>
    <w:p w14:paraId="5C04BCEC" w14:textId="77777777" w:rsidR="00A71183" w:rsidRDefault="00A71183" w:rsidP="003C25AA">
      <w:pPr>
        <w:pStyle w:val="LO-normal1"/>
      </w:pPr>
    </w:p>
  </w:comment>
  <w:comment w:id="197" w:author="Joshua" w:date="2020-11-12T13:55:00Z" w:initials="">
    <w:p w14:paraId="782F4879"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Can you add further instruction for if there are multiple regions?</w:t>
      </w:r>
    </w:p>
  </w:comment>
  <w:comment w:id="198" w:author="WFH" w:date="2020-11-27T14:17:00Z" w:initials="W">
    <w:p w14:paraId="5081489F" w14:textId="48F77A21" w:rsidR="00A71183" w:rsidRDefault="00A71183">
      <w:pPr>
        <w:pStyle w:val="CommentText"/>
      </w:pPr>
      <w:r>
        <w:rPr>
          <w:rStyle w:val="CommentReference"/>
        </w:rPr>
        <w:annotationRef/>
      </w:r>
      <w:r>
        <w:t>No multiple regions allowed</w:t>
      </w:r>
    </w:p>
  </w:comment>
  <w:comment w:id="201" w:author="GHSC-PSM" w:date="2020-11-14T03:06:00Z" w:initials="">
    <w:p w14:paraId="12C0491D"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text copied from the FASP inputs provided 11/5</w:t>
      </w:r>
    </w:p>
  </w:comment>
  <w:comment w:id="202" w:author="WFH" w:date="2020-11-27T14:18:00Z" w:initials="W">
    <w:p w14:paraId="2CCCED82" w14:textId="4B3BAFA2" w:rsidR="00A71183" w:rsidRDefault="00A71183">
      <w:pPr>
        <w:pStyle w:val="CommentText"/>
      </w:pPr>
      <w:r>
        <w:rPr>
          <w:rStyle w:val="CommentReference"/>
        </w:rPr>
        <w:annotationRef/>
      </w:r>
      <w:r>
        <w:t>Should we keep it? Or remove it?</w:t>
      </w:r>
    </w:p>
    <w:p w14:paraId="4BCDB7F6" w14:textId="77777777" w:rsidR="00A71183" w:rsidRDefault="00A71183">
      <w:pPr>
        <w:pStyle w:val="CommentText"/>
      </w:pPr>
    </w:p>
  </w:comment>
  <w:comment w:id="206" w:author="GHSC-PSM" w:date="2020-11-14T03:09:00Z" w:initials="">
    <w:p w14:paraId="75C19B59"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Please update this link.</w:t>
      </w:r>
    </w:p>
  </w:comment>
  <w:comment w:id="225" w:author="Alan George" w:date="2020-11-06T18:08:00Z" w:initials="">
    <w:p w14:paraId="1F719FEB"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added a short description of what each report is for before going into the instructions; not sure if this was going to be added at a later time, but users do need to understand what a report does. @Altius/FHI team please check that the description under each report is accurate. @G Sameer, @K Duarte</w:t>
      </w:r>
    </w:p>
  </w:comment>
  <w:comment w:id="235" w:author="Alexandra Mccollister" w:date="2020-11-12T16:19:00Z" w:initials="">
    <w:p w14:paraId="5A30C85B"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please add the malaria product when the screenshot is updated.</w:t>
      </w:r>
    </w:p>
  </w:comment>
  <w:comment w:id="236" w:author="Alexandra Mccollister" w:date="2020-11-16T13:07:00Z" w:initials="">
    <w:p w14:paraId="3DB9111B"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please add the planning unit once the screenshot has been updated</w:t>
      </w:r>
    </w:p>
  </w:comment>
  <w:comment w:id="237" w:author="Alexandra Mccollister" w:date="2020-11-16T13:16:00Z" w:initials="">
    <w:p w14:paraId="3802C8E9"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Add planning unit to match screenshot once it has been changed</w:t>
      </w:r>
    </w:p>
  </w:comment>
  <w:comment w:id="244" w:author="Alexandra Mccollister" w:date="2020-11-17T13:48:00Z" w:initials="">
    <w:p w14:paraId="0A039E73"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we requested that this report be accessible to Program Administrators. Was this updated to reflect that request?</w:t>
      </w:r>
    </w:p>
  </w:comment>
  <w:comment w:id="245" w:author="Alexandra Mccollister" w:date="2020-11-17T13:53:00Z" w:initials="">
    <w:p w14:paraId="47E259C0"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Does this also use WAPE? If so, please add that information. You can copy and paste it from the previous report.</w:t>
      </w:r>
    </w:p>
  </w:comment>
  <w:comment w:id="246" w:author="Alexandra Mccollister" w:date="2020-11-17T13:54:00Z" w:initials="">
    <w:p w14:paraId="5199E886" w14:textId="77777777" w:rsidR="00A71183" w:rsidRDefault="00A71183" w:rsidP="005037B3">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@Altius – is the forecasted month calculation based on the number of months chosen in the Time Window? If so, please add that information. You can copy and paste it from the previous report.</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8A5A47" w15:done="0"/>
  <w15:commentEx w15:paraId="4EB63673" w15:paraIdParent="588A5A47" w15:done="0"/>
  <w15:commentEx w15:paraId="243E0033" w15:done="0"/>
  <w15:commentEx w15:paraId="5C04BCEC" w15:done="0"/>
  <w15:commentEx w15:paraId="782F4879" w15:done="0"/>
  <w15:commentEx w15:paraId="5081489F" w15:paraIdParent="782F4879" w15:done="0"/>
  <w15:commentEx w15:paraId="12C0491D" w15:done="0"/>
  <w15:commentEx w15:paraId="4BCDB7F6" w15:paraIdParent="12C0491D" w15:done="0"/>
  <w15:commentEx w15:paraId="75C19B59" w15:done="0"/>
  <w15:commentEx w15:paraId="1F719FEB" w15:done="0"/>
  <w15:commentEx w15:paraId="5A30C85B" w15:done="0"/>
  <w15:commentEx w15:paraId="3DB9111B" w15:done="0"/>
  <w15:commentEx w15:paraId="3802C8E9" w15:done="0"/>
  <w15:commentEx w15:paraId="0A039E73" w15:done="0"/>
  <w15:commentEx w15:paraId="47E259C0" w15:done="0"/>
  <w15:commentEx w15:paraId="5199E88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D5B9AD" w14:textId="77777777" w:rsidR="00996E86" w:rsidRDefault="00996E86">
      <w:r>
        <w:separator/>
      </w:r>
    </w:p>
  </w:endnote>
  <w:endnote w:type="continuationSeparator" w:id="0">
    <w:p w14:paraId="62D710B7" w14:textId="77777777" w:rsidR="00996E86" w:rsidRDefault="00996E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Arial"/>
    <w:charset w:val="00"/>
    <w:family w:val="auto"/>
    <w:pitch w:val="default"/>
  </w:font>
  <w:font w:name="Arial">
    <w:panose1 w:val="020B0604020202020204"/>
    <w:charset w:val="00"/>
    <w:family w:val="swiss"/>
    <w:pitch w:val="variable"/>
    <w:sig w:usb0="E0002AFF" w:usb1="C0007843" w:usb2="00000009" w:usb3="00000000" w:csb0="000001FF" w:csb1="00000000"/>
  </w:font>
  <w:font w:name="Gill Sans">
    <w:altName w:val="Arial"/>
    <w:charset w:val="00"/>
    <w:family w:val="auto"/>
    <w:pitch w:val="default"/>
  </w:font>
  <w:font w:name="Wingdings 2">
    <w:panose1 w:val="05020102010507070707"/>
    <w:charset w:val="02"/>
    <w:family w:val="roman"/>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Liberation Sans">
    <w:altName w:val="Arial"/>
    <w:panose1 w:val="020B0604020202020204"/>
    <w:charset w:val="00"/>
    <w:family w:val="swiss"/>
    <w:pitch w:val="variable"/>
    <w:sig w:usb0="E0000AFF" w:usb1="500078FF" w:usb2="00000021" w:usb3="00000000" w:csb0="000001BF" w:csb1="00000000"/>
  </w:font>
  <w:font w:name="Segoe UI">
    <w:panose1 w:val="020B0502040204020203"/>
    <w:charset w:val="00"/>
    <w:family w:val="swiss"/>
    <w:pitch w:val="variable"/>
    <w:sig w:usb0="E10022FF" w:usb1="C000E47F" w:usb2="00000029" w:usb3="00000000" w:csb0="000001D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ill Sans;sans-serif">
    <w:altName w:val="Times New Roman"/>
    <w:panose1 w:val="00000000000000000000"/>
    <w:charset w:val="00"/>
    <w:family w:val="roman"/>
    <w:notTrueType/>
    <w:pitch w:val="default"/>
  </w:font>
  <w:font w:name="Liberation Mono">
    <w:panose1 w:val="02070409020205020404"/>
    <w:charset w:val="00"/>
    <w:family w:val="modern"/>
    <w:pitch w:val="fixed"/>
    <w:sig w:usb0="E0000AFF" w:usb1="400078FF" w:usb2="00000001" w:usb3="00000000" w:csb0="000001BF" w:csb1="00000000"/>
  </w:font>
  <w:font w:name="Britannic Bold">
    <w:panose1 w:val="020B0903060703020204"/>
    <w:charset w:val="00"/>
    <w:family w:val="swiss"/>
    <w:pitch w:val="variable"/>
    <w:sig w:usb0="00000003" w:usb1="00000000" w:usb2="00000000" w:usb3="00000000" w:csb0="00000001" w:csb1="00000000"/>
  </w:font>
  <w:font w:name="Arial Unicode MS">
    <w:altName w:val="Arial"/>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9FF8BB" w14:textId="69DA59F1" w:rsidR="00A71183" w:rsidRDefault="00A71183">
    <w:pPr>
      <w:tabs>
        <w:tab w:val="center" w:pos="4819"/>
        <w:tab w:val="right" w:pos="9638"/>
      </w:tabs>
    </w:pPr>
    <w:r>
      <w:rPr>
        <w:color w:val="CCCCCC"/>
      </w:rPr>
      <w:t>© Altius Customer Services Private Limited</w:t>
    </w:r>
    <w:r>
      <w:rPr>
        <w:color w:val="CCCCCC"/>
      </w:rPr>
      <w:tab/>
    </w:r>
    <w:r>
      <w:rPr>
        <w:color w:val="CCCCCC"/>
      </w:rPr>
      <w:tab/>
    </w:r>
    <w:r>
      <w:rPr>
        <w:color w:val="000000"/>
      </w:rPr>
      <w:t xml:space="preserve">Page </w:t>
    </w:r>
    <w:r>
      <w:rPr>
        <w:color w:val="000000"/>
      </w:rPr>
      <w:fldChar w:fldCharType="begin"/>
    </w:r>
    <w:r>
      <w:instrText>PAGE</w:instrText>
    </w:r>
    <w:r>
      <w:fldChar w:fldCharType="separate"/>
    </w:r>
    <w:r w:rsidR="00BC61D9">
      <w:rPr>
        <w:noProof/>
      </w:rPr>
      <w:t>189</w:t>
    </w:r>
    <w:r>
      <w:fldChar w:fldCharType="end"/>
    </w:r>
    <w:r>
      <w:rPr>
        <w:color w:val="000000"/>
      </w:rPr>
      <w:t xml:space="preserve"> of </w:t>
    </w:r>
    <w:r>
      <w:rPr>
        <w:color w:val="000000"/>
      </w:rPr>
      <w:fldChar w:fldCharType="begin"/>
    </w:r>
    <w:r>
      <w:instrText>NUMPAGES</w:instrText>
    </w:r>
    <w:r>
      <w:fldChar w:fldCharType="separate"/>
    </w:r>
    <w:r w:rsidR="00BC61D9">
      <w:rPr>
        <w:noProof/>
      </w:rPr>
      <w:t>192</w:t>
    </w:r>
    <w:r>
      <w:fldChar w:fldCharType="end"/>
    </w:r>
  </w:p>
  <w:p w14:paraId="43161FEF" w14:textId="77777777" w:rsidR="00A71183" w:rsidRDefault="00A71183">
    <w:pPr>
      <w:spacing w:line="276" w:lineRule="auto"/>
      <w:rPr>
        <w:color w:val="CCCCCC"/>
        <w:sz w:val="21"/>
        <w:szCs w:val="2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ADDDB2" w14:textId="77777777" w:rsidR="00996E86" w:rsidRDefault="00996E86">
      <w:r>
        <w:separator/>
      </w:r>
    </w:p>
  </w:footnote>
  <w:footnote w:type="continuationSeparator" w:id="0">
    <w:p w14:paraId="494A3FAB" w14:textId="77777777" w:rsidR="00996E86" w:rsidRDefault="00996E8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9696D4" w14:textId="23633DB2" w:rsidR="00A71183" w:rsidRDefault="00A71183">
    <w:pPr>
      <w:tabs>
        <w:tab w:val="center" w:pos="4819"/>
        <w:tab w:val="right" w:pos="9638"/>
      </w:tabs>
      <w:jc w:val="center"/>
      <w:rPr>
        <w:color w:val="000000"/>
      </w:rPr>
    </w:pPr>
    <w:r>
      <w:rPr>
        <w:noProof/>
        <w:color w:val="000000"/>
        <w:lang w:eastAsia="en-US" w:bidi="ar-SA"/>
      </w:rPr>
      <w:drawing>
        <wp:anchor distT="0" distB="0" distL="114300" distR="114300" simplePos="0" relativeHeight="251667456" behindDoc="0" locked="0" layoutInCell="1" allowOverlap="1" wp14:anchorId="0BF69431" wp14:editId="3F0ADC77">
          <wp:simplePos x="0" y="0"/>
          <wp:positionH relativeFrom="column">
            <wp:posOffset>714375</wp:posOffset>
          </wp:positionH>
          <wp:positionV relativeFrom="paragraph">
            <wp:posOffset>-120015</wp:posOffset>
          </wp:positionV>
          <wp:extent cx="1548765" cy="552450"/>
          <wp:effectExtent l="0" t="0" r="0"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qat logo.PNG"/>
                  <pic:cNvPicPr/>
                </pic:nvPicPr>
                <pic:blipFill>
                  <a:blip r:embed="rId1">
                    <a:extLst>
                      <a:ext uri="{28A0092B-C50C-407E-A947-70E740481C1C}">
                        <a14:useLocalDpi xmlns:a14="http://schemas.microsoft.com/office/drawing/2010/main" val="0"/>
                      </a:ext>
                    </a:extLst>
                  </a:blip>
                  <a:stretch>
                    <a:fillRect/>
                  </a:stretch>
                </pic:blipFill>
                <pic:spPr>
                  <a:xfrm>
                    <a:off x="0" y="0"/>
                    <a:ext cx="1548765" cy="55245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b/>
        <w:color w:val="000080"/>
        <w:sz w:val="40"/>
        <w:szCs w:val="40"/>
      </w:rPr>
      <w:t xml:space="preserve">                              QAT USER MANUAL</w:t>
    </w:r>
    <w:r>
      <w:rPr>
        <w:rFonts w:ascii="Arial" w:eastAsia="Arial" w:hAnsi="Arial" w:cs="Arial"/>
        <w:b/>
        <w:color w:val="FFFFFF"/>
        <w:sz w:val="40"/>
        <w:szCs w:val="40"/>
      </w:rPr>
      <w:t xml:space="preserve"> U</w:t>
    </w:r>
    <w:r>
      <w:rPr>
        <w:rFonts w:ascii="Arial" w:eastAsia="Arial" w:hAnsi="Arial" w:cs="Arial"/>
        <w:b/>
        <w:color w:val="FFFFFF"/>
        <w:sz w:val="44"/>
        <w:szCs w:val="44"/>
      </w:rPr>
      <w:t>S</w:t>
    </w:r>
  </w:p>
  <w:p w14:paraId="52252732" w14:textId="77777777" w:rsidR="00A71183" w:rsidRDefault="00A71183">
    <w:pPr>
      <w:tabs>
        <w:tab w:val="center" w:pos="4819"/>
        <w:tab w:val="right" w:pos="9638"/>
      </w:tabs>
      <w:jc w:val="right"/>
      <w:rPr>
        <w:rFonts w:ascii="Arial" w:eastAsia="Arial" w:hAnsi="Arial" w:cs="Arial"/>
        <w:b/>
        <w:color w:val="FFFFFF"/>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4339"/>
    <w:multiLevelType w:val="multilevel"/>
    <w:tmpl w:val="64E877E2"/>
    <w:lvl w:ilvl="0">
      <w:start w:val="1"/>
      <w:numFmt w:val="lowerLetter"/>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009929E3"/>
    <w:multiLevelType w:val="multilevel"/>
    <w:tmpl w:val="252438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B42D5B"/>
    <w:multiLevelType w:val="multilevel"/>
    <w:tmpl w:val="6AF8499C"/>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0F60C01"/>
    <w:multiLevelType w:val="multilevel"/>
    <w:tmpl w:val="8C947072"/>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 w15:restartNumberingAfterBreak="0">
    <w:nsid w:val="014F51C4"/>
    <w:multiLevelType w:val="multilevel"/>
    <w:tmpl w:val="21D2F0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016C2C09"/>
    <w:multiLevelType w:val="multilevel"/>
    <w:tmpl w:val="272AE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25075EE"/>
    <w:multiLevelType w:val="multilevel"/>
    <w:tmpl w:val="E4F41FBE"/>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 w15:restartNumberingAfterBreak="0">
    <w:nsid w:val="02F2249C"/>
    <w:multiLevelType w:val="multilevel"/>
    <w:tmpl w:val="69A8E8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037B2BB8"/>
    <w:multiLevelType w:val="multilevel"/>
    <w:tmpl w:val="EF4E2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40B560E"/>
    <w:multiLevelType w:val="multilevel"/>
    <w:tmpl w:val="1B42298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49F023F"/>
    <w:multiLevelType w:val="multilevel"/>
    <w:tmpl w:val="91B2FA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4AF6F4D"/>
    <w:multiLevelType w:val="multilevel"/>
    <w:tmpl w:val="34FABF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5EC6991"/>
    <w:multiLevelType w:val="multilevel"/>
    <w:tmpl w:val="4BC2A24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0642549B"/>
    <w:multiLevelType w:val="multilevel"/>
    <w:tmpl w:val="F25AF4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6A6445A"/>
    <w:multiLevelType w:val="multilevel"/>
    <w:tmpl w:val="C0BA45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6DA7A4B"/>
    <w:multiLevelType w:val="multilevel"/>
    <w:tmpl w:val="A6B85D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77F509D"/>
    <w:multiLevelType w:val="multilevel"/>
    <w:tmpl w:val="AB48677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7A8600E"/>
    <w:multiLevelType w:val="multilevel"/>
    <w:tmpl w:val="697A0298"/>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07AA3293"/>
    <w:multiLevelType w:val="multilevel"/>
    <w:tmpl w:val="FD288B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7DD6AA1"/>
    <w:multiLevelType w:val="multilevel"/>
    <w:tmpl w:val="DF08ED0E"/>
    <w:lvl w:ilvl="0">
      <w:start w:val="1"/>
      <w:numFmt w:val="upperLetter"/>
      <w:lvlText w:val="%1."/>
      <w:lvlJc w:val="left"/>
      <w:pPr>
        <w:ind w:left="720" w:hanging="360"/>
      </w:pPr>
      <w:rPr>
        <w:rFonts w:ascii="Arial" w:eastAsia="Arial" w:hAnsi="Arial" w:cs="Arial"/>
        <w:b/>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A435B3B"/>
    <w:multiLevelType w:val="multilevel"/>
    <w:tmpl w:val="43347B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A854D97"/>
    <w:multiLevelType w:val="multilevel"/>
    <w:tmpl w:val="A414317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0AD83EF1"/>
    <w:multiLevelType w:val="multilevel"/>
    <w:tmpl w:val="BE0661E2"/>
    <w:lvl w:ilvl="0">
      <w:start w:val="1"/>
      <w:numFmt w:val="decimal"/>
      <w:lvlText w:val="%1."/>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23" w15:restartNumberingAfterBreak="0">
    <w:nsid w:val="0B42154A"/>
    <w:multiLevelType w:val="multilevel"/>
    <w:tmpl w:val="CA90A7F0"/>
    <w:lvl w:ilvl="0">
      <w:start w:val="1"/>
      <w:numFmt w:val="decimal"/>
      <w:lvlText w:val="%1."/>
      <w:lvlJc w:val="left"/>
      <w:pPr>
        <w:ind w:left="81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0B810A02"/>
    <w:multiLevelType w:val="multilevel"/>
    <w:tmpl w:val="21725F4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61283E"/>
    <w:multiLevelType w:val="multilevel"/>
    <w:tmpl w:val="3A8C7B7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0CF2624D"/>
    <w:multiLevelType w:val="multilevel"/>
    <w:tmpl w:val="C4AA6A3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27" w15:restartNumberingAfterBreak="0">
    <w:nsid w:val="0D104885"/>
    <w:multiLevelType w:val="multilevel"/>
    <w:tmpl w:val="CAE8B93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5A6DF1"/>
    <w:multiLevelType w:val="multilevel"/>
    <w:tmpl w:val="113A64A0"/>
    <w:lvl w:ilvl="0">
      <w:start w:val="1"/>
      <w:numFmt w:val="lowerLetter"/>
      <w:lvlText w:val="%1."/>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E3A08D7"/>
    <w:multiLevelType w:val="multilevel"/>
    <w:tmpl w:val="8C62F5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0E895BB8"/>
    <w:multiLevelType w:val="multilevel"/>
    <w:tmpl w:val="0C7420C8"/>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10787E06"/>
    <w:multiLevelType w:val="multilevel"/>
    <w:tmpl w:val="DA36E580"/>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0EA1656"/>
    <w:multiLevelType w:val="multilevel"/>
    <w:tmpl w:val="09D48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1341EB1"/>
    <w:multiLevelType w:val="multilevel"/>
    <w:tmpl w:val="62E2F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137B0591"/>
    <w:multiLevelType w:val="multilevel"/>
    <w:tmpl w:val="5A00291E"/>
    <w:lvl w:ilvl="0">
      <w:start w:val="1"/>
      <w:numFmt w:val="decimal"/>
      <w:lvlText w:val="%1."/>
      <w:lvlJc w:val="left"/>
      <w:pPr>
        <w:ind w:left="720" w:hanging="360"/>
      </w:pPr>
      <w:rPr>
        <w:b w:val="0"/>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38B6911"/>
    <w:multiLevelType w:val="multilevel"/>
    <w:tmpl w:val="F7D41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13DE689D"/>
    <w:multiLevelType w:val="multilevel"/>
    <w:tmpl w:val="4B5A4F0A"/>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3F54863"/>
    <w:multiLevelType w:val="hybridMultilevel"/>
    <w:tmpl w:val="77DCB8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4774E05"/>
    <w:multiLevelType w:val="multilevel"/>
    <w:tmpl w:val="AC1AF60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15:restartNumberingAfterBreak="0">
    <w:nsid w:val="14C922A8"/>
    <w:multiLevelType w:val="multilevel"/>
    <w:tmpl w:val="649414C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14D27EF7"/>
    <w:multiLevelType w:val="multilevel"/>
    <w:tmpl w:val="5DA8552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4DA32B4"/>
    <w:multiLevelType w:val="multilevel"/>
    <w:tmpl w:val="B04CE59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15:restartNumberingAfterBreak="0">
    <w:nsid w:val="151629F2"/>
    <w:multiLevelType w:val="multilevel"/>
    <w:tmpl w:val="A2C88326"/>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15BA3E56"/>
    <w:multiLevelType w:val="multilevel"/>
    <w:tmpl w:val="4852EBA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4" w15:restartNumberingAfterBreak="0">
    <w:nsid w:val="15ED4AED"/>
    <w:multiLevelType w:val="multilevel"/>
    <w:tmpl w:val="3E6AE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164747CE"/>
    <w:multiLevelType w:val="multilevel"/>
    <w:tmpl w:val="F134E5B0"/>
    <w:lvl w:ilvl="0">
      <w:start w:val="1"/>
      <w:numFmt w:val="lowerLetter"/>
      <w:lvlText w:val="%1."/>
      <w:lvlJc w:val="left"/>
      <w:pPr>
        <w:ind w:left="720" w:hanging="360"/>
      </w:pPr>
      <w:rPr>
        <w:rFonts w:ascii="Arial" w:eastAsia="Arial" w:hAnsi="Arial" w:cs="Arial"/>
        <w:b/>
      </w:rPr>
    </w:lvl>
    <w:lvl w:ilvl="1">
      <w:start w:val="1"/>
      <w:numFmt w:val="lowerLetter"/>
      <w:lvlText w:val="%2."/>
      <w:lvlJc w:val="left"/>
      <w:pPr>
        <w:ind w:left="1440" w:hanging="360"/>
      </w:pPr>
      <w:rPr>
        <w:rFonts w:ascii="Gill Sans" w:eastAsia="Gill Sans" w:hAnsi="Gill Sans" w:cs="Gill San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rPr>
        <w:rFonts w:ascii="Gill Sans" w:eastAsia="Gill Sans" w:hAnsi="Gill Sans" w:cs="Gill Sans"/>
      </w:r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16A72977"/>
    <w:multiLevelType w:val="multilevel"/>
    <w:tmpl w:val="69F41EDC"/>
    <w:lvl w:ilvl="0">
      <w:start w:val="1"/>
      <w:numFmt w:val="decimal"/>
      <w:lvlText w:val="%1."/>
      <w:lvlJc w:val="left"/>
      <w:pPr>
        <w:ind w:left="720" w:hanging="360"/>
      </w:pPr>
      <w:rPr>
        <w:rFonts w:ascii="Arial" w:eastAsia="Arial" w:hAnsi="Arial" w:cs="Arial"/>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7FB246D"/>
    <w:multiLevelType w:val="multilevel"/>
    <w:tmpl w:val="21DAF79C"/>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48" w15:restartNumberingAfterBreak="0">
    <w:nsid w:val="1830228E"/>
    <w:multiLevelType w:val="multilevel"/>
    <w:tmpl w:val="B636A5B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18F70078"/>
    <w:multiLevelType w:val="multilevel"/>
    <w:tmpl w:val="3A30CFE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0" w15:restartNumberingAfterBreak="0">
    <w:nsid w:val="190A3CD0"/>
    <w:multiLevelType w:val="multilevel"/>
    <w:tmpl w:val="8B7C9FDA"/>
    <w:lvl w:ilvl="0">
      <w:start w:val="1"/>
      <w:numFmt w:val="lowerLetter"/>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9976B61"/>
    <w:multiLevelType w:val="multilevel"/>
    <w:tmpl w:val="823E11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19CE3AFC"/>
    <w:multiLevelType w:val="multilevel"/>
    <w:tmpl w:val="352AFC7C"/>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53" w15:restartNumberingAfterBreak="0">
    <w:nsid w:val="1A4B63E2"/>
    <w:multiLevelType w:val="multilevel"/>
    <w:tmpl w:val="2032A360"/>
    <w:lvl w:ilvl="0">
      <w:start w:val="1"/>
      <w:numFmt w:val="upperLetter"/>
      <w:lvlText w:val="%1."/>
      <w:lvlJc w:val="left"/>
      <w:pPr>
        <w:ind w:left="720" w:hanging="360"/>
      </w:pPr>
      <w:rPr>
        <w:b/>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54" w15:restartNumberingAfterBreak="0">
    <w:nsid w:val="1AA323A8"/>
    <w:multiLevelType w:val="multilevel"/>
    <w:tmpl w:val="227077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1AA90D3F"/>
    <w:multiLevelType w:val="multilevel"/>
    <w:tmpl w:val="DDC670DA"/>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1B1950C5"/>
    <w:multiLevelType w:val="multilevel"/>
    <w:tmpl w:val="B04CCF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7" w15:restartNumberingAfterBreak="0">
    <w:nsid w:val="1C8B2600"/>
    <w:multiLevelType w:val="multilevel"/>
    <w:tmpl w:val="145AFF2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8" w15:restartNumberingAfterBreak="0">
    <w:nsid w:val="1D6C6D08"/>
    <w:multiLevelType w:val="multilevel"/>
    <w:tmpl w:val="1DB28B10"/>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DA56A0A"/>
    <w:multiLevelType w:val="multilevel"/>
    <w:tmpl w:val="9FBED8F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0" w15:restartNumberingAfterBreak="0">
    <w:nsid w:val="1DD9433E"/>
    <w:multiLevelType w:val="multilevel"/>
    <w:tmpl w:val="E8849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1E294FEB"/>
    <w:multiLevelType w:val="multilevel"/>
    <w:tmpl w:val="495CA23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1F3E390E"/>
    <w:multiLevelType w:val="multilevel"/>
    <w:tmpl w:val="FF2021B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3" w15:restartNumberingAfterBreak="0">
    <w:nsid w:val="1FC204C7"/>
    <w:multiLevelType w:val="multilevel"/>
    <w:tmpl w:val="E870ACB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1FF65FED"/>
    <w:multiLevelType w:val="multilevel"/>
    <w:tmpl w:val="8078069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20551765"/>
    <w:multiLevelType w:val="multilevel"/>
    <w:tmpl w:val="633E9C2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07C7B2C"/>
    <w:multiLevelType w:val="multilevel"/>
    <w:tmpl w:val="389C1A30"/>
    <w:lvl w:ilvl="0">
      <w:start w:val="1"/>
      <w:numFmt w:val="lowerLetter"/>
      <w:lvlText w:val="%1."/>
      <w:lvlJc w:val="left"/>
      <w:pPr>
        <w:ind w:left="720" w:hanging="360"/>
      </w:pPr>
      <w:rPr>
        <w:rFonts w:ascii="Gill Sans" w:hAnsi="Gill Sans"/>
        <w:b/>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7" w15:restartNumberingAfterBreak="0">
    <w:nsid w:val="22460187"/>
    <w:multiLevelType w:val="multilevel"/>
    <w:tmpl w:val="7DDA9A9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8" w15:restartNumberingAfterBreak="0">
    <w:nsid w:val="22BF2E17"/>
    <w:multiLevelType w:val="multilevel"/>
    <w:tmpl w:val="E5BC22E6"/>
    <w:lvl w:ilvl="0">
      <w:start w:val="1"/>
      <w:numFmt w:val="decimal"/>
      <w:pStyle w:val="Style1"/>
      <w:lvlText w:val="%1."/>
      <w:lvlJc w:val="left"/>
      <w:pPr>
        <w:ind w:left="720" w:hanging="360"/>
      </w:pPr>
      <w:rPr>
        <w:color w:val="CC0000"/>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2F258F9"/>
    <w:multiLevelType w:val="multilevel"/>
    <w:tmpl w:val="4648B6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233C5ECD"/>
    <w:multiLevelType w:val="multilevel"/>
    <w:tmpl w:val="72A20DE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23D86119"/>
    <w:multiLevelType w:val="multilevel"/>
    <w:tmpl w:val="A688366A"/>
    <w:lvl w:ilvl="0">
      <w:start w:val="1"/>
      <w:numFmt w:val="lowerLetter"/>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240B6ABF"/>
    <w:multiLevelType w:val="multilevel"/>
    <w:tmpl w:val="EA94EB6A"/>
    <w:lvl w:ilvl="0">
      <w:start w:val="1"/>
      <w:numFmt w:val="decimal"/>
      <w:lvlText w:val="%1."/>
      <w:lvlJc w:val="left"/>
      <w:pPr>
        <w:ind w:left="720" w:hanging="360"/>
      </w:pPr>
      <w:rPr>
        <w:rFonts w:ascii="Arial" w:eastAsia="Arial" w:hAnsi="Arial" w:cs="Arial"/>
        <w:b/>
        <w:sz w:val="32"/>
        <w:szCs w:val="32"/>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73" w15:restartNumberingAfterBreak="0">
    <w:nsid w:val="24337BD3"/>
    <w:multiLevelType w:val="multilevel"/>
    <w:tmpl w:val="43EAD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250C6B38"/>
    <w:multiLevelType w:val="multilevel"/>
    <w:tmpl w:val="2FF2A83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261A7E51"/>
    <w:multiLevelType w:val="multilevel"/>
    <w:tmpl w:val="8E5245E4"/>
    <w:lvl w:ilvl="0">
      <w:start w:val="1"/>
      <w:numFmt w:val="decimal"/>
      <w:lvlText w:val="%1."/>
      <w:lvlJc w:val="left"/>
      <w:pPr>
        <w:ind w:left="720" w:hanging="360"/>
      </w:pPr>
      <w:rPr>
        <w:u w:val="none"/>
      </w:rPr>
    </w:lvl>
    <w:lvl w:ilvl="1">
      <w:start w:val="1"/>
      <w:numFmt w:val="lowerLetter"/>
      <w:lvlText w:val="%2."/>
      <w:lvlJc w:val="left"/>
      <w:pPr>
        <w:ind w:left="1440" w:hanging="360"/>
      </w:pPr>
      <w:rPr>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2620511E"/>
    <w:multiLevelType w:val="multilevel"/>
    <w:tmpl w:val="3D681F6C"/>
    <w:lvl w:ilvl="0">
      <w:start w:val="1"/>
      <w:numFmt w:val="lowerLetter"/>
      <w:lvlText w:val="%1."/>
      <w:lvlJc w:val="left"/>
      <w:pPr>
        <w:ind w:left="720" w:hanging="360"/>
      </w:pPr>
      <w:rPr>
        <w:rFonts w:ascii="Gill Sans" w:hAnsi="Gill Sans" w:hint="default"/>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62A5CA2"/>
    <w:multiLevelType w:val="multilevel"/>
    <w:tmpl w:val="0A2E04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2704020C"/>
    <w:multiLevelType w:val="multilevel"/>
    <w:tmpl w:val="82183F82"/>
    <w:lvl w:ilvl="0">
      <w:start w:val="1"/>
      <w:numFmt w:val="lowerLetter"/>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9" w15:restartNumberingAfterBreak="0">
    <w:nsid w:val="270813CE"/>
    <w:multiLevelType w:val="multilevel"/>
    <w:tmpl w:val="DBC80B64"/>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80" w15:restartNumberingAfterBreak="0">
    <w:nsid w:val="291009CD"/>
    <w:multiLevelType w:val="multilevel"/>
    <w:tmpl w:val="4C06E63C"/>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9654B67"/>
    <w:multiLevelType w:val="multilevel"/>
    <w:tmpl w:val="F6D4D4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29BE116D"/>
    <w:multiLevelType w:val="multilevel"/>
    <w:tmpl w:val="4948D73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83" w15:restartNumberingAfterBreak="0">
    <w:nsid w:val="2AE3127A"/>
    <w:multiLevelType w:val="multilevel"/>
    <w:tmpl w:val="2C8C5506"/>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84" w15:restartNumberingAfterBreak="0">
    <w:nsid w:val="2BF22A39"/>
    <w:multiLevelType w:val="multilevel"/>
    <w:tmpl w:val="242609E0"/>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85" w15:restartNumberingAfterBreak="0">
    <w:nsid w:val="2C492C5B"/>
    <w:multiLevelType w:val="multilevel"/>
    <w:tmpl w:val="B712A9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CDE08B8"/>
    <w:multiLevelType w:val="multilevel"/>
    <w:tmpl w:val="4FCCB16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87" w15:restartNumberingAfterBreak="0">
    <w:nsid w:val="2D334C72"/>
    <w:multiLevelType w:val="multilevel"/>
    <w:tmpl w:val="EA9AA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2D403B32"/>
    <w:multiLevelType w:val="multilevel"/>
    <w:tmpl w:val="3DB22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D9D28A8"/>
    <w:multiLevelType w:val="multilevel"/>
    <w:tmpl w:val="DEFC2E96"/>
    <w:lvl w:ilvl="0">
      <w:start w:val="1"/>
      <w:numFmt w:val="lowerLetter"/>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2E773DA2"/>
    <w:multiLevelType w:val="multilevel"/>
    <w:tmpl w:val="535ED17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2EDB4D92"/>
    <w:multiLevelType w:val="multilevel"/>
    <w:tmpl w:val="4BEE5C5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2" w15:restartNumberingAfterBreak="0">
    <w:nsid w:val="2F0163BD"/>
    <w:multiLevelType w:val="multilevel"/>
    <w:tmpl w:val="3522B4A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15:restartNumberingAfterBreak="0">
    <w:nsid w:val="2F08021F"/>
    <w:multiLevelType w:val="multilevel"/>
    <w:tmpl w:val="2D28E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2F633884"/>
    <w:multiLevelType w:val="multilevel"/>
    <w:tmpl w:val="ACBAE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2FA51A86"/>
    <w:multiLevelType w:val="multilevel"/>
    <w:tmpl w:val="841E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2FCE2C43"/>
    <w:multiLevelType w:val="multilevel"/>
    <w:tmpl w:val="7FDA37A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7" w15:restartNumberingAfterBreak="0">
    <w:nsid w:val="30090369"/>
    <w:multiLevelType w:val="multilevel"/>
    <w:tmpl w:val="ECDA0A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313909C8"/>
    <w:multiLevelType w:val="multilevel"/>
    <w:tmpl w:val="E1948B5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9" w15:restartNumberingAfterBreak="0">
    <w:nsid w:val="320B0416"/>
    <w:multiLevelType w:val="multilevel"/>
    <w:tmpl w:val="C6C03ED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32506C5C"/>
    <w:multiLevelType w:val="multilevel"/>
    <w:tmpl w:val="8248AD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327F75FE"/>
    <w:multiLevelType w:val="multilevel"/>
    <w:tmpl w:val="A4888466"/>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02" w15:restartNumberingAfterBreak="0">
    <w:nsid w:val="34B94A8C"/>
    <w:multiLevelType w:val="multilevel"/>
    <w:tmpl w:val="4C7800F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35BF3182"/>
    <w:multiLevelType w:val="multilevel"/>
    <w:tmpl w:val="0C184378"/>
    <w:lvl w:ilvl="0">
      <w:start w:val="1"/>
      <w:numFmt w:val="decimal"/>
      <w:lvlText w:val="%1."/>
      <w:lvlJc w:val="left"/>
      <w:pPr>
        <w:ind w:left="720" w:hanging="360"/>
      </w:pPr>
      <w:rPr>
        <w:rFonts w:ascii="Gill Sans" w:hAnsi="Gill San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35DC7669"/>
    <w:multiLevelType w:val="multilevel"/>
    <w:tmpl w:val="B3E854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365B6F54"/>
    <w:multiLevelType w:val="hybridMultilevel"/>
    <w:tmpl w:val="8F88BF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71A1BE8"/>
    <w:multiLevelType w:val="multilevel"/>
    <w:tmpl w:val="6D78064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7" w15:restartNumberingAfterBreak="0">
    <w:nsid w:val="37A6070B"/>
    <w:multiLevelType w:val="multilevel"/>
    <w:tmpl w:val="B0AC5E58"/>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38624D1B"/>
    <w:multiLevelType w:val="multilevel"/>
    <w:tmpl w:val="8CCE5B50"/>
    <w:lvl w:ilvl="0">
      <w:start w:val="1"/>
      <w:numFmt w:val="lowerLetter"/>
      <w:lvlText w:val="%1."/>
      <w:lvlJc w:val="left"/>
      <w:pPr>
        <w:ind w:left="810" w:hanging="360"/>
      </w:pPr>
      <w:rPr>
        <w:b/>
        <w:color w:val="000000"/>
        <w:sz w:val="28"/>
        <w:szCs w:val="28"/>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09" w15:restartNumberingAfterBreak="0">
    <w:nsid w:val="38B95C22"/>
    <w:multiLevelType w:val="multilevel"/>
    <w:tmpl w:val="B72E110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10" w15:restartNumberingAfterBreak="0">
    <w:nsid w:val="392C1BBC"/>
    <w:multiLevelType w:val="multilevel"/>
    <w:tmpl w:val="875EC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15:restartNumberingAfterBreak="0">
    <w:nsid w:val="39E82C20"/>
    <w:multiLevelType w:val="multilevel"/>
    <w:tmpl w:val="F5729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3AAA490B"/>
    <w:multiLevelType w:val="multilevel"/>
    <w:tmpl w:val="E1F65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3AAE5EE2"/>
    <w:multiLevelType w:val="multilevel"/>
    <w:tmpl w:val="A94A2EF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4" w15:restartNumberingAfterBreak="0">
    <w:nsid w:val="3AF17AC7"/>
    <w:multiLevelType w:val="multilevel"/>
    <w:tmpl w:val="D9426228"/>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15" w15:restartNumberingAfterBreak="0">
    <w:nsid w:val="3C97321E"/>
    <w:multiLevelType w:val="multilevel"/>
    <w:tmpl w:val="E7BEF834"/>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16" w15:restartNumberingAfterBreak="0">
    <w:nsid w:val="3E4D404B"/>
    <w:multiLevelType w:val="multilevel"/>
    <w:tmpl w:val="697C52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3F76580C"/>
    <w:multiLevelType w:val="multilevel"/>
    <w:tmpl w:val="0AC69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406943A0"/>
    <w:multiLevelType w:val="multilevel"/>
    <w:tmpl w:val="2362C92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15:restartNumberingAfterBreak="0">
    <w:nsid w:val="41691296"/>
    <w:multiLevelType w:val="multilevel"/>
    <w:tmpl w:val="52365FC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42C37039"/>
    <w:multiLevelType w:val="multilevel"/>
    <w:tmpl w:val="1FA43AEA"/>
    <w:lvl w:ilvl="0">
      <w:start w:val="11"/>
      <w:numFmt w:val="bullet"/>
      <w:lvlText w:val="-"/>
      <w:lvlJc w:val="left"/>
      <w:pPr>
        <w:ind w:left="720" w:hanging="360"/>
      </w:pPr>
      <w:rPr>
        <w:rFonts w:ascii="Gill Sans" w:eastAsia="Gill Sans" w:hAnsi="Gill Sans" w:cs="Gill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1" w15:restartNumberingAfterBreak="0">
    <w:nsid w:val="43566E95"/>
    <w:multiLevelType w:val="multilevel"/>
    <w:tmpl w:val="40D0ECCC"/>
    <w:lvl w:ilvl="0">
      <w:start w:val="1"/>
      <w:numFmt w:val="upperLetter"/>
      <w:lvlText w:val="%1."/>
      <w:lvlJc w:val="left"/>
      <w:pPr>
        <w:ind w:left="720" w:hanging="360"/>
      </w:pPr>
      <w:rPr>
        <w:rFonts w:ascii="Arial" w:eastAsia="Arial" w:hAnsi="Arial" w:cs="Arial"/>
        <w:b/>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2" w15:restartNumberingAfterBreak="0">
    <w:nsid w:val="435841BA"/>
    <w:multiLevelType w:val="multilevel"/>
    <w:tmpl w:val="8C60DD98"/>
    <w:lvl w:ilvl="0">
      <w:start w:val="1"/>
      <w:numFmt w:val="decimal"/>
      <w:lvlText w:val="%1."/>
      <w:lvlJc w:val="left"/>
      <w:pPr>
        <w:ind w:left="720" w:hanging="360"/>
      </w:pPr>
      <w:rPr>
        <w:rFonts w:ascii="Arial" w:eastAsia="Arial" w:hAnsi="Arial" w:cs="Arial"/>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23" w15:restartNumberingAfterBreak="0">
    <w:nsid w:val="43611E76"/>
    <w:multiLevelType w:val="multilevel"/>
    <w:tmpl w:val="9BF81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442B5FBC"/>
    <w:multiLevelType w:val="multilevel"/>
    <w:tmpl w:val="D3A61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44B927C5"/>
    <w:multiLevelType w:val="multilevel"/>
    <w:tmpl w:val="CF720450"/>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15:restartNumberingAfterBreak="0">
    <w:nsid w:val="4550472B"/>
    <w:multiLevelType w:val="multilevel"/>
    <w:tmpl w:val="1354FB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15:restartNumberingAfterBreak="0">
    <w:nsid w:val="456044CF"/>
    <w:multiLevelType w:val="multilevel"/>
    <w:tmpl w:val="FD6E1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45AD3ECE"/>
    <w:multiLevelType w:val="multilevel"/>
    <w:tmpl w:val="4596E6B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9" w15:restartNumberingAfterBreak="0">
    <w:nsid w:val="45C60B9B"/>
    <w:multiLevelType w:val="multilevel"/>
    <w:tmpl w:val="EA960DA6"/>
    <w:lvl w:ilvl="0">
      <w:start w:val="1"/>
      <w:numFmt w:val="decimal"/>
      <w:lvlText w:val="%1."/>
      <w:lvlJc w:val="left"/>
      <w:pPr>
        <w:ind w:left="720" w:hanging="360"/>
      </w:pPr>
      <w:rPr>
        <w:color w:val="auto"/>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467537CC"/>
    <w:multiLevelType w:val="multilevel"/>
    <w:tmpl w:val="98CAEC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15:restartNumberingAfterBreak="0">
    <w:nsid w:val="46C832A6"/>
    <w:multiLevelType w:val="multilevel"/>
    <w:tmpl w:val="80BC1E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47862D9F"/>
    <w:multiLevelType w:val="multilevel"/>
    <w:tmpl w:val="ECC02AFE"/>
    <w:lvl w:ilvl="0">
      <w:start w:val="1"/>
      <w:numFmt w:val="lowerLetter"/>
      <w:lvlText w:val="%1."/>
      <w:lvlJc w:val="left"/>
      <w:pPr>
        <w:ind w:left="720" w:hanging="360"/>
      </w:pPr>
      <w:rPr>
        <w:rFonts w:ascii="Gill Sans" w:eastAsia="Arial" w:hAnsi="Gill Sans" w:cs="Arial"/>
        <w:b/>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3" w15:restartNumberingAfterBreak="0">
    <w:nsid w:val="481469CC"/>
    <w:multiLevelType w:val="multilevel"/>
    <w:tmpl w:val="0FFE0A6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4" w15:restartNumberingAfterBreak="0">
    <w:nsid w:val="4832589D"/>
    <w:multiLevelType w:val="multilevel"/>
    <w:tmpl w:val="A9DA9A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15:restartNumberingAfterBreak="0">
    <w:nsid w:val="48A11B5D"/>
    <w:multiLevelType w:val="multilevel"/>
    <w:tmpl w:val="DE6ED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48E966F1"/>
    <w:multiLevelType w:val="multilevel"/>
    <w:tmpl w:val="061A4DE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491B450D"/>
    <w:multiLevelType w:val="multilevel"/>
    <w:tmpl w:val="92C4D8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49F4653E"/>
    <w:multiLevelType w:val="multilevel"/>
    <w:tmpl w:val="70AC051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9" w15:restartNumberingAfterBreak="0">
    <w:nsid w:val="4B362B7F"/>
    <w:multiLevelType w:val="multilevel"/>
    <w:tmpl w:val="AB3EF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15:restartNumberingAfterBreak="0">
    <w:nsid w:val="4C300945"/>
    <w:multiLevelType w:val="multilevel"/>
    <w:tmpl w:val="B852CC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4C4D6F81"/>
    <w:multiLevelType w:val="multilevel"/>
    <w:tmpl w:val="D7B862B4"/>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4CA05E74"/>
    <w:multiLevelType w:val="multilevel"/>
    <w:tmpl w:val="BB041CB6"/>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4CC44CE9"/>
    <w:multiLevelType w:val="multilevel"/>
    <w:tmpl w:val="732A84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4D266DC2"/>
    <w:multiLevelType w:val="multilevel"/>
    <w:tmpl w:val="05DAC3CE"/>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45" w15:restartNumberingAfterBreak="0">
    <w:nsid w:val="4D310BE8"/>
    <w:multiLevelType w:val="multilevel"/>
    <w:tmpl w:val="098E05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6" w15:restartNumberingAfterBreak="0">
    <w:nsid w:val="4D8413E6"/>
    <w:multiLevelType w:val="multilevel"/>
    <w:tmpl w:val="02D297E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4D8657BA"/>
    <w:multiLevelType w:val="multilevel"/>
    <w:tmpl w:val="621E963E"/>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D9A502C"/>
    <w:multiLevelType w:val="multilevel"/>
    <w:tmpl w:val="0248C088"/>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15:restartNumberingAfterBreak="0">
    <w:nsid w:val="4E426E32"/>
    <w:multiLevelType w:val="multilevel"/>
    <w:tmpl w:val="7BDC1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15:restartNumberingAfterBreak="0">
    <w:nsid w:val="4E7C3AD8"/>
    <w:multiLevelType w:val="multilevel"/>
    <w:tmpl w:val="3E8AA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1" w15:restartNumberingAfterBreak="0">
    <w:nsid w:val="4FD25F1B"/>
    <w:multiLevelType w:val="multilevel"/>
    <w:tmpl w:val="AFD06FD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15:restartNumberingAfterBreak="0">
    <w:nsid w:val="4FD6028B"/>
    <w:multiLevelType w:val="multilevel"/>
    <w:tmpl w:val="8A3223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3" w15:restartNumberingAfterBreak="0">
    <w:nsid w:val="50226449"/>
    <w:multiLevelType w:val="multilevel"/>
    <w:tmpl w:val="3A8425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15:restartNumberingAfterBreak="0">
    <w:nsid w:val="51BC7252"/>
    <w:multiLevelType w:val="multilevel"/>
    <w:tmpl w:val="29D05D46"/>
    <w:lvl w:ilvl="0">
      <w:start w:val="1"/>
      <w:numFmt w:val="upperLetter"/>
      <w:lvlText w:val="%1."/>
      <w:lvlJc w:val="left"/>
      <w:pPr>
        <w:ind w:left="720" w:hanging="360"/>
      </w:pPr>
      <w:rPr>
        <w:color w:val="000099"/>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15:restartNumberingAfterBreak="0">
    <w:nsid w:val="523A4AA2"/>
    <w:multiLevelType w:val="multilevel"/>
    <w:tmpl w:val="C6D69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525D1317"/>
    <w:multiLevelType w:val="multilevel"/>
    <w:tmpl w:val="0EEA9B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528A4195"/>
    <w:multiLevelType w:val="multilevel"/>
    <w:tmpl w:val="7FEAD658"/>
    <w:lvl w:ilvl="0">
      <w:start w:val="1"/>
      <w:numFmt w:val="lowerLetter"/>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8" w15:restartNumberingAfterBreak="0">
    <w:nsid w:val="53121EB0"/>
    <w:multiLevelType w:val="multilevel"/>
    <w:tmpl w:val="E9829D9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59" w15:restartNumberingAfterBreak="0">
    <w:nsid w:val="53621FBC"/>
    <w:multiLevelType w:val="multilevel"/>
    <w:tmpl w:val="2B8AA278"/>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60" w15:restartNumberingAfterBreak="0">
    <w:nsid w:val="53B92E0A"/>
    <w:multiLevelType w:val="multilevel"/>
    <w:tmpl w:val="F72ACB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15:restartNumberingAfterBreak="0">
    <w:nsid w:val="548D7C51"/>
    <w:multiLevelType w:val="multilevel"/>
    <w:tmpl w:val="F8F0AC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2" w15:restartNumberingAfterBreak="0">
    <w:nsid w:val="554D313E"/>
    <w:multiLevelType w:val="multilevel"/>
    <w:tmpl w:val="9E92DFA0"/>
    <w:lvl w:ilvl="0">
      <w:start w:val="1"/>
      <w:numFmt w:val="decimal"/>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3" w15:restartNumberingAfterBreak="0">
    <w:nsid w:val="55B42A7F"/>
    <w:multiLevelType w:val="multilevel"/>
    <w:tmpl w:val="FB12681C"/>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4" w15:restartNumberingAfterBreak="0">
    <w:nsid w:val="55C36439"/>
    <w:multiLevelType w:val="multilevel"/>
    <w:tmpl w:val="6D46A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15:restartNumberingAfterBreak="0">
    <w:nsid w:val="55CF3744"/>
    <w:multiLevelType w:val="multilevel"/>
    <w:tmpl w:val="D8306560"/>
    <w:lvl w:ilvl="0">
      <w:start w:val="1"/>
      <w:numFmt w:val="decimal"/>
      <w:lvlText w:val="%1."/>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66" w15:restartNumberingAfterBreak="0">
    <w:nsid w:val="568C7DC7"/>
    <w:multiLevelType w:val="multilevel"/>
    <w:tmpl w:val="140EC87A"/>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67" w15:restartNumberingAfterBreak="0">
    <w:nsid w:val="56CB014B"/>
    <w:multiLevelType w:val="multilevel"/>
    <w:tmpl w:val="B1209E42"/>
    <w:lvl w:ilvl="0">
      <w:start w:val="1"/>
      <w:numFmt w:val="lowerLetter"/>
      <w:lvlText w:val="%1."/>
      <w:lvlJc w:val="left"/>
      <w:pPr>
        <w:ind w:left="720" w:hanging="360"/>
      </w:pPr>
      <w:rPr>
        <w:rFonts w:ascii="Arial" w:eastAsia="Arial" w:hAnsi="Arial" w:cs="Arial"/>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68" w15:restartNumberingAfterBreak="0">
    <w:nsid w:val="56D32107"/>
    <w:multiLevelType w:val="multilevel"/>
    <w:tmpl w:val="6AD6FDBA"/>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57341EE9"/>
    <w:multiLevelType w:val="multilevel"/>
    <w:tmpl w:val="04464F32"/>
    <w:lvl w:ilvl="0">
      <w:start w:val="1"/>
      <w:numFmt w:val="decimal"/>
      <w:lvlText w:val="%1."/>
      <w:lvlJc w:val="left"/>
      <w:pPr>
        <w:ind w:left="1440" w:hanging="360"/>
      </w:pPr>
      <w:rPr>
        <w:rFonts w:ascii="Noto Sans Symbols" w:eastAsia="Noto Sans Symbols" w:hAnsi="Noto Sans Symbols" w:cs="Noto Sans Symbols"/>
        <w:u w:val="none"/>
      </w:rPr>
    </w:lvl>
    <w:lvl w:ilvl="1">
      <w:start w:val="1"/>
      <w:numFmt w:val="lowerLetter"/>
      <w:lvlText w:val="%2."/>
      <w:lvlJc w:val="left"/>
      <w:pPr>
        <w:ind w:left="2160" w:hanging="360"/>
      </w:pPr>
      <w:rPr>
        <w:rFonts w:ascii="Noto Sans Symbols" w:eastAsia="Noto Sans Symbols" w:hAnsi="Noto Sans Symbols" w:cs="Noto Sans Symbols"/>
        <w:u w:val="none"/>
      </w:rPr>
    </w:lvl>
    <w:lvl w:ilvl="2">
      <w:start w:val="1"/>
      <w:numFmt w:val="lowerRoman"/>
      <w:lvlText w:val="%3."/>
      <w:lvlJc w:val="right"/>
      <w:pPr>
        <w:ind w:left="2880" w:hanging="360"/>
      </w:pPr>
      <w:rPr>
        <w:rFonts w:ascii="Noto Sans Symbols" w:eastAsia="Noto Sans Symbols" w:hAnsi="Noto Sans Symbols" w:cs="Noto Sans Symbols"/>
        <w:u w:val="none"/>
      </w:rPr>
    </w:lvl>
    <w:lvl w:ilvl="3">
      <w:start w:val="1"/>
      <w:numFmt w:val="decimal"/>
      <w:lvlText w:val="%4."/>
      <w:lvlJc w:val="left"/>
      <w:pPr>
        <w:ind w:left="3600" w:hanging="360"/>
      </w:pPr>
      <w:rPr>
        <w:rFonts w:ascii="Noto Sans Symbols" w:eastAsia="Noto Sans Symbols" w:hAnsi="Noto Sans Symbols" w:cs="Noto Sans Symbols"/>
        <w:u w:val="none"/>
      </w:rPr>
    </w:lvl>
    <w:lvl w:ilvl="4">
      <w:start w:val="1"/>
      <w:numFmt w:val="lowerLetter"/>
      <w:lvlText w:val="%5."/>
      <w:lvlJc w:val="left"/>
      <w:pPr>
        <w:ind w:left="4320" w:hanging="360"/>
      </w:pPr>
      <w:rPr>
        <w:rFonts w:ascii="Noto Sans Symbols" w:eastAsia="Noto Sans Symbols" w:hAnsi="Noto Sans Symbols" w:cs="Noto Sans Symbols"/>
        <w:u w:val="none"/>
      </w:rPr>
    </w:lvl>
    <w:lvl w:ilvl="5">
      <w:start w:val="1"/>
      <w:numFmt w:val="lowerRoman"/>
      <w:lvlText w:val="%6."/>
      <w:lvlJc w:val="right"/>
      <w:pPr>
        <w:ind w:left="5040" w:hanging="360"/>
      </w:pPr>
      <w:rPr>
        <w:rFonts w:ascii="Noto Sans Symbols" w:eastAsia="Noto Sans Symbols" w:hAnsi="Noto Sans Symbols" w:cs="Noto Sans Symbols"/>
        <w:u w:val="none"/>
      </w:rPr>
    </w:lvl>
    <w:lvl w:ilvl="6">
      <w:start w:val="1"/>
      <w:numFmt w:val="decimal"/>
      <w:lvlText w:val="%7."/>
      <w:lvlJc w:val="left"/>
      <w:pPr>
        <w:ind w:left="5760" w:hanging="360"/>
      </w:pPr>
      <w:rPr>
        <w:rFonts w:ascii="Noto Sans Symbols" w:eastAsia="Noto Sans Symbols" w:hAnsi="Noto Sans Symbols" w:cs="Noto Sans Symbols"/>
        <w:u w:val="none"/>
      </w:rPr>
    </w:lvl>
    <w:lvl w:ilvl="7">
      <w:start w:val="1"/>
      <w:numFmt w:val="lowerLetter"/>
      <w:lvlText w:val="%8."/>
      <w:lvlJc w:val="left"/>
      <w:pPr>
        <w:ind w:left="6480" w:hanging="360"/>
      </w:pPr>
      <w:rPr>
        <w:rFonts w:ascii="Noto Sans Symbols" w:eastAsia="Noto Sans Symbols" w:hAnsi="Noto Sans Symbols" w:cs="Noto Sans Symbols"/>
        <w:u w:val="none"/>
      </w:rPr>
    </w:lvl>
    <w:lvl w:ilvl="8">
      <w:start w:val="1"/>
      <w:numFmt w:val="lowerRoman"/>
      <w:lvlText w:val="%9."/>
      <w:lvlJc w:val="right"/>
      <w:pPr>
        <w:ind w:left="7200" w:hanging="360"/>
      </w:pPr>
      <w:rPr>
        <w:rFonts w:ascii="Noto Sans Symbols" w:eastAsia="Noto Sans Symbols" w:hAnsi="Noto Sans Symbols" w:cs="Noto Sans Symbols"/>
        <w:u w:val="none"/>
      </w:rPr>
    </w:lvl>
  </w:abstractNum>
  <w:abstractNum w:abstractNumId="170" w15:restartNumberingAfterBreak="0">
    <w:nsid w:val="578C544E"/>
    <w:multiLevelType w:val="multilevel"/>
    <w:tmpl w:val="08ECA0C4"/>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1" w15:restartNumberingAfterBreak="0">
    <w:nsid w:val="58A2109B"/>
    <w:multiLevelType w:val="multilevel"/>
    <w:tmpl w:val="6408F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58F918B1"/>
    <w:multiLevelType w:val="multilevel"/>
    <w:tmpl w:val="FE42D224"/>
    <w:lvl w:ilvl="0">
      <w:start w:val="5"/>
      <w:numFmt w:val="upperLetter"/>
      <w:lvlText w:val="%1."/>
      <w:lvlJc w:val="left"/>
      <w:pPr>
        <w:ind w:left="720" w:hanging="360"/>
      </w:pPr>
      <w:rPr>
        <w:rFonts w:ascii="Arial" w:eastAsia="Arial" w:hAnsi="Arial" w:cs="Arial"/>
        <w:b/>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3" w15:restartNumberingAfterBreak="0">
    <w:nsid w:val="594D19B6"/>
    <w:multiLevelType w:val="multilevel"/>
    <w:tmpl w:val="2C0E870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4" w15:restartNumberingAfterBreak="0">
    <w:nsid w:val="59DC25FA"/>
    <w:multiLevelType w:val="multilevel"/>
    <w:tmpl w:val="54989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5" w15:restartNumberingAfterBreak="0">
    <w:nsid w:val="5A566A89"/>
    <w:multiLevelType w:val="multilevel"/>
    <w:tmpl w:val="D32AB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5B477F60"/>
    <w:multiLevelType w:val="multilevel"/>
    <w:tmpl w:val="B1B01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5BC97501"/>
    <w:multiLevelType w:val="multilevel"/>
    <w:tmpl w:val="14123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5C0C14A4"/>
    <w:multiLevelType w:val="multilevel"/>
    <w:tmpl w:val="0EE019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15:restartNumberingAfterBreak="0">
    <w:nsid w:val="5C184B35"/>
    <w:multiLevelType w:val="hybridMultilevel"/>
    <w:tmpl w:val="FE8CE6B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C36537E"/>
    <w:multiLevelType w:val="multilevel"/>
    <w:tmpl w:val="B7F4812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1" w15:restartNumberingAfterBreak="0">
    <w:nsid w:val="5D6B2033"/>
    <w:multiLevelType w:val="multilevel"/>
    <w:tmpl w:val="18B0679A"/>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2" w15:restartNumberingAfterBreak="0">
    <w:nsid w:val="5DA9567B"/>
    <w:multiLevelType w:val="multilevel"/>
    <w:tmpl w:val="C8D63F96"/>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3" w15:restartNumberingAfterBreak="0">
    <w:nsid w:val="5DFF484B"/>
    <w:multiLevelType w:val="multilevel"/>
    <w:tmpl w:val="2DD49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5F9771E2"/>
    <w:multiLevelType w:val="multilevel"/>
    <w:tmpl w:val="84BCB95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5" w15:restartNumberingAfterBreak="0">
    <w:nsid w:val="5FDF497F"/>
    <w:multiLevelType w:val="multilevel"/>
    <w:tmpl w:val="AD6209B8"/>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186" w15:restartNumberingAfterBreak="0">
    <w:nsid w:val="60D059FB"/>
    <w:multiLevelType w:val="multilevel"/>
    <w:tmpl w:val="5A70024C"/>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810" w:hanging="360"/>
      </w:pPr>
      <w:rPr>
        <w:color w:val="C0000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62262253"/>
    <w:multiLevelType w:val="multilevel"/>
    <w:tmpl w:val="13806B80"/>
    <w:lvl w:ilvl="0">
      <w:start w:val="1"/>
      <w:numFmt w:val="upperLetter"/>
      <w:lvlText w:val="%1."/>
      <w:lvlJc w:val="left"/>
      <w:pPr>
        <w:ind w:left="720" w:hanging="360"/>
      </w:pPr>
      <w:rPr>
        <w:rFonts w:ascii="Arial" w:eastAsia="Arial" w:hAnsi="Arial" w:cs="Arial"/>
        <w:b/>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8" w15:restartNumberingAfterBreak="0">
    <w:nsid w:val="63AC01B4"/>
    <w:multiLevelType w:val="multilevel"/>
    <w:tmpl w:val="1770A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63CB1D1E"/>
    <w:multiLevelType w:val="multilevel"/>
    <w:tmpl w:val="9D74E3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0" w15:restartNumberingAfterBreak="0">
    <w:nsid w:val="63EC0F7E"/>
    <w:multiLevelType w:val="multilevel"/>
    <w:tmpl w:val="03F4DF0E"/>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15:restartNumberingAfterBreak="0">
    <w:nsid w:val="644444B2"/>
    <w:multiLevelType w:val="multilevel"/>
    <w:tmpl w:val="273EC29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2" w15:restartNumberingAfterBreak="0">
    <w:nsid w:val="644731E4"/>
    <w:multiLevelType w:val="multilevel"/>
    <w:tmpl w:val="71A8C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15:restartNumberingAfterBreak="0">
    <w:nsid w:val="65357DC3"/>
    <w:multiLevelType w:val="multilevel"/>
    <w:tmpl w:val="F2485D96"/>
    <w:lvl w:ilvl="0">
      <w:start w:val="1"/>
      <w:numFmt w:val="lowerLetter"/>
      <w:lvlText w:val="%1."/>
      <w:lvlJc w:val="left"/>
      <w:pPr>
        <w:ind w:left="720" w:hanging="360"/>
      </w:pPr>
      <w:rPr>
        <w:rFonts w:ascii="Arial" w:eastAsia="Arial" w:hAnsi="Arial" w:cs="Arial"/>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194" w15:restartNumberingAfterBreak="0">
    <w:nsid w:val="663E2879"/>
    <w:multiLevelType w:val="multilevel"/>
    <w:tmpl w:val="AA96CEC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66D120EF"/>
    <w:multiLevelType w:val="multilevel"/>
    <w:tmpl w:val="36721D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96" w15:restartNumberingAfterBreak="0">
    <w:nsid w:val="672B1787"/>
    <w:multiLevelType w:val="multilevel"/>
    <w:tmpl w:val="73E698E8"/>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7FC79BC"/>
    <w:multiLevelType w:val="multilevel"/>
    <w:tmpl w:val="CCFA4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68374919"/>
    <w:multiLevelType w:val="multilevel"/>
    <w:tmpl w:val="250C87EC"/>
    <w:lvl w:ilvl="0">
      <w:start w:val="1"/>
      <w:numFmt w:val="decimal"/>
      <w:lvlText w:val="%1."/>
      <w:lvlJc w:val="left"/>
      <w:pPr>
        <w:ind w:left="720" w:hanging="360"/>
      </w:pPr>
      <w:rPr>
        <w:rFonts w:ascii="Gill Sans" w:hAnsi="Gill San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9" w15:restartNumberingAfterBreak="0">
    <w:nsid w:val="68961715"/>
    <w:multiLevelType w:val="multilevel"/>
    <w:tmpl w:val="8D044D98"/>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00" w15:restartNumberingAfterBreak="0">
    <w:nsid w:val="68B821E1"/>
    <w:multiLevelType w:val="multilevel"/>
    <w:tmpl w:val="C8420478"/>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01" w15:restartNumberingAfterBreak="0">
    <w:nsid w:val="68BA7183"/>
    <w:multiLevelType w:val="multilevel"/>
    <w:tmpl w:val="E7DED7D6"/>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02" w15:restartNumberingAfterBreak="0">
    <w:nsid w:val="68D87B92"/>
    <w:multiLevelType w:val="multilevel"/>
    <w:tmpl w:val="AB30FE2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3" w15:restartNumberingAfterBreak="0">
    <w:nsid w:val="68DC1A9E"/>
    <w:multiLevelType w:val="multilevel"/>
    <w:tmpl w:val="CEF891D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A0A456B"/>
    <w:multiLevelType w:val="multilevel"/>
    <w:tmpl w:val="AF140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5" w15:restartNumberingAfterBreak="0">
    <w:nsid w:val="6BA15477"/>
    <w:multiLevelType w:val="multilevel"/>
    <w:tmpl w:val="2DAEF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15:restartNumberingAfterBreak="0">
    <w:nsid w:val="6CB9397A"/>
    <w:multiLevelType w:val="multilevel"/>
    <w:tmpl w:val="8F2E83A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207" w15:restartNumberingAfterBreak="0">
    <w:nsid w:val="6CE022C4"/>
    <w:multiLevelType w:val="multilevel"/>
    <w:tmpl w:val="C450B3B0"/>
    <w:lvl w:ilvl="0">
      <w:start w:val="1"/>
      <w:numFmt w:val="decimal"/>
      <w:lvlText w:val="%1."/>
      <w:lvlJc w:val="left"/>
      <w:pPr>
        <w:ind w:left="1080" w:hanging="360"/>
      </w:pPr>
    </w:lvl>
    <w:lvl w:ilvl="1">
      <w:start w:val="1"/>
      <w:numFmt w:val="decimal"/>
      <w:lvlText w:val="%1.%2"/>
      <w:lvlJc w:val="left"/>
      <w:pPr>
        <w:ind w:left="1440" w:hanging="7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2160" w:hanging="1440"/>
      </w:pPr>
    </w:lvl>
    <w:lvl w:ilvl="5">
      <w:start w:val="1"/>
      <w:numFmt w:val="decimal"/>
      <w:lvlText w:val="%1.%2.%3.%4.%5.%6"/>
      <w:lvlJc w:val="left"/>
      <w:pPr>
        <w:ind w:left="2520" w:hanging="1800"/>
      </w:pPr>
    </w:lvl>
    <w:lvl w:ilvl="6">
      <w:start w:val="1"/>
      <w:numFmt w:val="decimal"/>
      <w:lvlText w:val="%1.%2.%3.%4.%5.%6.%7"/>
      <w:lvlJc w:val="left"/>
      <w:pPr>
        <w:ind w:left="2520" w:hanging="1800"/>
      </w:pPr>
    </w:lvl>
    <w:lvl w:ilvl="7">
      <w:start w:val="1"/>
      <w:numFmt w:val="decimal"/>
      <w:lvlText w:val="%1.%2.%3.%4.%5.%6.%7.%8"/>
      <w:lvlJc w:val="left"/>
      <w:pPr>
        <w:ind w:left="2880" w:hanging="2160"/>
      </w:pPr>
    </w:lvl>
    <w:lvl w:ilvl="8">
      <w:start w:val="1"/>
      <w:numFmt w:val="decimal"/>
      <w:lvlText w:val="%1.%2.%3.%4.%5.%6.%7.%8.%9"/>
      <w:lvlJc w:val="left"/>
      <w:pPr>
        <w:ind w:left="3240" w:hanging="2520"/>
      </w:pPr>
    </w:lvl>
  </w:abstractNum>
  <w:abstractNum w:abstractNumId="208" w15:restartNumberingAfterBreak="0">
    <w:nsid w:val="6DBE6EC3"/>
    <w:multiLevelType w:val="multilevel"/>
    <w:tmpl w:val="174ADD16"/>
    <w:lvl w:ilvl="0">
      <w:start w:val="1"/>
      <w:numFmt w:val="decimal"/>
      <w:lvlText w:val="%1."/>
      <w:lvlJc w:val="left"/>
      <w:pPr>
        <w:ind w:left="720" w:hanging="360"/>
      </w:pPr>
      <w:rPr>
        <w:rFonts w:ascii="Gill Sans" w:eastAsia="Gill Sans" w:hAnsi="Gill Sans" w:cs="Gill Sans"/>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209" w15:restartNumberingAfterBreak="0">
    <w:nsid w:val="6DD423A6"/>
    <w:multiLevelType w:val="multilevel"/>
    <w:tmpl w:val="905ED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15:restartNumberingAfterBreak="0">
    <w:nsid w:val="6E1C0740"/>
    <w:multiLevelType w:val="multilevel"/>
    <w:tmpl w:val="9A1A80F2"/>
    <w:lvl w:ilvl="0">
      <w:start w:val="1"/>
      <w:numFmt w:val="upperLetter"/>
      <w:lvlText w:val="%1."/>
      <w:lvlJc w:val="left"/>
      <w:pPr>
        <w:ind w:left="720" w:hanging="360"/>
      </w:pPr>
      <w:rPr>
        <w:color w:val="000099"/>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15:restartNumberingAfterBreak="0">
    <w:nsid w:val="6E642EAE"/>
    <w:multiLevelType w:val="multilevel"/>
    <w:tmpl w:val="1FDE03C8"/>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2" w15:restartNumberingAfterBreak="0">
    <w:nsid w:val="6F2C32E2"/>
    <w:multiLevelType w:val="multilevel"/>
    <w:tmpl w:val="B5F2B22C"/>
    <w:lvl w:ilvl="0">
      <w:start w:val="1"/>
      <w:numFmt w:val="bullet"/>
      <w:lvlText w:val="●"/>
      <w:lvlJc w:val="left"/>
      <w:pPr>
        <w:ind w:left="720" w:hanging="360"/>
      </w:pPr>
      <w:rPr>
        <w:rFonts w:ascii="Noto Sans Symbols" w:eastAsia="Noto Sans Symbols" w:hAnsi="Noto Sans Symbols" w:cs="Noto Sans Symbols"/>
        <w:b w:val="0"/>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13" w15:restartNumberingAfterBreak="0">
    <w:nsid w:val="702C297F"/>
    <w:multiLevelType w:val="multilevel"/>
    <w:tmpl w:val="7062F1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70B936E2"/>
    <w:multiLevelType w:val="multilevel"/>
    <w:tmpl w:val="66F65FEA"/>
    <w:lvl w:ilvl="0">
      <w:start w:val="1"/>
      <w:numFmt w:val="decimal"/>
      <w:lvlText w:val="%1."/>
      <w:lvlJc w:val="left"/>
      <w:pPr>
        <w:ind w:left="720" w:hanging="360"/>
      </w:pPr>
      <w:rPr>
        <w:rFonts w:ascii="Gill Sans" w:hAnsi="Gill San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5" w15:restartNumberingAfterBreak="0">
    <w:nsid w:val="70CD3ECE"/>
    <w:multiLevelType w:val="multilevel"/>
    <w:tmpl w:val="28D0353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713309C5"/>
    <w:multiLevelType w:val="multilevel"/>
    <w:tmpl w:val="D73255B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7" w15:restartNumberingAfterBreak="0">
    <w:nsid w:val="715475B9"/>
    <w:multiLevelType w:val="multilevel"/>
    <w:tmpl w:val="F9EEC43A"/>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8" w15:restartNumberingAfterBreak="0">
    <w:nsid w:val="718A1699"/>
    <w:multiLevelType w:val="multilevel"/>
    <w:tmpl w:val="35FA03C0"/>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9" w15:restartNumberingAfterBreak="0">
    <w:nsid w:val="71C44372"/>
    <w:multiLevelType w:val="multilevel"/>
    <w:tmpl w:val="55A4D3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0" w15:restartNumberingAfterBreak="0">
    <w:nsid w:val="71D0789A"/>
    <w:multiLevelType w:val="multilevel"/>
    <w:tmpl w:val="0C5A47A0"/>
    <w:lvl w:ilvl="0">
      <w:start w:val="1"/>
      <w:numFmt w:val="decimal"/>
      <w:lvlText w:val="%1."/>
      <w:lvlJc w:val="left"/>
      <w:pPr>
        <w:ind w:left="1440" w:hanging="360"/>
      </w:pPr>
      <w:rPr>
        <w:rFonts w:ascii="Arial" w:eastAsia="Arial" w:hAnsi="Arial" w:cs="Arial"/>
        <w:b w:val="0"/>
        <w:u w:val="none"/>
      </w:rPr>
    </w:lvl>
    <w:lvl w:ilvl="1">
      <w:start w:val="1"/>
      <w:numFmt w:val="lowerLetter"/>
      <w:lvlText w:val="%2."/>
      <w:lvlJc w:val="left"/>
      <w:pPr>
        <w:ind w:left="2160" w:hanging="360"/>
      </w:pPr>
      <w:rPr>
        <w:rFonts w:ascii="Noto Sans Symbols" w:eastAsia="Noto Sans Symbols" w:hAnsi="Noto Sans Symbols" w:cs="Noto Sans Symbols"/>
        <w:u w:val="none"/>
      </w:rPr>
    </w:lvl>
    <w:lvl w:ilvl="2">
      <w:start w:val="1"/>
      <w:numFmt w:val="lowerRoman"/>
      <w:lvlText w:val="%3."/>
      <w:lvlJc w:val="right"/>
      <w:pPr>
        <w:ind w:left="2880" w:hanging="360"/>
      </w:pPr>
      <w:rPr>
        <w:rFonts w:ascii="Noto Sans Symbols" w:eastAsia="Noto Sans Symbols" w:hAnsi="Noto Sans Symbols" w:cs="Noto Sans Symbols"/>
        <w:u w:val="none"/>
      </w:rPr>
    </w:lvl>
    <w:lvl w:ilvl="3">
      <w:start w:val="1"/>
      <w:numFmt w:val="decimal"/>
      <w:lvlText w:val="%4."/>
      <w:lvlJc w:val="left"/>
      <w:pPr>
        <w:ind w:left="3600" w:hanging="360"/>
      </w:pPr>
      <w:rPr>
        <w:rFonts w:ascii="Noto Sans Symbols" w:eastAsia="Noto Sans Symbols" w:hAnsi="Noto Sans Symbols" w:cs="Noto Sans Symbols"/>
        <w:u w:val="none"/>
      </w:rPr>
    </w:lvl>
    <w:lvl w:ilvl="4">
      <w:start w:val="1"/>
      <w:numFmt w:val="lowerLetter"/>
      <w:lvlText w:val="%5."/>
      <w:lvlJc w:val="left"/>
      <w:pPr>
        <w:ind w:left="4320" w:hanging="360"/>
      </w:pPr>
      <w:rPr>
        <w:rFonts w:ascii="Noto Sans Symbols" w:eastAsia="Noto Sans Symbols" w:hAnsi="Noto Sans Symbols" w:cs="Noto Sans Symbols"/>
        <w:u w:val="none"/>
      </w:rPr>
    </w:lvl>
    <w:lvl w:ilvl="5">
      <w:start w:val="1"/>
      <w:numFmt w:val="lowerRoman"/>
      <w:lvlText w:val="%6."/>
      <w:lvlJc w:val="right"/>
      <w:pPr>
        <w:ind w:left="5040" w:hanging="360"/>
      </w:pPr>
      <w:rPr>
        <w:rFonts w:ascii="Noto Sans Symbols" w:eastAsia="Noto Sans Symbols" w:hAnsi="Noto Sans Symbols" w:cs="Noto Sans Symbols"/>
        <w:u w:val="none"/>
      </w:rPr>
    </w:lvl>
    <w:lvl w:ilvl="6">
      <w:start w:val="1"/>
      <w:numFmt w:val="decimal"/>
      <w:lvlText w:val="%7."/>
      <w:lvlJc w:val="left"/>
      <w:pPr>
        <w:ind w:left="5760" w:hanging="360"/>
      </w:pPr>
      <w:rPr>
        <w:rFonts w:ascii="Noto Sans Symbols" w:eastAsia="Noto Sans Symbols" w:hAnsi="Noto Sans Symbols" w:cs="Noto Sans Symbols"/>
        <w:u w:val="none"/>
      </w:rPr>
    </w:lvl>
    <w:lvl w:ilvl="7">
      <w:start w:val="1"/>
      <w:numFmt w:val="lowerLetter"/>
      <w:lvlText w:val="%8."/>
      <w:lvlJc w:val="left"/>
      <w:pPr>
        <w:ind w:left="6480" w:hanging="360"/>
      </w:pPr>
      <w:rPr>
        <w:rFonts w:ascii="Noto Sans Symbols" w:eastAsia="Noto Sans Symbols" w:hAnsi="Noto Sans Symbols" w:cs="Noto Sans Symbols"/>
        <w:u w:val="none"/>
      </w:rPr>
    </w:lvl>
    <w:lvl w:ilvl="8">
      <w:start w:val="1"/>
      <w:numFmt w:val="lowerRoman"/>
      <w:lvlText w:val="%9."/>
      <w:lvlJc w:val="right"/>
      <w:pPr>
        <w:ind w:left="7200" w:hanging="360"/>
      </w:pPr>
      <w:rPr>
        <w:rFonts w:ascii="Noto Sans Symbols" w:eastAsia="Noto Sans Symbols" w:hAnsi="Noto Sans Symbols" w:cs="Noto Sans Symbols"/>
        <w:u w:val="none"/>
      </w:rPr>
    </w:lvl>
  </w:abstractNum>
  <w:abstractNum w:abstractNumId="221" w15:restartNumberingAfterBreak="0">
    <w:nsid w:val="72AD25D6"/>
    <w:multiLevelType w:val="multilevel"/>
    <w:tmpl w:val="6C128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2" w15:restartNumberingAfterBreak="0">
    <w:nsid w:val="736D78C5"/>
    <w:multiLevelType w:val="multilevel"/>
    <w:tmpl w:val="0044898C"/>
    <w:lvl w:ilvl="0">
      <w:start w:val="1"/>
      <w:numFmt w:val="lowerLetter"/>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3" w15:restartNumberingAfterBreak="0">
    <w:nsid w:val="73775F19"/>
    <w:multiLevelType w:val="multilevel"/>
    <w:tmpl w:val="FD6E109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4" w15:restartNumberingAfterBreak="0">
    <w:nsid w:val="73B83C62"/>
    <w:multiLevelType w:val="multilevel"/>
    <w:tmpl w:val="74426A52"/>
    <w:lvl w:ilvl="0">
      <w:start w:val="1"/>
      <w:numFmt w:val="decimal"/>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5" w15:restartNumberingAfterBreak="0">
    <w:nsid w:val="73E60945"/>
    <w:multiLevelType w:val="multilevel"/>
    <w:tmpl w:val="9A1CCD0C"/>
    <w:lvl w:ilvl="0">
      <w:start w:val="1"/>
      <w:numFmt w:val="upperLetter"/>
      <w:lvlText w:val="%1."/>
      <w:lvlJc w:val="left"/>
      <w:pPr>
        <w:ind w:left="720" w:hanging="360"/>
      </w:pPr>
      <w:rPr>
        <w:rFonts w:ascii="Arial" w:eastAsia="Arial" w:hAnsi="Arial" w:cs="Arial"/>
        <w:b/>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6" w15:restartNumberingAfterBreak="0">
    <w:nsid w:val="74373509"/>
    <w:multiLevelType w:val="multilevel"/>
    <w:tmpl w:val="A8B01A8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15:restartNumberingAfterBreak="0">
    <w:nsid w:val="74646D5C"/>
    <w:multiLevelType w:val="multilevel"/>
    <w:tmpl w:val="45424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764D2A36"/>
    <w:multiLevelType w:val="multilevel"/>
    <w:tmpl w:val="11B6BDEA"/>
    <w:lvl w:ilvl="0">
      <w:start w:val="1"/>
      <w:numFmt w:val="decimal"/>
      <w:lvlText w:val="%1."/>
      <w:lvlJc w:val="left"/>
      <w:pPr>
        <w:ind w:left="720" w:hanging="360"/>
      </w:pPr>
      <w:rPr>
        <w:rFonts w:ascii="Arial" w:eastAsia="Arial" w:hAnsi="Arial" w:cs="Aria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9" w15:restartNumberingAfterBreak="0">
    <w:nsid w:val="76A7494B"/>
    <w:multiLevelType w:val="multilevel"/>
    <w:tmpl w:val="2C787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15:restartNumberingAfterBreak="0">
    <w:nsid w:val="778E65FD"/>
    <w:multiLevelType w:val="multilevel"/>
    <w:tmpl w:val="AE742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15:restartNumberingAfterBreak="0">
    <w:nsid w:val="78385C0E"/>
    <w:multiLevelType w:val="multilevel"/>
    <w:tmpl w:val="86E0E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15:restartNumberingAfterBreak="0">
    <w:nsid w:val="78C27690"/>
    <w:multiLevelType w:val="multilevel"/>
    <w:tmpl w:val="93525882"/>
    <w:lvl w:ilvl="0">
      <w:start w:val="1"/>
      <w:numFmt w:val="decimal"/>
      <w:lvlText w:val="%1."/>
      <w:lvlJc w:val="left"/>
      <w:pPr>
        <w:ind w:left="720" w:hanging="360"/>
      </w:pPr>
      <w:rPr>
        <w:u w:val="none"/>
        <w:shd w:val="clear" w:color="auto" w:fill="auto"/>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15:restartNumberingAfterBreak="0">
    <w:nsid w:val="79AB70E6"/>
    <w:multiLevelType w:val="multilevel"/>
    <w:tmpl w:val="DF2EAB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15:restartNumberingAfterBreak="0">
    <w:nsid w:val="79CF3B45"/>
    <w:multiLevelType w:val="multilevel"/>
    <w:tmpl w:val="31CE2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5" w15:restartNumberingAfterBreak="0">
    <w:nsid w:val="79EA4FB7"/>
    <w:multiLevelType w:val="multilevel"/>
    <w:tmpl w:val="BE66F27E"/>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6" w15:restartNumberingAfterBreak="0">
    <w:nsid w:val="7ABB197D"/>
    <w:multiLevelType w:val="multilevel"/>
    <w:tmpl w:val="2950480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2160" w:hanging="180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880" w:hanging="2520"/>
      </w:pPr>
    </w:lvl>
  </w:abstractNum>
  <w:abstractNum w:abstractNumId="237" w15:restartNumberingAfterBreak="0">
    <w:nsid w:val="7B9A1695"/>
    <w:multiLevelType w:val="multilevel"/>
    <w:tmpl w:val="0ED69A6E"/>
    <w:lvl w:ilvl="0">
      <w:start w:val="1"/>
      <w:numFmt w:val="upp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7BA54896"/>
    <w:multiLevelType w:val="multilevel"/>
    <w:tmpl w:val="B7DCF72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9" w15:restartNumberingAfterBreak="0">
    <w:nsid w:val="7D3A6586"/>
    <w:multiLevelType w:val="multilevel"/>
    <w:tmpl w:val="06FA1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15:restartNumberingAfterBreak="0">
    <w:nsid w:val="7D93363D"/>
    <w:multiLevelType w:val="multilevel"/>
    <w:tmpl w:val="E474C9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15:restartNumberingAfterBreak="0">
    <w:nsid w:val="7DDA7870"/>
    <w:multiLevelType w:val="multilevel"/>
    <w:tmpl w:val="58B696D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42" w15:restartNumberingAfterBreak="0">
    <w:nsid w:val="7E9B57CE"/>
    <w:multiLevelType w:val="multilevel"/>
    <w:tmpl w:val="9D5AF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3" w15:restartNumberingAfterBreak="0">
    <w:nsid w:val="7EC11915"/>
    <w:multiLevelType w:val="multilevel"/>
    <w:tmpl w:val="CDFA8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4" w15:restartNumberingAfterBreak="0">
    <w:nsid w:val="7EFF5124"/>
    <w:multiLevelType w:val="multilevel"/>
    <w:tmpl w:val="2E5A7E74"/>
    <w:lvl w:ilvl="0">
      <w:start w:val="1"/>
      <w:numFmt w:val="lowerLetter"/>
      <w:lvlText w:val="%1."/>
      <w:lvlJc w:val="left"/>
      <w:pPr>
        <w:ind w:left="720" w:hanging="360"/>
      </w:pPr>
      <w:rPr>
        <w:rFonts w:ascii="Noto Sans Symbols" w:eastAsia="Noto Sans Symbols" w:hAnsi="Noto Sans Symbols" w:cs="Noto Sans Symbols"/>
        <w:b/>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45" w15:restartNumberingAfterBreak="0">
    <w:nsid w:val="7F2500B7"/>
    <w:multiLevelType w:val="multilevel"/>
    <w:tmpl w:val="3334BA30"/>
    <w:lvl w:ilvl="0">
      <w:start w:val="1"/>
      <w:numFmt w:val="lowerLetter"/>
      <w:lvlText w:val="%1."/>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15:restartNumberingAfterBreak="0">
    <w:nsid w:val="7F2E65A5"/>
    <w:multiLevelType w:val="multilevel"/>
    <w:tmpl w:val="533A2C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15:restartNumberingAfterBreak="0">
    <w:nsid w:val="7F663FB1"/>
    <w:multiLevelType w:val="multilevel"/>
    <w:tmpl w:val="30962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8" w15:restartNumberingAfterBreak="0">
    <w:nsid w:val="7FB1044D"/>
    <w:multiLevelType w:val="multilevel"/>
    <w:tmpl w:val="E9829D92"/>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bullet"/>
      <w:lvlText w:val="●"/>
      <w:lvlJc w:val="left"/>
      <w:pPr>
        <w:ind w:left="2880" w:hanging="360"/>
      </w:pPr>
      <w:rPr>
        <w:rFonts w:ascii="Noto Sans Symbols" w:eastAsia="Noto Sans Symbols" w:hAnsi="Noto Sans Symbols" w:cs="Noto Sans Symbols"/>
        <w:u w:val="none"/>
      </w:rPr>
    </w:lvl>
    <w:lvl w:ilvl="4">
      <w:start w:val="1"/>
      <w:numFmt w:val="bullet"/>
      <w:lvlText w:val="🌕"/>
      <w:lvlJc w:val="left"/>
      <w:pPr>
        <w:ind w:left="3600" w:hanging="360"/>
      </w:pPr>
      <w:rPr>
        <w:rFonts w:ascii="Noto Sans Symbols" w:eastAsia="Noto Sans Symbols" w:hAnsi="Noto Sans Symbols" w:cs="Noto Sans Symbols"/>
        <w:u w:val="none"/>
      </w:rPr>
    </w:lvl>
    <w:lvl w:ilvl="5">
      <w:start w:val="1"/>
      <w:numFmt w:val="bullet"/>
      <w:lvlText w:val="■"/>
      <w:lvlJc w:val="left"/>
      <w:pPr>
        <w:ind w:left="4320" w:hanging="360"/>
      </w:pPr>
      <w:rPr>
        <w:rFonts w:ascii="Noto Sans Symbols" w:eastAsia="Noto Sans Symbols" w:hAnsi="Noto Sans Symbols" w:cs="Noto Sans Symbols"/>
        <w:u w:val="none"/>
      </w:rPr>
    </w:lvl>
    <w:lvl w:ilvl="6">
      <w:start w:val="1"/>
      <w:numFmt w:val="bullet"/>
      <w:lvlText w:val="●"/>
      <w:lvlJc w:val="left"/>
      <w:pPr>
        <w:ind w:left="5040" w:hanging="360"/>
      </w:pPr>
      <w:rPr>
        <w:rFonts w:ascii="Noto Sans Symbols" w:eastAsia="Noto Sans Symbols" w:hAnsi="Noto Sans Symbols" w:cs="Noto Sans Symbols"/>
        <w:u w:val="none"/>
      </w:rPr>
    </w:lvl>
    <w:lvl w:ilvl="7">
      <w:start w:val="1"/>
      <w:numFmt w:val="bullet"/>
      <w:lvlText w:val="🌕"/>
      <w:lvlJc w:val="left"/>
      <w:pPr>
        <w:ind w:left="5760" w:hanging="360"/>
      </w:pPr>
      <w:rPr>
        <w:rFonts w:ascii="Noto Sans Symbols" w:eastAsia="Noto Sans Symbols" w:hAnsi="Noto Sans Symbols" w:cs="Noto Sans Symbols"/>
        <w:u w:val="none"/>
      </w:rPr>
    </w:lvl>
    <w:lvl w:ilvl="8">
      <w:start w:val="1"/>
      <w:numFmt w:val="bullet"/>
      <w:lvlText w:val="■"/>
      <w:lvlJc w:val="left"/>
      <w:pPr>
        <w:ind w:left="6480" w:hanging="360"/>
      </w:pPr>
      <w:rPr>
        <w:rFonts w:ascii="Noto Sans Symbols" w:eastAsia="Noto Sans Symbols" w:hAnsi="Noto Sans Symbols" w:cs="Noto Sans Symbols"/>
        <w:u w:val="none"/>
      </w:rPr>
    </w:lvl>
  </w:abstractNum>
  <w:abstractNum w:abstractNumId="249" w15:restartNumberingAfterBreak="0">
    <w:nsid w:val="7FB350E9"/>
    <w:multiLevelType w:val="multilevel"/>
    <w:tmpl w:val="9844D2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2"/>
  </w:num>
  <w:num w:numId="2">
    <w:abstractNumId w:val="103"/>
  </w:num>
  <w:num w:numId="3">
    <w:abstractNumId w:val="198"/>
  </w:num>
  <w:num w:numId="4">
    <w:abstractNumId w:val="66"/>
  </w:num>
  <w:num w:numId="5">
    <w:abstractNumId w:val="214"/>
  </w:num>
  <w:num w:numId="6">
    <w:abstractNumId w:val="153"/>
  </w:num>
  <w:num w:numId="7">
    <w:abstractNumId w:val="192"/>
  </w:num>
  <w:num w:numId="8">
    <w:abstractNumId w:val="130"/>
  </w:num>
  <w:num w:numId="9">
    <w:abstractNumId w:val="78"/>
  </w:num>
  <w:num w:numId="10">
    <w:abstractNumId w:val="190"/>
  </w:num>
  <w:num w:numId="11">
    <w:abstractNumId w:val="161"/>
  </w:num>
  <w:num w:numId="12">
    <w:abstractNumId w:val="17"/>
  </w:num>
  <w:num w:numId="13">
    <w:abstractNumId w:val="217"/>
  </w:num>
  <w:num w:numId="14">
    <w:abstractNumId w:val="94"/>
  </w:num>
  <w:num w:numId="15">
    <w:abstractNumId w:val="244"/>
  </w:num>
  <w:num w:numId="16">
    <w:abstractNumId w:val="120"/>
  </w:num>
  <w:num w:numId="17">
    <w:abstractNumId w:val="149"/>
  </w:num>
  <w:num w:numId="18">
    <w:abstractNumId w:val="245"/>
  </w:num>
  <w:num w:numId="19">
    <w:abstractNumId w:val="55"/>
  </w:num>
  <w:num w:numId="20">
    <w:abstractNumId w:val="237"/>
  </w:num>
  <w:num w:numId="21">
    <w:abstractNumId w:val="211"/>
  </w:num>
  <w:num w:numId="22">
    <w:abstractNumId w:val="129"/>
  </w:num>
  <w:num w:numId="23">
    <w:abstractNumId w:val="31"/>
  </w:num>
  <w:num w:numId="24">
    <w:abstractNumId w:val="232"/>
  </w:num>
  <w:num w:numId="25">
    <w:abstractNumId w:val="242"/>
  </w:num>
  <w:num w:numId="26">
    <w:abstractNumId w:val="48"/>
  </w:num>
  <w:num w:numId="27">
    <w:abstractNumId w:val="229"/>
  </w:num>
  <w:num w:numId="28">
    <w:abstractNumId w:val="107"/>
  </w:num>
  <w:num w:numId="29">
    <w:abstractNumId w:val="212"/>
  </w:num>
  <w:num w:numId="30">
    <w:abstractNumId w:val="175"/>
  </w:num>
  <w:num w:numId="31">
    <w:abstractNumId w:val="219"/>
  </w:num>
  <w:num w:numId="32">
    <w:abstractNumId w:val="173"/>
  </w:num>
  <w:num w:numId="33">
    <w:abstractNumId w:val="162"/>
  </w:num>
  <w:num w:numId="34">
    <w:abstractNumId w:val="185"/>
  </w:num>
  <w:num w:numId="35">
    <w:abstractNumId w:val="34"/>
  </w:num>
  <w:num w:numId="36">
    <w:abstractNumId w:val="228"/>
  </w:num>
  <w:num w:numId="37">
    <w:abstractNumId w:val="96"/>
  </w:num>
  <w:num w:numId="38">
    <w:abstractNumId w:val="248"/>
  </w:num>
  <w:num w:numId="39">
    <w:abstractNumId w:val="220"/>
  </w:num>
  <w:num w:numId="40">
    <w:abstractNumId w:val="21"/>
  </w:num>
  <w:num w:numId="41">
    <w:abstractNumId w:val="137"/>
  </w:num>
  <w:num w:numId="42">
    <w:abstractNumId w:val="239"/>
  </w:num>
  <w:num w:numId="43">
    <w:abstractNumId w:val="197"/>
  </w:num>
  <w:num w:numId="44">
    <w:abstractNumId w:val="13"/>
  </w:num>
  <w:num w:numId="45">
    <w:abstractNumId w:val="186"/>
  </w:num>
  <w:num w:numId="46">
    <w:abstractNumId w:val="249"/>
  </w:num>
  <w:num w:numId="47">
    <w:abstractNumId w:val="151"/>
  </w:num>
  <w:num w:numId="48">
    <w:abstractNumId w:val="110"/>
  </w:num>
  <w:num w:numId="49">
    <w:abstractNumId w:val="27"/>
  </w:num>
  <w:num w:numId="50">
    <w:abstractNumId w:val="126"/>
  </w:num>
  <w:num w:numId="51">
    <w:abstractNumId w:val="18"/>
  </w:num>
  <w:num w:numId="52">
    <w:abstractNumId w:val="95"/>
  </w:num>
  <w:num w:numId="53">
    <w:abstractNumId w:val="14"/>
  </w:num>
  <w:num w:numId="54">
    <w:abstractNumId w:val="82"/>
  </w:num>
  <w:num w:numId="55">
    <w:abstractNumId w:val="1"/>
  </w:num>
  <w:num w:numId="56">
    <w:abstractNumId w:val="135"/>
  </w:num>
  <w:num w:numId="57">
    <w:abstractNumId w:val="195"/>
  </w:num>
  <w:num w:numId="58">
    <w:abstractNumId w:val="194"/>
  </w:num>
  <w:num w:numId="59">
    <w:abstractNumId w:val="193"/>
  </w:num>
  <w:num w:numId="60">
    <w:abstractNumId w:val="199"/>
  </w:num>
  <w:num w:numId="61">
    <w:abstractNumId w:val="29"/>
  </w:num>
  <w:num w:numId="62">
    <w:abstractNumId w:val="69"/>
  </w:num>
  <w:num w:numId="63">
    <w:abstractNumId w:val="85"/>
  </w:num>
  <w:num w:numId="64">
    <w:abstractNumId w:val="60"/>
  </w:num>
  <w:num w:numId="65">
    <w:abstractNumId w:val="65"/>
  </w:num>
  <w:num w:numId="66">
    <w:abstractNumId w:val="36"/>
  </w:num>
  <w:num w:numId="67">
    <w:abstractNumId w:val="47"/>
  </w:num>
  <w:num w:numId="68">
    <w:abstractNumId w:val="205"/>
  </w:num>
  <w:num w:numId="69">
    <w:abstractNumId w:val="32"/>
  </w:num>
  <w:num w:numId="70">
    <w:abstractNumId w:val="26"/>
  </w:num>
  <w:num w:numId="71">
    <w:abstractNumId w:val="62"/>
  </w:num>
  <w:num w:numId="72">
    <w:abstractNumId w:val="200"/>
  </w:num>
  <w:num w:numId="73">
    <w:abstractNumId w:val="225"/>
  </w:num>
  <w:num w:numId="74">
    <w:abstractNumId w:val="183"/>
  </w:num>
  <w:num w:numId="75">
    <w:abstractNumId w:val="159"/>
  </w:num>
  <w:num w:numId="76">
    <w:abstractNumId w:val="97"/>
  </w:num>
  <w:num w:numId="77">
    <w:abstractNumId w:val="58"/>
  </w:num>
  <w:num w:numId="78">
    <w:abstractNumId w:val="84"/>
  </w:num>
  <w:num w:numId="79">
    <w:abstractNumId w:val="30"/>
  </w:num>
  <w:num w:numId="80">
    <w:abstractNumId w:val="204"/>
  </w:num>
  <w:num w:numId="81">
    <w:abstractNumId w:val="234"/>
  </w:num>
  <w:num w:numId="82">
    <w:abstractNumId w:val="53"/>
  </w:num>
  <w:num w:numId="83">
    <w:abstractNumId w:val="20"/>
  </w:num>
  <w:num w:numId="84">
    <w:abstractNumId w:val="148"/>
  </w:num>
  <w:num w:numId="85">
    <w:abstractNumId w:val="167"/>
  </w:num>
  <w:num w:numId="86">
    <w:abstractNumId w:val="89"/>
  </w:num>
  <w:num w:numId="87">
    <w:abstractNumId w:val="166"/>
  </w:num>
  <w:num w:numId="88">
    <w:abstractNumId w:val="147"/>
  </w:num>
  <w:num w:numId="89">
    <w:abstractNumId w:val="93"/>
  </w:num>
  <w:num w:numId="90">
    <w:abstractNumId w:val="125"/>
  </w:num>
  <w:num w:numId="91">
    <w:abstractNumId w:val="210"/>
  </w:num>
  <w:num w:numId="92">
    <w:abstractNumId w:val="16"/>
  </w:num>
  <w:num w:numId="93">
    <w:abstractNumId w:val="71"/>
  </w:num>
  <w:num w:numId="94">
    <w:abstractNumId w:val="216"/>
  </w:num>
  <w:num w:numId="95">
    <w:abstractNumId w:val="243"/>
  </w:num>
  <w:num w:numId="96">
    <w:abstractNumId w:val="143"/>
  </w:num>
  <w:num w:numId="97">
    <w:abstractNumId w:val="123"/>
  </w:num>
  <w:num w:numId="98">
    <w:abstractNumId w:val="180"/>
  </w:num>
  <w:num w:numId="99">
    <w:abstractNumId w:val="202"/>
  </w:num>
  <w:num w:numId="100">
    <w:abstractNumId w:val="74"/>
  </w:num>
  <w:num w:numId="101">
    <w:abstractNumId w:val="164"/>
  </w:num>
  <w:num w:numId="102">
    <w:abstractNumId w:val="122"/>
  </w:num>
  <w:num w:numId="103">
    <w:abstractNumId w:val="139"/>
  </w:num>
  <w:num w:numId="104">
    <w:abstractNumId w:val="171"/>
  </w:num>
  <w:num w:numId="105">
    <w:abstractNumId w:val="45"/>
  </w:num>
  <w:num w:numId="106">
    <w:abstractNumId w:val="80"/>
  </w:num>
  <w:num w:numId="107">
    <w:abstractNumId w:val="22"/>
  </w:num>
  <w:num w:numId="108">
    <w:abstractNumId w:val="170"/>
  </w:num>
  <w:num w:numId="109">
    <w:abstractNumId w:val="233"/>
  </w:num>
  <w:num w:numId="110">
    <w:abstractNumId w:val="81"/>
  </w:num>
  <w:num w:numId="111">
    <w:abstractNumId w:val="44"/>
  </w:num>
  <w:num w:numId="112">
    <w:abstractNumId w:val="15"/>
  </w:num>
  <w:num w:numId="113">
    <w:abstractNumId w:val="209"/>
  </w:num>
  <w:num w:numId="114">
    <w:abstractNumId w:val="10"/>
  </w:num>
  <w:num w:numId="115">
    <w:abstractNumId w:val="191"/>
  </w:num>
  <w:num w:numId="116">
    <w:abstractNumId w:val="28"/>
  </w:num>
  <w:num w:numId="117">
    <w:abstractNumId w:val="218"/>
  </w:num>
  <w:num w:numId="118">
    <w:abstractNumId w:val="160"/>
  </w:num>
  <w:num w:numId="119">
    <w:abstractNumId w:val="112"/>
  </w:num>
  <w:num w:numId="120">
    <w:abstractNumId w:val="108"/>
  </w:num>
  <w:num w:numId="121">
    <w:abstractNumId w:val="106"/>
  </w:num>
  <w:num w:numId="122">
    <w:abstractNumId w:val="35"/>
  </w:num>
  <w:num w:numId="123">
    <w:abstractNumId w:val="146"/>
  </w:num>
  <w:num w:numId="124">
    <w:abstractNumId w:val="236"/>
  </w:num>
  <w:num w:numId="125">
    <w:abstractNumId w:val="115"/>
  </w:num>
  <w:num w:numId="126">
    <w:abstractNumId w:val="100"/>
  </w:num>
  <w:num w:numId="127">
    <w:abstractNumId w:val="189"/>
  </w:num>
  <w:num w:numId="128">
    <w:abstractNumId w:val="99"/>
  </w:num>
  <w:num w:numId="129">
    <w:abstractNumId w:val="116"/>
  </w:num>
  <w:num w:numId="130">
    <w:abstractNumId w:val="113"/>
  </w:num>
  <w:num w:numId="131">
    <w:abstractNumId w:val="59"/>
  </w:num>
  <w:num w:numId="132">
    <w:abstractNumId w:val="24"/>
  </w:num>
  <w:num w:numId="133">
    <w:abstractNumId w:val="230"/>
  </w:num>
  <w:num w:numId="134">
    <w:abstractNumId w:val="246"/>
  </w:num>
  <w:num w:numId="135">
    <w:abstractNumId w:val="208"/>
  </w:num>
  <w:num w:numId="136">
    <w:abstractNumId w:val="42"/>
  </w:num>
  <w:num w:numId="137">
    <w:abstractNumId w:val="177"/>
  </w:num>
  <w:num w:numId="138">
    <w:abstractNumId w:val="174"/>
  </w:num>
  <w:num w:numId="139">
    <w:abstractNumId w:val="206"/>
  </w:num>
  <w:num w:numId="140">
    <w:abstractNumId w:val="118"/>
  </w:num>
  <w:num w:numId="141">
    <w:abstractNumId w:val="184"/>
  </w:num>
  <w:num w:numId="142">
    <w:abstractNumId w:val="215"/>
  </w:num>
  <w:num w:numId="143">
    <w:abstractNumId w:val="98"/>
  </w:num>
  <w:num w:numId="144">
    <w:abstractNumId w:val="9"/>
  </w:num>
  <w:num w:numId="145">
    <w:abstractNumId w:val="155"/>
  </w:num>
  <w:num w:numId="146">
    <w:abstractNumId w:val="121"/>
  </w:num>
  <w:num w:numId="147">
    <w:abstractNumId w:val="2"/>
  </w:num>
  <w:num w:numId="148">
    <w:abstractNumId w:val="109"/>
  </w:num>
  <w:num w:numId="149">
    <w:abstractNumId w:val="33"/>
  </w:num>
  <w:num w:numId="150">
    <w:abstractNumId w:val="104"/>
  </w:num>
  <w:num w:numId="151">
    <w:abstractNumId w:val="169"/>
  </w:num>
  <w:num w:numId="152">
    <w:abstractNumId w:val="188"/>
  </w:num>
  <w:num w:numId="153">
    <w:abstractNumId w:val="117"/>
  </w:num>
  <w:num w:numId="154">
    <w:abstractNumId w:val="133"/>
  </w:num>
  <w:num w:numId="155">
    <w:abstractNumId w:val="224"/>
  </w:num>
  <w:num w:numId="156">
    <w:abstractNumId w:val="50"/>
  </w:num>
  <w:num w:numId="157">
    <w:abstractNumId w:val="240"/>
  </w:num>
  <w:num w:numId="158">
    <w:abstractNumId w:val="114"/>
  </w:num>
  <w:num w:numId="159">
    <w:abstractNumId w:val="51"/>
  </w:num>
  <w:num w:numId="160">
    <w:abstractNumId w:val="68"/>
  </w:num>
  <w:num w:numId="161">
    <w:abstractNumId w:val="238"/>
  </w:num>
  <w:num w:numId="162">
    <w:abstractNumId w:val="90"/>
  </w:num>
  <w:num w:numId="163">
    <w:abstractNumId w:val="145"/>
  </w:num>
  <w:num w:numId="164">
    <w:abstractNumId w:val="152"/>
  </w:num>
  <w:num w:numId="165">
    <w:abstractNumId w:val="79"/>
  </w:num>
  <w:num w:numId="166">
    <w:abstractNumId w:val="150"/>
  </w:num>
  <w:num w:numId="167">
    <w:abstractNumId w:val="6"/>
  </w:num>
  <w:num w:numId="168">
    <w:abstractNumId w:val="63"/>
  </w:num>
  <w:num w:numId="169">
    <w:abstractNumId w:val="11"/>
  </w:num>
  <w:num w:numId="170">
    <w:abstractNumId w:val="61"/>
  </w:num>
  <w:num w:numId="171">
    <w:abstractNumId w:val="223"/>
  </w:num>
  <w:num w:numId="172">
    <w:abstractNumId w:val="168"/>
  </w:num>
  <w:num w:numId="173">
    <w:abstractNumId w:val="128"/>
  </w:num>
  <w:num w:numId="174">
    <w:abstractNumId w:val="39"/>
  </w:num>
  <w:num w:numId="175">
    <w:abstractNumId w:val="157"/>
  </w:num>
  <w:num w:numId="176">
    <w:abstractNumId w:val="119"/>
  </w:num>
  <w:num w:numId="177">
    <w:abstractNumId w:val="227"/>
  </w:num>
  <w:num w:numId="178">
    <w:abstractNumId w:val="54"/>
  </w:num>
  <w:num w:numId="179">
    <w:abstractNumId w:val="57"/>
  </w:num>
  <w:num w:numId="180">
    <w:abstractNumId w:val="64"/>
  </w:num>
  <w:num w:numId="181">
    <w:abstractNumId w:val="72"/>
  </w:num>
  <w:num w:numId="182">
    <w:abstractNumId w:val="7"/>
  </w:num>
  <w:num w:numId="183">
    <w:abstractNumId w:val="178"/>
  </w:num>
  <w:num w:numId="184">
    <w:abstractNumId w:val="241"/>
  </w:num>
  <w:num w:numId="185">
    <w:abstractNumId w:val="207"/>
  </w:num>
  <w:num w:numId="186">
    <w:abstractNumId w:val="4"/>
  </w:num>
  <w:num w:numId="187">
    <w:abstractNumId w:val="86"/>
  </w:num>
  <w:num w:numId="188">
    <w:abstractNumId w:val="67"/>
  </w:num>
  <w:num w:numId="189">
    <w:abstractNumId w:val="144"/>
  </w:num>
  <w:num w:numId="190">
    <w:abstractNumId w:val="83"/>
  </w:num>
  <w:num w:numId="191">
    <w:abstractNumId w:val="8"/>
  </w:num>
  <w:num w:numId="192">
    <w:abstractNumId w:val="182"/>
  </w:num>
  <w:num w:numId="193">
    <w:abstractNumId w:val="231"/>
  </w:num>
  <w:num w:numId="194">
    <w:abstractNumId w:val="226"/>
  </w:num>
  <w:num w:numId="195">
    <w:abstractNumId w:val="70"/>
  </w:num>
  <w:num w:numId="196">
    <w:abstractNumId w:val="131"/>
  </w:num>
  <w:num w:numId="197">
    <w:abstractNumId w:val="41"/>
  </w:num>
  <w:num w:numId="198">
    <w:abstractNumId w:val="102"/>
  </w:num>
  <w:num w:numId="199">
    <w:abstractNumId w:val="52"/>
  </w:num>
  <w:num w:numId="200">
    <w:abstractNumId w:val="154"/>
  </w:num>
  <w:num w:numId="201">
    <w:abstractNumId w:val="213"/>
  </w:num>
  <w:num w:numId="202">
    <w:abstractNumId w:val="172"/>
  </w:num>
  <w:num w:numId="203">
    <w:abstractNumId w:val="91"/>
  </w:num>
  <w:num w:numId="204">
    <w:abstractNumId w:val="75"/>
  </w:num>
  <w:num w:numId="205">
    <w:abstractNumId w:val="40"/>
  </w:num>
  <w:num w:numId="206">
    <w:abstractNumId w:val="176"/>
  </w:num>
  <w:num w:numId="207">
    <w:abstractNumId w:val="56"/>
  </w:num>
  <w:num w:numId="208">
    <w:abstractNumId w:val="247"/>
  </w:num>
  <w:num w:numId="209">
    <w:abstractNumId w:val="222"/>
  </w:num>
  <w:num w:numId="210">
    <w:abstractNumId w:val="87"/>
  </w:num>
  <w:num w:numId="211">
    <w:abstractNumId w:val="76"/>
  </w:num>
  <w:num w:numId="212">
    <w:abstractNumId w:val="221"/>
  </w:num>
  <w:num w:numId="213">
    <w:abstractNumId w:val="38"/>
  </w:num>
  <w:num w:numId="214">
    <w:abstractNumId w:val="77"/>
  </w:num>
  <w:num w:numId="215">
    <w:abstractNumId w:val="134"/>
  </w:num>
  <w:num w:numId="216">
    <w:abstractNumId w:val="92"/>
  </w:num>
  <w:num w:numId="217">
    <w:abstractNumId w:val="165"/>
  </w:num>
  <w:num w:numId="218">
    <w:abstractNumId w:val="124"/>
  </w:num>
  <w:num w:numId="219">
    <w:abstractNumId w:val="136"/>
  </w:num>
  <w:num w:numId="220">
    <w:abstractNumId w:val="25"/>
  </w:num>
  <w:num w:numId="221">
    <w:abstractNumId w:val="88"/>
  </w:num>
  <w:num w:numId="222">
    <w:abstractNumId w:val="5"/>
  </w:num>
  <w:num w:numId="223">
    <w:abstractNumId w:val="19"/>
  </w:num>
  <w:num w:numId="224">
    <w:abstractNumId w:val="187"/>
  </w:num>
  <w:num w:numId="225">
    <w:abstractNumId w:val="141"/>
  </w:num>
  <w:num w:numId="226">
    <w:abstractNumId w:val="23"/>
  </w:num>
  <w:num w:numId="227">
    <w:abstractNumId w:val="43"/>
  </w:num>
  <w:num w:numId="228">
    <w:abstractNumId w:val="3"/>
  </w:num>
  <w:num w:numId="229">
    <w:abstractNumId w:val="101"/>
  </w:num>
  <w:num w:numId="230">
    <w:abstractNumId w:val="156"/>
  </w:num>
  <w:num w:numId="231">
    <w:abstractNumId w:val="196"/>
  </w:num>
  <w:num w:numId="232">
    <w:abstractNumId w:val="142"/>
  </w:num>
  <w:num w:numId="233">
    <w:abstractNumId w:val="235"/>
  </w:num>
  <w:num w:numId="234">
    <w:abstractNumId w:val="111"/>
  </w:num>
  <w:num w:numId="235">
    <w:abstractNumId w:val="127"/>
  </w:num>
  <w:num w:numId="236">
    <w:abstractNumId w:val="0"/>
  </w:num>
  <w:num w:numId="237">
    <w:abstractNumId w:val="140"/>
  </w:num>
  <w:num w:numId="238">
    <w:abstractNumId w:val="49"/>
  </w:num>
  <w:num w:numId="239">
    <w:abstractNumId w:val="201"/>
  </w:num>
  <w:num w:numId="240">
    <w:abstractNumId w:val="203"/>
  </w:num>
  <w:num w:numId="241">
    <w:abstractNumId w:val="73"/>
  </w:num>
  <w:num w:numId="242">
    <w:abstractNumId w:val="163"/>
  </w:num>
  <w:num w:numId="243">
    <w:abstractNumId w:val="138"/>
  </w:num>
  <w:num w:numId="244">
    <w:abstractNumId w:val="46"/>
  </w:num>
  <w:num w:numId="245">
    <w:abstractNumId w:val="181"/>
  </w:num>
  <w:num w:numId="246">
    <w:abstractNumId w:val="12"/>
  </w:num>
  <w:num w:numId="247">
    <w:abstractNumId w:val="105"/>
  </w:num>
  <w:num w:numId="248">
    <w:abstractNumId w:val="158"/>
  </w:num>
  <w:num w:numId="249">
    <w:abstractNumId w:val="37"/>
  </w:num>
  <w:num w:numId="250">
    <w:abstractNumId w:val="179"/>
  </w:num>
  <w:numIdMacAtCleanup w:val="25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FH">
    <w15:presenceInfo w15:providerId="None" w15:userId="WF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9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3347C"/>
    <w:rsid w:val="0002146D"/>
    <w:rsid w:val="00026C2E"/>
    <w:rsid w:val="00037E44"/>
    <w:rsid w:val="00040F1D"/>
    <w:rsid w:val="00042A5A"/>
    <w:rsid w:val="00081F97"/>
    <w:rsid w:val="00085C11"/>
    <w:rsid w:val="00090D19"/>
    <w:rsid w:val="000919EF"/>
    <w:rsid w:val="00095479"/>
    <w:rsid w:val="000B4D4F"/>
    <w:rsid w:val="000C49DD"/>
    <w:rsid w:val="000D5D49"/>
    <w:rsid w:val="00104ED0"/>
    <w:rsid w:val="00105917"/>
    <w:rsid w:val="0012401C"/>
    <w:rsid w:val="001411F4"/>
    <w:rsid w:val="0014533F"/>
    <w:rsid w:val="00166DF7"/>
    <w:rsid w:val="00190E61"/>
    <w:rsid w:val="001978D2"/>
    <w:rsid w:val="001C5072"/>
    <w:rsid w:val="001D24CE"/>
    <w:rsid w:val="001D3854"/>
    <w:rsid w:val="001E2E72"/>
    <w:rsid w:val="0022453D"/>
    <w:rsid w:val="00231778"/>
    <w:rsid w:val="002442EA"/>
    <w:rsid w:val="002920FA"/>
    <w:rsid w:val="002C77C1"/>
    <w:rsid w:val="002D63C0"/>
    <w:rsid w:val="002E0554"/>
    <w:rsid w:val="002E31E5"/>
    <w:rsid w:val="002E5702"/>
    <w:rsid w:val="00316914"/>
    <w:rsid w:val="00350DFA"/>
    <w:rsid w:val="003512F7"/>
    <w:rsid w:val="00360CC4"/>
    <w:rsid w:val="00362F5F"/>
    <w:rsid w:val="003C25AA"/>
    <w:rsid w:val="00451DC2"/>
    <w:rsid w:val="00455DCD"/>
    <w:rsid w:val="00466344"/>
    <w:rsid w:val="00473875"/>
    <w:rsid w:val="004C335D"/>
    <w:rsid w:val="004C4ABC"/>
    <w:rsid w:val="004D3D92"/>
    <w:rsid w:val="004F6108"/>
    <w:rsid w:val="005037B3"/>
    <w:rsid w:val="0056154B"/>
    <w:rsid w:val="00564C7A"/>
    <w:rsid w:val="00565DB5"/>
    <w:rsid w:val="00584DC1"/>
    <w:rsid w:val="006024AB"/>
    <w:rsid w:val="006037BC"/>
    <w:rsid w:val="00624134"/>
    <w:rsid w:val="0063347C"/>
    <w:rsid w:val="00633801"/>
    <w:rsid w:val="006458BC"/>
    <w:rsid w:val="00662AE6"/>
    <w:rsid w:val="0066490F"/>
    <w:rsid w:val="00664F2C"/>
    <w:rsid w:val="00677CF7"/>
    <w:rsid w:val="00685FC2"/>
    <w:rsid w:val="00686DB2"/>
    <w:rsid w:val="0069629F"/>
    <w:rsid w:val="006A34F6"/>
    <w:rsid w:val="006C0106"/>
    <w:rsid w:val="006D6233"/>
    <w:rsid w:val="006E4253"/>
    <w:rsid w:val="00714FE9"/>
    <w:rsid w:val="00775BA5"/>
    <w:rsid w:val="0079184C"/>
    <w:rsid w:val="007B7790"/>
    <w:rsid w:val="007C1A1F"/>
    <w:rsid w:val="007C2BB7"/>
    <w:rsid w:val="007C45B2"/>
    <w:rsid w:val="007E011A"/>
    <w:rsid w:val="007E2A8F"/>
    <w:rsid w:val="007F038C"/>
    <w:rsid w:val="00822D39"/>
    <w:rsid w:val="00823413"/>
    <w:rsid w:val="00837812"/>
    <w:rsid w:val="00847971"/>
    <w:rsid w:val="00870B02"/>
    <w:rsid w:val="00873CDE"/>
    <w:rsid w:val="00874DFC"/>
    <w:rsid w:val="00885C44"/>
    <w:rsid w:val="008A3129"/>
    <w:rsid w:val="008E12E2"/>
    <w:rsid w:val="008F6E1C"/>
    <w:rsid w:val="00904C0C"/>
    <w:rsid w:val="00927D32"/>
    <w:rsid w:val="00935F2D"/>
    <w:rsid w:val="009430AF"/>
    <w:rsid w:val="0095155F"/>
    <w:rsid w:val="00951D24"/>
    <w:rsid w:val="009568AD"/>
    <w:rsid w:val="00982577"/>
    <w:rsid w:val="0099474E"/>
    <w:rsid w:val="00996E86"/>
    <w:rsid w:val="009A4268"/>
    <w:rsid w:val="009A47B1"/>
    <w:rsid w:val="009B659B"/>
    <w:rsid w:val="009B6953"/>
    <w:rsid w:val="009B6A74"/>
    <w:rsid w:val="00A163BB"/>
    <w:rsid w:val="00A2501B"/>
    <w:rsid w:val="00A30A2A"/>
    <w:rsid w:val="00A524EC"/>
    <w:rsid w:val="00A6054B"/>
    <w:rsid w:val="00A6148D"/>
    <w:rsid w:val="00A71183"/>
    <w:rsid w:val="00A80C1C"/>
    <w:rsid w:val="00AA73A9"/>
    <w:rsid w:val="00AD6582"/>
    <w:rsid w:val="00AE4628"/>
    <w:rsid w:val="00AE6210"/>
    <w:rsid w:val="00B045A3"/>
    <w:rsid w:val="00B30E51"/>
    <w:rsid w:val="00B314BC"/>
    <w:rsid w:val="00B353FA"/>
    <w:rsid w:val="00B63E9A"/>
    <w:rsid w:val="00B764BB"/>
    <w:rsid w:val="00B90925"/>
    <w:rsid w:val="00BA3148"/>
    <w:rsid w:val="00BC61D9"/>
    <w:rsid w:val="00BD3EEB"/>
    <w:rsid w:val="00C43A26"/>
    <w:rsid w:val="00C47023"/>
    <w:rsid w:val="00C96F30"/>
    <w:rsid w:val="00CA7EC0"/>
    <w:rsid w:val="00CB0813"/>
    <w:rsid w:val="00CC0CDF"/>
    <w:rsid w:val="00CC4C35"/>
    <w:rsid w:val="00D16BFF"/>
    <w:rsid w:val="00D232DF"/>
    <w:rsid w:val="00D45803"/>
    <w:rsid w:val="00D9505A"/>
    <w:rsid w:val="00DD022F"/>
    <w:rsid w:val="00DD77EB"/>
    <w:rsid w:val="00DF2DD8"/>
    <w:rsid w:val="00E0771A"/>
    <w:rsid w:val="00E1511D"/>
    <w:rsid w:val="00E27927"/>
    <w:rsid w:val="00E432F3"/>
    <w:rsid w:val="00E50E30"/>
    <w:rsid w:val="00E542B4"/>
    <w:rsid w:val="00E7155D"/>
    <w:rsid w:val="00E73AA3"/>
    <w:rsid w:val="00EA4B42"/>
    <w:rsid w:val="00EC233C"/>
    <w:rsid w:val="00EC4755"/>
    <w:rsid w:val="00EF1ED0"/>
    <w:rsid w:val="00EF4EC6"/>
    <w:rsid w:val="00F36D29"/>
    <w:rsid w:val="00F82D7C"/>
    <w:rsid w:val="00F8454D"/>
    <w:rsid w:val="00F915E0"/>
    <w:rsid w:val="00FA6F25"/>
    <w:rsid w:val="00FB76A0"/>
    <w:rsid w:val="00FC700A"/>
    <w:rsid w:val="00FC7B3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29"/>
      </o:rules>
    </o:shapelayout>
  </w:shapeDefaults>
  <w:decimalSymbol w:val="."/>
  <w:listSeparator w:val=","/>
  <w14:docId w14:val="44DC57AF"/>
  <w15:docId w15:val="{DC2CAB40-FAB0-4612-A9E0-702986CC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Liberation Serif" w:hAnsi="Liberation Serif" w:cs="Liberation Serif"/>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color w:val="00000A"/>
      <w:sz w:val="24"/>
    </w:rPr>
  </w:style>
  <w:style w:type="paragraph" w:styleId="Heading1">
    <w:name w:val="heading 1"/>
    <w:next w:val="Normal"/>
    <w:link w:val="Heading1Char"/>
    <w:uiPriority w:val="9"/>
    <w:qFormat/>
    <w:pPr>
      <w:keepNext/>
      <w:widowControl w:val="0"/>
      <w:spacing w:before="240" w:after="120"/>
      <w:ind w:left="432" w:hanging="432"/>
      <w:outlineLvl w:val="0"/>
    </w:pPr>
    <w:rPr>
      <w:rFonts w:ascii="Liberation Sans" w:eastAsia="Liberation Sans" w:hAnsi="Liberation Sans" w:cs="Liberation Sans"/>
      <w:b/>
      <w:color w:val="000000"/>
      <w:sz w:val="36"/>
      <w:szCs w:val="36"/>
    </w:rPr>
  </w:style>
  <w:style w:type="paragraph" w:styleId="Heading2">
    <w:name w:val="heading 2"/>
    <w:next w:val="Normal"/>
    <w:link w:val="Heading2Char"/>
    <w:uiPriority w:val="9"/>
    <w:unhideWhenUsed/>
    <w:qFormat/>
    <w:pPr>
      <w:keepNext/>
      <w:widowControl w:val="0"/>
      <w:spacing w:before="200" w:after="120"/>
      <w:ind w:left="576" w:hanging="576"/>
      <w:outlineLvl w:val="1"/>
    </w:pPr>
    <w:rPr>
      <w:rFonts w:ascii="Liberation Sans" w:eastAsia="Liberation Sans" w:hAnsi="Liberation Sans" w:cs="Liberation Sans"/>
      <w:b/>
      <w:color w:val="000000"/>
      <w:sz w:val="32"/>
      <w:szCs w:val="32"/>
    </w:rPr>
  </w:style>
  <w:style w:type="paragraph" w:styleId="Heading3">
    <w:name w:val="heading 3"/>
    <w:next w:val="Normal"/>
    <w:link w:val="Heading3Char"/>
    <w:uiPriority w:val="9"/>
    <w:unhideWhenUsed/>
    <w:qFormat/>
    <w:pPr>
      <w:keepNext/>
      <w:widowControl w:val="0"/>
      <w:spacing w:before="140" w:after="120"/>
      <w:outlineLvl w:val="2"/>
    </w:pPr>
    <w:rPr>
      <w:rFonts w:ascii="Liberation Sans" w:eastAsia="Liberation Sans" w:hAnsi="Liberation Sans" w:cs="Liberation Sans"/>
      <w:b/>
      <w:color w:val="808080"/>
      <w:sz w:val="28"/>
      <w:szCs w:val="28"/>
    </w:rPr>
  </w:style>
  <w:style w:type="paragraph" w:styleId="Heading4">
    <w:name w:val="heading 4"/>
    <w:next w:val="Normal"/>
    <w:link w:val="Heading4Char"/>
    <w:uiPriority w:val="9"/>
    <w:semiHidden/>
    <w:unhideWhenUsed/>
    <w:qFormat/>
    <w:pPr>
      <w:keepNext/>
      <w:widowControl w:val="0"/>
      <w:spacing w:before="120" w:after="120"/>
      <w:ind w:left="864" w:hanging="864"/>
      <w:outlineLvl w:val="3"/>
    </w:pPr>
    <w:rPr>
      <w:rFonts w:ascii="Liberation Sans" w:eastAsia="Liberation Sans" w:hAnsi="Liberation Sans" w:cs="Liberation Sans"/>
      <w:b/>
      <w:i/>
      <w:color w:val="808080"/>
      <w:sz w:val="27"/>
      <w:szCs w:val="27"/>
    </w:rPr>
  </w:style>
  <w:style w:type="paragraph" w:styleId="Heading5">
    <w:name w:val="heading 5"/>
    <w:next w:val="Normal"/>
    <w:link w:val="Heading5Char"/>
    <w:uiPriority w:val="9"/>
    <w:semiHidden/>
    <w:unhideWhenUsed/>
    <w:qFormat/>
    <w:pPr>
      <w:keepNext/>
      <w:widowControl w:val="0"/>
      <w:spacing w:before="120" w:after="60"/>
      <w:ind w:left="1008" w:hanging="1008"/>
      <w:outlineLvl w:val="4"/>
    </w:pPr>
    <w:rPr>
      <w:rFonts w:ascii="Liberation Sans" w:eastAsia="Liberation Sans" w:hAnsi="Liberation Sans" w:cs="Liberation Sans"/>
      <w:b/>
      <w:color w:val="000000"/>
      <w:sz w:val="24"/>
    </w:rPr>
  </w:style>
  <w:style w:type="paragraph" w:styleId="Heading6">
    <w:name w:val="heading 6"/>
    <w:next w:val="Normal"/>
    <w:link w:val="Heading6Char"/>
    <w:uiPriority w:val="9"/>
    <w:semiHidden/>
    <w:unhideWhenUsed/>
    <w:qFormat/>
    <w:pPr>
      <w:keepNext/>
      <w:widowControl w:val="0"/>
      <w:spacing w:before="60" w:after="60"/>
      <w:ind w:left="1152" w:hanging="1152"/>
      <w:outlineLvl w:val="5"/>
    </w:pPr>
    <w:rPr>
      <w:rFonts w:ascii="Liberation Sans" w:eastAsia="Liberation Sans" w:hAnsi="Liberation Sans" w:cs="Liberation Sans"/>
      <w:b/>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basedOn w:val="DefaultParagraphFont"/>
    <w:link w:val="CommentText"/>
    <w:uiPriority w:val="99"/>
    <w:qFormat/>
    <w:rPr>
      <w:sz w:val="20"/>
      <w:szCs w:val="20"/>
    </w:rPr>
  </w:style>
  <w:style w:type="character" w:styleId="CommentReference">
    <w:name w:val="annotation reference"/>
    <w:basedOn w:val="DefaultParagraphFont"/>
    <w:uiPriority w:val="99"/>
    <w:semiHidden/>
    <w:unhideWhenUsed/>
    <w:qFormat/>
    <w:rPr>
      <w:sz w:val="16"/>
      <w:szCs w:val="16"/>
    </w:rPr>
  </w:style>
  <w:style w:type="character" w:customStyle="1" w:styleId="BalloonTextChar">
    <w:name w:val="Balloon Text Char"/>
    <w:basedOn w:val="DefaultParagraphFont"/>
    <w:link w:val="BalloonText"/>
    <w:uiPriority w:val="99"/>
    <w:semiHidden/>
    <w:qFormat/>
    <w:rsid w:val="004F495C"/>
    <w:rPr>
      <w:rFonts w:ascii="Segoe UI" w:hAnsi="Segoe UI" w:cs="Segoe UI"/>
      <w:sz w:val="18"/>
      <w:szCs w:val="18"/>
    </w:rPr>
  </w:style>
  <w:style w:type="character" w:customStyle="1" w:styleId="CommentSubjectChar">
    <w:name w:val="Comment Subject Char"/>
    <w:basedOn w:val="CommentTextChar"/>
    <w:link w:val="CommentSubject"/>
    <w:uiPriority w:val="99"/>
    <w:semiHidden/>
    <w:qFormat/>
    <w:rsid w:val="004F495C"/>
    <w:rPr>
      <w:b/>
      <w:bCs/>
      <w:sz w:val="20"/>
      <w:szCs w:val="20"/>
    </w:rPr>
  </w:style>
  <w:style w:type="character" w:customStyle="1" w:styleId="UnresolvedMention">
    <w:name w:val="Unresolved Mention"/>
    <w:basedOn w:val="DefaultParagraphFont"/>
    <w:uiPriority w:val="99"/>
    <w:unhideWhenUsed/>
    <w:qFormat/>
    <w:rsid w:val="00F23F84"/>
    <w:rPr>
      <w:color w:val="605E5C"/>
      <w:shd w:val="clear" w:color="auto" w:fill="E1DFDD"/>
    </w:rPr>
  </w:style>
  <w:style w:type="character" w:customStyle="1" w:styleId="Mention">
    <w:name w:val="Mention"/>
    <w:basedOn w:val="DefaultParagraphFont"/>
    <w:uiPriority w:val="99"/>
    <w:unhideWhenUsed/>
    <w:qFormat/>
    <w:rsid w:val="00F23F84"/>
    <w:rPr>
      <w:color w:val="2B579A"/>
      <w:shd w:val="clear" w:color="auto" w:fill="E1DFDD"/>
    </w:rPr>
  </w:style>
  <w:style w:type="character" w:customStyle="1" w:styleId="HeaderChar">
    <w:name w:val="Header Char"/>
    <w:basedOn w:val="DefaultParagraphFont"/>
    <w:link w:val="Header"/>
    <w:uiPriority w:val="99"/>
    <w:qFormat/>
    <w:rsid w:val="007F229E"/>
  </w:style>
  <w:style w:type="character" w:customStyle="1" w:styleId="FooterChar">
    <w:name w:val="Footer Char"/>
    <w:basedOn w:val="DefaultParagraphFont"/>
    <w:link w:val="Footer"/>
    <w:uiPriority w:val="99"/>
    <w:qFormat/>
    <w:rsid w:val="007F229E"/>
  </w:style>
  <w:style w:type="character" w:customStyle="1" w:styleId="InternetLink">
    <w:name w:val="Internet Link"/>
    <w:basedOn w:val="DefaultParagraphFont"/>
    <w:uiPriority w:val="99"/>
    <w:unhideWhenUsed/>
    <w:rsid w:val="005F6A54"/>
    <w:rPr>
      <w:color w:val="0000FF" w:themeColor="hyperlink"/>
      <w:u w:val="single"/>
    </w:rPr>
  </w:style>
  <w:style w:type="character" w:customStyle="1" w:styleId="ListLabel1">
    <w:name w:val="ListLabel 1"/>
    <w:qFormat/>
    <w:rPr>
      <w:rFonts w:ascii="Gill Sans" w:eastAsia="Noto Sans Symbols" w:hAnsi="Gill Sans" w:cs="Noto Sans Symbols"/>
      <w:u w:val="none"/>
    </w:rPr>
  </w:style>
  <w:style w:type="character" w:customStyle="1" w:styleId="ListLabel2">
    <w:name w:val="ListLabel 2"/>
    <w:qFormat/>
    <w:rPr>
      <w:rFonts w:eastAsia="Noto Sans Symbols" w:cs="Noto Sans Symbols"/>
      <w:u w:val="none"/>
    </w:rPr>
  </w:style>
  <w:style w:type="character" w:customStyle="1" w:styleId="ListLabel3">
    <w:name w:val="ListLabel 3"/>
    <w:qFormat/>
    <w:rPr>
      <w:rFonts w:eastAsia="Noto Sans Symbols" w:cs="Noto Sans Symbols"/>
      <w:u w:val="none"/>
    </w:rPr>
  </w:style>
  <w:style w:type="character" w:customStyle="1" w:styleId="ListLabel4">
    <w:name w:val="ListLabel 4"/>
    <w:qFormat/>
    <w:rPr>
      <w:rFonts w:eastAsia="Noto Sans Symbols" w:cs="Noto Sans Symbols"/>
      <w:u w:val="none"/>
    </w:rPr>
  </w:style>
  <w:style w:type="character" w:customStyle="1" w:styleId="ListLabel5">
    <w:name w:val="ListLabel 5"/>
    <w:qFormat/>
    <w:rPr>
      <w:rFonts w:eastAsia="Noto Sans Symbols" w:cs="Noto Sans Symbols"/>
      <w:u w:val="none"/>
    </w:rPr>
  </w:style>
  <w:style w:type="character" w:customStyle="1" w:styleId="ListLabel6">
    <w:name w:val="ListLabel 6"/>
    <w:qFormat/>
    <w:rPr>
      <w:rFonts w:eastAsia="Noto Sans Symbols" w:cs="Noto Sans Symbols"/>
      <w:u w:val="none"/>
    </w:rPr>
  </w:style>
  <w:style w:type="character" w:customStyle="1" w:styleId="ListLabel7">
    <w:name w:val="ListLabel 7"/>
    <w:qFormat/>
    <w:rPr>
      <w:rFonts w:eastAsia="Noto Sans Symbols" w:cs="Noto Sans Symbols"/>
      <w:u w:val="none"/>
    </w:rPr>
  </w:style>
  <w:style w:type="character" w:customStyle="1" w:styleId="ListLabel8">
    <w:name w:val="ListLabel 8"/>
    <w:qFormat/>
    <w:rPr>
      <w:rFonts w:eastAsia="Noto Sans Symbols" w:cs="Noto Sans Symbols"/>
      <w:u w:val="none"/>
    </w:rPr>
  </w:style>
  <w:style w:type="character" w:customStyle="1" w:styleId="ListLabel9">
    <w:name w:val="ListLabel 9"/>
    <w:qFormat/>
    <w:rPr>
      <w:rFonts w:eastAsia="Noto Sans Symbols" w:cs="Noto Sans Symbols"/>
      <w:u w:val="none"/>
    </w:rPr>
  </w:style>
  <w:style w:type="character" w:customStyle="1" w:styleId="ListLabel10">
    <w:name w:val="ListLabel 10"/>
    <w:qFormat/>
    <w:rPr>
      <w:rFonts w:ascii="Gill Sans" w:hAnsi="Gill Sans"/>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rFonts w:ascii="Gill Sans" w:hAnsi="Gill Sans"/>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rFonts w:ascii="Gill Sans" w:eastAsia="Arial" w:hAnsi="Gill Sans" w:cs="Arial"/>
      <w:b/>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ascii="Gill Sans" w:hAnsi="Gill Sans"/>
      <w:u w:val="none"/>
    </w:rPr>
  </w:style>
  <w:style w:type="character" w:customStyle="1" w:styleId="ListLabel38">
    <w:name w:val="ListLabel 38"/>
    <w:qFormat/>
    <w:rPr>
      <w:u w:val="none"/>
    </w:rPr>
  </w:style>
  <w:style w:type="character" w:customStyle="1" w:styleId="ListLabel39">
    <w:name w:val="ListLabel 39"/>
    <w:qFormat/>
    <w:rPr>
      <w:u w:val="none"/>
    </w:rPr>
  </w:style>
  <w:style w:type="character" w:customStyle="1" w:styleId="ListLabel40">
    <w:name w:val="ListLabel 40"/>
    <w:qFormat/>
    <w:rPr>
      <w:u w:val="none"/>
    </w:rPr>
  </w:style>
  <w:style w:type="character" w:customStyle="1" w:styleId="ListLabel41">
    <w:name w:val="ListLabel 41"/>
    <w:qFormat/>
    <w:rPr>
      <w:u w:val="none"/>
    </w:rPr>
  </w:style>
  <w:style w:type="character" w:customStyle="1" w:styleId="ListLabel42">
    <w:name w:val="ListLabel 42"/>
    <w:qFormat/>
    <w:rPr>
      <w:u w:val="none"/>
    </w:rPr>
  </w:style>
  <w:style w:type="character" w:customStyle="1" w:styleId="ListLabel43">
    <w:name w:val="ListLabel 43"/>
    <w:qFormat/>
    <w:rPr>
      <w:u w:val="none"/>
    </w:rPr>
  </w:style>
  <w:style w:type="character" w:customStyle="1" w:styleId="ListLabel44">
    <w:name w:val="ListLabel 44"/>
    <w:qFormat/>
    <w:rPr>
      <w:u w:val="none"/>
    </w:rPr>
  </w:style>
  <w:style w:type="character" w:customStyle="1" w:styleId="ListLabel45">
    <w:name w:val="ListLabel 45"/>
    <w:qFormat/>
    <w:rPr>
      <w:u w:val="none"/>
    </w:rPr>
  </w:style>
  <w:style w:type="character" w:customStyle="1" w:styleId="ListLabel46">
    <w:name w:val="ListLabel 46"/>
    <w:qFormat/>
    <w:rPr>
      <w:rFonts w:ascii="Gill Sans" w:eastAsia="Arial" w:hAnsi="Gill Sans" w:cs="Arial"/>
      <w:u w:val="none"/>
    </w:rPr>
  </w:style>
  <w:style w:type="character" w:customStyle="1" w:styleId="ListLabel47">
    <w:name w:val="ListLabel 47"/>
    <w:qFormat/>
    <w:rPr>
      <w:u w:val="none"/>
    </w:rPr>
  </w:style>
  <w:style w:type="character" w:customStyle="1" w:styleId="ListLabel48">
    <w:name w:val="ListLabel 48"/>
    <w:qFormat/>
    <w:rPr>
      <w:u w:val="none"/>
    </w:rPr>
  </w:style>
  <w:style w:type="character" w:customStyle="1" w:styleId="ListLabel49">
    <w:name w:val="ListLabel 49"/>
    <w:qFormat/>
    <w:rPr>
      <w:u w:val="none"/>
    </w:rPr>
  </w:style>
  <w:style w:type="character" w:customStyle="1" w:styleId="ListLabel50">
    <w:name w:val="ListLabel 50"/>
    <w:qFormat/>
    <w:rPr>
      <w:u w:val="none"/>
    </w:rPr>
  </w:style>
  <w:style w:type="character" w:customStyle="1" w:styleId="ListLabel51">
    <w:name w:val="ListLabel 51"/>
    <w:qFormat/>
    <w:rPr>
      <w:u w:val="none"/>
    </w:rPr>
  </w:style>
  <w:style w:type="character" w:customStyle="1" w:styleId="ListLabel52">
    <w:name w:val="ListLabel 52"/>
    <w:qFormat/>
    <w:rPr>
      <w:u w:val="none"/>
    </w:rPr>
  </w:style>
  <w:style w:type="character" w:customStyle="1" w:styleId="ListLabel53">
    <w:name w:val="ListLabel 53"/>
    <w:qFormat/>
    <w:rPr>
      <w:u w:val="none"/>
    </w:rPr>
  </w:style>
  <w:style w:type="character" w:customStyle="1" w:styleId="ListLabel54">
    <w:name w:val="ListLabel 54"/>
    <w:qFormat/>
    <w:rPr>
      <w:u w:val="none"/>
    </w:rPr>
  </w:style>
  <w:style w:type="character" w:customStyle="1" w:styleId="ListLabel55">
    <w:name w:val="ListLabel 55"/>
    <w:qFormat/>
    <w:rPr>
      <w:rFonts w:ascii="Gill Sans" w:eastAsia="Arial" w:hAnsi="Gill Sans" w:cs="Arial"/>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ascii="Gill Sans" w:hAnsi="Gill Sans"/>
      <w:u w:val="none"/>
    </w:rPr>
  </w:style>
  <w:style w:type="character" w:customStyle="1" w:styleId="ListLabel65">
    <w:name w:val="ListLabel 65"/>
    <w:qFormat/>
    <w:rPr>
      <w:u w:val="none"/>
    </w:rPr>
  </w:style>
  <w:style w:type="character" w:customStyle="1" w:styleId="ListLabel66">
    <w:name w:val="ListLabel 66"/>
    <w:qFormat/>
    <w:rPr>
      <w:u w:val="none"/>
    </w:rPr>
  </w:style>
  <w:style w:type="character" w:customStyle="1" w:styleId="ListLabel67">
    <w:name w:val="ListLabel 67"/>
    <w:qFormat/>
    <w:rPr>
      <w:u w:val="none"/>
    </w:rPr>
  </w:style>
  <w:style w:type="character" w:customStyle="1" w:styleId="ListLabel68">
    <w:name w:val="ListLabel 68"/>
    <w:qFormat/>
    <w:rPr>
      <w:u w:val="none"/>
    </w:rPr>
  </w:style>
  <w:style w:type="character" w:customStyle="1" w:styleId="ListLabel69">
    <w:name w:val="ListLabel 69"/>
    <w:qFormat/>
    <w:rPr>
      <w:u w:val="none"/>
    </w:rPr>
  </w:style>
  <w:style w:type="character" w:customStyle="1" w:styleId="ListLabel70">
    <w:name w:val="ListLabel 70"/>
    <w:qFormat/>
    <w:rPr>
      <w:u w:val="none"/>
    </w:rPr>
  </w:style>
  <w:style w:type="character" w:customStyle="1" w:styleId="ListLabel71">
    <w:name w:val="ListLabel 71"/>
    <w:qFormat/>
    <w:rPr>
      <w:u w:val="none"/>
    </w:rPr>
  </w:style>
  <w:style w:type="character" w:customStyle="1" w:styleId="ListLabel72">
    <w:name w:val="ListLabel 72"/>
    <w:qFormat/>
    <w:rPr>
      <w:u w:val="none"/>
    </w:rPr>
  </w:style>
  <w:style w:type="character" w:customStyle="1" w:styleId="ListLabel73">
    <w:name w:val="ListLabel 73"/>
    <w:qFormat/>
    <w:rPr>
      <w:rFonts w:ascii="Gill Sans" w:eastAsia="Noto Sans Symbols" w:hAnsi="Gill Sans" w:cs="Noto Sans Symbols"/>
      <w:b/>
      <w:u w:val="none"/>
    </w:rPr>
  </w:style>
  <w:style w:type="character" w:customStyle="1" w:styleId="ListLabel74">
    <w:name w:val="ListLabel 74"/>
    <w:qFormat/>
    <w:rPr>
      <w:rFonts w:eastAsia="Noto Sans Symbols" w:cs="Noto Sans Symbols"/>
      <w:u w:val="none"/>
    </w:rPr>
  </w:style>
  <w:style w:type="character" w:customStyle="1" w:styleId="ListLabel75">
    <w:name w:val="ListLabel 75"/>
    <w:qFormat/>
    <w:rPr>
      <w:rFonts w:eastAsia="Noto Sans Symbols" w:cs="Noto Sans Symbols"/>
      <w:u w:val="none"/>
    </w:rPr>
  </w:style>
  <w:style w:type="character" w:customStyle="1" w:styleId="ListLabel76">
    <w:name w:val="ListLabel 76"/>
    <w:qFormat/>
    <w:rPr>
      <w:rFonts w:eastAsia="Noto Sans Symbols" w:cs="Noto Sans Symbols"/>
      <w:u w:val="none"/>
    </w:rPr>
  </w:style>
  <w:style w:type="character" w:customStyle="1" w:styleId="ListLabel77">
    <w:name w:val="ListLabel 77"/>
    <w:qFormat/>
    <w:rPr>
      <w:rFonts w:eastAsia="Noto Sans Symbols" w:cs="Noto Sans Symbols"/>
      <w:u w:val="none"/>
    </w:rPr>
  </w:style>
  <w:style w:type="character" w:customStyle="1" w:styleId="ListLabel78">
    <w:name w:val="ListLabel 78"/>
    <w:qFormat/>
    <w:rPr>
      <w:rFonts w:eastAsia="Noto Sans Symbols" w:cs="Noto Sans Symbols"/>
      <w:u w:val="none"/>
    </w:rPr>
  </w:style>
  <w:style w:type="character" w:customStyle="1" w:styleId="ListLabel79">
    <w:name w:val="ListLabel 79"/>
    <w:qFormat/>
    <w:rPr>
      <w:rFonts w:eastAsia="Noto Sans Symbols" w:cs="Noto Sans Symbols"/>
      <w:u w:val="none"/>
    </w:rPr>
  </w:style>
  <w:style w:type="character" w:customStyle="1" w:styleId="ListLabel80">
    <w:name w:val="ListLabel 80"/>
    <w:qFormat/>
    <w:rPr>
      <w:rFonts w:eastAsia="Noto Sans Symbols" w:cs="Noto Sans Symbols"/>
      <w:u w:val="none"/>
    </w:rPr>
  </w:style>
  <w:style w:type="character" w:customStyle="1" w:styleId="ListLabel81">
    <w:name w:val="ListLabel 81"/>
    <w:qFormat/>
    <w:rPr>
      <w:rFonts w:eastAsia="Noto Sans Symbols" w:cs="Noto Sans Symbols"/>
      <w:u w:val="none"/>
    </w:rPr>
  </w:style>
  <w:style w:type="character" w:customStyle="1" w:styleId="ListLabel82">
    <w:name w:val="ListLabel 82"/>
    <w:qFormat/>
    <w:rPr>
      <w:rFonts w:ascii="Gill Sans" w:eastAsia="Gill Sans" w:hAnsi="Gill Sans" w:cs="Gill Sans"/>
      <w:b w:val="0"/>
      <w:sz w:val="24"/>
    </w:rPr>
  </w:style>
  <w:style w:type="character" w:customStyle="1" w:styleId="ListLabel83">
    <w:name w:val="ListLabel 83"/>
    <w:qFormat/>
    <w:rPr>
      <w:rFonts w:eastAsia="Courier New" w:cs="Courier New"/>
    </w:rPr>
  </w:style>
  <w:style w:type="character" w:customStyle="1" w:styleId="ListLabel84">
    <w:name w:val="ListLabel 84"/>
    <w:qFormat/>
    <w:rPr>
      <w:rFonts w:eastAsia="Noto Sans Symbols" w:cs="Noto Sans Symbols"/>
    </w:rPr>
  </w:style>
  <w:style w:type="character" w:customStyle="1" w:styleId="ListLabel85">
    <w:name w:val="ListLabel 85"/>
    <w:qFormat/>
    <w:rPr>
      <w:rFonts w:eastAsia="Noto Sans Symbols" w:cs="Noto Sans Symbols"/>
    </w:rPr>
  </w:style>
  <w:style w:type="character" w:customStyle="1" w:styleId="ListLabel86">
    <w:name w:val="ListLabel 86"/>
    <w:qFormat/>
    <w:rPr>
      <w:rFonts w:eastAsia="Courier New" w:cs="Courier New"/>
    </w:rPr>
  </w:style>
  <w:style w:type="character" w:customStyle="1" w:styleId="ListLabel87">
    <w:name w:val="ListLabel 87"/>
    <w:qFormat/>
    <w:rPr>
      <w:rFonts w:eastAsia="Noto Sans Symbols" w:cs="Noto Sans Symbols"/>
    </w:rPr>
  </w:style>
  <w:style w:type="character" w:customStyle="1" w:styleId="ListLabel88">
    <w:name w:val="ListLabel 88"/>
    <w:qFormat/>
    <w:rPr>
      <w:rFonts w:eastAsia="Noto Sans Symbols" w:cs="Noto Sans Symbols"/>
    </w:rPr>
  </w:style>
  <w:style w:type="character" w:customStyle="1" w:styleId="ListLabel89">
    <w:name w:val="ListLabel 89"/>
    <w:qFormat/>
    <w:rPr>
      <w:rFonts w:eastAsia="Courier New" w:cs="Courier New"/>
    </w:rPr>
  </w:style>
  <w:style w:type="character" w:customStyle="1" w:styleId="ListLabel90">
    <w:name w:val="ListLabel 90"/>
    <w:qFormat/>
    <w:rPr>
      <w:rFonts w:eastAsia="Noto Sans Symbols" w:cs="Noto Sans Symbols"/>
    </w:rPr>
  </w:style>
  <w:style w:type="character" w:customStyle="1" w:styleId="ListLabel91">
    <w:name w:val="ListLabel 91"/>
    <w:qFormat/>
    <w:rPr>
      <w:rFonts w:ascii="Gill Sans" w:hAnsi="Gill Sans"/>
      <w:u w:val="none"/>
    </w:rPr>
  </w:style>
  <w:style w:type="character" w:customStyle="1" w:styleId="ListLabel92">
    <w:name w:val="ListLabel 92"/>
    <w:qFormat/>
    <w:rPr>
      <w:u w:val="none"/>
    </w:rPr>
  </w:style>
  <w:style w:type="character" w:customStyle="1" w:styleId="ListLabel93">
    <w:name w:val="ListLabel 93"/>
    <w:qFormat/>
    <w:rPr>
      <w:u w:val="none"/>
    </w:rPr>
  </w:style>
  <w:style w:type="character" w:customStyle="1" w:styleId="ListLabel94">
    <w:name w:val="ListLabel 94"/>
    <w:qFormat/>
    <w:rPr>
      <w:u w:val="none"/>
    </w:rPr>
  </w:style>
  <w:style w:type="character" w:customStyle="1" w:styleId="ListLabel95">
    <w:name w:val="ListLabel 95"/>
    <w:qFormat/>
    <w:rPr>
      <w:u w:val="none"/>
    </w:rPr>
  </w:style>
  <w:style w:type="character" w:customStyle="1" w:styleId="ListLabel96">
    <w:name w:val="ListLabel 96"/>
    <w:qFormat/>
    <w:rPr>
      <w:u w:val="none"/>
    </w:rPr>
  </w:style>
  <w:style w:type="character" w:customStyle="1" w:styleId="ListLabel97">
    <w:name w:val="ListLabel 97"/>
    <w:qFormat/>
    <w:rPr>
      <w:u w:val="none"/>
    </w:rPr>
  </w:style>
  <w:style w:type="character" w:customStyle="1" w:styleId="ListLabel98">
    <w:name w:val="ListLabel 98"/>
    <w:qFormat/>
    <w:rPr>
      <w:u w:val="none"/>
    </w:rPr>
  </w:style>
  <w:style w:type="character" w:customStyle="1" w:styleId="ListLabel99">
    <w:name w:val="ListLabel 99"/>
    <w:qFormat/>
    <w:rPr>
      <w:u w:val="none"/>
    </w:rPr>
  </w:style>
  <w:style w:type="character" w:customStyle="1" w:styleId="ListLabel100">
    <w:name w:val="ListLabel 100"/>
    <w:qFormat/>
    <w:rPr>
      <w:rFonts w:ascii="Gill Sans" w:hAnsi="Gill Sans"/>
      <w:u w:val="none"/>
    </w:rPr>
  </w:style>
  <w:style w:type="character" w:customStyle="1" w:styleId="ListLabel101">
    <w:name w:val="ListLabel 101"/>
    <w:qFormat/>
    <w:rPr>
      <w:u w:val="none"/>
    </w:rPr>
  </w:style>
  <w:style w:type="character" w:customStyle="1" w:styleId="ListLabel102">
    <w:name w:val="ListLabel 102"/>
    <w:qFormat/>
    <w:rPr>
      <w:u w:val="none"/>
    </w:rPr>
  </w:style>
  <w:style w:type="character" w:customStyle="1" w:styleId="ListLabel103">
    <w:name w:val="ListLabel 103"/>
    <w:qFormat/>
    <w:rPr>
      <w:u w:val="none"/>
    </w:rPr>
  </w:style>
  <w:style w:type="character" w:customStyle="1" w:styleId="ListLabel104">
    <w:name w:val="ListLabel 104"/>
    <w:qFormat/>
    <w:rPr>
      <w:u w:val="none"/>
    </w:rPr>
  </w:style>
  <w:style w:type="character" w:customStyle="1" w:styleId="ListLabel105">
    <w:name w:val="ListLabel 105"/>
    <w:qFormat/>
    <w:rPr>
      <w:u w:val="none"/>
    </w:rPr>
  </w:style>
  <w:style w:type="character" w:customStyle="1" w:styleId="ListLabel106">
    <w:name w:val="ListLabel 106"/>
    <w:qFormat/>
    <w:rPr>
      <w:u w:val="none"/>
    </w:rPr>
  </w:style>
  <w:style w:type="character" w:customStyle="1" w:styleId="ListLabel107">
    <w:name w:val="ListLabel 107"/>
    <w:qFormat/>
    <w:rPr>
      <w:u w:val="none"/>
    </w:rPr>
  </w:style>
  <w:style w:type="character" w:customStyle="1" w:styleId="ListLabel108">
    <w:name w:val="ListLabel 108"/>
    <w:qFormat/>
    <w:rPr>
      <w:u w:val="none"/>
    </w:rPr>
  </w:style>
  <w:style w:type="character" w:customStyle="1" w:styleId="ListLabel109">
    <w:name w:val="ListLabel 109"/>
    <w:qFormat/>
    <w:rPr>
      <w:rFonts w:ascii="Gill Sans" w:hAnsi="Gill Sans"/>
      <w:highlight w:val="white"/>
      <w:u w:val="none"/>
    </w:rPr>
  </w:style>
  <w:style w:type="character" w:customStyle="1" w:styleId="ListLabel110">
    <w:name w:val="ListLabel 110"/>
    <w:qFormat/>
    <w:rPr>
      <w:u w:val="none"/>
    </w:rPr>
  </w:style>
  <w:style w:type="character" w:customStyle="1" w:styleId="ListLabel111">
    <w:name w:val="ListLabel 111"/>
    <w:qFormat/>
    <w:rPr>
      <w:u w:val="none"/>
    </w:rPr>
  </w:style>
  <w:style w:type="character" w:customStyle="1" w:styleId="ListLabel112">
    <w:name w:val="ListLabel 112"/>
    <w:qFormat/>
    <w:rPr>
      <w:u w:val="none"/>
    </w:rPr>
  </w:style>
  <w:style w:type="character" w:customStyle="1" w:styleId="ListLabel113">
    <w:name w:val="ListLabel 113"/>
    <w:qFormat/>
    <w:rPr>
      <w:u w:val="none"/>
    </w:rPr>
  </w:style>
  <w:style w:type="character" w:customStyle="1" w:styleId="ListLabel114">
    <w:name w:val="ListLabel 114"/>
    <w:qFormat/>
    <w:rPr>
      <w:u w:val="none"/>
    </w:rPr>
  </w:style>
  <w:style w:type="character" w:customStyle="1" w:styleId="ListLabel115">
    <w:name w:val="ListLabel 115"/>
    <w:qFormat/>
    <w:rPr>
      <w:u w:val="none"/>
    </w:rPr>
  </w:style>
  <w:style w:type="character" w:customStyle="1" w:styleId="ListLabel116">
    <w:name w:val="ListLabel 116"/>
    <w:qFormat/>
    <w:rPr>
      <w:u w:val="none"/>
    </w:rPr>
  </w:style>
  <w:style w:type="character" w:customStyle="1" w:styleId="ListLabel117">
    <w:name w:val="ListLabel 117"/>
    <w:qFormat/>
    <w:rPr>
      <w:u w:val="none"/>
    </w:rPr>
  </w:style>
  <w:style w:type="character" w:customStyle="1" w:styleId="ListLabel118">
    <w:name w:val="ListLabel 118"/>
    <w:qFormat/>
    <w:rPr>
      <w:rFonts w:ascii="Gill Sans" w:hAnsi="Gill Sans"/>
      <w:b/>
      <w:sz w:val="28"/>
      <w:u w:val="none"/>
    </w:rPr>
  </w:style>
  <w:style w:type="character" w:customStyle="1" w:styleId="ListLabel119">
    <w:name w:val="ListLabel 119"/>
    <w:qFormat/>
    <w:rPr>
      <w:u w:val="none"/>
    </w:rPr>
  </w:style>
  <w:style w:type="character" w:customStyle="1" w:styleId="ListLabel120">
    <w:name w:val="ListLabel 120"/>
    <w:qFormat/>
    <w:rPr>
      <w:u w:val="none"/>
    </w:rPr>
  </w:style>
  <w:style w:type="character" w:customStyle="1" w:styleId="ListLabel121">
    <w:name w:val="ListLabel 121"/>
    <w:qFormat/>
    <w:rPr>
      <w:u w:val="none"/>
    </w:rPr>
  </w:style>
  <w:style w:type="character" w:customStyle="1" w:styleId="ListLabel122">
    <w:name w:val="ListLabel 122"/>
    <w:qFormat/>
    <w:rPr>
      <w:u w:val="none"/>
    </w:rPr>
  </w:style>
  <w:style w:type="character" w:customStyle="1" w:styleId="ListLabel123">
    <w:name w:val="ListLabel 123"/>
    <w:qFormat/>
    <w:rPr>
      <w:u w:val="none"/>
    </w:rPr>
  </w:style>
  <w:style w:type="character" w:customStyle="1" w:styleId="ListLabel124">
    <w:name w:val="ListLabel 124"/>
    <w:qFormat/>
    <w:rPr>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rFonts w:ascii="Gill Sans" w:hAnsi="Gill Sans"/>
      <w:highlight w:val="white"/>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rFonts w:ascii="Gill Sans" w:hAnsi="Gill Sans"/>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rFonts w:ascii="Gill Sans" w:hAnsi="Gill Sans"/>
      <w:highlight w:val="white"/>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u w:val="none"/>
    </w:rPr>
  </w:style>
  <w:style w:type="character" w:customStyle="1" w:styleId="ListLabel149">
    <w:name w:val="ListLabel 149"/>
    <w:qFormat/>
    <w:rPr>
      <w:u w:val="none"/>
    </w:rPr>
  </w:style>
  <w:style w:type="character" w:customStyle="1" w:styleId="ListLabel150">
    <w:name w:val="ListLabel 150"/>
    <w:qFormat/>
    <w:rPr>
      <w:u w:val="none"/>
    </w:rPr>
  </w:style>
  <w:style w:type="character" w:customStyle="1" w:styleId="ListLabel151">
    <w:name w:val="ListLabel 151"/>
    <w:qFormat/>
    <w:rPr>
      <w:u w:val="none"/>
    </w:rPr>
  </w:style>
  <w:style w:type="character" w:customStyle="1" w:styleId="ListLabel152">
    <w:name w:val="ListLabel 152"/>
    <w:qFormat/>
    <w:rPr>
      <w:u w:val="none"/>
    </w:rPr>
  </w:style>
  <w:style w:type="character" w:customStyle="1" w:styleId="ListLabel153">
    <w:name w:val="ListLabel 153"/>
    <w:qFormat/>
    <w:rPr>
      <w:u w:val="none"/>
    </w:rPr>
  </w:style>
  <w:style w:type="character" w:customStyle="1" w:styleId="ListLabel154">
    <w:name w:val="ListLabel 154"/>
    <w:qFormat/>
    <w:rPr>
      <w:rFonts w:ascii="Gill Sans" w:hAnsi="Gill Sans"/>
      <w:highlight w:val="white"/>
      <w:u w:val="none"/>
    </w:rPr>
  </w:style>
  <w:style w:type="character" w:customStyle="1" w:styleId="ListLabel155">
    <w:name w:val="ListLabel 155"/>
    <w:qFormat/>
    <w:rPr>
      <w:u w:val="none"/>
    </w:rPr>
  </w:style>
  <w:style w:type="character" w:customStyle="1" w:styleId="ListLabel156">
    <w:name w:val="ListLabel 156"/>
    <w:qFormat/>
    <w:rPr>
      <w:u w:val="none"/>
    </w:rPr>
  </w:style>
  <w:style w:type="character" w:customStyle="1" w:styleId="ListLabel157">
    <w:name w:val="ListLabel 157"/>
    <w:qFormat/>
    <w:rPr>
      <w:u w:val="none"/>
    </w:rPr>
  </w:style>
  <w:style w:type="character" w:customStyle="1" w:styleId="ListLabel158">
    <w:name w:val="ListLabel 158"/>
    <w:qFormat/>
    <w:rPr>
      <w:u w:val="none"/>
    </w:rPr>
  </w:style>
  <w:style w:type="character" w:customStyle="1" w:styleId="ListLabel159">
    <w:name w:val="ListLabel 159"/>
    <w:qFormat/>
    <w:rPr>
      <w:u w:val="none"/>
    </w:rPr>
  </w:style>
  <w:style w:type="character" w:customStyle="1" w:styleId="ListLabel160">
    <w:name w:val="ListLabel 160"/>
    <w:qFormat/>
    <w:rPr>
      <w:u w:val="none"/>
    </w:rPr>
  </w:style>
  <w:style w:type="character" w:customStyle="1" w:styleId="ListLabel161">
    <w:name w:val="ListLabel 161"/>
    <w:qFormat/>
    <w:rPr>
      <w:u w:val="none"/>
    </w:rPr>
  </w:style>
  <w:style w:type="character" w:customStyle="1" w:styleId="ListLabel162">
    <w:name w:val="ListLabel 162"/>
    <w:qFormat/>
    <w:rPr>
      <w:u w:val="none"/>
    </w:rPr>
  </w:style>
  <w:style w:type="character" w:customStyle="1" w:styleId="ListLabel163">
    <w:name w:val="ListLabel 163"/>
    <w:qFormat/>
    <w:rPr>
      <w:rFonts w:ascii="Gill Sans" w:hAnsi="Gill Sans"/>
      <w:u w:val="none"/>
    </w:rPr>
  </w:style>
  <w:style w:type="character" w:customStyle="1" w:styleId="ListLabel164">
    <w:name w:val="ListLabel 164"/>
    <w:qFormat/>
    <w:rPr>
      <w:u w:val="none"/>
    </w:rPr>
  </w:style>
  <w:style w:type="character" w:customStyle="1" w:styleId="ListLabel165">
    <w:name w:val="ListLabel 165"/>
    <w:qFormat/>
    <w:rPr>
      <w:u w:val="none"/>
    </w:rPr>
  </w:style>
  <w:style w:type="character" w:customStyle="1" w:styleId="ListLabel166">
    <w:name w:val="ListLabel 166"/>
    <w:qFormat/>
    <w:rPr>
      <w:u w:val="none"/>
    </w:rPr>
  </w:style>
  <w:style w:type="character" w:customStyle="1" w:styleId="ListLabel167">
    <w:name w:val="ListLabel 167"/>
    <w:qFormat/>
    <w:rPr>
      <w:u w:val="none"/>
    </w:rPr>
  </w:style>
  <w:style w:type="character" w:customStyle="1" w:styleId="ListLabel168">
    <w:name w:val="ListLabel 168"/>
    <w:qFormat/>
    <w:rPr>
      <w:u w:val="none"/>
    </w:rPr>
  </w:style>
  <w:style w:type="character" w:customStyle="1" w:styleId="ListLabel169">
    <w:name w:val="ListLabel 169"/>
    <w:qFormat/>
    <w:rPr>
      <w:u w:val="none"/>
    </w:rPr>
  </w:style>
  <w:style w:type="character" w:customStyle="1" w:styleId="ListLabel170">
    <w:name w:val="ListLabel 170"/>
    <w:qFormat/>
    <w:rPr>
      <w:u w:val="none"/>
    </w:rPr>
  </w:style>
  <w:style w:type="character" w:customStyle="1" w:styleId="ListLabel171">
    <w:name w:val="ListLabel 171"/>
    <w:qFormat/>
    <w:rPr>
      <w:u w:val="none"/>
    </w:rPr>
  </w:style>
  <w:style w:type="character" w:customStyle="1" w:styleId="ListLabel172">
    <w:name w:val="ListLabel 172"/>
    <w:qFormat/>
    <w:rPr>
      <w:rFonts w:ascii="Gill Sans" w:hAnsi="Gill Sans"/>
      <w:u w:val="none"/>
    </w:rPr>
  </w:style>
  <w:style w:type="character" w:customStyle="1" w:styleId="ListLabel173">
    <w:name w:val="ListLabel 173"/>
    <w:qFormat/>
    <w:rPr>
      <w:u w:val="none"/>
    </w:rPr>
  </w:style>
  <w:style w:type="character" w:customStyle="1" w:styleId="ListLabel174">
    <w:name w:val="ListLabel 174"/>
    <w:qFormat/>
    <w:rPr>
      <w:u w:val="none"/>
    </w:rPr>
  </w:style>
  <w:style w:type="character" w:customStyle="1" w:styleId="ListLabel175">
    <w:name w:val="ListLabel 175"/>
    <w:qFormat/>
    <w:rPr>
      <w:u w:val="none"/>
    </w:rPr>
  </w:style>
  <w:style w:type="character" w:customStyle="1" w:styleId="ListLabel176">
    <w:name w:val="ListLabel 176"/>
    <w:qFormat/>
    <w:rPr>
      <w:u w:val="none"/>
    </w:rPr>
  </w:style>
  <w:style w:type="character" w:customStyle="1" w:styleId="ListLabel177">
    <w:name w:val="ListLabel 177"/>
    <w:qFormat/>
    <w:rPr>
      <w:u w:val="none"/>
    </w:rPr>
  </w:style>
  <w:style w:type="character" w:customStyle="1" w:styleId="ListLabel178">
    <w:name w:val="ListLabel 178"/>
    <w:qFormat/>
    <w:rPr>
      <w:u w:val="none"/>
    </w:rPr>
  </w:style>
  <w:style w:type="character" w:customStyle="1" w:styleId="ListLabel179">
    <w:name w:val="ListLabel 179"/>
    <w:qFormat/>
    <w:rPr>
      <w:u w:val="none"/>
    </w:rPr>
  </w:style>
  <w:style w:type="character" w:customStyle="1" w:styleId="ListLabel180">
    <w:name w:val="ListLabel 180"/>
    <w:qFormat/>
    <w:rPr>
      <w:u w:val="none"/>
    </w:rPr>
  </w:style>
  <w:style w:type="character" w:customStyle="1" w:styleId="ListLabel181">
    <w:name w:val="ListLabel 181"/>
    <w:qFormat/>
    <w:rPr>
      <w:rFonts w:ascii="Gill Sans" w:hAnsi="Gill Sans"/>
      <w:highlight w:val="white"/>
      <w:u w:val="none"/>
    </w:rPr>
  </w:style>
  <w:style w:type="character" w:customStyle="1" w:styleId="ListLabel182">
    <w:name w:val="ListLabel 182"/>
    <w:qFormat/>
    <w:rPr>
      <w:u w:val="none"/>
    </w:rPr>
  </w:style>
  <w:style w:type="character" w:customStyle="1" w:styleId="ListLabel183">
    <w:name w:val="ListLabel 183"/>
    <w:qFormat/>
    <w:rPr>
      <w:u w:val="none"/>
    </w:rPr>
  </w:style>
  <w:style w:type="character" w:customStyle="1" w:styleId="ListLabel184">
    <w:name w:val="ListLabel 184"/>
    <w:qFormat/>
    <w:rPr>
      <w:u w:val="none"/>
    </w:rPr>
  </w:style>
  <w:style w:type="character" w:customStyle="1" w:styleId="ListLabel185">
    <w:name w:val="ListLabel 185"/>
    <w:qFormat/>
    <w:rPr>
      <w:u w:val="none"/>
    </w:rPr>
  </w:style>
  <w:style w:type="character" w:customStyle="1" w:styleId="ListLabel186">
    <w:name w:val="ListLabel 186"/>
    <w:qFormat/>
    <w:rPr>
      <w:u w:val="none"/>
    </w:rPr>
  </w:style>
  <w:style w:type="character" w:customStyle="1" w:styleId="ListLabel187">
    <w:name w:val="ListLabel 187"/>
    <w:qFormat/>
    <w:rPr>
      <w:u w:val="none"/>
    </w:rPr>
  </w:style>
  <w:style w:type="character" w:customStyle="1" w:styleId="ListLabel188">
    <w:name w:val="ListLabel 188"/>
    <w:qFormat/>
    <w:rPr>
      <w:u w:val="none"/>
    </w:rPr>
  </w:style>
  <w:style w:type="character" w:customStyle="1" w:styleId="ListLabel189">
    <w:name w:val="ListLabel 189"/>
    <w:qFormat/>
    <w:rPr>
      <w:u w:val="none"/>
    </w:rPr>
  </w:style>
  <w:style w:type="character" w:customStyle="1" w:styleId="ListLabel190">
    <w:name w:val="ListLabel 190"/>
    <w:qFormat/>
    <w:rPr>
      <w:rFonts w:ascii="Gill Sans" w:eastAsia="Noto Sans Symbols" w:hAnsi="Gill Sans" w:cs="Noto Sans Symbols"/>
      <w:b w:val="0"/>
      <w:u w:val="none"/>
    </w:rPr>
  </w:style>
  <w:style w:type="character" w:customStyle="1" w:styleId="ListLabel191">
    <w:name w:val="ListLabel 191"/>
    <w:qFormat/>
    <w:rPr>
      <w:rFonts w:ascii="Arial" w:eastAsia="Noto Sans Symbols" w:hAnsi="Arial" w:cs="Noto Sans Symbols"/>
      <w:u w:val="none"/>
    </w:rPr>
  </w:style>
  <w:style w:type="character" w:customStyle="1" w:styleId="ListLabel192">
    <w:name w:val="ListLabel 192"/>
    <w:qFormat/>
    <w:rPr>
      <w:rFonts w:eastAsia="Noto Sans Symbols" w:cs="Noto Sans Symbols"/>
      <w:u w:val="none"/>
    </w:rPr>
  </w:style>
  <w:style w:type="character" w:customStyle="1" w:styleId="ListLabel193">
    <w:name w:val="ListLabel 193"/>
    <w:qFormat/>
    <w:rPr>
      <w:rFonts w:eastAsia="Noto Sans Symbols" w:cs="Noto Sans Symbols"/>
      <w:u w:val="none"/>
    </w:rPr>
  </w:style>
  <w:style w:type="character" w:customStyle="1" w:styleId="ListLabel194">
    <w:name w:val="ListLabel 194"/>
    <w:qFormat/>
    <w:rPr>
      <w:rFonts w:eastAsia="Noto Sans Symbols" w:cs="Noto Sans Symbols"/>
      <w:u w:val="none"/>
    </w:rPr>
  </w:style>
  <w:style w:type="character" w:customStyle="1" w:styleId="ListLabel195">
    <w:name w:val="ListLabel 195"/>
    <w:qFormat/>
    <w:rPr>
      <w:rFonts w:eastAsia="Noto Sans Symbols" w:cs="Noto Sans Symbols"/>
      <w:u w:val="none"/>
    </w:rPr>
  </w:style>
  <w:style w:type="character" w:customStyle="1" w:styleId="ListLabel196">
    <w:name w:val="ListLabel 196"/>
    <w:qFormat/>
    <w:rPr>
      <w:rFonts w:eastAsia="Noto Sans Symbols" w:cs="Noto Sans Symbols"/>
      <w:u w:val="none"/>
    </w:rPr>
  </w:style>
  <w:style w:type="character" w:customStyle="1" w:styleId="ListLabel197">
    <w:name w:val="ListLabel 197"/>
    <w:qFormat/>
    <w:rPr>
      <w:rFonts w:eastAsia="Noto Sans Symbols" w:cs="Noto Sans Symbols"/>
      <w:u w:val="none"/>
    </w:rPr>
  </w:style>
  <w:style w:type="character" w:customStyle="1" w:styleId="ListLabel198">
    <w:name w:val="ListLabel 198"/>
    <w:qFormat/>
    <w:rPr>
      <w:rFonts w:eastAsia="Noto Sans Symbols" w:cs="Noto Sans Symbols"/>
      <w:u w:val="none"/>
    </w:rPr>
  </w:style>
  <w:style w:type="character" w:customStyle="1" w:styleId="ListLabel199">
    <w:name w:val="ListLabel 199"/>
    <w:qFormat/>
    <w:rPr>
      <w:rFonts w:ascii="Gill Sans" w:hAnsi="Gill Sans"/>
      <w:u w:val="none"/>
    </w:rPr>
  </w:style>
  <w:style w:type="character" w:customStyle="1" w:styleId="ListLabel200">
    <w:name w:val="ListLabel 200"/>
    <w:qFormat/>
    <w:rPr>
      <w:u w:val="none"/>
    </w:rPr>
  </w:style>
  <w:style w:type="character" w:customStyle="1" w:styleId="ListLabel201">
    <w:name w:val="ListLabel 201"/>
    <w:qFormat/>
    <w:rPr>
      <w:u w:val="none"/>
    </w:rPr>
  </w:style>
  <w:style w:type="character" w:customStyle="1" w:styleId="ListLabel202">
    <w:name w:val="ListLabel 202"/>
    <w:qFormat/>
    <w:rPr>
      <w:u w:val="none"/>
    </w:rPr>
  </w:style>
  <w:style w:type="character" w:customStyle="1" w:styleId="ListLabel203">
    <w:name w:val="ListLabel 203"/>
    <w:qFormat/>
    <w:rPr>
      <w:u w:val="none"/>
    </w:rPr>
  </w:style>
  <w:style w:type="character" w:customStyle="1" w:styleId="ListLabel204">
    <w:name w:val="ListLabel 204"/>
    <w:qFormat/>
    <w:rPr>
      <w:u w:val="none"/>
    </w:rPr>
  </w:style>
  <w:style w:type="character" w:customStyle="1" w:styleId="ListLabel205">
    <w:name w:val="ListLabel 205"/>
    <w:qFormat/>
    <w:rPr>
      <w:u w:val="none"/>
    </w:rPr>
  </w:style>
  <w:style w:type="character" w:customStyle="1" w:styleId="ListLabel206">
    <w:name w:val="ListLabel 206"/>
    <w:qFormat/>
    <w:rPr>
      <w:u w:val="none"/>
    </w:rPr>
  </w:style>
  <w:style w:type="character" w:customStyle="1" w:styleId="ListLabel207">
    <w:name w:val="ListLabel 207"/>
    <w:qFormat/>
    <w:rPr>
      <w:u w:val="none"/>
    </w:rPr>
  </w:style>
  <w:style w:type="character" w:customStyle="1" w:styleId="ListLabel208">
    <w:name w:val="ListLabel 208"/>
    <w:qFormat/>
    <w:rPr>
      <w:rFonts w:ascii="Gill Sans" w:hAnsi="Gill Sans"/>
      <w:b/>
      <w:sz w:val="28"/>
      <w:u w:val="none"/>
    </w:rPr>
  </w:style>
  <w:style w:type="character" w:customStyle="1" w:styleId="ListLabel209">
    <w:name w:val="ListLabel 209"/>
    <w:qFormat/>
    <w:rPr>
      <w:u w:val="none"/>
    </w:rPr>
  </w:style>
  <w:style w:type="character" w:customStyle="1" w:styleId="ListLabel210">
    <w:name w:val="ListLabel 210"/>
    <w:qFormat/>
    <w:rPr>
      <w:u w:val="none"/>
    </w:rPr>
  </w:style>
  <w:style w:type="character" w:customStyle="1" w:styleId="ListLabel211">
    <w:name w:val="ListLabel 211"/>
    <w:qFormat/>
    <w:rPr>
      <w:u w:val="none"/>
    </w:rPr>
  </w:style>
  <w:style w:type="character" w:customStyle="1" w:styleId="ListLabel212">
    <w:name w:val="ListLabel 212"/>
    <w:qFormat/>
    <w:rPr>
      <w:u w:val="none"/>
    </w:rPr>
  </w:style>
  <w:style w:type="character" w:customStyle="1" w:styleId="ListLabel213">
    <w:name w:val="ListLabel 213"/>
    <w:qFormat/>
    <w:rPr>
      <w:u w:val="none"/>
    </w:rPr>
  </w:style>
  <w:style w:type="character" w:customStyle="1" w:styleId="ListLabel214">
    <w:name w:val="ListLabel 214"/>
    <w:qFormat/>
    <w:rPr>
      <w:u w:val="none"/>
    </w:rPr>
  </w:style>
  <w:style w:type="character" w:customStyle="1" w:styleId="ListLabel215">
    <w:name w:val="ListLabel 215"/>
    <w:qFormat/>
    <w:rPr>
      <w:u w:val="none"/>
    </w:rPr>
  </w:style>
  <w:style w:type="character" w:customStyle="1" w:styleId="ListLabel216">
    <w:name w:val="ListLabel 216"/>
    <w:qFormat/>
    <w:rPr>
      <w:u w:val="none"/>
    </w:rPr>
  </w:style>
  <w:style w:type="character" w:customStyle="1" w:styleId="ListLabel217">
    <w:name w:val="ListLabel 217"/>
    <w:qFormat/>
    <w:rPr>
      <w:rFonts w:ascii="Liberation Serif" w:hAnsi="Liberation Serif"/>
      <w:b w:val="0"/>
      <w:sz w:val="24"/>
      <w:u w:val="none"/>
    </w:rPr>
  </w:style>
  <w:style w:type="character" w:customStyle="1" w:styleId="ListLabel218">
    <w:name w:val="ListLabel 218"/>
    <w:qFormat/>
    <w:rPr>
      <w:u w:val="none"/>
    </w:rPr>
  </w:style>
  <w:style w:type="character" w:customStyle="1" w:styleId="ListLabel219">
    <w:name w:val="ListLabel 219"/>
    <w:qFormat/>
    <w:rPr>
      <w:u w:val="none"/>
    </w:rPr>
  </w:style>
  <w:style w:type="character" w:customStyle="1" w:styleId="ListLabel220">
    <w:name w:val="ListLabel 220"/>
    <w:qFormat/>
    <w:rPr>
      <w:u w:val="none"/>
    </w:rPr>
  </w:style>
  <w:style w:type="character" w:customStyle="1" w:styleId="ListLabel221">
    <w:name w:val="ListLabel 221"/>
    <w:qFormat/>
    <w:rPr>
      <w:u w:val="none"/>
    </w:rPr>
  </w:style>
  <w:style w:type="character" w:customStyle="1" w:styleId="ListLabel222">
    <w:name w:val="ListLabel 222"/>
    <w:qFormat/>
    <w:rPr>
      <w:u w:val="none"/>
    </w:rPr>
  </w:style>
  <w:style w:type="character" w:customStyle="1" w:styleId="ListLabel223">
    <w:name w:val="ListLabel 223"/>
    <w:qFormat/>
    <w:rPr>
      <w:u w:val="none"/>
    </w:rPr>
  </w:style>
  <w:style w:type="character" w:customStyle="1" w:styleId="ListLabel224">
    <w:name w:val="ListLabel 224"/>
    <w:qFormat/>
    <w:rPr>
      <w:u w:val="none"/>
    </w:rPr>
  </w:style>
  <w:style w:type="character" w:customStyle="1" w:styleId="ListLabel225">
    <w:name w:val="ListLabel 225"/>
    <w:qFormat/>
    <w:rPr>
      <w:u w:val="none"/>
    </w:rPr>
  </w:style>
  <w:style w:type="character" w:customStyle="1" w:styleId="ListLabel226">
    <w:name w:val="ListLabel 226"/>
    <w:qFormat/>
    <w:rPr>
      <w:rFonts w:ascii="Gill Sans" w:hAnsi="Gill Sans"/>
      <w:b w:val="0"/>
    </w:rPr>
  </w:style>
  <w:style w:type="character" w:customStyle="1" w:styleId="ListLabel227">
    <w:name w:val="ListLabel 227"/>
    <w:qFormat/>
    <w:rPr>
      <w:rFonts w:ascii="Gill Sans" w:hAnsi="Gill Sans"/>
      <w:b w:val="0"/>
    </w:rPr>
  </w:style>
  <w:style w:type="character" w:customStyle="1" w:styleId="ListLabel228">
    <w:name w:val="ListLabel 228"/>
    <w:qFormat/>
    <w:rPr>
      <w:rFonts w:ascii="Gill Sans" w:eastAsia="Arial" w:hAnsi="Gill Sans" w:cs="Arial"/>
    </w:rPr>
  </w:style>
  <w:style w:type="character" w:customStyle="1" w:styleId="ListLabel229">
    <w:name w:val="ListLabel 229"/>
    <w:qFormat/>
    <w:rPr>
      <w:rFonts w:ascii="Gill Sans" w:eastAsia="Noto Sans Symbols" w:hAnsi="Gill Sans" w:cs="Noto Sans Symbols"/>
      <w:u w:val="none"/>
    </w:rPr>
  </w:style>
  <w:style w:type="character" w:customStyle="1" w:styleId="ListLabel230">
    <w:name w:val="ListLabel 230"/>
    <w:qFormat/>
    <w:rPr>
      <w:rFonts w:ascii="Gill Sans" w:eastAsia="Noto Sans Symbols" w:hAnsi="Gill Sans" w:cs="Noto Sans Symbols"/>
      <w:b w:val="0"/>
      <w:sz w:val="24"/>
      <w:u w:val="none"/>
    </w:rPr>
  </w:style>
  <w:style w:type="character" w:customStyle="1" w:styleId="ListLabel231">
    <w:name w:val="ListLabel 231"/>
    <w:qFormat/>
    <w:rPr>
      <w:rFonts w:eastAsia="Noto Sans Symbols" w:cs="Noto Sans Symbols"/>
      <w:u w:val="none"/>
    </w:rPr>
  </w:style>
  <w:style w:type="character" w:customStyle="1" w:styleId="ListLabel232">
    <w:name w:val="ListLabel 232"/>
    <w:qFormat/>
    <w:rPr>
      <w:rFonts w:eastAsia="Noto Sans Symbols" w:cs="Noto Sans Symbols"/>
      <w:u w:val="none"/>
    </w:rPr>
  </w:style>
  <w:style w:type="character" w:customStyle="1" w:styleId="ListLabel233">
    <w:name w:val="ListLabel 233"/>
    <w:qFormat/>
    <w:rPr>
      <w:rFonts w:eastAsia="Noto Sans Symbols" w:cs="Noto Sans Symbols"/>
      <w:u w:val="none"/>
    </w:rPr>
  </w:style>
  <w:style w:type="character" w:customStyle="1" w:styleId="ListLabel234">
    <w:name w:val="ListLabel 234"/>
    <w:qFormat/>
    <w:rPr>
      <w:rFonts w:eastAsia="Noto Sans Symbols" w:cs="Noto Sans Symbols"/>
      <w:u w:val="none"/>
    </w:rPr>
  </w:style>
  <w:style w:type="character" w:customStyle="1" w:styleId="ListLabel235">
    <w:name w:val="ListLabel 235"/>
    <w:qFormat/>
    <w:rPr>
      <w:rFonts w:eastAsia="Noto Sans Symbols" w:cs="Noto Sans Symbols"/>
      <w:u w:val="none"/>
    </w:rPr>
  </w:style>
  <w:style w:type="character" w:customStyle="1" w:styleId="ListLabel236">
    <w:name w:val="ListLabel 236"/>
    <w:qFormat/>
    <w:rPr>
      <w:rFonts w:eastAsia="Noto Sans Symbols" w:cs="Noto Sans Symbols"/>
      <w:u w:val="none"/>
    </w:rPr>
  </w:style>
  <w:style w:type="character" w:customStyle="1" w:styleId="ListLabel237">
    <w:name w:val="ListLabel 237"/>
    <w:qFormat/>
    <w:rPr>
      <w:rFonts w:eastAsia="Noto Sans Symbols" w:cs="Noto Sans Symbols"/>
      <w:u w:val="none"/>
    </w:rPr>
  </w:style>
  <w:style w:type="character" w:customStyle="1" w:styleId="ListLabel238">
    <w:name w:val="ListLabel 238"/>
    <w:qFormat/>
    <w:rPr>
      <w:rFonts w:ascii="Gill Sans" w:eastAsia="Arial" w:hAnsi="Gill Sans" w:cs="Arial"/>
      <w:b w:val="0"/>
      <w:u w:val="none"/>
    </w:rPr>
  </w:style>
  <w:style w:type="character" w:customStyle="1" w:styleId="ListLabel239">
    <w:name w:val="ListLabel 239"/>
    <w:qFormat/>
    <w:rPr>
      <w:rFonts w:eastAsia="Noto Sans Symbols" w:cs="Noto Sans Symbols"/>
      <w:u w:val="none"/>
    </w:rPr>
  </w:style>
  <w:style w:type="character" w:customStyle="1" w:styleId="ListLabel240">
    <w:name w:val="ListLabel 240"/>
    <w:qFormat/>
    <w:rPr>
      <w:rFonts w:eastAsia="Noto Sans Symbols" w:cs="Noto Sans Symbols"/>
      <w:u w:val="none"/>
    </w:rPr>
  </w:style>
  <w:style w:type="character" w:customStyle="1" w:styleId="ListLabel241">
    <w:name w:val="ListLabel 241"/>
    <w:qFormat/>
    <w:rPr>
      <w:rFonts w:eastAsia="Noto Sans Symbols" w:cs="Noto Sans Symbols"/>
      <w:u w:val="none"/>
    </w:rPr>
  </w:style>
  <w:style w:type="character" w:customStyle="1" w:styleId="ListLabel242">
    <w:name w:val="ListLabel 242"/>
    <w:qFormat/>
    <w:rPr>
      <w:rFonts w:eastAsia="Noto Sans Symbols" w:cs="Noto Sans Symbols"/>
      <w:u w:val="none"/>
    </w:rPr>
  </w:style>
  <w:style w:type="character" w:customStyle="1" w:styleId="ListLabel243">
    <w:name w:val="ListLabel 243"/>
    <w:qFormat/>
    <w:rPr>
      <w:rFonts w:eastAsia="Noto Sans Symbols" w:cs="Noto Sans Symbols"/>
      <w:u w:val="none"/>
    </w:rPr>
  </w:style>
  <w:style w:type="character" w:customStyle="1" w:styleId="ListLabel244">
    <w:name w:val="ListLabel 244"/>
    <w:qFormat/>
    <w:rPr>
      <w:rFonts w:eastAsia="Noto Sans Symbols" w:cs="Noto Sans Symbols"/>
      <w:u w:val="none"/>
    </w:rPr>
  </w:style>
  <w:style w:type="character" w:customStyle="1" w:styleId="ListLabel245">
    <w:name w:val="ListLabel 245"/>
    <w:qFormat/>
    <w:rPr>
      <w:rFonts w:eastAsia="Noto Sans Symbols" w:cs="Noto Sans Symbols"/>
      <w:u w:val="none"/>
    </w:rPr>
  </w:style>
  <w:style w:type="character" w:customStyle="1" w:styleId="ListLabel246">
    <w:name w:val="ListLabel 246"/>
    <w:qFormat/>
    <w:rPr>
      <w:rFonts w:eastAsia="Noto Sans Symbols" w:cs="Noto Sans Symbols"/>
      <w:u w:val="none"/>
    </w:rPr>
  </w:style>
  <w:style w:type="character" w:customStyle="1" w:styleId="ListLabel247">
    <w:name w:val="ListLabel 247"/>
    <w:qFormat/>
    <w:rPr>
      <w:rFonts w:ascii="Gill Sans" w:hAnsi="Gill Sans"/>
      <w:u w:val="none"/>
    </w:rPr>
  </w:style>
  <w:style w:type="character" w:customStyle="1" w:styleId="ListLabel248">
    <w:name w:val="ListLabel 248"/>
    <w:qFormat/>
    <w:rPr>
      <w:u w:val="none"/>
    </w:rPr>
  </w:style>
  <w:style w:type="character" w:customStyle="1" w:styleId="ListLabel249">
    <w:name w:val="ListLabel 249"/>
    <w:qFormat/>
    <w:rPr>
      <w:u w:val="none"/>
    </w:rPr>
  </w:style>
  <w:style w:type="character" w:customStyle="1" w:styleId="ListLabel250">
    <w:name w:val="ListLabel 250"/>
    <w:qFormat/>
    <w:rPr>
      <w:u w:val="none"/>
    </w:rPr>
  </w:style>
  <w:style w:type="character" w:customStyle="1" w:styleId="ListLabel251">
    <w:name w:val="ListLabel 251"/>
    <w:qFormat/>
    <w:rPr>
      <w:u w:val="none"/>
    </w:rPr>
  </w:style>
  <w:style w:type="character" w:customStyle="1" w:styleId="ListLabel252">
    <w:name w:val="ListLabel 252"/>
    <w:qFormat/>
    <w:rPr>
      <w:u w:val="none"/>
    </w:rPr>
  </w:style>
  <w:style w:type="character" w:customStyle="1" w:styleId="ListLabel253">
    <w:name w:val="ListLabel 253"/>
    <w:qFormat/>
    <w:rPr>
      <w:u w:val="none"/>
    </w:rPr>
  </w:style>
  <w:style w:type="character" w:customStyle="1" w:styleId="ListLabel254">
    <w:name w:val="ListLabel 254"/>
    <w:qFormat/>
    <w:rPr>
      <w:u w:val="none"/>
    </w:rPr>
  </w:style>
  <w:style w:type="character" w:customStyle="1" w:styleId="ListLabel255">
    <w:name w:val="ListLabel 255"/>
    <w:qFormat/>
    <w:rPr>
      <w:u w:val="none"/>
    </w:rPr>
  </w:style>
  <w:style w:type="character" w:customStyle="1" w:styleId="ListLabel256">
    <w:name w:val="ListLabel 256"/>
    <w:qFormat/>
    <w:rPr>
      <w:u w:val="none"/>
    </w:rPr>
  </w:style>
  <w:style w:type="character" w:customStyle="1" w:styleId="ListLabel257">
    <w:name w:val="ListLabel 257"/>
    <w:qFormat/>
    <w:rPr>
      <w:u w:val="none"/>
    </w:rPr>
  </w:style>
  <w:style w:type="character" w:customStyle="1" w:styleId="ListLabel258">
    <w:name w:val="ListLabel 258"/>
    <w:qFormat/>
    <w:rPr>
      <w:u w:val="none"/>
    </w:rPr>
  </w:style>
  <w:style w:type="character" w:customStyle="1" w:styleId="ListLabel259">
    <w:name w:val="ListLabel 259"/>
    <w:qFormat/>
    <w:rPr>
      <w:u w:val="none"/>
    </w:rPr>
  </w:style>
  <w:style w:type="character" w:customStyle="1" w:styleId="ListLabel260">
    <w:name w:val="ListLabel 260"/>
    <w:qFormat/>
    <w:rPr>
      <w:u w:val="none"/>
    </w:rPr>
  </w:style>
  <w:style w:type="character" w:customStyle="1" w:styleId="ListLabel261">
    <w:name w:val="ListLabel 261"/>
    <w:qFormat/>
    <w:rPr>
      <w:u w:val="none"/>
    </w:rPr>
  </w:style>
  <w:style w:type="character" w:customStyle="1" w:styleId="ListLabel262">
    <w:name w:val="ListLabel 262"/>
    <w:qFormat/>
    <w:rPr>
      <w:u w:val="none"/>
    </w:rPr>
  </w:style>
  <w:style w:type="character" w:customStyle="1" w:styleId="ListLabel263">
    <w:name w:val="ListLabel 263"/>
    <w:qFormat/>
    <w:rPr>
      <w:u w:val="none"/>
    </w:rPr>
  </w:style>
  <w:style w:type="character" w:customStyle="1" w:styleId="ListLabel264">
    <w:name w:val="ListLabel 264"/>
    <w:qFormat/>
    <w:rPr>
      <w:u w:val="none"/>
    </w:rPr>
  </w:style>
  <w:style w:type="character" w:customStyle="1" w:styleId="ListLabel265">
    <w:name w:val="ListLabel 265"/>
    <w:qFormat/>
    <w:rPr>
      <w:rFonts w:ascii="Gill Sans" w:hAnsi="Gill Sans"/>
      <w:u w:val="none"/>
    </w:rPr>
  </w:style>
  <w:style w:type="character" w:customStyle="1" w:styleId="ListLabel266">
    <w:name w:val="ListLabel 266"/>
    <w:qFormat/>
    <w:rPr>
      <w:u w:val="none"/>
    </w:rPr>
  </w:style>
  <w:style w:type="character" w:customStyle="1" w:styleId="ListLabel267">
    <w:name w:val="ListLabel 267"/>
    <w:qFormat/>
    <w:rPr>
      <w:u w:val="none"/>
    </w:rPr>
  </w:style>
  <w:style w:type="character" w:customStyle="1" w:styleId="ListLabel268">
    <w:name w:val="ListLabel 268"/>
    <w:qFormat/>
    <w:rPr>
      <w:u w:val="none"/>
    </w:rPr>
  </w:style>
  <w:style w:type="character" w:customStyle="1" w:styleId="ListLabel269">
    <w:name w:val="ListLabel 269"/>
    <w:qFormat/>
    <w:rPr>
      <w:u w:val="none"/>
    </w:rPr>
  </w:style>
  <w:style w:type="character" w:customStyle="1" w:styleId="ListLabel270">
    <w:name w:val="ListLabel 270"/>
    <w:qFormat/>
    <w:rPr>
      <w:u w:val="none"/>
    </w:rPr>
  </w:style>
  <w:style w:type="character" w:customStyle="1" w:styleId="ListLabel271">
    <w:name w:val="ListLabel 271"/>
    <w:qFormat/>
    <w:rPr>
      <w:u w:val="none"/>
    </w:rPr>
  </w:style>
  <w:style w:type="character" w:customStyle="1" w:styleId="ListLabel272">
    <w:name w:val="ListLabel 272"/>
    <w:qFormat/>
    <w:rPr>
      <w:u w:val="none"/>
    </w:rPr>
  </w:style>
  <w:style w:type="character" w:customStyle="1" w:styleId="ListLabel273">
    <w:name w:val="ListLabel 273"/>
    <w:qFormat/>
    <w:rPr>
      <w:u w:val="none"/>
    </w:rPr>
  </w:style>
  <w:style w:type="character" w:customStyle="1" w:styleId="ListLabel274">
    <w:name w:val="ListLabel 274"/>
    <w:qFormat/>
    <w:rPr>
      <w:rFonts w:ascii="Liberation Serif" w:hAnsi="Liberation Serif"/>
      <w:b w:val="0"/>
      <w:sz w:val="24"/>
      <w:u w:val="none"/>
    </w:rPr>
  </w:style>
  <w:style w:type="character" w:customStyle="1" w:styleId="ListLabel275">
    <w:name w:val="ListLabel 275"/>
    <w:qFormat/>
    <w:rPr>
      <w:u w:val="none"/>
    </w:rPr>
  </w:style>
  <w:style w:type="character" w:customStyle="1" w:styleId="ListLabel276">
    <w:name w:val="ListLabel 276"/>
    <w:qFormat/>
    <w:rPr>
      <w:u w:val="none"/>
    </w:rPr>
  </w:style>
  <w:style w:type="character" w:customStyle="1" w:styleId="ListLabel277">
    <w:name w:val="ListLabel 277"/>
    <w:qFormat/>
    <w:rPr>
      <w:u w:val="none"/>
    </w:rPr>
  </w:style>
  <w:style w:type="character" w:customStyle="1" w:styleId="ListLabel278">
    <w:name w:val="ListLabel 278"/>
    <w:qFormat/>
    <w:rPr>
      <w:u w:val="none"/>
    </w:rPr>
  </w:style>
  <w:style w:type="character" w:customStyle="1" w:styleId="ListLabel279">
    <w:name w:val="ListLabel 279"/>
    <w:qFormat/>
    <w:rPr>
      <w:u w:val="none"/>
    </w:rPr>
  </w:style>
  <w:style w:type="character" w:customStyle="1" w:styleId="ListLabel280">
    <w:name w:val="ListLabel 280"/>
    <w:qFormat/>
    <w:rPr>
      <w:u w:val="none"/>
    </w:rPr>
  </w:style>
  <w:style w:type="character" w:customStyle="1" w:styleId="ListLabel281">
    <w:name w:val="ListLabel 281"/>
    <w:qFormat/>
    <w:rPr>
      <w:u w:val="none"/>
    </w:rPr>
  </w:style>
  <w:style w:type="character" w:customStyle="1" w:styleId="ListLabel282">
    <w:name w:val="ListLabel 282"/>
    <w:qFormat/>
    <w:rPr>
      <w:u w:val="none"/>
    </w:rPr>
  </w:style>
  <w:style w:type="character" w:customStyle="1" w:styleId="ListLabel283">
    <w:name w:val="ListLabel 283"/>
    <w:qFormat/>
    <w:rPr>
      <w:rFonts w:ascii="Gill Sans" w:hAnsi="Gill Sans"/>
      <w:b w:val="0"/>
      <w:sz w:val="24"/>
      <w:u w:val="none"/>
    </w:rPr>
  </w:style>
  <w:style w:type="character" w:customStyle="1" w:styleId="ListLabel284">
    <w:name w:val="ListLabel 284"/>
    <w:qFormat/>
    <w:rPr>
      <w:rFonts w:ascii="Gill Sans" w:hAnsi="Gill Sans"/>
      <w:b w:val="0"/>
      <w:sz w:val="24"/>
      <w:u w:val="none"/>
    </w:rPr>
  </w:style>
  <w:style w:type="character" w:customStyle="1" w:styleId="ListLabel285">
    <w:name w:val="ListLabel 285"/>
    <w:qFormat/>
    <w:rPr>
      <w:u w:val="none"/>
    </w:rPr>
  </w:style>
  <w:style w:type="character" w:customStyle="1" w:styleId="ListLabel286">
    <w:name w:val="ListLabel 286"/>
    <w:qFormat/>
    <w:rPr>
      <w:u w:val="none"/>
    </w:rPr>
  </w:style>
  <w:style w:type="character" w:customStyle="1" w:styleId="ListLabel287">
    <w:name w:val="ListLabel 287"/>
    <w:qFormat/>
    <w:rPr>
      <w:u w:val="none"/>
    </w:rPr>
  </w:style>
  <w:style w:type="character" w:customStyle="1" w:styleId="ListLabel288">
    <w:name w:val="ListLabel 288"/>
    <w:qFormat/>
    <w:rPr>
      <w:u w:val="none"/>
    </w:rPr>
  </w:style>
  <w:style w:type="character" w:customStyle="1" w:styleId="ListLabel289">
    <w:name w:val="ListLabel 289"/>
    <w:qFormat/>
    <w:rPr>
      <w:u w:val="none"/>
    </w:rPr>
  </w:style>
  <w:style w:type="character" w:customStyle="1" w:styleId="ListLabel290">
    <w:name w:val="ListLabel 290"/>
    <w:qFormat/>
    <w:rPr>
      <w:u w:val="none"/>
    </w:rPr>
  </w:style>
  <w:style w:type="character" w:customStyle="1" w:styleId="ListLabel291">
    <w:name w:val="ListLabel 291"/>
    <w:qFormat/>
    <w:rPr>
      <w:u w:val="none"/>
    </w:rPr>
  </w:style>
  <w:style w:type="character" w:customStyle="1" w:styleId="ListLabel292">
    <w:name w:val="ListLabel 292"/>
    <w:qFormat/>
    <w:rPr>
      <w:rFonts w:ascii="Gill Sans" w:hAnsi="Gill Sans"/>
      <w:b w:val="0"/>
      <w:sz w:val="24"/>
      <w:u w:val="none"/>
    </w:rPr>
  </w:style>
  <w:style w:type="character" w:customStyle="1" w:styleId="ListLabel293">
    <w:name w:val="ListLabel 293"/>
    <w:qFormat/>
    <w:rPr>
      <w:u w:val="none"/>
    </w:rPr>
  </w:style>
  <w:style w:type="character" w:customStyle="1" w:styleId="ListLabel294">
    <w:name w:val="ListLabel 294"/>
    <w:qFormat/>
    <w:rPr>
      <w:u w:val="none"/>
    </w:rPr>
  </w:style>
  <w:style w:type="character" w:customStyle="1" w:styleId="ListLabel295">
    <w:name w:val="ListLabel 295"/>
    <w:qFormat/>
    <w:rPr>
      <w:u w:val="none"/>
    </w:rPr>
  </w:style>
  <w:style w:type="character" w:customStyle="1" w:styleId="ListLabel296">
    <w:name w:val="ListLabel 296"/>
    <w:qFormat/>
    <w:rPr>
      <w:u w:val="none"/>
    </w:rPr>
  </w:style>
  <w:style w:type="character" w:customStyle="1" w:styleId="ListLabel297">
    <w:name w:val="ListLabel 297"/>
    <w:qFormat/>
    <w:rPr>
      <w:u w:val="none"/>
    </w:rPr>
  </w:style>
  <w:style w:type="character" w:customStyle="1" w:styleId="ListLabel298">
    <w:name w:val="ListLabel 298"/>
    <w:qFormat/>
    <w:rPr>
      <w:u w:val="none"/>
    </w:rPr>
  </w:style>
  <w:style w:type="character" w:customStyle="1" w:styleId="ListLabel299">
    <w:name w:val="ListLabel 299"/>
    <w:qFormat/>
    <w:rPr>
      <w:u w:val="none"/>
    </w:rPr>
  </w:style>
  <w:style w:type="character" w:customStyle="1" w:styleId="ListLabel300">
    <w:name w:val="ListLabel 300"/>
    <w:qFormat/>
    <w:rPr>
      <w:u w:val="none"/>
    </w:rPr>
  </w:style>
  <w:style w:type="character" w:customStyle="1" w:styleId="ListLabel301">
    <w:name w:val="ListLabel 301"/>
    <w:qFormat/>
    <w:rPr>
      <w:rFonts w:ascii="Gill Sans" w:eastAsia="Arial" w:hAnsi="Gill Sans" w:cs="Arial"/>
      <w:u w:val="none"/>
    </w:rPr>
  </w:style>
  <w:style w:type="character" w:customStyle="1" w:styleId="ListLabel302">
    <w:name w:val="ListLabel 302"/>
    <w:qFormat/>
    <w:rPr>
      <w:u w:val="none"/>
    </w:rPr>
  </w:style>
  <w:style w:type="character" w:customStyle="1" w:styleId="ListLabel303">
    <w:name w:val="ListLabel 303"/>
    <w:qFormat/>
    <w:rPr>
      <w:u w:val="none"/>
    </w:rPr>
  </w:style>
  <w:style w:type="character" w:customStyle="1" w:styleId="ListLabel304">
    <w:name w:val="ListLabel 304"/>
    <w:qFormat/>
    <w:rPr>
      <w:u w:val="none"/>
    </w:rPr>
  </w:style>
  <w:style w:type="character" w:customStyle="1" w:styleId="ListLabel305">
    <w:name w:val="ListLabel 305"/>
    <w:qFormat/>
    <w:rPr>
      <w:u w:val="none"/>
    </w:rPr>
  </w:style>
  <w:style w:type="character" w:customStyle="1" w:styleId="ListLabel306">
    <w:name w:val="ListLabel 306"/>
    <w:qFormat/>
    <w:rPr>
      <w:u w:val="none"/>
    </w:rPr>
  </w:style>
  <w:style w:type="character" w:customStyle="1" w:styleId="ListLabel307">
    <w:name w:val="ListLabel 307"/>
    <w:qFormat/>
    <w:rPr>
      <w:u w:val="none"/>
    </w:rPr>
  </w:style>
  <w:style w:type="character" w:customStyle="1" w:styleId="ListLabel308">
    <w:name w:val="ListLabel 308"/>
    <w:qFormat/>
    <w:rPr>
      <w:u w:val="none"/>
    </w:rPr>
  </w:style>
  <w:style w:type="character" w:customStyle="1" w:styleId="ListLabel309">
    <w:name w:val="ListLabel 309"/>
    <w:qFormat/>
    <w:rPr>
      <w:u w:val="none"/>
    </w:rPr>
  </w:style>
  <w:style w:type="character" w:customStyle="1" w:styleId="ListLabel310">
    <w:name w:val="ListLabel 310"/>
    <w:qFormat/>
    <w:rPr>
      <w:rFonts w:ascii="Gill Sans" w:hAnsi="Gill Sans"/>
      <w:b w:val="0"/>
      <w:sz w:val="24"/>
      <w:u w:val="none"/>
    </w:rPr>
  </w:style>
  <w:style w:type="character" w:customStyle="1" w:styleId="ListLabel311">
    <w:name w:val="ListLabel 311"/>
    <w:qFormat/>
    <w:rPr>
      <w:u w:val="none"/>
    </w:rPr>
  </w:style>
  <w:style w:type="character" w:customStyle="1" w:styleId="ListLabel312">
    <w:name w:val="ListLabel 312"/>
    <w:qFormat/>
    <w:rPr>
      <w:u w:val="none"/>
    </w:rPr>
  </w:style>
  <w:style w:type="character" w:customStyle="1" w:styleId="ListLabel313">
    <w:name w:val="ListLabel 313"/>
    <w:qFormat/>
    <w:rPr>
      <w:u w:val="none"/>
    </w:rPr>
  </w:style>
  <w:style w:type="character" w:customStyle="1" w:styleId="ListLabel314">
    <w:name w:val="ListLabel 314"/>
    <w:qFormat/>
    <w:rPr>
      <w:u w:val="none"/>
    </w:rPr>
  </w:style>
  <w:style w:type="character" w:customStyle="1" w:styleId="ListLabel315">
    <w:name w:val="ListLabel 315"/>
    <w:qFormat/>
    <w:rPr>
      <w:u w:val="none"/>
    </w:rPr>
  </w:style>
  <w:style w:type="character" w:customStyle="1" w:styleId="ListLabel316">
    <w:name w:val="ListLabel 316"/>
    <w:qFormat/>
    <w:rPr>
      <w:u w:val="none"/>
    </w:rPr>
  </w:style>
  <w:style w:type="character" w:customStyle="1" w:styleId="ListLabel317">
    <w:name w:val="ListLabel 317"/>
    <w:qFormat/>
    <w:rPr>
      <w:u w:val="none"/>
    </w:rPr>
  </w:style>
  <w:style w:type="character" w:customStyle="1" w:styleId="ListLabel318">
    <w:name w:val="ListLabel 318"/>
    <w:qFormat/>
    <w:rPr>
      <w:u w:val="none"/>
    </w:rPr>
  </w:style>
  <w:style w:type="character" w:customStyle="1" w:styleId="ListLabel319">
    <w:name w:val="ListLabel 319"/>
    <w:qFormat/>
    <w:rPr>
      <w:rFonts w:ascii="Gill Sans" w:hAnsi="Gill Sans"/>
      <w:b/>
      <w:u w:val="none"/>
    </w:rPr>
  </w:style>
  <w:style w:type="character" w:customStyle="1" w:styleId="ListLabel320">
    <w:name w:val="ListLabel 320"/>
    <w:qFormat/>
    <w:rPr>
      <w:u w:val="none"/>
    </w:rPr>
  </w:style>
  <w:style w:type="character" w:customStyle="1" w:styleId="ListLabel321">
    <w:name w:val="ListLabel 321"/>
    <w:qFormat/>
    <w:rPr>
      <w:u w:val="none"/>
    </w:rPr>
  </w:style>
  <w:style w:type="character" w:customStyle="1" w:styleId="ListLabel322">
    <w:name w:val="ListLabel 322"/>
    <w:qFormat/>
    <w:rPr>
      <w:u w:val="none"/>
    </w:rPr>
  </w:style>
  <w:style w:type="character" w:customStyle="1" w:styleId="ListLabel323">
    <w:name w:val="ListLabel 323"/>
    <w:qFormat/>
    <w:rPr>
      <w:u w:val="none"/>
    </w:rPr>
  </w:style>
  <w:style w:type="character" w:customStyle="1" w:styleId="ListLabel324">
    <w:name w:val="ListLabel 324"/>
    <w:qFormat/>
    <w:rPr>
      <w:u w:val="none"/>
    </w:rPr>
  </w:style>
  <w:style w:type="character" w:customStyle="1" w:styleId="ListLabel325">
    <w:name w:val="ListLabel 325"/>
    <w:qFormat/>
    <w:rPr>
      <w:u w:val="none"/>
    </w:rPr>
  </w:style>
  <w:style w:type="character" w:customStyle="1" w:styleId="ListLabel326">
    <w:name w:val="ListLabel 326"/>
    <w:qFormat/>
    <w:rPr>
      <w:u w:val="none"/>
    </w:rPr>
  </w:style>
  <w:style w:type="character" w:customStyle="1" w:styleId="ListLabel327">
    <w:name w:val="ListLabel 327"/>
    <w:qFormat/>
    <w:rPr>
      <w:u w:val="none"/>
    </w:rPr>
  </w:style>
  <w:style w:type="character" w:customStyle="1" w:styleId="ListLabel328">
    <w:name w:val="ListLabel 328"/>
    <w:qFormat/>
    <w:rPr>
      <w:rFonts w:ascii="Liberation Serif" w:hAnsi="Liberation Serif"/>
      <w:b w:val="0"/>
      <w:sz w:val="24"/>
      <w:u w:val="none"/>
    </w:rPr>
  </w:style>
  <w:style w:type="character" w:customStyle="1" w:styleId="ListLabel329">
    <w:name w:val="ListLabel 329"/>
    <w:qFormat/>
    <w:rPr>
      <w:u w:val="none"/>
    </w:rPr>
  </w:style>
  <w:style w:type="character" w:customStyle="1" w:styleId="ListLabel330">
    <w:name w:val="ListLabel 330"/>
    <w:qFormat/>
    <w:rPr>
      <w:u w:val="none"/>
    </w:rPr>
  </w:style>
  <w:style w:type="character" w:customStyle="1" w:styleId="ListLabel331">
    <w:name w:val="ListLabel 331"/>
    <w:qFormat/>
    <w:rPr>
      <w:u w:val="none"/>
    </w:rPr>
  </w:style>
  <w:style w:type="character" w:customStyle="1" w:styleId="ListLabel332">
    <w:name w:val="ListLabel 332"/>
    <w:qFormat/>
    <w:rPr>
      <w:u w:val="none"/>
    </w:rPr>
  </w:style>
  <w:style w:type="character" w:customStyle="1" w:styleId="ListLabel333">
    <w:name w:val="ListLabel 333"/>
    <w:qFormat/>
    <w:rPr>
      <w:u w:val="none"/>
    </w:rPr>
  </w:style>
  <w:style w:type="character" w:customStyle="1" w:styleId="ListLabel334">
    <w:name w:val="ListLabel 334"/>
    <w:qFormat/>
    <w:rPr>
      <w:u w:val="none"/>
    </w:rPr>
  </w:style>
  <w:style w:type="character" w:customStyle="1" w:styleId="ListLabel335">
    <w:name w:val="ListLabel 335"/>
    <w:qFormat/>
    <w:rPr>
      <w:u w:val="none"/>
    </w:rPr>
  </w:style>
  <w:style w:type="character" w:customStyle="1" w:styleId="ListLabel336">
    <w:name w:val="ListLabel 336"/>
    <w:qFormat/>
    <w:rPr>
      <w:u w:val="none"/>
    </w:rPr>
  </w:style>
  <w:style w:type="character" w:customStyle="1" w:styleId="ListLabel337">
    <w:name w:val="ListLabel 337"/>
    <w:qFormat/>
    <w:rPr>
      <w:rFonts w:ascii="Gill Sans" w:hAnsi="Gill Sans"/>
      <w:u w:val="none"/>
    </w:rPr>
  </w:style>
  <w:style w:type="character" w:customStyle="1" w:styleId="ListLabel338">
    <w:name w:val="ListLabel 338"/>
    <w:qFormat/>
    <w:rPr>
      <w:u w:val="none"/>
    </w:rPr>
  </w:style>
  <w:style w:type="character" w:customStyle="1" w:styleId="ListLabel339">
    <w:name w:val="ListLabel 339"/>
    <w:qFormat/>
    <w:rPr>
      <w:u w:val="none"/>
    </w:rPr>
  </w:style>
  <w:style w:type="character" w:customStyle="1" w:styleId="ListLabel340">
    <w:name w:val="ListLabel 340"/>
    <w:qFormat/>
    <w:rPr>
      <w:u w:val="none"/>
    </w:rPr>
  </w:style>
  <w:style w:type="character" w:customStyle="1" w:styleId="ListLabel341">
    <w:name w:val="ListLabel 341"/>
    <w:qFormat/>
    <w:rPr>
      <w:u w:val="none"/>
    </w:rPr>
  </w:style>
  <w:style w:type="character" w:customStyle="1" w:styleId="ListLabel342">
    <w:name w:val="ListLabel 342"/>
    <w:qFormat/>
    <w:rPr>
      <w:u w:val="none"/>
    </w:rPr>
  </w:style>
  <w:style w:type="character" w:customStyle="1" w:styleId="ListLabel343">
    <w:name w:val="ListLabel 343"/>
    <w:qFormat/>
    <w:rPr>
      <w:u w:val="none"/>
    </w:rPr>
  </w:style>
  <w:style w:type="character" w:customStyle="1" w:styleId="ListLabel344">
    <w:name w:val="ListLabel 344"/>
    <w:qFormat/>
    <w:rPr>
      <w:u w:val="none"/>
    </w:rPr>
  </w:style>
  <w:style w:type="character" w:customStyle="1" w:styleId="ListLabel345">
    <w:name w:val="ListLabel 345"/>
    <w:qFormat/>
    <w:rPr>
      <w:u w:val="none"/>
    </w:rPr>
  </w:style>
  <w:style w:type="character" w:customStyle="1" w:styleId="ListLabel346">
    <w:name w:val="ListLabel 346"/>
    <w:qFormat/>
    <w:rPr>
      <w:rFonts w:ascii="Gill Sans" w:hAnsi="Gill Sans"/>
      <w:b w:val="0"/>
      <w:sz w:val="24"/>
      <w:u w:val="none"/>
    </w:rPr>
  </w:style>
  <w:style w:type="character" w:customStyle="1" w:styleId="ListLabel347">
    <w:name w:val="ListLabel 347"/>
    <w:qFormat/>
    <w:rPr>
      <w:u w:val="none"/>
    </w:rPr>
  </w:style>
  <w:style w:type="character" w:customStyle="1" w:styleId="ListLabel348">
    <w:name w:val="ListLabel 348"/>
    <w:qFormat/>
    <w:rPr>
      <w:u w:val="none"/>
    </w:rPr>
  </w:style>
  <w:style w:type="character" w:customStyle="1" w:styleId="ListLabel349">
    <w:name w:val="ListLabel 349"/>
    <w:qFormat/>
    <w:rPr>
      <w:u w:val="none"/>
    </w:rPr>
  </w:style>
  <w:style w:type="character" w:customStyle="1" w:styleId="ListLabel350">
    <w:name w:val="ListLabel 350"/>
    <w:qFormat/>
    <w:rPr>
      <w:u w:val="none"/>
    </w:rPr>
  </w:style>
  <w:style w:type="character" w:customStyle="1" w:styleId="ListLabel351">
    <w:name w:val="ListLabel 351"/>
    <w:qFormat/>
    <w:rPr>
      <w:u w:val="none"/>
    </w:rPr>
  </w:style>
  <w:style w:type="character" w:customStyle="1" w:styleId="ListLabel352">
    <w:name w:val="ListLabel 352"/>
    <w:qFormat/>
    <w:rPr>
      <w:u w:val="none"/>
    </w:rPr>
  </w:style>
  <w:style w:type="character" w:customStyle="1" w:styleId="ListLabel353">
    <w:name w:val="ListLabel 353"/>
    <w:qFormat/>
    <w:rPr>
      <w:u w:val="none"/>
    </w:rPr>
  </w:style>
  <w:style w:type="character" w:customStyle="1" w:styleId="ListLabel354">
    <w:name w:val="ListLabel 354"/>
    <w:qFormat/>
    <w:rPr>
      <w:u w:val="none"/>
    </w:rPr>
  </w:style>
  <w:style w:type="character" w:customStyle="1" w:styleId="ListLabel355">
    <w:name w:val="ListLabel 355"/>
    <w:qFormat/>
    <w:rPr>
      <w:rFonts w:ascii="Gill Sans" w:hAnsi="Gill Sans"/>
      <w:u w:val="none"/>
    </w:rPr>
  </w:style>
  <w:style w:type="character" w:customStyle="1" w:styleId="ListLabel356">
    <w:name w:val="ListLabel 356"/>
    <w:qFormat/>
    <w:rPr>
      <w:u w:val="none"/>
    </w:rPr>
  </w:style>
  <w:style w:type="character" w:customStyle="1" w:styleId="ListLabel357">
    <w:name w:val="ListLabel 357"/>
    <w:qFormat/>
    <w:rPr>
      <w:u w:val="none"/>
    </w:rPr>
  </w:style>
  <w:style w:type="character" w:customStyle="1" w:styleId="ListLabel358">
    <w:name w:val="ListLabel 358"/>
    <w:qFormat/>
    <w:rPr>
      <w:u w:val="none"/>
    </w:rPr>
  </w:style>
  <w:style w:type="character" w:customStyle="1" w:styleId="ListLabel359">
    <w:name w:val="ListLabel 359"/>
    <w:qFormat/>
    <w:rPr>
      <w:u w:val="none"/>
    </w:rPr>
  </w:style>
  <w:style w:type="character" w:customStyle="1" w:styleId="ListLabel360">
    <w:name w:val="ListLabel 360"/>
    <w:qFormat/>
    <w:rPr>
      <w:u w:val="none"/>
    </w:rPr>
  </w:style>
  <w:style w:type="character" w:customStyle="1" w:styleId="ListLabel361">
    <w:name w:val="ListLabel 361"/>
    <w:qFormat/>
    <w:rPr>
      <w:u w:val="none"/>
    </w:rPr>
  </w:style>
  <w:style w:type="character" w:customStyle="1" w:styleId="ListLabel362">
    <w:name w:val="ListLabel 362"/>
    <w:qFormat/>
    <w:rPr>
      <w:u w:val="none"/>
    </w:rPr>
  </w:style>
  <w:style w:type="character" w:customStyle="1" w:styleId="ListLabel363">
    <w:name w:val="ListLabel 363"/>
    <w:qFormat/>
    <w:rPr>
      <w:u w:val="none"/>
    </w:rPr>
  </w:style>
  <w:style w:type="character" w:customStyle="1" w:styleId="ListLabel364">
    <w:name w:val="ListLabel 364"/>
    <w:qFormat/>
    <w:rPr>
      <w:rFonts w:ascii="Gill Sans" w:eastAsia="Noto Sans Symbols" w:hAnsi="Gill Sans" w:cs="Noto Sans Symbols"/>
      <w:u w:val="none"/>
    </w:rPr>
  </w:style>
  <w:style w:type="character" w:customStyle="1" w:styleId="ListLabel365">
    <w:name w:val="ListLabel 365"/>
    <w:qFormat/>
    <w:rPr>
      <w:rFonts w:eastAsia="Noto Sans Symbols" w:cs="Noto Sans Symbols"/>
      <w:u w:val="none"/>
    </w:rPr>
  </w:style>
  <w:style w:type="character" w:customStyle="1" w:styleId="ListLabel366">
    <w:name w:val="ListLabel 366"/>
    <w:qFormat/>
    <w:rPr>
      <w:rFonts w:eastAsia="Noto Sans Symbols" w:cs="Noto Sans Symbols"/>
      <w:u w:val="none"/>
    </w:rPr>
  </w:style>
  <w:style w:type="character" w:customStyle="1" w:styleId="ListLabel367">
    <w:name w:val="ListLabel 367"/>
    <w:qFormat/>
    <w:rPr>
      <w:rFonts w:eastAsia="Noto Sans Symbols" w:cs="Noto Sans Symbols"/>
      <w:u w:val="none"/>
    </w:rPr>
  </w:style>
  <w:style w:type="character" w:customStyle="1" w:styleId="ListLabel368">
    <w:name w:val="ListLabel 368"/>
    <w:qFormat/>
    <w:rPr>
      <w:rFonts w:eastAsia="Noto Sans Symbols" w:cs="Noto Sans Symbols"/>
      <w:u w:val="none"/>
    </w:rPr>
  </w:style>
  <w:style w:type="character" w:customStyle="1" w:styleId="ListLabel369">
    <w:name w:val="ListLabel 369"/>
    <w:qFormat/>
    <w:rPr>
      <w:rFonts w:eastAsia="Noto Sans Symbols" w:cs="Noto Sans Symbols"/>
      <w:u w:val="none"/>
    </w:rPr>
  </w:style>
  <w:style w:type="character" w:customStyle="1" w:styleId="ListLabel370">
    <w:name w:val="ListLabel 370"/>
    <w:qFormat/>
    <w:rPr>
      <w:rFonts w:eastAsia="Noto Sans Symbols" w:cs="Noto Sans Symbols"/>
      <w:u w:val="none"/>
    </w:rPr>
  </w:style>
  <w:style w:type="character" w:customStyle="1" w:styleId="ListLabel371">
    <w:name w:val="ListLabel 371"/>
    <w:qFormat/>
    <w:rPr>
      <w:rFonts w:eastAsia="Noto Sans Symbols" w:cs="Noto Sans Symbols"/>
      <w:u w:val="none"/>
    </w:rPr>
  </w:style>
  <w:style w:type="character" w:customStyle="1" w:styleId="ListLabel372">
    <w:name w:val="ListLabel 372"/>
    <w:qFormat/>
    <w:rPr>
      <w:rFonts w:eastAsia="Noto Sans Symbols" w:cs="Noto Sans Symbols"/>
      <w:u w:val="none"/>
    </w:rPr>
  </w:style>
  <w:style w:type="character" w:customStyle="1" w:styleId="ListLabel373">
    <w:name w:val="ListLabel 373"/>
    <w:qFormat/>
    <w:rPr>
      <w:rFonts w:ascii="Gill Sans" w:hAnsi="Gill Sans"/>
      <w:u w:val="none"/>
    </w:rPr>
  </w:style>
  <w:style w:type="character" w:customStyle="1" w:styleId="ListLabel374">
    <w:name w:val="ListLabel 374"/>
    <w:qFormat/>
    <w:rPr>
      <w:u w:val="none"/>
    </w:rPr>
  </w:style>
  <w:style w:type="character" w:customStyle="1" w:styleId="ListLabel375">
    <w:name w:val="ListLabel 375"/>
    <w:qFormat/>
    <w:rPr>
      <w:u w:val="none"/>
    </w:rPr>
  </w:style>
  <w:style w:type="character" w:customStyle="1" w:styleId="ListLabel376">
    <w:name w:val="ListLabel 376"/>
    <w:qFormat/>
    <w:rPr>
      <w:u w:val="none"/>
    </w:rPr>
  </w:style>
  <w:style w:type="character" w:customStyle="1" w:styleId="ListLabel377">
    <w:name w:val="ListLabel 377"/>
    <w:qFormat/>
    <w:rPr>
      <w:u w:val="none"/>
    </w:rPr>
  </w:style>
  <w:style w:type="character" w:customStyle="1" w:styleId="ListLabel378">
    <w:name w:val="ListLabel 378"/>
    <w:qFormat/>
    <w:rPr>
      <w:u w:val="none"/>
    </w:rPr>
  </w:style>
  <w:style w:type="character" w:customStyle="1" w:styleId="ListLabel379">
    <w:name w:val="ListLabel 379"/>
    <w:qFormat/>
    <w:rPr>
      <w:u w:val="none"/>
    </w:rPr>
  </w:style>
  <w:style w:type="character" w:customStyle="1" w:styleId="ListLabel380">
    <w:name w:val="ListLabel 380"/>
    <w:qFormat/>
    <w:rPr>
      <w:u w:val="none"/>
    </w:rPr>
  </w:style>
  <w:style w:type="character" w:customStyle="1" w:styleId="ListLabel381">
    <w:name w:val="ListLabel 381"/>
    <w:qFormat/>
    <w:rPr>
      <w:u w:val="none"/>
    </w:rPr>
  </w:style>
  <w:style w:type="character" w:customStyle="1" w:styleId="ListLabel382">
    <w:name w:val="ListLabel 382"/>
    <w:qFormat/>
    <w:rPr>
      <w:rFonts w:ascii="Gill Sans" w:hAnsi="Gill Sans"/>
      <w:b/>
      <w:u w:val="none"/>
    </w:rPr>
  </w:style>
  <w:style w:type="character" w:customStyle="1" w:styleId="ListLabel383">
    <w:name w:val="ListLabel 383"/>
    <w:qFormat/>
    <w:rPr>
      <w:u w:val="none"/>
    </w:rPr>
  </w:style>
  <w:style w:type="character" w:customStyle="1" w:styleId="ListLabel384">
    <w:name w:val="ListLabel 384"/>
    <w:qFormat/>
    <w:rPr>
      <w:u w:val="none"/>
    </w:rPr>
  </w:style>
  <w:style w:type="character" w:customStyle="1" w:styleId="ListLabel385">
    <w:name w:val="ListLabel 385"/>
    <w:qFormat/>
    <w:rPr>
      <w:u w:val="none"/>
    </w:rPr>
  </w:style>
  <w:style w:type="character" w:customStyle="1" w:styleId="ListLabel386">
    <w:name w:val="ListLabel 386"/>
    <w:qFormat/>
    <w:rPr>
      <w:u w:val="none"/>
    </w:rPr>
  </w:style>
  <w:style w:type="character" w:customStyle="1" w:styleId="ListLabel387">
    <w:name w:val="ListLabel 387"/>
    <w:qFormat/>
    <w:rPr>
      <w:u w:val="none"/>
    </w:rPr>
  </w:style>
  <w:style w:type="character" w:customStyle="1" w:styleId="ListLabel388">
    <w:name w:val="ListLabel 388"/>
    <w:qFormat/>
    <w:rPr>
      <w:u w:val="none"/>
    </w:rPr>
  </w:style>
  <w:style w:type="character" w:customStyle="1" w:styleId="ListLabel389">
    <w:name w:val="ListLabel 389"/>
    <w:qFormat/>
    <w:rPr>
      <w:u w:val="none"/>
    </w:rPr>
  </w:style>
  <w:style w:type="character" w:customStyle="1" w:styleId="ListLabel390">
    <w:name w:val="ListLabel 390"/>
    <w:qFormat/>
    <w:rPr>
      <w:u w:val="none"/>
    </w:rPr>
  </w:style>
  <w:style w:type="character" w:customStyle="1" w:styleId="ListLabel391">
    <w:name w:val="ListLabel 391"/>
    <w:qFormat/>
    <w:rPr>
      <w:rFonts w:ascii="Gill Sans" w:eastAsia="Arial" w:hAnsi="Gill Sans" w:cs="Arial"/>
      <w:b/>
      <w:u w:val="none"/>
    </w:rPr>
  </w:style>
  <w:style w:type="character" w:customStyle="1" w:styleId="ListLabel392">
    <w:name w:val="ListLabel 392"/>
    <w:qFormat/>
    <w:rPr>
      <w:rFonts w:eastAsia="Noto Sans Symbols" w:cs="Noto Sans Symbols"/>
      <w:u w:val="none"/>
    </w:rPr>
  </w:style>
  <w:style w:type="character" w:customStyle="1" w:styleId="ListLabel393">
    <w:name w:val="ListLabel 393"/>
    <w:qFormat/>
    <w:rPr>
      <w:rFonts w:eastAsia="Noto Sans Symbols" w:cs="Noto Sans Symbols"/>
      <w:u w:val="none"/>
    </w:rPr>
  </w:style>
  <w:style w:type="character" w:customStyle="1" w:styleId="ListLabel394">
    <w:name w:val="ListLabel 394"/>
    <w:qFormat/>
    <w:rPr>
      <w:rFonts w:eastAsia="Noto Sans Symbols" w:cs="Noto Sans Symbols"/>
      <w:u w:val="none"/>
    </w:rPr>
  </w:style>
  <w:style w:type="character" w:customStyle="1" w:styleId="ListLabel395">
    <w:name w:val="ListLabel 395"/>
    <w:qFormat/>
    <w:rPr>
      <w:rFonts w:eastAsia="Noto Sans Symbols" w:cs="Noto Sans Symbols"/>
      <w:u w:val="none"/>
    </w:rPr>
  </w:style>
  <w:style w:type="character" w:customStyle="1" w:styleId="ListLabel396">
    <w:name w:val="ListLabel 396"/>
    <w:qFormat/>
    <w:rPr>
      <w:rFonts w:eastAsia="Noto Sans Symbols" w:cs="Noto Sans Symbols"/>
      <w:u w:val="none"/>
    </w:rPr>
  </w:style>
  <w:style w:type="character" w:customStyle="1" w:styleId="ListLabel397">
    <w:name w:val="ListLabel 397"/>
    <w:qFormat/>
    <w:rPr>
      <w:rFonts w:eastAsia="Noto Sans Symbols" w:cs="Noto Sans Symbols"/>
      <w:u w:val="none"/>
    </w:rPr>
  </w:style>
  <w:style w:type="character" w:customStyle="1" w:styleId="ListLabel398">
    <w:name w:val="ListLabel 398"/>
    <w:qFormat/>
    <w:rPr>
      <w:rFonts w:eastAsia="Noto Sans Symbols" w:cs="Noto Sans Symbols"/>
      <w:u w:val="none"/>
    </w:rPr>
  </w:style>
  <w:style w:type="character" w:customStyle="1" w:styleId="ListLabel399">
    <w:name w:val="ListLabel 399"/>
    <w:qFormat/>
    <w:rPr>
      <w:rFonts w:eastAsia="Noto Sans Symbols" w:cs="Noto Sans Symbols"/>
      <w:u w:val="none"/>
    </w:rPr>
  </w:style>
  <w:style w:type="character" w:customStyle="1" w:styleId="ListLabel400">
    <w:name w:val="ListLabel 400"/>
    <w:qFormat/>
    <w:rPr>
      <w:rFonts w:ascii="Gill Sans" w:eastAsia="Noto Sans Symbols" w:hAnsi="Gill Sans" w:cs="Noto Sans Symbols"/>
      <w:b/>
      <w:u w:val="none"/>
    </w:rPr>
  </w:style>
  <w:style w:type="character" w:customStyle="1" w:styleId="ListLabel401">
    <w:name w:val="ListLabel 401"/>
    <w:qFormat/>
    <w:rPr>
      <w:rFonts w:eastAsia="Noto Sans Symbols" w:cs="Noto Sans Symbols"/>
      <w:u w:val="none"/>
    </w:rPr>
  </w:style>
  <w:style w:type="character" w:customStyle="1" w:styleId="ListLabel402">
    <w:name w:val="ListLabel 402"/>
    <w:qFormat/>
    <w:rPr>
      <w:rFonts w:eastAsia="Noto Sans Symbols" w:cs="Noto Sans Symbols"/>
      <w:u w:val="none"/>
    </w:rPr>
  </w:style>
  <w:style w:type="character" w:customStyle="1" w:styleId="ListLabel403">
    <w:name w:val="ListLabel 403"/>
    <w:qFormat/>
    <w:rPr>
      <w:rFonts w:eastAsia="Noto Sans Symbols" w:cs="Noto Sans Symbols"/>
      <w:u w:val="none"/>
    </w:rPr>
  </w:style>
  <w:style w:type="character" w:customStyle="1" w:styleId="ListLabel404">
    <w:name w:val="ListLabel 404"/>
    <w:qFormat/>
    <w:rPr>
      <w:rFonts w:eastAsia="Noto Sans Symbols" w:cs="Noto Sans Symbols"/>
      <w:u w:val="none"/>
    </w:rPr>
  </w:style>
  <w:style w:type="character" w:customStyle="1" w:styleId="ListLabel405">
    <w:name w:val="ListLabel 405"/>
    <w:qFormat/>
    <w:rPr>
      <w:rFonts w:eastAsia="Noto Sans Symbols" w:cs="Noto Sans Symbols"/>
      <w:u w:val="none"/>
    </w:rPr>
  </w:style>
  <w:style w:type="character" w:customStyle="1" w:styleId="ListLabel406">
    <w:name w:val="ListLabel 406"/>
    <w:qFormat/>
    <w:rPr>
      <w:rFonts w:eastAsia="Noto Sans Symbols" w:cs="Noto Sans Symbols"/>
      <w:u w:val="none"/>
    </w:rPr>
  </w:style>
  <w:style w:type="character" w:customStyle="1" w:styleId="ListLabel407">
    <w:name w:val="ListLabel 407"/>
    <w:qFormat/>
    <w:rPr>
      <w:rFonts w:eastAsia="Noto Sans Symbols" w:cs="Noto Sans Symbols"/>
      <w:u w:val="none"/>
    </w:rPr>
  </w:style>
  <w:style w:type="character" w:customStyle="1" w:styleId="ListLabel408">
    <w:name w:val="ListLabel 408"/>
    <w:qFormat/>
    <w:rPr>
      <w:rFonts w:eastAsia="Noto Sans Symbols" w:cs="Noto Sans Symbols"/>
      <w:u w:val="none"/>
    </w:rPr>
  </w:style>
  <w:style w:type="character" w:customStyle="1" w:styleId="ListLabel409">
    <w:name w:val="ListLabel 409"/>
    <w:qFormat/>
    <w:rPr>
      <w:rFonts w:ascii="Gill Sans" w:hAnsi="Gill Sans"/>
      <w:u w:val="none"/>
    </w:rPr>
  </w:style>
  <w:style w:type="character" w:customStyle="1" w:styleId="ListLabel410">
    <w:name w:val="ListLabel 410"/>
    <w:qFormat/>
    <w:rPr>
      <w:u w:val="none"/>
    </w:rPr>
  </w:style>
  <w:style w:type="character" w:customStyle="1" w:styleId="ListLabel411">
    <w:name w:val="ListLabel 411"/>
    <w:qFormat/>
    <w:rPr>
      <w:u w:val="none"/>
    </w:rPr>
  </w:style>
  <w:style w:type="character" w:customStyle="1" w:styleId="ListLabel412">
    <w:name w:val="ListLabel 412"/>
    <w:qFormat/>
    <w:rPr>
      <w:u w:val="none"/>
    </w:rPr>
  </w:style>
  <w:style w:type="character" w:customStyle="1" w:styleId="ListLabel413">
    <w:name w:val="ListLabel 413"/>
    <w:qFormat/>
    <w:rPr>
      <w:u w:val="none"/>
    </w:rPr>
  </w:style>
  <w:style w:type="character" w:customStyle="1" w:styleId="ListLabel414">
    <w:name w:val="ListLabel 414"/>
    <w:qFormat/>
    <w:rPr>
      <w:u w:val="none"/>
    </w:rPr>
  </w:style>
  <w:style w:type="character" w:customStyle="1" w:styleId="ListLabel415">
    <w:name w:val="ListLabel 415"/>
    <w:qFormat/>
    <w:rPr>
      <w:u w:val="none"/>
    </w:rPr>
  </w:style>
  <w:style w:type="character" w:customStyle="1" w:styleId="ListLabel416">
    <w:name w:val="ListLabel 416"/>
    <w:qFormat/>
    <w:rPr>
      <w:u w:val="none"/>
    </w:rPr>
  </w:style>
  <w:style w:type="character" w:customStyle="1" w:styleId="ListLabel417">
    <w:name w:val="ListLabel 417"/>
    <w:qFormat/>
    <w:rPr>
      <w:u w:val="none"/>
    </w:rPr>
  </w:style>
  <w:style w:type="character" w:customStyle="1" w:styleId="ListLabel418">
    <w:name w:val="ListLabel 418"/>
    <w:qFormat/>
    <w:rPr>
      <w:rFonts w:ascii="Gill Sans" w:eastAsia="Noto Sans Symbols" w:hAnsi="Gill Sans" w:cs="Noto Sans Symbols"/>
      <w:b w:val="0"/>
      <w:sz w:val="24"/>
    </w:rPr>
  </w:style>
  <w:style w:type="character" w:customStyle="1" w:styleId="ListLabel419">
    <w:name w:val="ListLabel 419"/>
    <w:qFormat/>
    <w:rPr>
      <w:rFonts w:eastAsia="Courier New" w:cs="Courier New"/>
    </w:rPr>
  </w:style>
  <w:style w:type="character" w:customStyle="1" w:styleId="ListLabel420">
    <w:name w:val="ListLabel 420"/>
    <w:qFormat/>
    <w:rPr>
      <w:rFonts w:eastAsia="Noto Sans Symbols" w:cs="Noto Sans Symbols"/>
    </w:rPr>
  </w:style>
  <w:style w:type="character" w:customStyle="1" w:styleId="ListLabel421">
    <w:name w:val="ListLabel 421"/>
    <w:qFormat/>
    <w:rPr>
      <w:rFonts w:eastAsia="Noto Sans Symbols" w:cs="Noto Sans Symbols"/>
    </w:rPr>
  </w:style>
  <w:style w:type="character" w:customStyle="1" w:styleId="ListLabel422">
    <w:name w:val="ListLabel 422"/>
    <w:qFormat/>
    <w:rPr>
      <w:rFonts w:eastAsia="Courier New" w:cs="Courier New"/>
    </w:rPr>
  </w:style>
  <w:style w:type="character" w:customStyle="1" w:styleId="ListLabel423">
    <w:name w:val="ListLabel 423"/>
    <w:qFormat/>
    <w:rPr>
      <w:rFonts w:eastAsia="Noto Sans Symbols" w:cs="Noto Sans Symbols"/>
    </w:rPr>
  </w:style>
  <w:style w:type="character" w:customStyle="1" w:styleId="ListLabel424">
    <w:name w:val="ListLabel 424"/>
    <w:qFormat/>
    <w:rPr>
      <w:rFonts w:eastAsia="Noto Sans Symbols" w:cs="Noto Sans Symbols"/>
    </w:rPr>
  </w:style>
  <w:style w:type="character" w:customStyle="1" w:styleId="ListLabel425">
    <w:name w:val="ListLabel 425"/>
    <w:qFormat/>
    <w:rPr>
      <w:rFonts w:eastAsia="Courier New" w:cs="Courier New"/>
    </w:rPr>
  </w:style>
  <w:style w:type="character" w:customStyle="1" w:styleId="ListLabel426">
    <w:name w:val="ListLabel 426"/>
    <w:qFormat/>
    <w:rPr>
      <w:rFonts w:eastAsia="Noto Sans Symbols" w:cs="Noto Sans Symbols"/>
    </w:rPr>
  </w:style>
  <w:style w:type="character" w:customStyle="1" w:styleId="ListLabel427">
    <w:name w:val="ListLabel 427"/>
    <w:qFormat/>
    <w:rPr>
      <w:rFonts w:ascii="Gill Sans" w:hAnsi="Gill Sans"/>
      <w:u w:val="none"/>
    </w:rPr>
  </w:style>
  <w:style w:type="character" w:customStyle="1" w:styleId="ListLabel428">
    <w:name w:val="ListLabel 428"/>
    <w:qFormat/>
    <w:rPr>
      <w:u w:val="none"/>
    </w:rPr>
  </w:style>
  <w:style w:type="character" w:customStyle="1" w:styleId="ListLabel429">
    <w:name w:val="ListLabel 429"/>
    <w:qFormat/>
    <w:rPr>
      <w:u w:val="none"/>
    </w:rPr>
  </w:style>
  <w:style w:type="character" w:customStyle="1" w:styleId="ListLabel430">
    <w:name w:val="ListLabel 430"/>
    <w:qFormat/>
    <w:rPr>
      <w:u w:val="none"/>
    </w:rPr>
  </w:style>
  <w:style w:type="character" w:customStyle="1" w:styleId="ListLabel431">
    <w:name w:val="ListLabel 431"/>
    <w:qFormat/>
    <w:rPr>
      <w:u w:val="none"/>
    </w:rPr>
  </w:style>
  <w:style w:type="character" w:customStyle="1" w:styleId="ListLabel432">
    <w:name w:val="ListLabel 432"/>
    <w:qFormat/>
    <w:rPr>
      <w:u w:val="none"/>
    </w:rPr>
  </w:style>
  <w:style w:type="character" w:customStyle="1" w:styleId="ListLabel433">
    <w:name w:val="ListLabel 433"/>
    <w:qFormat/>
    <w:rPr>
      <w:u w:val="none"/>
    </w:rPr>
  </w:style>
  <w:style w:type="character" w:customStyle="1" w:styleId="ListLabel434">
    <w:name w:val="ListLabel 434"/>
    <w:qFormat/>
    <w:rPr>
      <w:u w:val="none"/>
    </w:rPr>
  </w:style>
  <w:style w:type="character" w:customStyle="1" w:styleId="ListLabel435">
    <w:name w:val="ListLabel 435"/>
    <w:qFormat/>
    <w:rPr>
      <w:u w:val="none"/>
    </w:rPr>
  </w:style>
  <w:style w:type="character" w:customStyle="1" w:styleId="ListLabel436">
    <w:name w:val="ListLabel 436"/>
    <w:qFormat/>
    <w:rPr>
      <w:rFonts w:ascii="Gill Sans" w:hAnsi="Gill Sans"/>
      <w:u w:val="none"/>
    </w:rPr>
  </w:style>
  <w:style w:type="character" w:customStyle="1" w:styleId="ListLabel437">
    <w:name w:val="ListLabel 437"/>
    <w:qFormat/>
    <w:rPr>
      <w:u w:val="none"/>
    </w:rPr>
  </w:style>
  <w:style w:type="character" w:customStyle="1" w:styleId="ListLabel438">
    <w:name w:val="ListLabel 438"/>
    <w:qFormat/>
    <w:rPr>
      <w:u w:val="none"/>
    </w:rPr>
  </w:style>
  <w:style w:type="character" w:customStyle="1" w:styleId="ListLabel439">
    <w:name w:val="ListLabel 439"/>
    <w:qFormat/>
    <w:rPr>
      <w:u w:val="none"/>
    </w:rPr>
  </w:style>
  <w:style w:type="character" w:customStyle="1" w:styleId="ListLabel440">
    <w:name w:val="ListLabel 440"/>
    <w:qFormat/>
    <w:rPr>
      <w:u w:val="none"/>
    </w:rPr>
  </w:style>
  <w:style w:type="character" w:customStyle="1" w:styleId="ListLabel441">
    <w:name w:val="ListLabel 441"/>
    <w:qFormat/>
    <w:rPr>
      <w:u w:val="none"/>
    </w:rPr>
  </w:style>
  <w:style w:type="character" w:customStyle="1" w:styleId="ListLabel442">
    <w:name w:val="ListLabel 442"/>
    <w:qFormat/>
    <w:rPr>
      <w:u w:val="none"/>
    </w:rPr>
  </w:style>
  <w:style w:type="character" w:customStyle="1" w:styleId="ListLabel443">
    <w:name w:val="ListLabel 443"/>
    <w:qFormat/>
    <w:rPr>
      <w:u w:val="none"/>
    </w:rPr>
  </w:style>
  <w:style w:type="character" w:customStyle="1" w:styleId="ListLabel444">
    <w:name w:val="ListLabel 444"/>
    <w:qFormat/>
    <w:rPr>
      <w:u w:val="none"/>
    </w:rPr>
  </w:style>
  <w:style w:type="character" w:customStyle="1" w:styleId="ListLabel445">
    <w:name w:val="ListLabel 445"/>
    <w:qFormat/>
    <w:rPr>
      <w:rFonts w:ascii="Gill Sans" w:hAnsi="Gill Sans"/>
      <w:b/>
      <w:u w:val="none"/>
    </w:rPr>
  </w:style>
  <w:style w:type="character" w:customStyle="1" w:styleId="ListLabel446">
    <w:name w:val="ListLabel 446"/>
    <w:qFormat/>
    <w:rPr>
      <w:u w:val="none"/>
    </w:rPr>
  </w:style>
  <w:style w:type="character" w:customStyle="1" w:styleId="ListLabel447">
    <w:name w:val="ListLabel 447"/>
    <w:qFormat/>
    <w:rPr>
      <w:u w:val="none"/>
    </w:rPr>
  </w:style>
  <w:style w:type="character" w:customStyle="1" w:styleId="ListLabel448">
    <w:name w:val="ListLabel 448"/>
    <w:qFormat/>
    <w:rPr>
      <w:u w:val="none"/>
    </w:rPr>
  </w:style>
  <w:style w:type="character" w:customStyle="1" w:styleId="ListLabel449">
    <w:name w:val="ListLabel 449"/>
    <w:qFormat/>
    <w:rPr>
      <w:u w:val="none"/>
    </w:rPr>
  </w:style>
  <w:style w:type="character" w:customStyle="1" w:styleId="ListLabel450">
    <w:name w:val="ListLabel 450"/>
    <w:qFormat/>
    <w:rPr>
      <w:u w:val="none"/>
    </w:rPr>
  </w:style>
  <w:style w:type="character" w:customStyle="1" w:styleId="ListLabel451">
    <w:name w:val="ListLabel 451"/>
    <w:qFormat/>
    <w:rPr>
      <w:u w:val="none"/>
    </w:rPr>
  </w:style>
  <w:style w:type="character" w:customStyle="1" w:styleId="ListLabel452">
    <w:name w:val="ListLabel 452"/>
    <w:qFormat/>
    <w:rPr>
      <w:u w:val="none"/>
    </w:rPr>
  </w:style>
  <w:style w:type="character" w:customStyle="1" w:styleId="ListLabel453">
    <w:name w:val="ListLabel 453"/>
    <w:qFormat/>
    <w:rPr>
      <w:u w:val="none"/>
    </w:rPr>
  </w:style>
  <w:style w:type="character" w:customStyle="1" w:styleId="ListLabel454">
    <w:name w:val="ListLabel 454"/>
    <w:qFormat/>
    <w:rPr>
      <w:rFonts w:ascii="Gill Sans" w:hAnsi="Gill Sans"/>
      <w:b/>
      <w:u w:val="none"/>
    </w:rPr>
  </w:style>
  <w:style w:type="character" w:customStyle="1" w:styleId="ListLabel455">
    <w:name w:val="ListLabel 455"/>
    <w:qFormat/>
    <w:rPr>
      <w:u w:val="none"/>
    </w:rPr>
  </w:style>
  <w:style w:type="character" w:customStyle="1" w:styleId="ListLabel456">
    <w:name w:val="ListLabel 456"/>
    <w:qFormat/>
    <w:rPr>
      <w:u w:val="none"/>
    </w:rPr>
  </w:style>
  <w:style w:type="character" w:customStyle="1" w:styleId="ListLabel457">
    <w:name w:val="ListLabel 457"/>
    <w:qFormat/>
    <w:rPr>
      <w:u w:val="none"/>
    </w:rPr>
  </w:style>
  <w:style w:type="character" w:customStyle="1" w:styleId="ListLabel458">
    <w:name w:val="ListLabel 458"/>
    <w:qFormat/>
    <w:rPr>
      <w:u w:val="none"/>
    </w:rPr>
  </w:style>
  <w:style w:type="character" w:customStyle="1" w:styleId="ListLabel459">
    <w:name w:val="ListLabel 459"/>
    <w:qFormat/>
    <w:rPr>
      <w:u w:val="none"/>
    </w:rPr>
  </w:style>
  <w:style w:type="character" w:customStyle="1" w:styleId="ListLabel460">
    <w:name w:val="ListLabel 460"/>
    <w:qFormat/>
    <w:rPr>
      <w:u w:val="none"/>
    </w:rPr>
  </w:style>
  <w:style w:type="character" w:customStyle="1" w:styleId="ListLabel461">
    <w:name w:val="ListLabel 461"/>
    <w:qFormat/>
    <w:rPr>
      <w:u w:val="none"/>
    </w:rPr>
  </w:style>
  <w:style w:type="character" w:customStyle="1" w:styleId="ListLabel462">
    <w:name w:val="ListLabel 462"/>
    <w:qFormat/>
    <w:rPr>
      <w:u w:val="none"/>
    </w:rPr>
  </w:style>
  <w:style w:type="character" w:customStyle="1" w:styleId="ListLabel463">
    <w:name w:val="ListLabel 463"/>
    <w:qFormat/>
    <w:rPr>
      <w:rFonts w:ascii="Gill Sans" w:hAnsi="Gill Sans"/>
      <w:b/>
      <w:u w:val="none"/>
    </w:rPr>
  </w:style>
  <w:style w:type="character" w:customStyle="1" w:styleId="ListLabel464">
    <w:name w:val="ListLabel 464"/>
    <w:qFormat/>
    <w:rPr>
      <w:u w:val="none"/>
    </w:rPr>
  </w:style>
  <w:style w:type="character" w:customStyle="1" w:styleId="ListLabel465">
    <w:name w:val="ListLabel 465"/>
    <w:qFormat/>
    <w:rPr>
      <w:u w:val="none"/>
    </w:rPr>
  </w:style>
  <w:style w:type="character" w:customStyle="1" w:styleId="ListLabel466">
    <w:name w:val="ListLabel 466"/>
    <w:qFormat/>
    <w:rPr>
      <w:u w:val="none"/>
    </w:rPr>
  </w:style>
  <w:style w:type="character" w:customStyle="1" w:styleId="ListLabel467">
    <w:name w:val="ListLabel 467"/>
    <w:qFormat/>
    <w:rPr>
      <w:u w:val="none"/>
    </w:rPr>
  </w:style>
  <w:style w:type="character" w:customStyle="1" w:styleId="ListLabel468">
    <w:name w:val="ListLabel 468"/>
    <w:qFormat/>
    <w:rPr>
      <w:u w:val="none"/>
    </w:rPr>
  </w:style>
  <w:style w:type="character" w:customStyle="1" w:styleId="ListLabel469">
    <w:name w:val="ListLabel 469"/>
    <w:qFormat/>
    <w:rPr>
      <w:u w:val="none"/>
    </w:rPr>
  </w:style>
  <w:style w:type="character" w:customStyle="1" w:styleId="ListLabel470">
    <w:name w:val="ListLabel 470"/>
    <w:qFormat/>
    <w:rPr>
      <w:u w:val="none"/>
    </w:rPr>
  </w:style>
  <w:style w:type="character" w:customStyle="1" w:styleId="ListLabel471">
    <w:name w:val="ListLabel 471"/>
    <w:qFormat/>
    <w:rPr>
      <w:u w:val="none"/>
    </w:rPr>
  </w:style>
  <w:style w:type="character" w:customStyle="1" w:styleId="ListLabel472">
    <w:name w:val="ListLabel 472"/>
    <w:qFormat/>
    <w:rPr>
      <w:rFonts w:ascii="Gill Sans" w:eastAsia="Noto Sans Symbols" w:hAnsi="Gill Sans" w:cs="Noto Sans Symbols"/>
      <w:b/>
      <w:u w:val="none"/>
    </w:rPr>
  </w:style>
  <w:style w:type="character" w:customStyle="1" w:styleId="ListLabel473">
    <w:name w:val="ListLabel 473"/>
    <w:qFormat/>
    <w:rPr>
      <w:rFonts w:eastAsia="Noto Sans Symbols" w:cs="Noto Sans Symbols"/>
      <w:u w:val="none"/>
    </w:rPr>
  </w:style>
  <w:style w:type="character" w:customStyle="1" w:styleId="ListLabel474">
    <w:name w:val="ListLabel 474"/>
    <w:qFormat/>
    <w:rPr>
      <w:rFonts w:eastAsia="Noto Sans Symbols" w:cs="Noto Sans Symbols"/>
      <w:u w:val="none"/>
    </w:rPr>
  </w:style>
  <w:style w:type="character" w:customStyle="1" w:styleId="ListLabel475">
    <w:name w:val="ListLabel 475"/>
    <w:qFormat/>
    <w:rPr>
      <w:rFonts w:eastAsia="Noto Sans Symbols" w:cs="Noto Sans Symbols"/>
      <w:u w:val="none"/>
    </w:rPr>
  </w:style>
  <w:style w:type="character" w:customStyle="1" w:styleId="ListLabel476">
    <w:name w:val="ListLabel 476"/>
    <w:qFormat/>
    <w:rPr>
      <w:rFonts w:eastAsia="Noto Sans Symbols" w:cs="Noto Sans Symbols"/>
      <w:u w:val="none"/>
    </w:rPr>
  </w:style>
  <w:style w:type="character" w:customStyle="1" w:styleId="ListLabel477">
    <w:name w:val="ListLabel 477"/>
    <w:qFormat/>
    <w:rPr>
      <w:rFonts w:eastAsia="Noto Sans Symbols" w:cs="Noto Sans Symbols"/>
      <w:u w:val="none"/>
    </w:rPr>
  </w:style>
  <w:style w:type="character" w:customStyle="1" w:styleId="ListLabel478">
    <w:name w:val="ListLabel 478"/>
    <w:qFormat/>
    <w:rPr>
      <w:rFonts w:eastAsia="Noto Sans Symbols" w:cs="Noto Sans Symbols"/>
      <w:u w:val="none"/>
    </w:rPr>
  </w:style>
  <w:style w:type="character" w:customStyle="1" w:styleId="ListLabel479">
    <w:name w:val="ListLabel 479"/>
    <w:qFormat/>
    <w:rPr>
      <w:rFonts w:eastAsia="Noto Sans Symbols" w:cs="Noto Sans Symbols"/>
      <w:u w:val="none"/>
    </w:rPr>
  </w:style>
  <w:style w:type="character" w:customStyle="1" w:styleId="ListLabel480">
    <w:name w:val="ListLabel 480"/>
    <w:qFormat/>
    <w:rPr>
      <w:rFonts w:eastAsia="Noto Sans Symbols" w:cs="Noto Sans Symbols"/>
      <w:u w:val="none"/>
    </w:rPr>
  </w:style>
  <w:style w:type="character" w:customStyle="1" w:styleId="ListLabel481">
    <w:name w:val="ListLabel 481"/>
    <w:qFormat/>
    <w:rPr>
      <w:rFonts w:ascii="Gill Sans" w:hAnsi="Gill Sans"/>
      <w:u w:val="none"/>
    </w:rPr>
  </w:style>
  <w:style w:type="character" w:customStyle="1" w:styleId="ListLabel482">
    <w:name w:val="ListLabel 482"/>
    <w:qFormat/>
    <w:rPr>
      <w:u w:val="none"/>
    </w:rPr>
  </w:style>
  <w:style w:type="character" w:customStyle="1" w:styleId="ListLabel483">
    <w:name w:val="ListLabel 483"/>
    <w:qFormat/>
    <w:rPr>
      <w:u w:val="none"/>
    </w:rPr>
  </w:style>
  <w:style w:type="character" w:customStyle="1" w:styleId="ListLabel484">
    <w:name w:val="ListLabel 484"/>
    <w:qFormat/>
    <w:rPr>
      <w:u w:val="none"/>
    </w:rPr>
  </w:style>
  <w:style w:type="character" w:customStyle="1" w:styleId="ListLabel485">
    <w:name w:val="ListLabel 485"/>
    <w:qFormat/>
    <w:rPr>
      <w:u w:val="none"/>
    </w:rPr>
  </w:style>
  <w:style w:type="character" w:customStyle="1" w:styleId="ListLabel486">
    <w:name w:val="ListLabel 486"/>
    <w:qFormat/>
    <w:rPr>
      <w:u w:val="none"/>
    </w:rPr>
  </w:style>
  <w:style w:type="character" w:customStyle="1" w:styleId="ListLabel487">
    <w:name w:val="ListLabel 487"/>
    <w:qFormat/>
    <w:rPr>
      <w:u w:val="none"/>
    </w:rPr>
  </w:style>
  <w:style w:type="character" w:customStyle="1" w:styleId="ListLabel488">
    <w:name w:val="ListLabel 488"/>
    <w:qFormat/>
    <w:rPr>
      <w:u w:val="none"/>
    </w:rPr>
  </w:style>
  <w:style w:type="character" w:customStyle="1" w:styleId="ListLabel489">
    <w:name w:val="ListLabel 489"/>
    <w:qFormat/>
    <w:rPr>
      <w:u w:val="none"/>
    </w:rPr>
  </w:style>
  <w:style w:type="character" w:customStyle="1" w:styleId="ListLabel490">
    <w:name w:val="ListLabel 490"/>
    <w:qFormat/>
    <w:rPr>
      <w:rFonts w:ascii="Gill Sans" w:hAnsi="Gill Sans"/>
      <w:b/>
      <w:u w:val="none"/>
    </w:rPr>
  </w:style>
  <w:style w:type="character" w:customStyle="1" w:styleId="ListLabel491">
    <w:name w:val="ListLabel 491"/>
    <w:qFormat/>
    <w:rPr>
      <w:u w:val="none"/>
    </w:rPr>
  </w:style>
  <w:style w:type="character" w:customStyle="1" w:styleId="ListLabel492">
    <w:name w:val="ListLabel 492"/>
    <w:qFormat/>
    <w:rPr>
      <w:u w:val="none"/>
    </w:rPr>
  </w:style>
  <w:style w:type="character" w:customStyle="1" w:styleId="ListLabel493">
    <w:name w:val="ListLabel 493"/>
    <w:qFormat/>
    <w:rPr>
      <w:u w:val="none"/>
    </w:rPr>
  </w:style>
  <w:style w:type="character" w:customStyle="1" w:styleId="ListLabel494">
    <w:name w:val="ListLabel 494"/>
    <w:qFormat/>
    <w:rPr>
      <w:u w:val="none"/>
    </w:rPr>
  </w:style>
  <w:style w:type="character" w:customStyle="1" w:styleId="ListLabel495">
    <w:name w:val="ListLabel 495"/>
    <w:qFormat/>
    <w:rPr>
      <w:u w:val="none"/>
    </w:rPr>
  </w:style>
  <w:style w:type="character" w:customStyle="1" w:styleId="ListLabel496">
    <w:name w:val="ListLabel 496"/>
    <w:qFormat/>
    <w:rPr>
      <w:u w:val="none"/>
    </w:rPr>
  </w:style>
  <w:style w:type="character" w:customStyle="1" w:styleId="ListLabel497">
    <w:name w:val="ListLabel 497"/>
    <w:qFormat/>
    <w:rPr>
      <w:u w:val="none"/>
    </w:rPr>
  </w:style>
  <w:style w:type="character" w:customStyle="1" w:styleId="ListLabel498">
    <w:name w:val="ListLabel 498"/>
    <w:qFormat/>
    <w:rPr>
      <w:u w:val="none"/>
    </w:rPr>
  </w:style>
  <w:style w:type="character" w:customStyle="1" w:styleId="ListLabel499">
    <w:name w:val="ListLabel 499"/>
    <w:qFormat/>
    <w:rPr>
      <w:rFonts w:ascii="Arial" w:eastAsia="Noto Sans Symbols" w:hAnsi="Arial" w:cs="Noto Sans Symbols"/>
      <w:b/>
      <w:sz w:val="32"/>
      <w:szCs w:val="32"/>
      <w:u w:val="none"/>
    </w:rPr>
  </w:style>
  <w:style w:type="character" w:customStyle="1" w:styleId="ListLabel500">
    <w:name w:val="ListLabel 500"/>
    <w:qFormat/>
    <w:rPr>
      <w:rFonts w:eastAsia="Noto Sans Symbols" w:cs="Noto Sans Symbols"/>
      <w:u w:val="none"/>
    </w:rPr>
  </w:style>
  <w:style w:type="character" w:customStyle="1" w:styleId="ListLabel501">
    <w:name w:val="ListLabel 501"/>
    <w:qFormat/>
    <w:rPr>
      <w:rFonts w:eastAsia="Noto Sans Symbols" w:cs="Noto Sans Symbols"/>
      <w:u w:val="none"/>
    </w:rPr>
  </w:style>
  <w:style w:type="character" w:customStyle="1" w:styleId="ListLabel502">
    <w:name w:val="ListLabel 502"/>
    <w:qFormat/>
    <w:rPr>
      <w:rFonts w:eastAsia="Noto Sans Symbols" w:cs="Noto Sans Symbols"/>
      <w:u w:val="none"/>
    </w:rPr>
  </w:style>
  <w:style w:type="character" w:customStyle="1" w:styleId="ListLabel503">
    <w:name w:val="ListLabel 503"/>
    <w:qFormat/>
    <w:rPr>
      <w:rFonts w:eastAsia="Noto Sans Symbols" w:cs="Noto Sans Symbols"/>
      <w:u w:val="none"/>
    </w:rPr>
  </w:style>
  <w:style w:type="character" w:customStyle="1" w:styleId="ListLabel504">
    <w:name w:val="ListLabel 504"/>
    <w:qFormat/>
    <w:rPr>
      <w:rFonts w:eastAsia="Noto Sans Symbols" w:cs="Noto Sans Symbols"/>
      <w:u w:val="none"/>
    </w:rPr>
  </w:style>
  <w:style w:type="character" w:customStyle="1" w:styleId="ListLabel505">
    <w:name w:val="ListLabel 505"/>
    <w:qFormat/>
    <w:rPr>
      <w:rFonts w:eastAsia="Noto Sans Symbols" w:cs="Noto Sans Symbols"/>
      <w:u w:val="none"/>
    </w:rPr>
  </w:style>
  <w:style w:type="character" w:customStyle="1" w:styleId="ListLabel506">
    <w:name w:val="ListLabel 506"/>
    <w:qFormat/>
    <w:rPr>
      <w:rFonts w:eastAsia="Noto Sans Symbols" w:cs="Noto Sans Symbols"/>
      <w:u w:val="none"/>
    </w:rPr>
  </w:style>
  <w:style w:type="character" w:customStyle="1" w:styleId="ListLabel507">
    <w:name w:val="ListLabel 507"/>
    <w:qFormat/>
    <w:rPr>
      <w:rFonts w:eastAsia="Noto Sans Symbols" w:cs="Noto Sans Symbols"/>
      <w:u w:val="none"/>
    </w:rPr>
  </w:style>
  <w:style w:type="character" w:customStyle="1" w:styleId="ListLabel508">
    <w:name w:val="ListLabel 508"/>
    <w:qFormat/>
    <w:rPr>
      <w:rFonts w:ascii="Gill Sans" w:eastAsia="Noto Sans Symbols" w:hAnsi="Gill Sans" w:cs="Noto Sans Symbols"/>
      <w:u w:val="none"/>
    </w:rPr>
  </w:style>
  <w:style w:type="character" w:customStyle="1" w:styleId="ListLabel509">
    <w:name w:val="ListLabel 509"/>
    <w:qFormat/>
    <w:rPr>
      <w:rFonts w:eastAsia="Noto Sans Symbols" w:cs="Noto Sans Symbols"/>
      <w:u w:val="none"/>
    </w:rPr>
  </w:style>
  <w:style w:type="character" w:customStyle="1" w:styleId="ListLabel510">
    <w:name w:val="ListLabel 510"/>
    <w:qFormat/>
    <w:rPr>
      <w:rFonts w:eastAsia="Noto Sans Symbols" w:cs="Noto Sans Symbols"/>
      <w:u w:val="none"/>
    </w:rPr>
  </w:style>
  <w:style w:type="character" w:customStyle="1" w:styleId="ListLabel511">
    <w:name w:val="ListLabel 511"/>
    <w:qFormat/>
    <w:rPr>
      <w:rFonts w:eastAsia="Noto Sans Symbols" w:cs="Noto Sans Symbols"/>
      <w:u w:val="none"/>
    </w:rPr>
  </w:style>
  <w:style w:type="character" w:customStyle="1" w:styleId="ListLabel512">
    <w:name w:val="ListLabel 512"/>
    <w:qFormat/>
    <w:rPr>
      <w:rFonts w:eastAsia="Noto Sans Symbols" w:cs="Noto Sans Symbols"/>
      <w:u w:val="none"/>
    </w:rPr>
  </w:style>
  <w:style w:type="character" w:customStyle="1" w:styleId="ListLabel513">
    <w:name w:val="ListLabel 513"/>
    <w:qFormat/>
    <w:rPr>
      <w:rFonts w:eastAsia="Noto Sans Symbols" w:cs="Noto Sans Symbols"/>
      <w:u w:val="none"/>
    </w:rPr>
  </w:style>
  <w:style w:type="character" w:customStyle="1" w:styleId="ListLabel514">
    <w:name w:val="ListLabel 514"/>
    <w:qFormat/>
    <w:rPr>
      <w:rFonts w:eastAsia="Noto Sans Symbols" w:cs="Noto Sans Symbols"/>
      <w:u w:val="none"/>
    </w:rPr>
  </w:style>
  <w:style w:type="character" w:customStyle="1" w:styleId="ListLabel515">
    <w:name w:val="ListLabel 515"/>
    <w:qFormat/>
    <w:rPr>
      <w:rFonts w:eastAsia="Noto Sans Symbols" w:cs="Noto Sans Symbols"/>
      <w:u w:val="none"/>
    </w:rPr>
  </w:style>
  <w:style w:type="character" w:customStyle="1" w:styleId="ListLabel516">
    <w:name w:val="ListLabel 516"/>
    <w:qFormat/>
    <w:rPr>
      <w:rFonts w:eastAsia="Noto Sans Symbols" w:cs="Noto Sans Symbols"/>
      <w:u w:val="none"/>
    </w:rPr>
  </w:style>
  <w:style w:type="character" w:customStyle="1" w:styleId="ListLabel517">
    <w:name w:val="ListLabel 517"/>
    <w:qFormat/>
    <w:rPr>
      <w:rFonts w:ascii="Gill Sans" w:eastAsia="Arial" w:hAnsi="Gill Sans" w:cs="Arial"/>
      <w:b/>
      <w:color w:val="000000"/>
      <w:sz w:val="32"/>
      <w:szCs w:val="32"/>
    </w:rPr>
  </w:style>
  <w:style w:type="character" w:customStyle="1" w:styleId="ListLabel518">
    <w:name w:val="ListLabel 518"/>
    <w:qFormat/>
    <w:rPr>
      <w:rFonts w:ascii="Gill Sans" w:hAnsi="Gill Sans"/>
      <w:u w:val="none"/>
    </w:rPr>
  </w:style>
  <w:style w:type="character" w:customStyle="1" w:styleId="ListLabel519">
    <w:name w:val="ListLabel 519"/>
    <w:qFormat/>
    <w:rPr>
      <w:u w:val="none"/>
    </w:rPr>
  </w:style>
  <w:style w:type="character" w:customStyle="1" w:styleId="ListLabel520">
    <w:name w:val="ListLabel 520"/>
    <w:qFormat/>
    <w:rPr>
      <w:u w:val="none"/>
    </w:rPr>
  </w:style>
  <w:style w:type="character" w:customStyle="1" w:styleId="ListLabel521">
    <w:name w:val="ListLabel 521"/>
    <w:qFormat/>
    <w:rPr>
      <w:u w:val="none"/>
    </w:rPr>
  </w:style>
  <w:style w:type="character" w:customStyle="1" w:styleId="ListLabel522">
    <w:name w:val="ListLabel 522"/>
    <w:qFormat/>
    <w:rPr>
      <w:u w:val="none"/>
    </w:rPr>
  </w:style>
  <w:style w:type="character" w:customStyle="1" w:styleId="ListLabel523">
    <w:name w:val="ListLabel 523"/>
    <w:qFormat/>
    <w:rPr>
      <w:u w:val="none"/>
    </w:rPr>
  </w:style>
  <w:style w:type="character" w:customStyle="1" w:styleId="ListLabel524">
    <w:name w:val="ListLabel 524"/>
    <w:qFormat/>
    <w:rPr>
      <w:u w:val="none"/>
    </w:rPr>
  </w:style>
  <w:style w:type="character" w:customStyle="1" w:styleId="ListLabel525">
    <w:name w:val="ListLabel 525"/>
    <w:qFormat/>
    <w:rPr>
      <w:u w:val="none"/>
    </w:rPr>
  </w:style>
  <w:style w:type="character" w:customStyle="1" w:styleId="ListLabel526">
    <w:name w:val="ListLabel 526"/>
    <w:qFormat/>
    <w:rPr>
      <w:u w:val="none"/>
    </w:rPr>
  </w:style>
  <w:style w:type="character" w:customStyle="1" w:styleId="ListLabel527">
    <w:name w:val="ListLabel 527"/>
    <w:qFormat/>
    <w:rPr>
      <w:rFonts w:ascii="Gill Sans" w:eastAsia="Noto Sans Symbols" w:hAnsi="Gill Sans" w:cs="Noto Sans Symbols"/>
      <w:b/>
      <w:u w:val="none"/>
    </w:rPr>
  </w:style>
  <w:style w:type="character" w:customStyle="1" w:styleId="ListLabel528">
    <w:name w:val="ListLabel 528"/>
    <w:qFormat/>
    <w:rPr>
      <w:rFonts w:eastAsia="Noto Sans Symbols" w:cs="Noto Sans Symbols"/>
      <w:u w:val="none"/>
    </w:rPr>
  </w:style>
  <w:style w:type="character" w:customStyle="1" w:styleId="ListLabel529">
    <w:name w:val="ListLabel 529"/>
    <w:qFormat/>
    <w:rPr>
      <w:rFonts w:eastAsia="Noto Sans Symbols" w:cs="Noto Sans Symbols"/>
      <w:u w:val="none"/>
    </w:rPr>
  </w:style>
  <w:style w:type="character" w:customStyle="1" w:styleId="ListLabel530">
    <w:name w:val="ListLabel 530"/>
    <w:qFormat/>
    <w:rPr>
      <w:rFonts w:eastAsia="Noto Sans Symbols" w:cs="Noto Sans Symbols"/>
      <w:u w:val="none"/>
    </w:rPr>
  </w:style>
  <w:style w:type="character" w:customStyle="1" w:styleId="ListLabel531">
    <w:name w:val="ListLabel 531"/>
    <w:qFormat/>
    <w:rPr>
      <w:rFonts w:eastAsia="Noto Sans Symbols" w:cs="Noto Sans Symbols"/>
      <w:u w:val="none"/>
    </w:rPr>
  </w:style>
  <w:style w:type="character" w:customStyle="1" w:styleId="ListLabel532">
    <w:name w:val="ListLabel 532"/>
    <w:qFormat/>
    <w:rPr>
      <w:rFonts w:eastAsia="Noto Sans Symbols" w:cs="Noto Sans Symbols"/>
      <w:u w:val="none"/>
    </w:rPr>
  </w:style>
  <w:style w:type="character" w:customStyle="1" w:styleId="ListLabel533">
    <w:name w:val="ListLabel 533"/>
    <w:qFormat/>
    <w:rPr>
      <w:rFonts w:eastAsia="Noto Sans Symbols" w:cs="Noto Sans Symbols"/>
      <w:u w:val="none"/>
    </w:rPr>
  </w:style>
  <w:style w:type="character" w:customStyle="1" w:styleId="ListLabel534">
    <w:name w:val="ListLabel 534"/>
    <w:qFormat/>
    <w:rPr>
      <w:rFonts w:eastAsia="Noto Sans Symbols" w:cs="Noto Sans Symbols"/>
      <w:u w:val="none"/>
    </w:rPr>
  </w:style>
  <w:style w:type="character" w:customStyle="1" w:styleId="ListLabel535">
    <w:name w:val="ListLabel 535"/>
    <w:qFormat/>
    <w:rPr>
      <w:rFonts w:eastAsia="Noto Sans Symbols" w:cs="Noto Sans Symbols"/>
      <w:u w:val="none"/>
    </w:rPr>
  </w:style>
  <w:style w:type="character" w:customStyle="1" w:styleId="ListLabel536">
    <w:name w:val="ListLabel 536"/>
    <w:qFormat/>
    <w:rPr>
      <w:rFonts w:ascii="Gill Sans" w:hAnsi="Gill Sans"/>
      <w:u w:val="none"/>
    </w:rPr>
  </w:style>
  <w:style w:type="character" w:customStyle="1" w:styleId="ListLabel537">
    <w:name w:val="ListLabel 537"/>
    <w:qFormat/>
    <w:rPr>
      <w:u w:val="none"/>
    </w:rPr>
  </w:style>
  <w:style w:type="character" w:customStyle="1" w:styleId="ListLabel538">
    <w:name w:val="ListLabel 538"/>
    <w:qFormat/>
    <w:rPr>
      <w:u w:val="none"/>
    </w:rPr>
  </w:style>
  <w:style w:type="character" w:customStyle="1" w:styleId="ListLabel539">
    <w:name w:val="ListLabel 539"/>
    <w:qFormat/>
    <w:rPr>
      <w:u w:val="none"/>
    </w:rPr>
  </w:style>
  <w:style w:type="character" w:customStyle="1" w:styleId="ListLabel540">
    <w:name w:val="ListLabel 540"/>
    <w:qFormat/>
    <w:rPr>
      <w:u w:val="none"/>
    </w:rPr>
  </w:style>
  <w:style w:type="character" w:customStyle="1" w:styleId="ListLabel541">
    <w:name w:val="ListLabel 541"/>
    <w:qFormat/>
    <w:rPr>
      <w:u w:val="none"/>
    </w:rPr>
  </w:style>
  <w:style w:type="character" w:customStyle="1" w:styleId="ListLabel542">
    <w:name w:val="ListLabel 542"/>
    <w:qFormat/>
    <w:rPr>
      <w:u w:val="none"/>
    </w:rPr>
  </w:style>
  <w:style w:type="character" w:customStyle="1" w:styleId="ListLabel543">
    <w:name w:val="ListLabel 543"/>
    <w:qFormat/>
    <w:rPr>
      <w:u w:val="none"/>
    </w:rPr>
  </w:style>
  <w:style w:type="character" w:customStyle="1" w:styleId="ListLabel544">
    <w:name w:val="ListLabel 544"/>
    <w:qFormat/>
    <w:rPr>
      <w:u w:val="none"/>
    </w:rPr>
  </w:style>
  <w:style w:type="character" w:customStyle="1" w:styleId="ListLabel545">
    <w:name w:val="ListLabel 545"/>
    <w:qFormat/>
    <w:rPr>
      <w:rFonts w:ascii="Gill Sans" w:hAnsi="Gill Sans"/>
      <w:sz w:val="32"/>
      <w:u w:val="none"/>
    </w:rPr>
  </w:style>
  <w:style w:type="character" w:customStyle="1" w:styleId="ListLabel546">
    <w:name w:val="ListLabel 546"/>
    <w:qFormat/>
    <w:rPr>
      <w:u w:val="none"/>
    </w:rPr>
  </w:style>
  <w:style w:type="character" w:customStyle="1" w:styleId="ListLabel547">
    <w:name w:val="ListLabel 547"/>
    <w:qFormat/>
    <w:rPr>
      <w:u w:val="none"/>
    </w:rPr>
  </w:style>
  <w:style w:type="character" w:customStyle="1" w:styleId="ListLabel548">
    <w:name w:val="ListLabel 548"/>
    <w:qFormat/>
    <w:rPr>
      <w:u w:val="none"/>
    </w:rPr>
  </w:style>
  <w:style w:type="character" w:customStyle="1" w:styleId="ListLabel549">
    <w:name w:val="ListLabel 549"/>
    <w:qFormat/>
    <w:rPr>
      <w:u w:val="none"/>
    </w:rPr>
  </w:style>
  <w:style w:type="character" w:customStyle="1" w:styleId="ListLabel550">
    <w:name w:val="ListLabel 550"/>
    <w:qFormat/>
    <w:rPr>
      <w:u w:val="none"/>
    </w:rPr>
  </w:style>
  <w:style w:type="character" w:customStyle="1" w:styleId="ListLabel551">
    <w:name w:val="ListLabel 551"/>
    <w:qFormat/>
    <w:rPr>
      <w:u w:val="none"/>
    </w:rPr>
  </w:style>
  <w:style w:type="character" w:customStyle="1" w:styleId="ListLabel552">
    <w:name w:val="ListLabel 552"/>
    <w:qFormat/>
    <w:rPr>
      <w:u w:val="none"/>
    </w:rPr>
  </w:style>
  <w:style w:type="character" w:customStyle="1" w:styleId="ListLabel553">
    <w:name w:val="ListLabel 553"/>
    <w:qFormat/>
    <w:rPr>
      <w:u w:val="none"/>
    </w:rPr>
  </w:style>
  <w:style w:type="character" w:customStyle="1" w:styleId="ListLabel554">
    <w:name w:val="ListLabel 554"/>
    <w:qFormat/>
    <w:rPr>
      <w:rFonts w:ascii="Gill Sans" w:hAnsi="Gill Sans"/>
      <w:u w:val="none"/>
    </w:rPr>
  </w:style>
  <w:style w:type="character" w:customStyle="1" w:styleId="ListLabel555">
    <w:name w:val="ListLabel 555"/>
    <w:qFormat/>
    <w:rPr>
      <w:u w:val="none"/>
    </w:rPr>
  </w:style>
  <w:style w:type="character" w:customStyle="1" w:styleId="ListLabel556">
    <w:name w:val="ListLabel 556"/>
    <w:qFormat/>
    <w:rPr>
      <w:u w:val="none"/>
    </w:rPr>
  </w:style>
  <w:style w:type="character" w:customStyle="1" w:styleId="ListLabel557">
    <w:name w:val="ListLabel 557"/>
    <w:qFormat/>
    <w:rPr>
      <w:u w:val="none"/>
    </w:rPr>
  </w:style>
  <w:style w:type="character" w:customStyle="1" w:styleId="ListLabel558">
    <w:name w:val="ListLabel 558"/>
    <w:qFormat/>
    <w:rPr>
      <w:u w:val="none"/>
    </w:rPr>
  </w:style>
  <w:style w:type="character" w:customStyle="1" w:styleId="ListLabel559">
    <w:name w:val="ListLabel 559"/>
    <w:qFormat/>
    <w:rPr>
      <w:u w:val="none"/>
    </w:rPr>
  </w:style>
  <w:style w:type="character" w:customStyle="1" w:styleId="ListLabel560">
    <w:name w:val="ListLabel 560"/>
    <w:qFormat/>
    <w:rPr>
      <w:u w:val="none"/>
    </w:rPr>
  </w:style>
  <w:style w:type="character" w:customStyle="1" w:styleId="ListLabel561">
    <w:name w:val="ListLabel 561"/>
    <w:qFormat/>
    <w:rPr>
      <w:u w:val="none"/>
    </w:rPr>
  </w:style>
  <w:style w:type="character" w:customStyle="1" w:styleId="ListLabel562">
    <w:name w:val="ListLabel 562"/>
    <w:qFormat/>
    <w:rPr>
      <w:u w:val="none"/>
    </w:rPr>
  </w:style>
  <w:style w:type="character" w:customStyle="1" w:styleId="ListLabel563">
    <w:name w:val="ListLabel 563"/>
    <w:qFormat/>
    <w:rPr>
      <w:rFonts w:ascii="Gill Sans" w:hAnsi="Gill Sans"/>
      <w:u w:val="none"/>
    </w:rPr>
  </w:style>
  <w:style w:type="character" w:customStyle="1" w:styleId="ListLabel564">
    <w:name w:val="ListLabel 564"/>
    <w:qFormat/>
    <w:rPr>
      <w:u w:val="none"/>
    </w:rPr>
  </w:style>
  <w:style w:type="character" w:customStyle="1" w:styleId="ListLabel565">
    <w:name w:val="ListLabel 565"/>
    <w:qFormat/>
    <w:rPr>
      <w:u w:val="none"/>
    </w:rPr>
  </w:style>
  <w:style w:type="character" w:customStyle="1" w:styleId="ListLabel566">
    <w:name w:val="ListLabel 566"/>
    <w:qFormat/>
    <w:rPr>
      <w:u w:val="none"/>
    </w:rPr>
  </w:style>
  <w:style w:type="character" w:customStyle="1" w:styleId="ListLabel567">
    <w:name w:val="ListLabel 567"/>
    <w:qFormat/>
    <w:rPr>
      <w:u w:val="none"/>
    </w:rPr>
  </w:style>
  <w:style w:type="character" w:customStyle="1" w:styleId="ListLabel568">
    <w:name w:val="ListLabel 568"/>
    <w:qFormat/>
    <w:rPr>
      <w:u w:val="none"/>
    </w:rPr>
  </w:style>
  <w:style w:type="character" w:customStyle="1" w:styleId="ListLabel569">
    <w:name w:val="ListLabel 569"/>
    <w:qFormat/>
    <w:rPr>
      <w:u w:val="none"/>
    </w:rPr>
  </w:style>
  <w:style w:type="character" w:customStyle="1" w:styleId="ListLabel570">
    <w:name w:val="ListLabel 570"/>
    <w:qFormat/>
    <w:rPr>
      <w:u w:val="none"/>
    </w:rPr>
  </w:style>
  <w:style w:type="character" w:customStyle="1" w:styleId="ListLabel571">
    <w:name w:val="ListLabel 571"/>
    <w:qFormat/>
    <w:rPr>
      <w:u w:val="none"/>
    </w:rPr>
  </w:style>
  <w:style w:type="character" w:customStyle="1" w:styleId="ListLabel572">
    <w:name w:val="ListLabel 572"/>
    <w:qFormat/>
    <w:rPr>
      <w:rFonts w:ascii="Gill Sans" w:hAnsi="Gill Sans"/>
      <w:b/>
    </w:rPr>
  </w:style>
  <w:style w:type="character" w:customStyle="1" w:styleId="ListLabel573">
    <w:name w:val="ListLabel 573"/>
    <w:qFormat/>
    <w:rPr>
      <w:rFonts w:ascii="Gill Sans" w:hAnsi="Gill Sans"/>
      <w:b w:val="0"/>
      <w:sz w:val="24"/>
      <w:u w:val="none"/>
    </w:rPr>
  </w:style>
  <w:style w:type="character" w:customStyle="1" w:styleId="ListLabel574">
    <w:name w:val="ListLabel 574"/>
    <w:qFormat/>
    <w:rPr>
      <w:rFonts w:ascii="Gill Sans" w:hAnsi="Gill Sans"/>
      <w:b/>
      <w:sz w:val="24"/>
      <w:u w:val="none"/>
    </w:rPr>
  </w:style>
  <w:style w:type="character" w:customStyle="1" w:styleId="ListLabel575">
    <w:name w:val="ListLabel 575"/>
    <w:qFormat/>
    <w:rPr>
      <w:u w:val="none"/>
    </w:rPr>
  </w:style>
  <w:style w:type="character" w:customStyle="1" w:styleId="ListLabel576">
    <w:name w:val="ListLabel 576"/>
    <w:qFormat/>
    <w:rPr>
      <w:u w:val="none"/>
    </w:rPr>
  </w:style>
  <w:style w:type="character" w:customStyle="1" w:styleId="ListLabel577">
    <w:name w:val="ListLabel 577"/>
    <w:qFormat/>
    <w:rPr>
      <w:u w:val="none"/>
    </w:rPr>
  </w:style>
  <w:style w:type="character" w:customStyle="1" w:styleId="ListLabel578">
    <w:name w:val="ListLabel 578"/>
    <w:qFormat/>
    <w:rPr>
      <w:u w:val="none"/>
    </w:rPr>
  </w:style>
  <w:style w:type="character" w:customStyle="1" w:styleId="ListLabel579">
    <w:name w:val="ListLabel 579"/>
    <w:qFormat/>
    <w:rPr>
      <w:u w:val="none"/>
    </w:rPr>
  </w:style>
  <w:style w:type="character" w:customStyle="1" w:styleId="ListLabel580">
    <w:name w:val="ListLabel 580"/>
    <w:qFormat/>
    <w:rPr>
      <w:u w:val="none"/>
    </w:rPr>
  </w:style>
  <w:style w:type="character" w:customStyle="1" w:styleId="ListLabel581">
    <w:name w:val="ListLabel 581"/>
    <w:qFormat/>
    <w:rPr>
      <w:u w:val="none"/>
    </w:rPr>
  </w:style>
  <w:style w:type="character" w:customStyle="1" w:styleId="ListLabel582">
    <w:name w:val="ListLabel 582"/>
    <w:qFormat/>
    <w:rPr>
      <w:rFonts w:ascii="Gill Sans" w:eastAsia="Arial" w:hAnsi="Gill Sans" w:cs="Arial"/>
      <w:u w:val="none"/>
    </w:rPr>
  </w:style>
  <w:style w:type="character" w:customStyle="1" w:styleId="ListLabel583">
    <w:name w:val="ListLabel 583"/>
    <w:qFormat/>
    <w:rPr>
      <w:u w:val="none"/>
    </w:rPr>
  </w:style>
  <w:style w:type="character" w:customStyle="1" w:styleId="ListLabel584">
    <w:name w:val="ListLabel 584"/>
    <w:qFormat/>
    <w:rPr>
      <w:u w:val="none"/>
    </w:rPr>
  </w:style>
  <w:style w:type="character" w:customStyle="1" w:styleId="ListLabel585">
    <w:name w:val="ListLabel 585"/>
    <w:qFormat/>
    <w:rPr>
      <w:u w:val="none"/>
    </w:rPr>
  </w:style>
  <w:style w:type="character" w:customStyle="1" w:styleId="ListLabel586">
    <w:name w:val="ListLabel 586"/>
    <w:qFormat/>
    <w:rPr>
      <w:u w:val="none"/>
    </w:rPr>
  </w:style>
  <w:style w:type="character" w:customStyle="1" w:styleId="ListLabel587">
    <w:name w:val="ListLabel 587"/>
    <w:qFormat/>
    <w:rPr>
      <w:u w:val="none"/>
    </w:rPr>
  </w:style>
  <w:style w:type="character" w:customStyle="1" w:styleId="ListLabel588">
    <w:name w:val="ListLabel 588"/>
    <w:qFormat/>
    <w:rPr>
      <w:u w:val="none"/>
    </w:rPr>
  </w:style>
  <w:style w:type="character" w:customStyle="1" w:styleId="ListLabel589">
    <w:name w:val="ListLabel 589"/>
    <w:qFormat/>
    <w:rPr>
      <w:u w:val="none"/>
    </w:rPr>
  </w:style>
  <w:style w:type="character" w:customStyle="1" w:styleId="ListLabel590">
    <w:name w:val="ListLabel 590"/>
    <w:qFormat/>
    <w:rPr>
      <w:u w:val="none"/>
    </w:rPr>
  </w:style>
  <w:style w:type="character" w:customStyle="1" w:styleId="ListLabel591">
    <w:name w:val="ListLabel 591"/>
    <w:qFormat/>
    <w:rPr>
      <w:rFonts w:ascii="Gill Sans" w:eastAsia="Arial" w:hAnsi="Gill Sans" w:cs="Arial"/>
      <w:b/>
      <w:u w:val="none"/>
    </w:rPr>
  </w:style>
  <w:style w:type="character" w:customStyle="1" w:styleId="ListLabel592">
    <w:name w:val="ListLabel 592"/>
    <w:qFormat/>
    <w:rPr>
      <w:rFonts w:eastAsia="Noto Sans Symbols" w:cs="Noto Sans Symbols"/>
      <w:u w:val="none"/>
    </w:rPr>
  </w:style>
  <w:style w:type="character" w:customStyle="1" w:styleId="ListLabel593">
    <w:name w:val="ListLabel 593"/>
    <w:qFormat/>
    <w:rPr>
      <w:rFonts w:eastAsia="Noto Sans Symbols" w:cs="Noto Sans Symbols"/>
      <w:u w:val="none"/>
    </w:rPr>
  </w:style>
  <w:style w:type="character" w:customStyle="1" w:styleId="ListLabel594">
    <w:name w:val="ListLabel 594"/>
    <w:qFormat/>
    <w:rPr>
      <w:rFonts w:eastAsia="Noto Sans Symbols" w:cs="Noto Sans Symbols"/>
      <w:u w:val="none"/>
    </w:rPr>
  </w:style>
  <w:style w:type="character" w:customStyle="1" w:styleId="ListLabel595">
    <w:name w:val="ListLabel 595"/>
    <w:qFormat/>
    <w:rPr>
      <w:rFonts w:eastAsia="Noto Sans Symbols" w:cs="Noto Sans Symbols"/>
      <w:u w:val="none"/>
    </w:rPr>
  </w:style>
  <w:style w:type="character" w:customStyle="1" w:styleId="ListLabel596">
    <w:name w:val="ListLabel 596"/>
    <w:qFormat/>
    <w:rPr>
      <w:rFonts w:eastAsia="Noto Sans Symbols" w:cs="Noto Sans Symbols"/>
      <w:u w:val="none"/>
    </w:rPr>
  </w:style>
  <w:style w:type="character" w:customStyle="1" w:styleId="ListLabel597">
    <w:name w:val="ListLabel 597"/>
    <w:qFormat/>
    <w:rPr>
      <w:rFonts w:eastAsia="Noto Sans Symbols" w:cs="Noto Sans Symbols"/>
      <w:u w:val="none"/>
    </w:rPr>
  </w:style>
  <w:style w:type="character" w:customStyle="1" w:styleId="ListLabel598">
    <w:name w:val="ListLabel 598"/>
    <w:qFormat/>
    <w:rPr>
      <w:rFonts w:eastAsia="Noto Sans Symbols" w:cs="Noto Sans Symbols"/>
      <w:u w:val="none"/>
    </w:rPr>
  </w:style>
  <w:style w:type="character" w:customStyle="1" w:styleId="ListLabel599">
    <w:name w:val="ListLabel 599"/>
    <w:qFormat/>
    <w:rPr>
      <w:rFonts w:eastAsia="Noto Sans Symbols" w:cs="Noto Sans Symbols"/>
      <w:u w:val="none"/>
    </w:rPr>
  </w:style>
  <w:style w:type="character" w:customStyle="1" w:styleId="ListLabel600">
    <w:name w:val="ListLabel 600"/>
    <w:qFormat/>
    <w:rPr>
      <w:rFonts w:ascii="Gill Sans" w:hAnsi="Gill Sans"/>
      <w:u w:val="none"/>
    </w:rPr>
  </w:style>
  <w:style w:type="character" w:customStyle="1" w:styleId="ListLabel601">
    <w:name w:val="ListLabel 601"/>
    <w:qFormat/>
    <w:rPr>
      <w:u w:val="none"/>
    </w:rPr>
  </w:style>
  <w:style w:type="character" w:customStyle="1" w:styleId="ListLabel602">
    <w:name w:val="ListLabel 602"/>
    <w:qFormat/>
    <w:rPr>
      <w:u w:val="none"/>
    </w:rPr>
  </w:style>
  <w:style w:type="character" w:customStyle="1" w:styleId="ListLabel603">
    <w:name w:val="ListLabel 603"/>
    <w:qFormat/>
    <w:rPr>
      <w:u w:val="none"/>
    </w:rPr>
  </w:style>
  <w:style w:type="character" w:customStyle="1" w:styleId="ListLabel604">
    <w:name w:val="ListLabel 604"/>
    <w:qFormat/>
    <w:rPr>
      <w:u w:val="none"/>
    </w:rPr>
  </w:style>
  <w:style w:type="character" w:customStyle="1" w:styleId="ListLabel605">
    <w:name w:val="ListLabel 605"/>
    <w:qFormat/>
    <w:rPr>
      <w:u w:val="none"/>
    </w:rPr>
  </w:style>
  <w:style w:type="character" w:customStyle="1" w:styleId="ListLabel606">
    <w:name w:val="ListLabel 606"/>
    <w:qFormat/>
    <w:rPr>
      <w:u w:val="none"/>
    </w:rPr>
  </w:style>
  <w:style w:type="character" w:customStyle="1" w:styleId="ListLabel607">
    <w:name w:val="ListLabel 607"/>
    <w:qFormat/>
    <w:rPr>
      <w:u w:val="none"/>
    </w:rPr>
  </w:style>
  <w:style w:type="character" w:customStyle="1" w:styleId="ListLabel608">
    <w:name w:val="ListLabel 608"/>
    <w:qFormat/>
    <w:rPr>
      <w:u w:val="none"/>
    </w:rPr>
  </w:style>
  <w:style w:type="character" w:customStyle="1" w:styleId="ListLabel609">
    <w:name w:val="ListLabel 609"/>
    <w:qFormat/>
    <w:rPr>
      <w:rFonts w:ascii="Gill Sans" w:eastAsia="Arial" w:hAnsi="Gill Sans" w:cs="Arial"/>
      <w:b/>
      <w:color w:val="000000"/>
      <w:sz w:val="32"/>
      <w:szCs w:val="32"/>
    </w:rPr>
  </w:style>
  <w:style w:type="character" w:customStyle="1" w:styleId="ListLabel610">
    <w:name w:val="ListLabel 610"/>
    <w:qFormat/>
    <w:rPr>
      <w:rFonts w:ascii="Gill Sans" w:eastAsia="Arial" w:hAnsi="Gill Sans" w:cs="Arial"/>
      <w:b/>
      <w:sz w:val="28"/>
      <w:u w:val="none"/>
    </w:rPr>
  </w:style>
  <w:style w:type="character" w:customStyle="1" w:styleId="ListLabel611">
    <w:name w:val="ListLabel 611"/>
    <w:qFormat/>
    <w:rPr>
      <w:u w:val="none"/>
    </w:rPr>
  </w:style>
  <w:style w:type="character" w:customStyle="1" w:styleId="ListLabel612">
    <w:name w:val="ListLabel 612"/>
    <w:qFormat/>
    <w:rPr>
      <w:u w:val="none"/>
    </w:rPr>
  </w:style>
  <w:style w:type="character" w:customStyle="1" w:styleId="ListLabel613">
    <w:name w:val="ListLabel 613"/>
    <w:qFormat/>
    <w:rPr>
      <w:u w:val="none"/>
    </w:rPr>
  </w:style>
  <w:style w:type="character" w:customStyle="1" w:styleId="ListLabel614">
    <w:name w:val="ListLabel 614"/>
    <w:qFormat/>
    <w:rPr>
      <w:u w:val="none"/>
    </w:rPr>
  </w:style>
  <w:style w:type="character" w:customStyle="1" w:styleId="ListLabel615">
    <w:name w:val="ListLabel 615"/>
    <w:qFormat/>
    <w:rPr>
      <w:u w:val="none"/>
    </w:rPr>
  </w:style>
  <w:style w:type="character" w:customStyle="1" w:styleId="ListLabel616">
    <w:name w:val="ListLabel 616"/>
    <w:qFormat/>
    <w:rPr>
      <w:u w:val="none"/>
    </w:rPr>
  </w:style>
  <w:style w:type="character" w:customStyle="1" w:styleId="ListLabel617">
    <w:name w:val="ListLabel 617"/>
    <w:qFormat/>
    <w:rPr>
      <w:u w:val="none"/>
    </w:rPr>
  </w:style>
  <w:style w:type="character" w:customStyle="1" w:styleId="ListLabel618">
    <w:name w:val="ListLabel 618"/>
    <w:qFormat/>
    <w:rPr>
      <w:u w:val="none"/>
    </w:rPr>
  </w:style>
  <w:style w:type="character" w:customStyle="1" w:styleId="ListLabel619">
    <w:name w:val="ListLabel 619"/>
    <w:qFormat/>
    <w:rPr>
      <w:rFonts w:ascii="Gill Sans" w:eastAsia="Noto Sans Symbols" w:hAnsi="Gill Sans" w:cs="Noto Sans Symbols"/>
      <w:b/>
      <w:u w:val="none"/>
    </w:rPr>
  </w:style>
  <w:style w:type="character" w:customStyle="1" w:styleId="ListLabel620">
    <w:name w:val="ListLabel 620"/>
    <w:qFormat/>
    <w:rPr>
      <w:rFonts w:eastAsia="Noto Sans Symbols" w:cs="Noto Sans Symbols"/>
      <w:u w:val="none"/>
    </w:rPr>
  </w:style>
  <w:style w:type="character" w:customStyle="1" w:styleId="ListLabel621">
    <w:name w:val="ListLabel 621"/>
    <w:qFormat/>
    <w:rPr>
      <w:rFonts w:eastAsia="Noto Sans Symbols" w:cs="Noto Sans Symbols"/>
      <w:u w:val="none"/>
    </w:rPr>
  </w:style>
  <w:style w:type="character" w:customStyle="1" w:styleId="ListLabel622">
    <w:name w:val="ListLabel 622"/>
    <w:qFormat/>
    <w:rPr>
      <w:rFonts w:eastAsia="Noto Sans Symbols" w:cs="Noto Sans Symbols"/>
      <w:u w:val="none"/>
    </w:rPr>
  </w:style>
  <w:style w:type="character" w:customStyle="1" w:styleId="ListLabel623">
    <w:name w:val="ListLabel 623"/>
    <w:qFormat/>
    <w:rPr>
      <w:rFonts w:eastAsia="Noto Sans Symbols" w:cs="Noto Sans Symbols"/>
      <w:u w:val="none"/>
    </w:rPr>
  </w:style>
  <w:style w:type="character" w:customStyle="1" w:styleId="ListLabel624">
    <w:name w:val="ListLabel 624"/>
    <w:qFormat/>
    <w:rPr>
      <w:rFonts w:eastAsia="Noto Sans Symbols" w:cs="Noto Sans Symbols"/>
      <w:u w:val="none"/>
    </w:rPr>
  </w:style>
  <w:style w:type="character" w:customStyle="1" w:styleId="ListLabel625">
    <w:name w:val="ListLabel 625"/>
    <w:qFormat/>
    <w:rPr>
      <w:rFonts w:eastAsia="Noto Sans Symbols" w:cs="Noto Sans Symbols"/>
      <w:u w:val="none"/>
    </w:rPr>
  </w:style>
  <w:style w:type="character" w:customStyle="1" w:styleId="ListLabel626">
    <w:name w:val="ListLabel 626"/>
    <w:qFormat/>
    <w:rPr>
      <w:rFonts w:eastAsia="Noto Sans Symbols" w:cs="Noto Sans Symbols"/>
      <w:u w:val="none"/>
    </w:rPr>
  </w:style>
  <w:style w:type="character" w:customStyle="1" w:styleId="ListLabel627">
    <w:name w:val="ListLabel 627"/>
    <w:qFormat/>
    <w:rPr>
      <w:rFonts w:eastAsia="Noto Sans Symbols" w:cs="Noto Sans Symbols"/>
      <w:u w:val="none"/>
    </w:rPr>
  </w:style>
  <w:style w:type="character" w:customStyle="1" w:styleId="ListLabel628">
    <w:name w:val="ListLabel 628"/>
    <w:qFormat/>
    <w:rPr>
      <w:rFonts w:ascii="Gill Sans" w:hAnsi="Gill Sans"/>
      <w:b/>
      <w:u w:val="none"/>
    </w:rPr>
  </w:style>
  <w:style w:type="character" w:customStyle="1" w:styleId="ListLabel629">
    <w:name w:val="ListLabel 629"/>
    <w:qFormat/>
    <w:rPr>
      <w:u w:val="none"/>
    </w:rPr>
  </w:style>
  <w:style w:type="character" w:customStyle="1" w:styleId="ListLabel630">
    <w:name w:val="ListLabel 630"/>
    <w:qFormat/>
    <w:rPr>
      <w:u w:val="none"/>
    </w:rPr>
  </w:style>
  <w:style w:type="character" w:customStyle="1" w:styleId="ListLabel631">
    <w:name w:val="ListLabel 631"/>
    <w:qFormat/>
    <w:rPr>
      <w:u w:val="none"/>
    </w:rPr>
  </w:style>
  <w:style w:type="character" w:customStyle="1" w:styleId="ListLabel632">
    <w:name w:val="ListLabel 632"/>
    <w:qFormat/>
    <w:rPr>
      <w:u w:val="none"/>
    </w:rPr>
  </w:style>
  <w:style w:type="character" w:customStyle="1" w:styleId="ListLabel633">
    <w:name w:val="ListLabel 633"/>
    <w:qFormat/>
    <w:rPr>
      <w:u w:val="none"/>
    </w:rPr>
  </w:style>
  <w:style w:type="character" w:customStyle="1" w:styleId="ListLabel634">
    <w:name w:val="ListLabel 634"/>
    <w:qFormat/>
    <w:rPr>
      <w:u w:val="none"/>
    </w:rPr>
  </w:style>
  <w:style w:type="character" w:customStyle="1" w:styleId="ListLabel635">
    <w:name w:val="ListLabel 635"/>
    <w:qFormat/>
    <w:rPr>
      <w:u w:val="none"/>
    </w:rPr>
  </w:style>
  <w:style w:type="character" w:customStyle="1" w:styleId="ListLabel636">
    <w:name w:val="ListLabel 636"/>
    <w:qFormat/>
    <w:rPr>
      <w:u w:val="none"/>
    </w:rPr>
  </w:style>
  <w:style w:type="character" w:customStyle="1" w:styleId="ListLabel637">
    <w:name w:val="ListLabel 637"/>
    <w:qFormat/>
    <w:rPr>
      <w:rFonts w:ascii="Gill Sans" w:hAnsi="Gill Sans"/>
      <w:u w:val="none"/>
    </w:rPr>
  </w:style>
  <w:style w:type="character" w:customStyle="1" w:styleId="ListLabel638">
    <w:name w:val="ListLabel 638"/>
    <w:qFormat/>
    <w:rPr>
      <w:u w:val="none"/>
    </w:rPr>
  </w:style>
  <w:style w:type="character" w:customStyle="1" w:styleId="ListLabel639">
    <w:name w:val="ListLabel 639"/>
    <w:qFormat/>
    <w:rPr>
      <w:u w:val="none"/>
    </w:rPr>
  </w:style>
  <w:style w:type="character" w:customStyle="1" w:styleId="ListLabel640">
    <w:name w:val="ListLabel 640"/>
    <w:qFormat/>
    <w:rPr>
      <w:u w:val="none"/>
    </w:rPr>
  </w:style>
  <w:style w:type="character" w:customStyle="1" w:styleId="ListLabel641">
    <w:name w:val="ListLabel 641"/>
    <w:qFormat/>
    <w:rPr>
      <w:u w:val="none"/>
    </w:rPr>
  </w:style>
  <w:style w:type="character" w:customStyle="1" w:styleId="ListLabel642">
    <w:name w:val="ListLabel 642"/>
    <w:qFormat/>
    <w:rPr>
      <w:u w:val="none"/>
    </w:rPr>
  </w:style>
  <w:style w:type="character" w:customStyle="1" w:styleId="ListLabel643">
    <w:name w:val="ListLabel 643"/>
    <w:qFormat/>
    <w:rPr>
      <w:u w:val="none"/>
    </w:rPr>
  </w:style>
  <w:style w:type="character" w:customStyle="1" w:styleId="ListLabel644">
    <w:name w:val="ListLabel 644"/>
    <w:qFormat/>
    <w:rPr>
      <w:u w:val="none"/>
    </w:rPr>
  </w:style>
  <w:style w:type="character" w:customStyle="1" w:styleId="ListLabel645">
    <w:name w:val="ListLabel 645"/>
    <w:qFormat/>
    <w:rPr>
      <w:u w:val="none"/>
    </w:rPr>
  </w:style>
  <w:style w:type="character" w:customStyle="1" w:styleId="ListLabel646">
    <w:name w:val="ListLabel 646"/>
    <w:qFormat/>
    <w:rPr>
      <w:rFonts w:ascii="Gill Sans" w:hAnsi="Gill Sans"/>
      <w:b/>
      <w:color w:val="000000"/>
      <w:u w:val="none"/>
    </w:rPr>
  </w:style>
  <w:style w:type="character" w:customStyle="1" w:styleId="ListLabel647">
    <w:name w:val="ListLabel 647"/>
    <w:qFormat/>
    <w:rPr>
      <w:rFonts w:ascii="Gill Sans" w:hAnsi="Gill Sans"/>
      <w:u w:val="none"/>
    </w:rPr>
  </w:style>
  <w:style w:type="character" w:customStyle="1" w:styleId="ListLabel648">
    <w:name w:val="ListLabel 648"/>
    <w:qFormat/>
    <w:rPr>
      <w:u w:val="none"/>
    </w:rPr>
  </w:style>
  <w:style w:type="character" w:customStyle="1" w:styleId="ListLabel649">
    <w:name w:val="ListLabel 649"/>
    <w:qFormat/>
    <w:rPr>
      <w:u w:val="none"/>
    </w:rPr>
  </w:style>
  <w:style w:type="character" w:customStyle="1" w:styleId="ListLabel650">
    <w:name w:val="ListLabel 650"/>
    <w:qFormat/>
    <w:rPr>
      <w:u w:val="none"/>
    </w:rPr>
  </w:style>
  <w:style w:type="character" w:customStyle="1" w:styleId="ListLabel651">
    <w:name w:val="ListLabel 651"/>
    <w:qFormat/>
    <w:rPr>
      <w:u w:val="none"/>
    </w:rPr>
  </w:style>
  <w:style w:type="character" w:customStyle="1" w:styleId="ListLabel652">
    <w:name w:val="ListLabel 652"/>
    <w:qFormat/>
    <w:rPr>
      <w:u w:val="none"/>
    </w:rPr>
  </w:style>
  <w:style w:type="character" w:customStyle="1" w:styleId="ListLabel653">
    <w:name w:val="ListLabel 653"/>
    <w:qFormat/>
    <w:rPr>
      <w:u w:val="none"/>
    </w:rPr>
  </w:style>
  <w:style w:type="character" w:customStyle="1" w:styleId="ListLabel654">
    <w:name w:val="ListLabel 654"/>
    <w:qFormat/>
    <w:rPr>
      <w:u w:val="none"/>
    </w:rPr>
  </w:style>
  <w:style w:type="character" w:customStyle="1" w:styleId="ListLabel655">
    <w:name w:val="ListLabel 655"/>
    <w:qFormat/>
    <w:rPr>
      <w:rFonts w:ascii="Gill Sans" w:hAnsi="Gill Sans"/>
      <w:color w:val="000000"/>
      <w:sz w:val="28"/>
      <w:szCs w:val="28"/>
      <w:u w:val="none"/>
    </w:rPr>
  </w:style>
  <w:style w:type="character" w:customStyle="1" w:styleId="ListLabel656">
    <w:name w:val="ListLabel 656"/>
    <w:qFormat/>
    <w:rPr>
      <w:u w:val="none"/>
    </w:rPr>
  </w:style>
  <w:style w:type="character" w:customStyle="1" w:styleId="ListLabel657">
    <w:name w:val="ListLabel 657"/>
    <w:qFormat/>
    <w:rPr>
      <w:u w:val="none"/>
    </w:rPr>
  </w:style>
  <w:style w:type="character" w:customStyle="1" w:styleId="ListLabel658">
    <w:name w:val="ListLabel 658"/>
    <w:qFormat/>
    <w:rPr>
      <w:u w:val="none"/>
    </w:rPr>
  </w:style>
  <w:style w:type="character" w:customStyle="1" w:styleId="ListLabel659">
    <w:name w:val="ListLabel 659"/>
    <w:qFormat/>
    <w:rPr>
      <w:u w:val="none"/>
    </w:rPr>
  </w:style>
  <w:style w:type="character" w:customStyle="1" w:styleId="ListLabel660">
    <w:name w:val="ListLabel 660"/>
    <w:qFormat/>
    <w:rPr>
      <w:u w:val="none"/>
    </w:rPr>
  </w:style>
  <w:style w:type="character" w:customStyle="1" w:styleId="ListLabel661">
    <w:name w:val="ListLabel 661"/>
    <w:qFormat/>
    <w:rPr>
      <w:u w:val="none"/>
    </w:rPr>
  </w:style>
  <w:style w:type="character" w:customStyle="1" w:styleId="ListLabel662">
    <w:name w:val="ListLabel 662"/>
    <w:qFormat/>
    <w:rPr>
      <w:u w:val="none"/>
    </w:rPr>
  </w:style>
  <w:style w:type="character" w:customStyle="1" w:styleId="ListLabel663">
    <w:name w:val="ListLabel 663"/>
    <w:qFormat/>
    <w:rPr>
      <w:u w:val="none"/>
    </w:rPr>
  </w:style>
  <w:style w:type="character" w:customStyle="1" w:styleId="ListLabel664">
    <w:name w:val="ListLabel 664"/>
    <w:qFormat/>
    <w:rPr>
      <w:rFonts w:ascii="Gill Sans" w:eastAsia="Arial" w:hAnsi="Gill Sans" w:cs="Arial"/>
      <w:u w:val="none"/>
    </w:rPr>
  </w:style>
  <w:style w:type="character" w:customStyle="1" w:styleId="ListLabel665">
    <w:name w:val="ListLabel 665"/>
    <w:qFormat/>
    <w:rPr>
      <w:u w:val="none"/>
    </w:rPr>
  </w:style>
  <w:style w:type="character" w:customStyle="1" w:styleId="ListLabel666">
    <w:name w:val="ListLabel 666"/>
    <w:qFormat/>
    <w:rPr>
      <w:u w:val="none"/>
    </w:rPr>
  </w:style>
  <w:style w:type="character" w:customStyle="1" w:styleId="ListLabel667">
    <w:name w:val="ListLabel 667"/>
    <w:qFormat/>
    <w:rPr>
      <w:u w:val="none"/>
    </w:rPr>
  </w:style>
  <w:style w:type="character" w:customStyle="1" w:styleId="ListLabel668">
    <w:name w:val="ListLabel 668"/>
    <w:qFormat/>
    <w:rPr>
      <w:u w:val="none"/>
    </w:rPr>
  </w:style>
  <w:style w:type="character" w:customStyle="1" w:styleId="ListLabel669">
    <w:name w:val="ListLabel 669"/>
    <w:qFormat/>
    <w:rPr>
      <w:u w:val="none"/>
    </w:rPr>
  </w:style>
  <w:style w:type="character" w:customStyle="1" w:styleId="ListLabel670">
    <w:name w:val="ListLabel 670"/>
    <w:qFormat/>
    <w:rPr>
      <w:u w:val="none"/>
    </w:rPr>
  </w:style>
  <w:style w:type="character" w:customStyle="1" w:styleId="ListLabel671">
    <w:name w:val="ListLabel 671"/>
    <w:qFormat/>
    <w:rPr>
      <w:u w:val="none"/>
    </w:rPr>
  </w:style>
  <w:style w:type="character" w:customStyle="1" w:styleId="ListLabel672">
    <w:name w:val="ListLabel 672"/>
    <w:qFormat/>
    <w:rPr>
      <w:u w:val="none"/>
    </w:rPr>
  </w:style>
  <w:style w:type="character" w:customStyle="1" w:styleId="ListLabel673">
    <w:name w:val="ListLabel 673"/>
    <w:qFormat/>
    <w:rPr>
      <w:rFonts w:ascii="Gill Sans" w:eastAsia="Arial" w:hAnsi="Gill Sans" w:cs="Arial"/>
      <w:b/>
      <w:u w:val="none"/>
    </w:rPr>
  </w:style>
  <w:style w:type="character" w:customStyle="1" w:styleId="ListLabel674">
    <w:name w:val="ListLabel 674"/>
    <w:qFormat/>
    <w:rPr>
      <w:u w:val="none"/>
    </w:rPr>
  </w:style>
  <w:style w:type="character" w:customStyle="1" w:styleId="ListLabel675">
    <w:name w:val="ListLabel 675"/>
    <w:qFormat/>
    <w:rPr>
      <w:u w:val="none"/>
    </w:rPr>
  </w:style>
  <w:style w:type="character" w:customStyle="1" w:styleId="ListLabel676">
    <w:name w:val="ListLabel 676"/>
    <w:qFormat/>
    <w:rPr>
      <w:u w:val="none"/>
    </w:rPr>
  </w:style>
  <w:style w:type="character" w:customStyle="1" w:styleId="ListLabel677">
    <w:name w:val="ListLabel 677"/>
    <w:qFormat/>
    <w:rPr>
      <w:u w:val="none"/>
    </w:rPr>
  </w:style>
  <w:style w:type="character" w:customStyle="1" w:styleId="ListLabel678">
    <w:name w:val="ListLabel 678"/>
    <w:qFormat/>
    <w:rPr>
      <w:u w:val="none"/>
    </w:rPr>
  </w:style>
  <w:style w:type="character" w:customStyle="1" w:styleId="ListLabel679">
    <w:name w:val="ListLabel 679"/>
    <w:qFormat/>
    <w:rPr>
      <w:u w:val="none"/>
    </w:rPr>
  </w:style>
  <w:style w:type="character" w:customStyle="1" w:styleId="ListLabel680">
    <w:name w:val="ListLabel 680"/>
    <w:qFormat/>
    <w:rPr>
      <w:u w:val="none"/>
    </w:rPr>
  </w:style>
  <w:style w:type="character" w:customStyle="1" w:styleId="ListLabel681">
    <w:name w:val="ListLabel 681"/>
    <w:qFormat/>
    <w:rPr>
      <w:u w:val="none"/>
    </w:rPr>
  </w:style>
  <w:style w:type="character" w:customStyle="1" w:styleId="ListLabel682">
    <w:name w:val="ListLabel 682"/>
    <w:qFormat/>
    <w:rPr>
      <w:rFonts w:ascii="Gill Sans" w:hAnsi="Gill Sans"/>
      <w:u w:val="none"/>
    </w:rPr>
  </w:style>
  <w:style w:type="character" w:customStyle="1" w:styleId="ListLabel683">
    <w:name w:val="ListLabel 683"/>
    <w:qFormat/>
    <w:rPr>
      <w:u w:val="none"/>
    </w:rPr>
  </w:style>
  <w:style w:type="character" w:customStyle="1" w:styleId="ListLabel684">
    <w:name w:val="ListLabel 684"/>
    <w:qFormat/>
    <w:rPr>
      <w:u w:val="none"/>
    </w:rPr>
  </w:style>
  <w:style w:type="character" w:customStyle="1" w:styleId="ListLabel685">
    <w:name w:val="ListLabel 685"/>
    <w:qFormat/>
    <w:rPr>
      <w:u w:val="none"/>
    </w:rPr>
  </w:style>
  <w:style w:type="character" w:customStyle="1" w:styleId="ListLabel686">
    <w:name w:val="ListLabel 686"/>
    <w:qFormat/>
    <w:rPr>
      <w:u w:val="none"/>
    </w:rPr>
  </w:style>
  <w:style w:type="character" w:customStyle="1" w:styleId="ListLabel687">
    <w:name w:val="ListLabel 687"/>
    <w:qFormat/>
    <w:rPr>
      <w:u w:val="none"/>
    </w:rPr>
  </w:style>
  <w:style w:type="character" w:customStyle="1" w:styleId="ListLabel688">
    <w:name w:val="ListLabel 688"/>
    <w:qFormat/>
    <w:rPr>
      <w:u w:val="none"/>
    </w:rPr>
  </w:style>
  <w:style w:type="character" w:customStyle="1" w:styleId="ListLabel689">
    <w:name w:val="ListLabel 689"/>
    <w:qFormat/>
    <w:rPr>
      <w:u w:val="none"/>
    </w:rPr>
  </w:style>
  <w:style w:type="character" w:customStyle="1" w:styleId="ListLabel690">
    <w:name w:val="ListLabel 690"/>
    <w:qFormat/>
    <w:rPr>
      <w:u w:val="none"/>
    </w:rPr>
  </w:style>
  <w:style w:type="character" w:customStyle="1" w:styleId="ListLabel691">
    <w:name w:val="ListLabel 691"/>
    <w:qFormat/>
    <w:rPr>
      <w:rFonts w:ascii="Gill Sans" w:hAnsi="Gill Sans"/>
      <w:u w:val="none"/>
    </w:rPr>
  </w:style>
  <w:style w:type="character" w:customStyle="1" w:styleId="ListLabel692">
    <w:name w:val="ListLabel 692"/>
    <w:qFormat/>
    <w:rPr>
      <w:u w:val="none"/>
    </w:rPr>
  </w:style>
  <w:style w:type="character" w:customStyle="1" w:styleId="ListLabel693">
    <w:name w:val="ListLabel 693"/>
    <w:qFormat/>
    <w:rPr>
      <w:u w:val="none"/>
    </w:rPr>
  </w:style>
  <w:style w:type="character" w:customStyle="1" w:styleId="ListLabel694">
    <w:name w:val="ListLabel 694"/>
    <w:qFormat/>
    <w:rPr>
      <w:u w:val="none"/>
    </w:rPr>
  </w:style>
  <w:style w:type="character" w:customStyle="1" w:styleId="ListLabel695">
    <w:name w:val="ListLabel 695"/>
    <w:qFormat/>
    <w:rPr>
      <w:u w:val="none"/>
    </w:rPr>
  </w:style>
  <w:style w:type="character" w:customStyle="1" w:styleId="ListLabel696">
    <w:name w:val="ListLabel 696"/>
    <w:qFormat/>
    <w:rPr>
      <w:u w:val="none"/>
    </w:rPr>
  </w:style>
  <w:style w:type="character" w:customStyle="1" w:styleId="ListLabel697">
    <w:name w:val="ListLabel 697"/>
    <w:qFormat/>
    <w:rPr>
      <w:u w:val="none"/>
    </w:rPr>
  </w:style>
  <w:style w:type="character" w:customStyle="1" w:styleId="ListLabel698">
    <w:name w:val="ListLabel 698"/>
    <w:qFormat/>
    <w:rPr>
      <w:u w:val="none"/>
    </w:rPr>
  </w:style>
  <w:style w:type="character" w:customStyle="1" w:styleId="ListLabel699">
    <w:name w:val="ListLabel 699"/>
    <w:qFormat/>
    <w:rPr>
      <w:u w:val="none"/>
    </w:rPr>
  </w:style>
  <w:style w:type="character" w:customStyle="1" w:styleId="ListLabel700">
    <w:name w:val="ListLabel 700"/>
    <w:qFormat/>
    <w:rPr>
      <w:rFonts w:ascii="Gill Sans" w:hAnsi="Gill Sans"/>
      <w:u w:val="none"/>
    </w:rPr>
  </w:style>
  <w:style w:type="character" w:customStyle="1" w:styleId="ListLabel701">
    <w:name w:val="ListLabel 701"/>
    <w:qFormat/>
    <w:rPr>
      <w:u w:val="none"/>
    </w:rPr>
  </w:style>
  <w:style w:type="character" w:customStyle="1" w:styleId="ListLabel702">
    <w:name w:val="ListLabel 702"/>
    <w:qFormat/>
    <w:rPr>
      <w:u w:val="none"/>
    </w:rPr>
  </w:style>
  <w:style w:type="character" w:customStyle="1" w:styleId="ListLabel703">
    <w:name w:val="ListLabel 703"/>
    <w:qFormat/>
    <w:rPr>
      <w:u w:val="none"/>
    </w:rPr>
  </w:style>
  <w:style w:type="character" w:customStyle="1" w:styleId="ListLabel704">
    <w:name w:val="ListLabel 704"/>
    <w:qFormat/>
    <w:rPr>
      <w:u w:val="none"/>
    </w:rPr>
  </w:style>
  <w:style w:type="character" w:customStyle="1" w:styleId="ListLabel705">
    <w:name w:val="ListLabel 705"/>
    <w:qFormat/>
    <w:rPr>
      <w:u w:val="none"/>
    </w:rPr>
  </w:style>
  <w:style w:type="character" w:customStyle="1" w:styleId="ListLabel706">
    <w:name w:val="ListLabel 706"/>
    <w:qFormat/>
    <w:rPr>
      <w:u w:val="none"/>
    </w:rPr>
  </w:style>
  <w:style w:type="character" w:customStyle="1" w:styleId="ListLabel707">
    <w:name w:val="ListLabel 707"/>
    <w:qFormat/>
    <w:rPr>
      <w:u w:val="none"/>
    </w:rPr>
  </w:style>
  <w:style w:type="character" w:customStyle="1" w:styleId="ListLabel708">
    <w:name w:val="ListLabel 708"/>
    <w:qFormat/>
    <w:rPr>
      <w:u w:val="none"/>
    </w:rPr>
  </w:style>
  <w:style w:type="character" w:customStyle="1" w:styleId="ListLabel709">
    <w:name w:val="ListLabel 709"/>
    <w:qFormat/>
    <w:rPr>
      <w:rFonts w:ascii="Gill Sans" w:eastAsia="Arial" w:hAnsi="Gill Sans" w:cs="Arial"/>
      <w:u w:val="none"/>
    </w:rPr>
  </w:style>
  <w:style w:type="character" w:customStyle="1" w:styleId="ListLabel710">
    <w:name w:val="ListLabel 710"/>
    <w:qFormat/>
    <w:rPr>
      <w:u w:val="none"/>
    </w:rPr>
  </w:style>
  <w:style w:type="character" w:customStyle="1" w:styleId="ListLabel711">
    <w:name w:val="ListLabel 711"/>
    <w:qFormat/>
    <w:rPr>
      <w:u w:val="none"/>
    </w:rPr>
  </w:style>
  <w:style w:type="character" w:customStyle="1" w:styleId="ListLabel712">
    <w:name w:val="ListLabel 712"/>
    <w:qFormat/>
    <w:rPr>
      <w:u w:val="none"/>
    </w:rPr>
  </w:style>
  <w:style w:type="character" w:customStyle="1" w:styleId="ListLabel713">
    <w:name w:val="ListLabel 713"/>
    <w:qFormat/>
    <w:rPr>
      <w:u w:val="none"/>
    </w:rPr>
  </w:style>
  <w:style w:type="character" w:customStyle="1" w:styleId="ListLabel714">
    <w:name w:val="ListLabel 714"/>
    <w:qFormat/>
    <w:rPr>
      <w:u w:val="none"/>
    </w:rPr>
  </w:style>
  <w:style w:type="character" w:customStyle="1" w:styleId="ListLabel715">
    <w:name w:val="ListLabel 715"/>
    <w:qFormat/>
    <w:rPr>
      <w:u w:val="none"/>
    </w:rPr>
  </w:style>
  <w:style w:type="character" w:customStyle="1" w:styleId="ListLabel716">
    <w:name w:val="ListLabel 716"/>
    <w:qFormat/>
    <w:rPr>
      <w:u w:val="none"/>
    </w:rPr>
  </w:style>
  <w:style w:type="character" w:customStyle="1" w:styleId="ListLabel717">
    <w:name w:val="ListLabel 717"/>
    <w:qFormat/>
    <w:rPr>
      <w:u w:val="none"/>
    </w:rPr>
  </w:style>
  <w:style w:type="character" w:customStyle="1" w:styleId="ListLabel718">
    <w:name w:val="ListLabel 718"/>
    <w:qFormat/>
    <w:rPr>
      <w:rFonts w:ascii="Gill Sans" w:hAnsi="Gill Sans"/>
      <w:u w:val="none"/>
    </w:rPr>
  </w:style>
  <w:style w:type="character" w:customStyle="1" w:styleId="ListLabel719">
    <w:name w:val="ListLabel 719"/>
    <w:qFormat/>
    <w:rPr>
      <w:u w:val="none"/>
    </w:rPr>
  </w:style>
  <w:style w:type="character" w:customStyle="1" w:styleId="ListLabel720">
    <w:name w:val="ListLabel 720"/>
    <w:qFormat/>
    <w:rPr>
      <w:u w:val="none"/>
    </w:rPr>
  </w:style>
  <w:style w:type="character" w:customStyle="1" w:styleId="ListLabel721">
    <w:name w:val="ListLabel 721"/>
    <w:qFormat/>
    <w:rPr>
      <w:u w:val="none"/>
    </w:rPr>
  </w:style>
  <w:style w:type="character" w:customStyle="1" w:styleId="ListLabel722">
    <w:name w:val="ListLabel 722"/>
    <w:qFormat/>
    <w:rPr>
      <w:u w:val="none"/>
    </w:rPr>
  </w:style>
  <w:style w:type="character" w:customStyle="1" w:styleId="ListLabel723">
    <w:name w:val="ListLabel 723"/>
    <w:qFormat/>
    <w:rPr>
      <w:u w:val="none"/>
    </w:rPr>
  </w:style>
  <w:style w:type="character" w:customStyle="1" w:styleId="ListLabel724">
    <w:name w:val="ListLabel 724"/>
    <w:qFormat/>
    <w:rPr>
      <w:u w:val="none"/>
    </w:rPr>
  </w:style>
  <w:style w:type="character" w:customStyle="1" w:styleId="ListLabel725">
    <w:name w:val="ListLabel 725"/>
    <w:qFormat/>
    <w:rPr>
      <w:u w:val="none"/>
    </w:rPr>
  </w:style>
  <w:style w:type="character" w:customStyle="1" w:styleId="ListLabel726">
    <w:name w:val="ListLabel 726"/>
    <w:qFormat/>
    <w:rPr>
      <w:u w:val="none"/>
    </w:rPr>
  </w:style>
  <w:style w:type="character" w:customStyle="1" w:styleId="ListLabel727">
    <w:name w:val="ListLabel 727"/>
    <w:qFormat/>
    <w:rPr>
      <w:rFonts w:ascii="Gill Sans" w:eastAsia="Arial" w:hAnsi="Gill Sans" w:cs="Arial"/>
      <w:u w:val="none"/>
    </w:rPr>
  </w:style>
  <w:style w:type="character" w:customStyle="1" w:styleId="ListLabel728">
    <w:name w:val="ListLabel 728"/>
    <w:qFormat/>
    <w:rPr>
      <w:rFonts w:eastAsia="Noto Sans Symbols" w:cs="Noto Sans Symbols"/>
      <w:u w:val="none"/>
    </w:rPr>
  </w:style>
  <w:style w:type="character" w:customStyle="1" w:styleId="ListLabel729">
    <w:name w:val="ListLabel 729"/>
    <w:qFormat/>
    <w:rPr>
      <w:rFonts w:eastAsia="Noto Sans Symbols" w:cs="Noto Sans Symbols"/>
      <w:u w:val="none"/>
    </w:rPr>
  </w:style>
  <w:style w:type="character" w:customStyle="1" w:styleId="ListLabel730">
    <w:name w:val="ListLabel 730"/>
    <w:qFormat/>
    <w:rPr>
      <w:rFonts w:eastAsia="Noto Sans Symbols" w:cs="Noto Sans Symbols"/>
      <w:u w:val="none"/>
    </w:rPr>
  </w:style>
  <w:style w:type="character" w:customStyle="1" w:styleId="ListLabel731">
    <w:name w:val="ListLabel 731"/>
    <w:qFormat/>
    <w:rPr>
      <w:rFonts w:eastAsia="Noto Sans Symbols" w:cs="Noto Sans Symbols"/>
      <w:u w:val="none"/>
    </w:rPr>
  </w:style>
  <w:style w:type="character" w:customStyle="1" w:styleId="ListLabel732">
    <w:name w:val="ListLabel 732"/>
    <w:qFormat/>
    <w:rPr>
      <w:rFonts w:eastAsia="Noto Sans Symbols" w:cs="Noto Sans Symbols"/>
      <w:u w:val="none"/>
    </w:rPr>
  </w:style>
  <w:style w:type="character" w:customStyle="1" w:styleId="ListLabel733">
    <w:name w:val="ListLabel 733"/>
    <w:qFormat/>
    <w:rPr>
      <w:rFonts w:eastAsia="Noto Sans Symbols" w:cs="Noto Sans Symbols"/>
      <w:u w:val="none"/>
    </w:rPr>
  </w:style>
  <w:style w:type="character" w:customStyle="1" w:styleId="ListLabel734">
    <w:name w:val="ListLabel 734"/>
    <w:qFormat/>
    <w:rPr>
      <w:rFonts w:eastAsia="Noto Sans Symbols" w:cs="Noto Sans Symbols"/>
      <w:u w:val="none"/>
    </w:rPr>
  </w:style>
  <w:style w:type="character" w:customStyle="1" w:styleId="ListLabel735">
    <w:name w:val="ListLabel 735"/>
    <w:qFormat/>
    <w:rPr>
      <w:rFonts w:eastAsia="Noto Sans Symbols" w:cs="Noto Sans Symbols"/>
      <w:u w:val="none"/>
    </w:rPr>
  </w:style>
  <w:style w:type="character" w:customStyle="1" w:styleId="ListLabel736">
    <w:name w:val="ListLabel 736"/>
    <w:qFormat/>
    <w:rPr>
      <w:rFonts w:ascii="Gill Sans" w:hAnsi="Gill Sans"/>
      <w:u w:val="none"/>
    </w:rPr>
  </w:style>
  <w:style w:type="character" w:customStyle="1" w:styleId="ListLabel737">
    <w:name w:val="ListLabel 737"/>
    <w:qFormat/>
    <w:rPr>
      <w:u w:val="none"/>
    </w:rPr>
  </w:style>
  <w:style w:type="character" w:customStyle="1" w:styleId="ListLabel738">
    <w:name w:val="ListLabel 738"/>
    <w:qFormat/>
    <w:rPr>
      <w:u w:val="none"/>
    </w:rPr>
  </w:style>
  <w:style w:type="character" w:customStyle="1" w:styleId="ListLabel739">
    <w:name w:val="ListLabel 739"/>
    <w:qFormat/>
    <w:rPr>
      <w:u w:val="none"/>
    </w:rPr>
  </w:style>
  <w:style w:type="character" w:customStyle="1" w:styleId="ListLabel740">
    <w:name w:val="ListLabel 740"/>
    <w:qFormat/>
    <w:rPr>
      <w:u w:val="none"/>
    </w:rPr>
  </w:style>
  <w:style w:type="character" w:customStyle="1" w:styleId="ListLabel741">
    <w:name w:val="ListLabel 741"/>
    <w:qFormat/>
    <w:rPr>
      <w:u w:val="none"/>
    </w:rPr>
  </w:style>
  <w:style w:type="character" w:customStyle="1" w:styleId="ListLabel742">
    <w:name w:val="ListLabel 742"/>
    <w:qFormat/>
    <w:rPr>
      <w:u w:val="none"/>
    </w:rPr>
  </w:style>
  <w:style w:type="character" w:customStyle="1" w:styleId="ListLabel743">
    <w:name w:val="ListLabel 743"/>
    <w:qFormat/>
    <w:rPr>
      <w:u w:val="none"/>
    </w:rPr>
  </w:style>
  <w:style w:type="character" w:customStyle="1" w:styleId="ListLabel744">
    <w:name w:val="ListLabel 744"/>
    <w:qFormat/>
    <w:rPr>
      <w:u w:val="none"/>
    </w:rPr>
  </w:style>
  <w:style w:type="character" w:customStyle="1" w:styleId="ListLabel745">
    <w:name w:val="ListLabel 745"/>
    <w:qFormat/>
    <w:rPr>
      <w:rFonts w:ascii="Gill Sans" w:hAnsi="Gill Sans"/>
      <w:u w:val="none"/>
    </w:rPr>
  </w:style>
  <w:style w:type="character" w:customStyle="1" w:styleId="ListLabel746">
    <w:name w:val="ListLabel 746"/>
    <w:qFormat/>
    <w:rPr>
      <w:u w:val="none"/>
    </w:rPr>
  </w:style>
  <w:style w:type="character" w:customStyle="1" w:styleId="ListLabel747">
    <w:name w:val="ListLabel 747"/>
    <w:qFormat/>
    <w:rPr>
      <w:u w:val="none"/>
    </w:rPr>
  </w:style>
  <w:style w:type="character" w:customStyle="1" w:styleId="ListLabel748">
    <w:name w:val="ListLabel 748"/>
    <w:qFormat/>
    <w:rPr>
      <w:u w:val="none"/>
    </w:rPr>
  </w:style>
  <w:style w:type="character" w:customStyle="1" w:styleId="ListLabel749">
    <w:name w:val="ListLabel 749"/>
    <w:qFormat/>
    <w:rPr>
      <w:u w:val="none"/>
    </w:rPr>
  </w:style>
  <w:style w:type="character" w:customStyle="1" w:styleId="ListLabel750">
    <w:name w:val="ListLabel 750"/>
    <w:qFormat/>
    <w:rPr>
      <w:u w:val="none"/>
    </w:rPr>
  </w:style>
  <w:style w:type="character" w:customStyle="1" w:styleId="ListLabel751">
    <w:name w:val="ListLabel 751"/>
    <w:qFormat/>
    <w:rPr>
      <w:u w:val="none"/>
    </w:rPr>
  </w:style>
  <w:style w:type="character" w:customStyle="1" w:styleId="ListLabel752">
    <w:name w:val="ListLabel 752"/>
    <w:qFormat/>
    <w:rPr>
      <w:u w:val="none"/>
    </w:rPr>
  </w:style>
  <w:style w:type="character" w:customStyle="1" w:styleId="ListLabel753">
    <w:name w:val="ListLabel 753"/>
    <w:qFormat/>
    <w:rPr>
      <w:u w:val="none"/>
    </w:rPr>
  </w:style>
  <w:style w:type="character" w:customStyle="1" w:styleId="ListLabel754">
    <w:name w:val="ListLabel 754"/>
    <w:qFormat/>
    <w:rPr>
      <w:rFonts w:ascii="Gill Sans" w:eastAsia="Arial" w:hAnsi="Gill Sans" w:cs="Arial"/>
      <w:b/>
    </w:rPr>
  </w:style>
  <w:style w:type="character" w:customStyle="1" w:styleId="ListLabel755">
    <w:name w:val="ListLabel 755"/>
    <w:qFormat/>
    <w:rPr>
      <w:rFonts w:ascii="Gill Sans" w:eastAsia="Gill Sans" w:hAnsi="Gill Sans" w:cs="Gill Sans"/>
      <w:b w:val="0"/>
      <w:sz w:val="24"/>
    </w:rPr>
  </w:style>
  <w:style w:type="character" w:customStyle="1" w:styleId="ListLabel756">
    <w:name w:val="ListLabel 756"/>
    <w:qFormat/>
    <w:rPr>
      <w:rFonts w:eastAsia="Gill Sans" w:cs="Gill Sans"/>
    </w:rPr>
  </w:style>
  <w:style w:type="character" w:customStyle="1" w:styleId="ListLabel757">
    <w:name w:val="ListLabel 757"/>
    <w:qFormat/>
    <w:rPr>
      <w:rFonts w:ascii="Gill Sans" w:hAnsi="Gill Sans"/>
      <w:u w:val="none"/>
    </w:rPr>
  </w:style>
  <w:style w:type="character" w:customStyle="1" w:styleId="ListLabel758">
    <w:name w:val="ListLabel 758"/>
    <w:qFormat/>
    <w:rPr>
      <w:u w:val="none"/>
    </w:rPr>
  </w:style>
  <w:style w:type="character" w:customStyle="1" w:styleId="ListLabel759">
    <w:name w:val="ListLabel 759"/>
    <w:qFormat/>
    <w:rPr>
      <w:u w:val="none"/>
    </w:rPr>
  </w:style>
  <w:style w:type="character" w:customStyle="1" w:styleId="ListLabel760">
    <w:name w:val="ListLabel 760"/>
    <w:qFormat/>
    <w:rPr>
      <w:u w:val="none"/>
    </w:rPr>
  </w:style>
  <w:style w:type="character" w:customStyle="1" w:styleId="ListLabel761">
    <w:name w:val="ListLabel 761"/>
    <w:qFormat/>
    <w:rPr>
      <w:u w:val="none"/>
    </w:rPr>
  </w:style>
  <w:style w:type="character" w:customStyle="1" w:styleId="ListLabel762">
    <w:name w:val="ListLabel 762"/>
    <w:qFormat/>
    <w:rPr>
      <w:u w:val="none"/>
    </w:rPr>
  </w:style>
  <w:style w:type="character" w:customStyle="1" w:styleId="ListLabel763">
    <w:name w:val="ListLabel 763"/>
    <w:qFormat/>
    <w:rPr>
      <w:u w:val="none"/>
    </w:rPr>
  </w:style>
  <w:style w:type="character" w:customStyle="1" w:styleId="ListLabel764">
    <w:name w:val="ListLabel 764"/>
    <w:qFormat/>
    <w:rPr>
      <w:u w:val="none"/>
    </w:rPr>
  </w:style>
  <w:style w:type="character" w:customStyle="1" w:styleId="ListLabel765">
    <w:name w:val="ListLabel 765"/>
    <w:qFormat/>
    <w:rPr>
      <w:u w:val="none"/>
    </w:rPr>
  </w:style>
  <w:style w:type="character" w:customStyle="1" w:styleId="ListLabel766">
    <w:name w:val="ListLabel 766"/>
    <w:qFormat/>
    <w:rPr>
      <w:rFonts w:ascii="Gill Sans" w:eastAsia="Arial" w:hAnsi="Gill Sans" w:cs="Arial"/>
      <w:u w:val="none"/>
    </w:rPr>
  </w:style>
  <w:style w:type="character" w:customStyle="1" w:styleId="ListLabel767">
    <w:name w:val="ListLabel 767"/>
    <w:qFormat/>
    <w:rPr>
      <w:u w:val="none"/>
    </w:rPr>
  </w:style>
  <w:style w:type="character" w:customStyle="1" w:styleId="ListLabel768">
    <w:name w:val="ListLabel 768"/>
    <w:qFormat/>
    <w:rPr>
      <w:u w:val="none"/>
    </w:rPr>
  </w:style>
  <w:style w:type="character" w:customStyle="1" w:styleId="ListLabel769">
    <w:name w:val="ListLabel 769"/>
    <w:qFormat/>
    <w:rPr>
      <w:u w:val="none"/>
    </w:rPr>
  </w:style>
  <w:style w:type="character" w:customStyle="1" w:styleId="ListLabel770">
    <w:name w:val="ListLabel 770"/>
    <w:qFormat/>
    <w:rPr>
      <w:u w:val="none"/>
    </w:rPr>
  </w:style>
  <w:style w:type="character" w:customStyle="1" w:styleId="ListLabel771">
    <w:name w:val="ListLabel 771"/>
    <w:qFormat/>
    <w:rPr>
      <w:u w:val="none"/>
    </w:rPr>
  </w:style>
  <w:style w:type="character" w:customStyle="1" w:styleId="ListLabel772">
    <w:name w:val="ListLabel 772"/>
    <w:qFormat/>
    <w:rPr>
      <w:u w:val="none"/>
    </w:rPr>
  </w:style>
  <w:style w:type="character" w:customStyle="1" w:styleId="ListLabel773">
    <w:name w:val="ListLabel 773"/>
    <w:qFormat/>
    <w:rPr>
      <w:u w:val="none"/>
    </w:rPr>
  </w:style>
  <w:style w:type="character" w:customStyle="1" w:styleId="ListLabel774">
    <w:name w:val="ListLabel 774"/>
    <w:qFormat/>
    <w:rPr>
      <w:u w:val="none"/>
    </w:rPr>
  </w:style>
  <w:style w:type="character" w:customStyle="1" w:styleId="ListLabel775">
    <w:name w:val="ListLabel 775"/>
    <w:qFormat/>
    <w:rPr>
      <w:rFonts w:ascii="Gill Sans" w:hAnsi="Gill Sans"/>
      <w:u w:val="none"/>
    </w:rPr>
  </w:style>
  <w:style w:type="character" w:customStyle="1" w:styleId="ListLabel776">
    <w:name w:val="ListLabel 776"/>
    <w:qFormat/>
    <w:rPr>
      <w:u w:val="none"/>
    </w:rPr>
  </w:style>
  <w:style w:type="character" w:customStyle="1" w:styleId="ListLabel777">
    <w:name w:val="ListLabel 777"/>
    <w:qFormat/>
    <w:rPr>
      <w:u w:val="none"/>
    </w:rPr>
  </w:style>
  <w:style w:type="character" w:customStyle="1" w:styleId="ListLabel778">
    <w:name w:val="ListLabel 778"/>
    <w:qFormat/>
    <w:rPr>
      <w:u w:val="none"/>
    </w:rPr>
  </w:style>
  <w:style w:type="character" w:customStyle="1" w:styleId="ListLabel779">
    <w:name w:val="ListLabel 779"/>
    <w:qFormat/>
    <w:rPr>
      <w:u w:val="none"/>
    </w:rPr>
  </w:style>
  <w:style w:type="character" w:customStyle="1" w:styleId="ListLabel780">
    <w:name w:val="ListLabel 780"/>
    <w:qFormat/>
    <w:rPr>
      <w:u w:val="none"/>
    </w:rPr>
  </w:style>
  <w:style w:type="character" w:customStyle="1" w:styleId="ListLabel781">
    <w:name w:val="ListLabel 781"/>
    <w:qFormat/>
    <w:rPr>
      <w:u w:val="none"/>
    </w:rPr>
  </w:style>
  <w:style w:type="character" w:customStyle="1" w:styleId="ListLabel782">
    <w:name w:val="ListLabel 782"/>
    <w:qFormat/>
    <w:rPr>
      <w:u w:val="none"/>
    </w:rPr>
  </w:style>
  <w:style w:type="character" w:customStyle="1" w:styleId="ListLabel783">
    <w:name w:val="ListLabel 783"/>
    <w:qFormat/>
    <w:rPr>
      <w:u w:val="none"/>
    </w:rPr>
  </w:style>
  <w:style w:type="character" w:customStyle="1" w:styleId="ListLabel784">
    <w:name w:val="ListLabel 784"/>
    <w:qFormat/>
    <w:rPr>
      <w:rFonts w:ascii="Gill Sans" w:hAnsi="Gill Sans"/>
      <w:u w:val="none"/>
    </w:rPr>
  </w:style>
  <w:style w:type="character" w:customStyle="1" w:styleId="ListLabel785">
    <w:name w:val="ListLabel 785"/>
    <w:qFormat/>
    <w:rPr>
      <w:u w:val="none"/>
    </w:rPr>
  </w:style>
  <w:style w:type="character" w:customStyle="1" w:styleId="ListLabel786">
    <w:name w:val="ListLabel 786"/>
    <w:qFormat/>
    <w:rPr>
      <w:u w:val="none"/>
    </w:rPr>
  </w:style>
  <w:style w:type="character" w:customStyle="1" w:styleId="ListLabel787">
    <w:name w:val="ListLabel 787"/>
    <w:qFormat/>
    <w:rPr>
      <w:u w:val="none"/>
    </w:rPr>
  </w:style>
  <w:style w:type="character" w:customStyle="1" w:styleId="ListLabel788">
    <w:name w:val="ListLabel 788"/>
    <w:qFormat/>
    <w:rPr>
      <w:u w:val="none"/>
    </w:rPr>
  </w:style>
  <w:style w:type="character" w:customStyle="1" w:styleId="ListLabel789">
    <w:name w:val="ListLabel 789"/>
    <w:qFormat/>
    <w:rPr>
      <w:u w:val="none"/>
    </w:rPr>
  </w:style>
  <w:style w:type="character" w:customStyle="1" w:styleId="ListLabel790">
    <w:name w:val="ListLabel 790"/>
    <w:qFormat/>
    <w:rPr>
      <w:u w:val="none"/>
    </w:rPr>
  </w:style>
  <w:style w:type="character" w:customStyle="1" w:styleId="ListLabel791">
    <w:name w:val="ListLabel 791"/>
    <w:qFormat/>
    <w:rPr>
      <w:u w:val="none"/>
    </w:rPr>
  </w:style>
  <w:style w:type="character" w:customStyle="1" w:styleId="ListLabel792">
    <w:name w:val="ListLabel 792"/>
    <w:qFormat/>
    <w:rPr>
      <w:u w:val="none"/>
    </w:rPr>
  </w:style>
  <w:style w:type="character" w:customStyle="1" w:styleId="ListLabel793">
    <w:name w:val="ListLabel 793"/>
    <w:qFormat/>
    <w:rPr>
      <w:rFonts w:ascii="Gill Sans" w:hAnsi="Gill Sans"/>
      <w:u w:val="none"/>
    </w:rPr>
  </w:style>
  <w:style w:type="character" w:customStyle="1" w:styleId="ListLabel794">
    <w:name w:val="ListLabel 794"/>
    <w:qFormat/>
    <w:rPr>
      <w:rFonts w:ascii="Gill Sans" w:hAnsi="Gill Sans"/>
      <w:u w:val="none"/>
    </w:rPr>
  </w:style>
  <w:style w:type="character" w:customStyle="1" w:styleId="ListLabel795">
    <w:name w:val="ListLabel 795"/>
    <w:qFormat/>
    <w:rPr>
      <w:u w:val="none"/>
    </w:rPr>
  </w:style>
  <w:style w:type="character" w:customStyle="1" w:styleId="ListLabel796">
    <w:name w:val="ListLabel 796"/>
    <w:qFormat/>
    <w:rPr>
      <w:u w:val="none"/>
    </w:rPr>
  </w:style>
  <w:style w:type="character" w:customStyle="1" w:styleId="ListLabel797">
    <w:name w:val="ListLabel 797"/>
    <w:qFormat/>
    <w:rPr>
      <w:u w:val="none"/>
    </w:rPr>
  </w:style>
  <w:style w:type="character" w:customStyle="1" w:styleId="ListLabel798">
    <w:name w:val="ListLabel 798"/>
    <w:qFormat/>
    <w:rPr>
      <w:u w:val="none"/>
    </w:rPr>
  </w:style>
  <w:style w:type="character" w:customStyle="1" w:styleId="ListLabel799">
    <w:name w:val="ListLabel 799"/>
    <w:qFormat/>
    <w:rPr>
      <w:u w:val="none"/>
    </w:rPr>
  </w:style>
  <w:style w:type="character" w:customStyle="1" w:styleId="ListLabel800">
    <w:name w:val="ListLabel 800"/>
    <w:qFormat/>
    <w:rPr>
      <w:u w:val="none"/>
    </w:rPr>
  </w:style>
  <w:style w:type="character" w:customStyle="1" w:styleId="ListLabel801">
    <w:name w:val="ListLabel 801"/>
    <w:qFormat/>
    <w:rPr>
      <w:u w:val="none"/>
    </w:rPr>
  </w:style>
  <w:style w:type="character" w:customStyle="1" w:styleId="ListLabel802">
    <w:name w:val="ListLabel 802"/>
    <w:qFormat/>
    <w:rPr>
      <w:rFonts w:ascii="Gill Sans" w:hAnsi="Gill Sans"/>
      <w:u w:val="none"/>
    </w:rPr>
  </w:style>
  <w:style w:type="character" w:customStyle="1" w:styleId="ListLabel803">
    <w:name w:val="ListLabel 803"/>
    <w:qFormat/>
    <w:rPr>
      <w:u w:val="none"/>
    </w:rPr>
  </w:style>
  <w:style w:type="character" w:customStyle="1" w:styleId="ListLabel804">
    <w:name w:val="ListLabel 804"/>
    <w:qFormat/>
    <w:rPr>
      <w:u w:val="none"/>
    </w:rPr>
  </w:style>
  <w:style w:type="character" w:customStyle="1" w:styleId="ListLabel805">
    <w:name w:val="ListLabel 805"/>
    <w:qFormat/>
    <w:rPr>
      <w:u w:val="none"/>
    </w:rPr>
  </w:style>
  <w:style w:type="character" w:customStyle="1" w:styleId="ListLabel806">
    <w:name w:val="ListLabel 806"/>
    <w:qFormat/>
    <w:rPr>
      <w:u w:val="none"/>
    </w:rPr>
  </w:style>
  <w:style w:type="character" w:customStyle="1" w:styleId="ListLabel807">
    <w:name w:val="ListLabel 807"/>
    <w:qFormat/>
    <w:rPr>
      <w:u w:val="none"/>
    </w:rPr>
  </w:style>
  <w:style w:type="character" w:customStyle="1" w:styleId="ListLabel808">
    <w:name w:val="ListLabel 808"/>
    <w:qFormat/>
    <w:rPr>
      <w:u w:val="none"/>
    </w:rPr>
  </w:style>
  <w:style w:type="character" w:customStyle="1" w:styleId="ListLabel809">
    <w:name w:val="ListLabel 809"/>
    <w:qFormat/>
    <w:rPr>
      <w:u w:val="none"/>
    </w:rPr>
  </w:style>
  <w:style w:type="character" w:customStyle="1" w:styleId="ListLabel810">
    <w:name w:val="ListLabel 810"/>
    <w:qFormat/>
    <w:rPr>
      <w:u w:val="none"/>
    </w:rPr>
  </w:style>
  <w:style w:type="character" w:customStyle="1" w:styleId="ListLabel811">
    <w:name w:val="ListLabel 811"/>
    <w:qFormat/>
    <w:rPr>
      <w:u w:val="none"/>
    </w:rPr>
  </w:style>
  <w:style w:type="character" w:customStyle="1" w:styleId="ListLabel812">
    <w:name w:val="ListLabel 812"/>
    <w:qFormat/>
    <w:rPr>
      <w:u w:val="none"/>
    </w:rPr>
  </w:style>
  <w:style w:type="character" w:customStyle="1" w:styleId="ListLabel813">
    <w:name w:val="ListLabel 813"/>
    <w:qFormat/>
    <w:rPr>
      <w:u w:val="none"/>
    </w:rPr>
  </w:style>
  <w:style w:type="character" w:customStyle="1" w:styleId="ListLabel814">
    <w:name w:val="ListLabel 814"/>
    <w:qFormat/>
    <w:rPr>
      <w:u w:val="none"/>
    </w:rPr>
  </w:style>
  <w:style w:type="character" w:customStyle="1" w:styleId="ListLabel815">
    <w:name w:val="ListLabel 815"/>
    <w:qFormat/>
    <w:rPr>
      <w:u w:val="none"/>
    </w:rPr>
  </w:style>
  <w:style w:type="character" w:customStyle="1" w:styleId="ListLabel816">
    <w:name w:val="ListLabel 816"/>
    <w:qFormat/>
    <w:rPr>
      <w:u w:val="none"/>
    </w:rPr>
  </w:style>
  <w:style w:type="character" w:customStyle="1" w:styleId="ListLabel817">
    <w:name w:val="ListLabel 817"/>
    <w:qFormat/>
    <w:rPr>
      <w:u w:val="none"/>
    </w:rPr>
  </w:style>
  <w:style w:type="character" w:customStyle="1" w:styleId="ListLabel818">
    <w:name w:val="ListLabel 818"/>
    <w:qFormat/>
    <w:rPr>
      <w:u w:val="none"/>
    </w:rPr>
  </w:style>
  <w:style w:type="character" w:customStyle="1" w:styleId="ListLabel819">
    <w:name w:val="ListLabel 819"/>
    <w:qFormat/>
    <w:rPr>
      <w:u w:val="none"/>
    </w:rPr>
  </w:style>
  <w:style w:type="character" w:customStyle="1" w:styleId="ListLabel820">
    <w:name w:val="ListLabel 820"/>
    <w:qFormat/>
    <w:rPr>
      <w:rFonts w:ascii="Gill Sans" w:eastAsia="Arial" w:hAnsi="Gill Sans" w:cs="Arial"/>
      <w:b/>
      <w:u w:val="none"/>
    </w:rPr>
  </w:style>
  <w:style w:type="character" w:customStyle="1" w:styleId="ListLabel821">
    <w:name w:val="ListLabel 821"/>
    <w:qFormat/>
    <w:rPr>
      <w:u w:val="none"/>
    </w:rPr>
  </w:style>
  <w:style w:type="character" w:customStyle="1" w:styleId="ListLabel822">
    <w:name w:val="ListLabel 822"/>
    <w:qFormat/>
    <w:rPr>
      <w:u w:val="none"/>
    </w:rPr>
  </w:style>
  <w:style w:type="character" w:customStyle="1" w:styleId="ListLabel823">
    <w:name w:val="ListLabel 823"/>
    <w:qFormat/>
    <w:rPr>
      <w:u w:val="none"/>
    </w:rPr>
  </w:style>
  <w:style w:type="character" w:customStyle="1" w:styleId="ListLabel824">
    <w:name w:val="ListLabel 824"/>
    <w:qFormat/>
    <w:rPr>
      <w:u w:val="none"/>
    </w:rPr>
  </w:style>
  <w:style w:type="character" w:customStyle="1" w:styleId="ListLabel825">
    <w:name w:val="ListLabel 825"/>
    <w:qFormat/>
    <w:rPr>
      <w:u w:val="none"/>
    </w:rPr>
  </w:style>
  <w:style w:type="character" w:customStyle="1" w:styleId="ListLabel826">
    <w:name w:val="ListLabel 826"/>
    <w:qFormat/>
    <w:rPr>
      <w:u w:val="none"/>
    </w:rPr>
  </w:style>
  <w:style w:type="character" w:customStyle="1" w:styleId="ListLabel827">
    <w:name w:val="ListLabel 827"/>
    <w:qFormat/>
    <w:rPr>
      <w:u w:val="none"/>
    </w:rPr>
  </w:style>
  <w:style w:type="character" w:customStyle="1" w:styleId="ListLabel828">
    <w:name w:val="ListLabel 828"/>
    <w:qFormat/>
    <w:rPr>
      <w:u w:val="none"/>
    </w:rPr>
  </w:style>
  <w:style w:type="character" w:customStyle="1" w:styleId="ListLabel829">
    <w:name w:val="ListLabel 829"/>
    <w:qFormat/>
    <w:rPr>
      <w:rFonts w:ascii="Gill Sans" w:eastAsia="Arial" w:hAnsi="Gill Sans" w:cs="Arial"/>
      <w:u w:val="none"/>
    </w:rPr>
  </w:style>
  <w:style w:type="character" w:customStyle="1" w:styleId="ListLabel830">
    <w:name w:val="ListLabel 830"/>
    <w:qFormat/>
    <w:rPr>
      <w:u w:val="none"/>
    </w:rPr>
  </w:style>
  <w:style w:type="character" w:customStyle="1" w:styleId="ListLabel831">
    <w:name w:val="ListLabel 831"/>
    <w:qFormat/>
    <w:rPr>
      <w:u w:val="none"/>
    </w:rPr>
  </w:style>
  <w:style w:type="character" w:customStyle="1" w:styleId="ListLabel832">
    <w:name w:val="ListLabel 832"/>
    <w:qFormat/>
    <w:rPr>
      <w:u w:val="none"/>
    </w:rPr>
  </w:style>
  <w:style w:type="character" w:customStyle="1" w:styleId="ListLabel833">
    <w:name w:val="ListLabel 833"/>
    <w:qFormat/>
    <w:rPr>
      <w:u w:val="none"/>
    </w:rPr>
  </w:style>
  <w:style w:type="character" w:customStyle="1" w:styleId="ListLabel834">
    <w:name w:val="ListLabel 834"/>
    <w:qFormat/>
    <w:rPr>
      <w:u w:val="none"/>
    </w:rPr>
  </w:style>
  <w:style w:type="character" w:customStyle="1" w:styleId="ListLabel835">
    <w:name w:val="ListLabel 835"/>
    <w:qFormat/>
    <w:rPr>
      <w:u w:val="none"/>
    </w:rPr>
  </w:style>
  <w:style w:type="character" w:customStyle="1" w:styleId="ListLabel836">
    <w:name w:val="ListLabel 836"/>
    <w:qFormat/>
    <w:rPr>
      <w:u w:val="none"/>
    </w:rPr>
  </w:style>
  <w:style w:type="character" w:customStyle="1" w:styleId="ListLabel837">
    <w:name w:val="ListLabel 837"/>
    <w:qFormat/>
    <w:rPr>
      <w:u w:val="none"/>
    </w:rPr>
  </w:style>
  <w:style w:type="character" w:customStyle="1" w:styleId="ListLabel838">
    <w:name w:val="ListLabel 838"/>
    <w:qFormat/>
    <w:rPr>
      <w:rFonts w:ascii="Gill Sans" w:hAnsi="Gill Sans"/>
      <w:u w:val="none"/>
    </w:rPr>
  </w:style>
  <w:style w:type="character" w:customStyle="1" w:styleId="ListLabel839">
    <w:name w:val="ListLabel 839"/>
    <w:qFormat/>
    <w:rPr>
      <w:u w:val="none"/>
    </w:rPr>
  </w:style>
  <w:style w:type="character" w:customStyle="1" w:styleId="ListLabel840">
    <w:name w:val="ListLabel 840"/>
    <w:qFormat/>
    <w:rPr>
      <w:u w:val="none"/>
    </w:rPr>
  </w:style>
  <w:style w:type="character" w:customStyle="1" w:styleId="ListLabel841">
    <w:name w:val="ListLabel 841"/>
    <w:qFormat/>
    <w:rPr>
      <w:u w:val="none"/>
    </w:rPr>
  </w:style>
  <w:style w:type="character" w:customStyle="1" w:styleId="ListLabel842">
    <w:name w:val="ListLabel 842"/>
    <w:qFormat/>
    <w:rPr>
      <w:u w:val="none"/>
    </w:rPr>
  </w:style>
  <w:style w:type="character" w:customStyle="1" w:styleId="ListLabel843">
    <w:name w:val="ListLabel 843"/>
    <w:qFormat/>
    <w:rPr>
      <w:u w:val="none"/>
    </w:rPr>
  </w:style>
  <w:style w:type="character" w:customStyle="1" w:styleId="ListLabel844">
    <w:name w:val="ListLabel 844"/>
    <w:qFormat/>
    <w:rPr>
      <w:u w:val="none"/>
    </w:rPr>
  </w:style>
  <w:style w:type="character" w:customStyle="1" w:styleId="ListLabel845">
    <w:name w:val="ListLabel 845"/>
    <w:qFormat/>
    <w:rPr>
      <w:u w:val="none"/>
    </w:rPr>
  </w:style>
  <w:style w:type="character" w:customStyle="1" w:styleId="ListLabel846">
    <w:name w:val="ListLabel 846"/>
    <w:qFormat/>
    <w:rPr>
      <w:u w:val="none"/>
    </w:rPr>
  </w:style>
  <w:style w:type="character" w:customStyle="1" w:styleId="ListLabel847">
    <w:name w:val="ListLabel 847"/>
    <w:qFormat/>
    <w:rPr>
      <w:rFonts w:ascii="Gill Sans" w:hAnsi="Gill Sans"/>
      <w:u w:val="none"/>
    </w:rPr>
  </w:style>
  <w:style w:type="character" w:customStyle="1" w:styleId="ListLabel848">
    <w:name w:val="ListLabel 848"/>
    <w:qFormat/>
    <w:rPr>
      <w:u w:val="none"/>
    </w:rPr>
  </w:style>
  <w:style w:type="character" w:customStyle="1" w:styleId="ListLabel849">
    <w:name w:val="ListLabel 849"/>
    <w:qFormat/>
    <w:rPr>
      <w:u w:val="none"/>
    </w:rPr>
  </w:style>
  <w:style w:type="character" w:customStyle="1" w:styleId="ListLabel850">
    <w:name w:val="ListLabel 850"/>
    <w:qFormat/>
    <w:rPr>
      <w:u w:val="none"/>
    </w:rPr>
  </w:style>
  <w:style w:type="character" w:customStyle="1" w:styleId="ListLabel851">
    <w:name w:val="ListLabel 851"/>
    <w:qFormat/>
    <w:rPr>
      <w:u w:val="none"/>
    </w:rPr>
  </w:style>
  <w:style w:type="character" w:customStyle="1" w:styleId="ListLabel852">
    <w:name w:val="ListLabel 852"/>
    <w:qFormat/>
    <w:rPr>
      <w:u w:val="none"/>
    </w:rPr>
  </w:style>
  <w:style w:type="character" w:customStyle="1" w:styleId="ListLabel853">
    <w:name w:val="ListLabel 853"/>
    <w:qFormat/>
    <w:rPr>
      <w:u w:val="none"/>
    </w:rPr>
  </w:style>
  <w:style w:type="character" w:customStyle="1" w:styleId="ListLabel854">
    <w:name w:val="ListLabel 854"/>
    <w:qFormat/>
    <w:rPr>
      <w:u w:val="none"/>
    </w:rPr>
  </w:style>
  <w:style w:type="character" w:customStyle="1" w:styleId="ListLabel855">
    <w:name w:val="ListLabel 855"/>
    <w:qFormat/>
    <w:rPr>
      <w:u w:val="none"/>
    </w:rPr>
  </w:style>
  <w:style w:type="character" w:customStyle="1" w:styleId="ListLabel856">
    <w:name w:val="ListLabel 856"/>
    <w:qFormat/>
    <w:rPr>
      <w:rFonts w:ascii="Gill Sans" w:hAnsi="Gill Sans"/>
      <w:u w:val="none"/>
    </w:rPr>
  </w:style>
  <w:style w:type="character" w:customStyle="1" w:styleId="ListLabel857">
    <w:name w:val="ListLabel 857"/>
    <w:qFormat/>
    <w:rPr>
      <w:u w:val="none"/>
    </w:rPr>
  </w:style>
  <w:style w:type="character" w:customStyle="1" w:styleId="ListLabel858">
    <w:name w:val="ListLabel 858"/>
    <w:qFormat/>
    <w:rPr>
      <w:u w:val="none"/>
    </w:rPr>
  </w:style>
  <w:style w:type="character" w:customStyle="1" w:styleId="ListLabel859">
    <w:name w:val="ListLabel 859"/>
    <w:qFormat/>
    <w:rPr>
      <w:u w:val="none"/>
    </w:rPr>
  </w:style>
  <w:style w:type="character" w:customStyle="1" w:styleId="ListLabel860">
    <w:name w:val="ListLabel 860"/>
    <w:qFormat/>
    <w:rPr>
      <w:u w:val="none"/>
    </w:rPr>
  </w:style>
  <w:style w:type="character" w:customStyle="1" w:styleId="ListLabel861">
    <w:name w:val="ListLabel 861"/>
    <w:qFormat/>
    <w:rPr>
      <w:u w:val="none"/>
    </w:rPr>
  </w:style>
  <w:style w:type="character" w:customStyle="1" w:styleId="ListLabel862">
    <w:name w:val="ListLabel 862"/>
    <w:qFormat/>
    <w:rPr>
      <w:u w:val="none"/>
    </w:rPr>
  </w:style>
  <w:style w:type="character" w:customStyle="1" w:styleId="ListLabel863">
    <w:name w:val="ListLabel 863"/>
    <w:qFormat/>
    <w:rPr>
      <w:u w:val="none"/>
    </w:rPr>
  </w:style>
  <w:style w:type="character" w:customStyle="1" w:styleId="ListLabel864">
    <w:name w:val="ListLabel 864"/>
    <w:qFormat/>
    <w:rPr>
      <w:u w:val="none"/>
    </w:rPr>
  </w:style>
  <w:style w:type="character" w:customStyle="1" w:styleId="ListLabel865">
    <w:name w:val="ListLabel 865"/>
    <w:qFormat/>
    <w:rPr>
      <w:rFonts w:ascii="Gill Sans" w:eastAsia="Noto Sans Symbols" w:hAnsi="Gill Sans" w:cs="Noto Sans Symbols"/>
      <w:b/>
      <w:sz w:val="32"/>
      <w:szCs w:val="32"/>
      <w:u w:val="none"/>
    </w:rPr>
  </w:style>
  <w:style w:type="character" w:customStyle="1" w:styleId="ListLabel866">
    <w:name w:val="ListLabel 866"/>
    <w:qFormat/>
    <w:rPr>
      <w:rFonts w:eastAsia="Noto Sans Symbols" w:cs="Noto Sans Symbols"/>
      <w:u w:val="none"/>
    </w:rPr>
  </w:style>
  <w:style w:type="character" w:customStyle="1" w:styleId="ListLabel867">
    <w:name w:val="ListLabel 867"/>
    <w:qFormat/>
    <w:rPr>
      <w:rFonts w:eastAsia="Noto Sans Symbols" w:cs="Noto Sans Symbols"/>
      <w:u w:val="none"/>
    </w:rPr>
  </w:style>
  <w:style w:type="character" w:customStyle="1" w:styleId="ListLabel868">
    <w:name w:val="ListLabel 868"/>
    <w:qFormat/>
    <w:rPr>
      <w:rFonts w:eastAsia="Noto Sans Symbols" w:cs="Noto Sans Symbols"/>
      <w:u w:val="none"/>
    </w:rPr>
  </w:style>
  <w:style w:type="character" w:customStyle="1" w:styleId="ListLabel869">
    <w:name w:val="ListLabel 869"/>
    <w:qFormat/>
    <w:rPr>
      <w:rFonts w:eastAsia="Noto Sans Symbols" w:cs="Noto Sans Symbols"/>
      <w:u w:val="none"/>
    </w:rPr>
  </w:style>
  <w:style w:type="character" w:customStyle="1" w:styleId="ListLabel870">
    <w:name w:val="ListLabel 870"/>
    <w:qFormat/>
    <w:rPr>
      <w:rFonts w:eastAsia="Noto Sans Symbols" w:cs="Noto Sans Symbols"/>
      <w:u w:val="none"/>
    </w:rPr>
  </w:style>
  <w:style w:type="character" w:customStyle="1" w:styleId="ListLabel871">
    <w:name w:val="ListLabel 871"/>
    <w:qFormat/>
    <w:rPr>
      <w:rFonts w:eastAsia="Noto Sans Symbols" w:cs="Noto Sans Symbols"/>
      <w:u w:val="none"/>
    </w:rPr>
  </w:style>
  <w:style w:type="character" w:customStyle="1" w:styleId="ListLabel872">
    <w:name w:val="ListLabel 872"/>
    <w:qFormat/>
    <w:rPr>
      <w:rFonts w:eastAsia="Noto Sans Symbols" w:cs="Noto Sans Symbols"/>
      <w:u w:val="none"/>
    </w:rPr>
  </w:style>
  <w:style w:type="character" w:customStyle="1" w:styleId="ListLabel873">
    <w:name w:val="ListLabel 873"/>
    <w:qFormat/>
    <w:rPr>
      <w:rFonts w:eastAsia="Noto Sans Symbols" w:cs="Noto Sans Symbols"/>
      <w:u w:val="none"/>
    </w:rPr>
  </w:style>
  <w:style w:type="character" w:customStyle="1" w:styleId="ListLabel874">
    <w:name w:val="ListLabel 874"/>
    <w:qFormat/>
    <w:rPr>
      <w:rFonts w:ascii="Gill Sans" w:hAnsi="Gill Sans"/>
      <w:b/>
      <w:color w:val="000000"/>
      <w:sz w:val="28"/>
      <w:szCs w:val="28"/>
    </w:rPr>
  </w:style>
  <w:style w:type="character" w:customStyle="1" w:styleId="ListLabel875">
    <w:name w:val="ListLabel 875"/>
    <w:qFormat/>
    <w:rPr>
      <w:rFonts w:ascii="Gill Sans" w:hAnsi="Gill Sans"/>
      <w:u w:val="none"/>
    </w:rPr>
  </w:style>
  <w:style w:type="character" w:customStyle="1" w:styleId="ListLabel876">
    <w:name w:val="ListLabel 876"/>
    <w:qFormat/>
    <w:rPr>
      <w:u w:val="none"/>
    </w:rPr>
  </w:style>
  <w:style w:type="character" w:customStyle="1" w:styleId="ListLabel877">
    <w:name w:val="ListLabel 877"/>
    <w:qFormat/>
    <w:rPr>
      <w:u w:val="none"/>
    </w:rPr>
  </w:style>
  <w:style w:type="character" w:customStyle="1" w:styleId="ListLabel878">
    <w:name w:val="ListLabel 878"/>
    <w:qFormat/>
    <w:rPr>
      <w:u w:val="none"/>
    </w:rPr>
  </w:style>
  <w:style w:type="character" w:customStyle="1" w:styleId="ListLabel879">
    <w:name w:val="ListLabel 879"/>
    <w:qFormat/>
    <w:rPr>
      <w:u w:val="none"/>
    </w:rPr>
  </w:style>
  <w:style w:type="character" w:customStyle="1" w:styleId="ListLabel880">
    <w:name w:val="ListLabel 880"/>
    <w:qFormat/>
    <w:rPr>
      <w:u w:val="none"/>
    </w:rPr>
  </w:style>
  <w:style w:type="character" w:customStyle="1" w:styleId="ListLabel881">
    <w:name w:val="ListLabel 881"/>
    <w:qFormat/>
    <w:rPr>
      <w:u w:val="none"/>
    </w:rPr>
  </w:style>
  <w:style w:type="character" w:customStyle="1" w:styleId="ListLabel882">
    <w:name w:val="ListLabel 882"/>
    <w:qFormat/>
    <w:rPr>
      <w:u w:val="none"/>
    </w:rPr>
  </w:style>
  <w:style w:type="character" w:customStyle="1" w:styleId="ListLabel883">
    <w:name w:val="ListLabel 883"/>
    <w:qFormat/>
    <w:rPr>
      <w:u w:val="none"/>
    </w:rPr>
  </w:style>
  <w:style w:type="character" w:customStyle="1" w:styleId="ListLabel884">
    <w:name w:val="ListLabel 884"/>
    <w:qFormat/>
    <w:rPr>
      <w:rFonts w:ascii="Gill Sans" w:eastAsia="Arial" w:hAnsi="Gill Sans" w:cs="Arial"/>
      <w:u w:val="none"/>
    </w:rPr>
  </w:style>
  <w:style w:type="character" w:customStyle="1" w:styleId="ListLabel885">
    <w:name w:val="ListLabel 885"/>
    <w:qFormat/>
    <w:rPr>
      <w:u w:val="none"/>
    </w:rPr>
  </w:style>
  <w:style w:type="character" w:customStyle="1" w:styleId="ListLabel886">
    <w:name w:val="ListLabel 886"/>
    <w:qFormat/>
    <w:rPr>
      <w:u w:val="none"/>
    </w:rPr>
  </w:style>
  <w:style w:type="character" w:customStyle="1" w:styleId="ListLabel887">
    <w:name w:val="ListLabel 887"/>
    <w:qFormat/>
    <w:rPr>
      <w:u w:val="none"/>
    </w:rPr>
  </w:style>
  <w:style w:type="character" w:customStyle="1" w:styleId="ListLabel888">
    <w:name w:val="ListLabel 888"/>
    <w:qFormat/>
    <w:rPr>
      <w:u w:val="none"/>
    </w:rPr>
  </w:style>
  <w:style w:type="character" w:customStyle="1" w:styleId="ListLabel889">
    <w:name w:val="ListLabel 889"/>
    <w:qFormat/>
    <w:rPr>
      <w:u w:val="none"/>
    </w:rPr>
  </w:style>
  <w:style w:type="character" w:customStyle="1" w:styleId="ListLabel890">
    <w:name w:val="ListLabel 890"/>
    <w:qFormat/>
    <w:rPr>
      <w:u w:val="none"/>
    </w:rPr>
  </w:style>
  <w:style w:type="character" w:customStyle="1" w:styleId="ListLabel891">
    <w:name w:val="ListLabel 891"/>
    <w:qFormat/>
    <w:rPr>
      <w:u w:val="none"/>
    </w:rPr>
  </w:style>
  <w:style w:type="character" w:customStyle="1" w:styleId="ListLabel892">
    <w:name w:val="ListLabel 892"/>
    <w:qFormat/>
    <w:rPr>
      <w:u w:val="none"/>
    </w:rPr>
  </w:style>
  <w:style w:type="character" w:customStyle="1" w:styleId="ListLabel893">
    <w:name w:val="ListLabel 893"/>
    <w:qFormat/>
    <w:rPr>
      <w:rFonts w:ascii="Arial" w:eastAsia="Noto Sans Symbols" w:hAnsi="Arial" w:cs="Noto Sans Symbols"/>
      <w:b/>
      <w:u w:val="none"/>
    </w:rPr>
  </w:style>
  <w:style w:type="character" w:customStyle="1" w:styleId="ListLabel894">
    <w:name w:val="ListLabel 894"/>
    <w:qFormat/>
    <w:rPr>
      <w:rFonts w:eastAsia="Noto Sans Symbols" w:cs="Noto Sans Symbols"/>
      <w:u w:val="none"/>
    </w:rPr>
  </w:style>
  <w:style w:type="character" w:customStyle="1" w:styleId="ListLabel895">
    <w:name w:val="ListLabel 895"/>
    <w:qFormat/>
    <w:rPr>
      <w:rFonts w:eastAsia="Noto Sans Symbols" w:cs="Noto Sans Symbols"/>
      <w:u w:val="none"/>
    </w:rPr>
  </w:style>
  <w:style w:type="character" w:customStyle="1" w:styleId="ListLabel896">
    <w:name w:val="ListLabel 896"/>
    <w:qFormat/>
    <w:rPr>
      <w:rFonts w:eastAsia="Noto Sans Symbols" w:cs="Noto Sans Symbols"/>
      <w:u w:val="none"/>
    </w:rPr>
  </w:style>
  <w:style w:type="character" w:customStyle="1" w:styleId="ListLabel897">
    <w:name w:val="ListLabel 897"/>
    <w:qFormat/>
    <w:rPr>
      <w:rFonts w:eastAsia="Noto Sans Symbols" w:cs="Noto Sans Symbols"/>
      <w:u w:val="none"/>
    </w:rPr>
  </w:style>
  <w:style w:type="character" w:customStyle="1" w:styleId="ListLabel898">
    <w:name w:val="ListLabel 898"/>
    <w:qFormat/>
    <w:rPr>
      <w:rFonts w:eastAsia="Noto Sans Symbols" w:cs="Noto Sans Symbols"/>
      <w:u w:val="none"/>
    </w:rPr>
  </w:style>
  <w:style w:type="character" w:customStyle="1" w:styleId="ListLabel899">
    <w:name w:val="ListLabel 899"/>
    <w:qFormat/>
    <w:rPr>
      <w:rFonts w:eastAsia="Noto Sans Symbols" w:cs="Noto Sans Symbols"/>
      <w:u w:val="none"/>
    </w:rPr>
  </w:style>
  <w:style w:type="character" w:customStyle="1" w:styleId="ListLabel900">
    <w:name w:val="ListLabel 900"/>
    <w:qFormat/>
    <w:rPr>
      <w:rFonts w:eastAsia="Noto Sans Symbols" w:cs="Noto Sans Symbols"/>
      <w:u w:val="none"/>
    </w:rPr>
  </w:style>
  <w:style w:type="character" w:customStyle="1" w:styleId="ListLabel901">
    <w:name w:val="ListLabel 901"/>
    <w:qFormat/>
    <w:rPr>
      <w:rFonts w:eastAsia="Noto Sans Symbols" w:cs="Noto Sans Symbols"/>
      <w:u w:val="none"/>
    </w:rPr>
  </w:style>
  <w:style w:type="character" w:customStyle="1" w:styleId="ListLabel902">
    <w:name w:val="ListLabel 902"/>
    <w:qFormat/>
    <w:rPr>
      <w:rFonts w:ascii="Gill Sans" w:hAnsi="Gill Sans"/>
      <w:u w:val="none"/>
    </w:rPr>
  </w:style>
  <w:style w:type="character" w:customStyle="1" w:styleId="ListLabel903">
    <w:name w:val="ListLabel 903"/>
    <w:qFormat/>
    <w:rPr>
      <w:u w:val="none"/>
    </w:rPr>
  </w:style>
  <w:style w:type="character" w:customStyle="1" w:styleId="ListLabel904">
    <w:name w:val="ListLabel 904"/>
    <w:qFormat/>
    <w:rPr>
      <w:u w:val="none"/>
    </w:rPr>
  </w:style>
  <w:style w:type="character" w:customStyle="1" w:styleId="ListLabel905">
    <w:name w:val="ListLabel 905"/>
    <w:qFormat/>
    <w:rPr>
      <w:u w:val="none"/>
    </w:rPr>
  </w:style>
  <w:style w:type="character" w:customStyle="1" w:styleId="ListLabel906">
    <w:name w:val="ListLabel 906"/>
    <w:qFormat/>
    <w:rPr>
      <w:u w:val="none"/>
    </w:rPr>
  </w:style>
  <w:style w:type="character" w:customStyle="1" w:styleId="ListLabel907">
    <w:name w:val="ListLabel 907"/>
    <w:qFormat/>
    <w:rPr>
      <w:u w:val="none"/>
    </w:rPr>
  </w:style>
  <w:style w:type="character" w:customStyle="1" w:styleId="ListLabel908">
    <w:name w:val="ListLabel 908"/>
    <w:qFormat/>
    <w:rPr>
      <w:u w:val="none"/>
    </w:rPr>
  </w:style>
  <w:style w:type="character" w:customStyle="1" w:styleId="ListLabel909">
    <w:name w:val="ListLabel 909"/>
    <w:qFormat/>
    <w:rPr>
      <w:u w:val="none"/>
    </w:rPr>
  </w:style>
  <w:style w:type="character" w:customStyle="1" w:styleId="ListLabel910">
    <w:name w:val="ListLabel 910"/>
    <w:qFormat/>
    <w:rPr>
      <w:u w:val="none"/>
    </w:rPr>
  </w:style>
  <w:style w:type="character" w:customStyle="1" w:styleId="ListLabel911">
    <w:name w:val="ListLabel 911"/>
    <w:qFormat/>
    <w:rPr>
      <w:rFonts w:ascii="Gill Sans" w:eastAsia="Arial" w:hAnsi="Gill Sans" w:cs="Arial"/>
      <w:u w:val="none"/>
    </w:rPr>
  </w:style>
  <w:style w:type="character" w:customStyle="1" w:styleId="ListLabel912">
    <w:name w:val="ListLabel 912"/>
    <w:qFormat/>
    <w:rPr>
      <w:u w:val="none"/>
    </w:rPr>
  </w:style>
  <w:style w:type="character" w:customStyle="1" w:styleId="ListLabel913">
    <w:name w:val="ListLabel 913"/>
    <w:qFormat/>
    <w:rPr>
      <w:u w:val="none"/>
    </w:rPr>
  </w:style>
  <w:style w:type="character" w:customStyle="1" w:styleId="ListLabel914">
    <w:name w:val="ListLabel 914"/>
    <w:qFormat/>
    <w:rPr>
      <w:u w:val="none"/>
    </w:rPr>
  </w:style>
  <w:style w:type="character" w:customStyle="1" w:styleId="ListLabel915">
    <w:name w:val="ListLabel 915"/>
    <w:qFormat/>
    <w:rPr>
      <w:u w:val="none"/>
    </w:rPr>
  </w:style>
  <w:style w:type="character" w:customStyle="1" w:styleId="ListLabel916">
    <w:name w:val="ListLabel 916"/>
    <w:qFormat/>
    <w:rPr>
      <w:u w:val="none"/>
    </w:rPr>
  </w:style>
  <w:style w:type="character" w:customStyle="1" w:styleId="ListLabel917">
    <w:name w:val="ListLabel 917"/>
    <w:qFormat/>
    <w:rPr>
      <w:u w:val="none"/>
    </w:rPr>
  </w:style>
  <w:style w:type="character" w:customStyle="1" w:styleId="ListLabel918">
    <w:name w:val="ListLabel 918"/>
    <w:qFormat/>
    <w:rPr>
      <w:u w:val="none"/>
    </w:rPr>
  </w:style>
  <w:style w:type="character" w:customStyle="1" w:styleId="ListLabel919">
    <w:name w:val="ListLabel 919"/>
    <w:qFormat/>
    <w:rPr>
      <w:u w:val="none"/>
    </w:rPr>
  </w:style>
  <w:style w:type="character" w:customStyle="1" w:styleId="ListLabel920">
    <w:name w:val="ListLabel 920"/>
    <w:qFormat/>
    <w:rPr>
      <w:rFonts w:ascii="Gill Sans" w:hAnsi="Gill Sans"/>
      <w:u w:val="none"/>
    </w:rPr>
  </w:style>
  <w:style w:type="character" w:customStyle="1" w:styleId="ListLabel921">
    <w:name w:val="ListLabel 921"/>
    <w:qFormat/>
    <w:rPr>
      <w:u w:val="none"/>
    </w:rPr>
  </w:style>
  <w:style w:type="character" w:customStyle="1" w:styleId="ListLabel922">
    <w:name w:val="ListLabel 922"/>
    <w:qFormat/>
    <w:rPr>
      <w:u w:val="none"/>
    </w:rPr>
  </w:style>
  <w:style w:type="character" w:customStyle="1" w:styleId="ListLabel923">
    <w:name w:val="ListLabel 923"/>
    <w:qFormat/>
    <w:rPr>
      <w:u w:val="none"/>
    </w:rPr>
  </w:style>
  <w:style w:type="character" w:customStyle="1" w:styleId="ListLabel924">
    <w:name w:val="ListLabel 924"/>
    <w:qFormat/>
    <w:rPr>
      <w:u w:val="none"/>
    </w:rPr>
  </w:style>
  <w:style w:type="character" w:customStyle="1" w:styleId="ListLabel925">
    <w:name w:val="ListLabel 925"/>
    <w:qFormat/>
    <w:rPr>
      <w:u w:val="none"/>
    </w:rPr>
  </w:style>
  <w:style w:type="character" w:customStyle="1" w:styleId="ListLabel926">
    <w:name w:val="ListLabel 926"/>
    <w:qFormat/>
    <w:rPr>
      <w:u w:val="none"/>
    </w:rPr>
  </w:style>
  <w:style w:type="character" w:customStyle="1" w:styleId="ListLabel927">
    <w:name w:val="ListLabel 927"/>
    <w:qFormat/>
    <w:rPr>
      <w:u w:val="none"/>
    </w:rPr>
  </w:style>
  <w:style w:type="character" w:customStyle="1" w:styleId="ListLabel928">
    <w:name w:val="ListLabel 928"/>
    <w:qFormat/>
    <w:rPr>
      <w:u w:val="none"/>
    </w:rPr>
  </w:style>
  <w:style w:type="character" w:customStyle="1" w:styleId="ListLabel929">
    <w:name w:val="ListLabel 929"/>
    <w:qFormat/>
    <w:rPr>
      <w:rFonts w:ascii="Gill Sans" w:hAnsi="Gill Sans"/>
      <w:b/>
      <w:u w:val="none"/>
    </w:rPr>
  </w:style>
  <w:style w:type="character" w:customStyle="1" w:styleId="ListLabel930">
    <w:name w:val="ListLabel 930"/>
    <w:qFormat/>
    <w:rPr>
      <w:u w:val="none"/>
    </w:rPr>
  </w:style>
  <w:style w:type="character" w:customStyle="1" w:styleId="ListLabel931">
    <w:name w:val="ListLabel 931"/>
    <w:qFormat/>
    <w:rPr>
      <w:u w:val="none"/>
    </w:rPr>
  </w:style>
  <w:style w:type="character" w:customStyle="1" w:styleId="ListLabel932">
    <w:name w:val="ListLabel 932"/>
    <w:qFormat/>
    <w:rPr>
      <w:u w:val="none"/>
    </w:rPr>
  </w:style>
  <w:style w:type="character" w:customStyle="1" w:styleId="ListLabel933">
    <w:name w:val="ListLabel 933"/>
    <w:qFormat/>
    <w:rPr>
      <w:u w:val="none"/>
    </w:rPr>
  </w:style>
  <w:style w:type="character" w:customStyle="1" w:styleId="ListLabel934">
    <w:name w:val="ListLabel 934"/>
    <w:qFormat/>
    <w:rPr>
      <w:u w:val="none"/>
    </w:rPr>
  </w:style>
  <w:style w:type="character" w:customStyle="1" w:styleId="ListLabel935">
    <w:name w:val="ListLabel 935"/>
    <w:qFormat/>
    <w:rPr>
      <w:u w:val="none"/>
    </w:rPr>
  </w:style>
  <w:style w:type="character" w:customStyle="1" w:styleId="ListLabel936">
    <w:name w:val="ListLabel 936"/>
    <w:qFormat/>
    <w:rPr>
      <w:u w:val="none"/>
    </w:rPr>
  </w:style>
  <w:style w:type="character" w:customStyle="1" w:styleId="ListLabel937">
    <w:name w:val="ListLabel 937"/>
    <w:qFormat/>
    <w:rPr>
      <w:u w:val="none"/>
    </w:rPr>
  </w:style>
  <w:style w:type="character" w:customStyle="1" w:styleId="ListLabel938">
    <w:name w:val="ListLabel 938"/>
    <w:qFormat/>
    <w:rPr>
      <w:rFonts w:ascii="Gill Sans" w:hAnsi="Gill Sans"/>
      <w:u w:val="none"/>
    </w:rPr>
  </w:style>
  <w:style w:type="character" w:customStyle="1" w:styleId="ListLabel939">
    <w:name w:val="ListLabel 939"/>
    <w:qFormat/>
    <w:rPr>
      <w:u w:val="none"/>
    </w:rPr>
  </w:style>
  <w:style w:type="character" w:customStyle="1" w:styleId="ListLabel940">
    <w:name w:val="ListLabel 940"/>
    <w:qFormat/>
    <w:rPr>
      <w:u w:val="none"/>
    </w:rPr>
  </w:style>
  <w:style w:type="character" w:customStyle="1" w:styleId="ListLabel941">
    <w:name w:val="ListLabel 941"/>
    <w:qFormat/>
    <w:rPr>
      <w:u w:val="none"/>
    </w:rPr>
  </w:style>
  <w:style w:type="character" w:customStyle="1" w:styleId="ListLabel942">
    <w:name w:val="ListLabel 942"/>
    <w:qFormat/>
    <w:rPr>
      <w:u w:val="none"/>
    </w:rPr>
  </w:style>
  <w:style w:type="character" w:customStyle="1" w:styleId="ListLabel943">
    <w:name w:val="ListLabel 943"/>
    <w:qFormat/>
    <w:rPr>
      <w:u w:val="none"/>
    </w:rPr>
  </w:style>
  <w:style w:type="character" w:customStyle="1" w:styleId="ListLabel944">
    <w:name w:val="ListLabel 944"/>
    <w:qFormat/>
    <w:rPr>
      <w:u w:val="none"/>
    </w:rPr>
  </w:style>
  <w:style w:type="character" w:customStyle="1" w:styleId="ListLabel945">
    <w:name w:val="ListLabel 945"/>
    <w:qFormat/>
    <w:rPr>
      <w:u w:val="none"/>
    </w:rPr>
  </w:style>
  <w:style w:type="character" w:customStyle="1" w:styleId="ListLabel946">
    <w:name w:val="ListLabel 946"/>
    <w:qFormat/>
    <w:rPr>
      <w:u w:val="none"/>
    </w:rPr>
  </w:style>
  <w:style w:type="character" w:customStyle="1" w:styleId="ListLabel947">
    <w:name w:val="ListLabel 947"/>
    <w:qFormat/>
    <w:rPr>
      <w:rFonts w:ascii="Gill Sans" w:hAnsi="Gill Sans"/>
      <w:u w:val="none"/>
    </w:rPr>
  </w:style>
  <w:style w:type="character" w:customStyle="1" w:styleId="ListLabel948">
    <w:name w:val="ListLabel 948"/>
    <w:qFormat/>
    <w:rPr>
      <w:u w:val="none"/>
    </w:rPr>
  </w:style>
  <w:style w:type="character" w:customStyle="1" w:styleId="ListLabel949">
    <w:name w:val="ListLabel 949"/>
    <w:qFormat/>
    <w:rPr>
      <w:u w:val="none"/>
    </w:rPr>
  </w:style>
  <w:style w:type="character" w:customStyle="1" w:styleId="ListLabel950">
    <w:name w:val="ListLabel 950"/>
    <w:qFormat/>
    <w:rPr>
      <w:u w:val="none"/>
    </w:rPr>
  </w:style>
  <w:style w:type="character" w:customStyle="1" w:styleId="ListLabel951">
    <w:name w:val="ListLabel 951"/>
    <w:qFormat/>
    <w:rPr>
      <w:u w:val="none"/>
    </w:rPr>
  </w:style>
  <w:style w:type="character" w:customStyle="1" w:styleId="ListLabel952">
    <w:name w:val="ListLabel 952"/>
    <w:qFormat/>
    <w:rPr>
      <w:u w:val="none"/>
    </w:rPr>
  </w:style>
  <w:style w:type="character" w:customStyle="1" w:styleId="ListLabel953">
    <w:name w:val="ListLabel 953"/>
    <w:qFormat/>
    <w:rPr>
      <w:u w:val="none"/>
    </w:rPr>
  </w:style>
  <w:style w:type="character" w:customStyle="1" w:styleId="ListLabel954">
    <w:name w:val="ListLabel 954"/>
    <w:qFormat/>
    <w:rPr>
      <w:u w:val="none"/>
    </w:rPr>
  </w:style>
  <w:style w:type="character" w:customStyle="1" w:styleId="ListLabel955">
    <w:name w:val="ListLabel 955"/>
    <w:qFormat/>
    <w:rPr>
      <w:u w:val="none"/>
    </w:rPr>
  </w:style>
  <w:style w:type="character" w:customStyle="1" w:styleId="ListLabel956">
    <w:name w:val="ListLabel 956"/>
    <w:qFormat/>
    <w:rPr>
      <w:rFonts w:ascii="Gill Sans" w:eastAsia="Gill Sans" w:hAnsi="Gill Sans" w:cs="Gill Sans"/>
      <w:b w:val="0"/>
      <w:sz w:val="24"/>
    </w:rPr>
  </w:style>
  <w:style w:type="character" w:customStyle="1" w:styleId="ListLabel957">
    <w:name w:val="ListLabel 957"/>
    <w:qFormat/>
    <w:rPr>
      <w:rFonts w:ascii="Gill Sans" w:eastAsia="Arial" w:hAnsi="Gill Sans" w:cs="Arial"/>
      <w:u w:val="none"/>
    </w:rPr>
  </w:style>
  <w:style w:type="character" w:customStyle="1" w:styleId="ListLabel958">
    <w:name w:val="ListLabel 958"/>
    <w:qFormat/>
    <w:rPr>
      <w:u w:val="none"/>
    </w:rPr>
  </w:style>
  <w:style w:type="character" w:customStyle="1" w:styleId="ListLabel959">
    <w:name w:val="ListLabel 959"/>
    <w:qFormat/>
    <w:rPr>
      <w:u w:val="none"/>
    </w:rPr>
  </w:style>
  <w:style w:type="character" w:customStyle="1" w:styleId="ListLabel960">
    <w:name w:val="ListLabel 960"/>
    <w:qFormat/>
    <w:rPr>
      <w:u w:val="none"/>
    </w:rPr>
  </w:style>
  <w:style w:type="character" w:customStyle="1" w:styleId="ListLabel961">
    <w:name w:val="ListLabel 961"/>
    <w:qFormat/>
    <w:rPr>
      <w:u w:val="none"/>
    </w:rPr>
  </w:style>
  <w:style w:type="character" w:customStyle="1" w:styleId="ListLabel962">
    <w:name w:val="ListLabel 962"/>
    <w:qFormat/>
    <w:rPr>
      <w:u w:val="none"/>
    </w:rPr>
  </w:style>
  <w:style w:type="character" w:customStyle="1" w:styleId="ListLabel963">
    <w:name w:val="ListLabel 963"/>
    <w:qFormat/>
    <w:rPr>
      <w:u w:val="none"/>
    </w:rPr>
  </w:style>
  <w:style w:type="character" w:customStyle="1" w:styleId="ListLabel964">
    <w:name w:val="ListLabel 964"/>
    <w:qFormat/>
    <w:rPr>
      <w:u w:val="none"/>
    </w:rPr>
  </w:style>
  <w:style w:type="character" w:customStyle="1" w:styleId="ListLabel965">
    <w:name w:val="ListLabel 965"/>
    <w:qFormat/>
    <w:rPr>
      <w:u w:val="none"/>
    </w:rPr>
  </w:style>
  <w:style w:type="character" w:customStyle="1" w:styleId="ListLabel966">
    <w:name w:val="ListLabel 966"/>
    <w:qFormat/>
    <w:rPr>
      <w:rFonts w:ascii="Gill Sans" w:hAnsi="Gill Sans"/>
      <w:u w:val="none"/>
    </w:rPr>
  </w:style>
  <w:style w:type="character" w:customStyle="1" w:styleId="ListLabel967">
    <w:name w:val="ListLabel 967"/>
    <w:qFormat/>
    <w:rPr>
      <w:u w:val="none"/>
    </w:rPr>
  </w:style>
  <w:style w:type="character" w:customStyle="1" w:styleId="ListLabel968">
    <w:name w:val="ListLabel 968"/>
    <w:qFormat/>
    <w:rPr>
      <w:u w:val="none"/>
    </w:rPr>
  </w:style>
  <w:style w:type="character" w:customStyle="1" w:styleId="ListLabel969">
    <w:name w:val="ListLabel 969"/>
    <w:qFormat/>
    <w:rPr>
      <w:u w:val="none"/>
    </w:rPr>
  </w:style>
  <w:style w:type="character" w:customStyle="1" w:styleId="ListLabel970">
    <w:name w:val="ListLabel 970"/>
    <w:qFormat/>
    <w:rPr>
      <w:u w:val="none"/>
    </w:rPr>
  </w:style>
  <w:style w:type="character" w:customStyle="1" w:styleId="ListLabel971">
    <w:name w:val="ListLabel 971"/>
    <w:qFormat/>
    <w:rPr>
      <w:u w:val="none"/>
    </w:rPr>
  </w:style>
  <w:style w:type="character" w:customStyle="1" w:styleId="ListLabel972">
    <w:name w:val="ListLabel 972"/>
    <w:qFormat/>
    <w:rPr>
      <w:u w:val="none"/>
    </w:rPr>
  </w:style>
  <w:style w:type="character" w:customStyle="1" w:styleId="ListLabel973">
    <w:name w:val="ListLabel 973"/>
    <w:qFormat/>
    <w:rPr>
      <w:u w:val="none"/>
    </w:rPr>
  </w:style>
  <w:style w:type="character" w:customStyle="1" w:styleId="ListLabel974">
    <w:name w:val="ListLabel 974"/>
    <w:qFormat/>
    <w:rPr>
      <w:u w:val="none"/>
    </w:rPr>
  </w:style>
  <w:style w:type="character" w:customStyle="1" w:styleId="ListLabel975">
    <w:name w:val="ListLabel 975"/>
    <w:qFormat/>
    <w:rPr>
      <w:rFonts w:ascii="Gill Sans" w:hAnsi="Gill Sans"/>
      <w:b/>
      <w:u w:val="none"/>
    </w:rPr>
  </w:style>
  <w:style w:type="character" w:customStyle="1" w:styleId="ListLabel976">
    <w:name w:val="ListLabel 976"/>
    <w:qFormat/>
    <w:rPr>
      <w:u w:val="none"/>
    </w:rPr>
  </w:style>
  <w:style w:type="character" w:customStyle="1" w:styleId="ListLabel977">
    <w:name w:val="ListLabel 977"/>
    <w:qFormat/>
    <w:rPr>
      <w:u w:val="none"/>
    </w:rPr>
  </w:style>
  <w:style w:type="character" w:customStyle="1" w:styleId="ListLabel978">
    <w:name w:val="ListLabel 978"/>
    <w:qFormat/>
    <w:rPr>
      <w:u w:val="none"/>
    </w:rPr>
  </w:style>
  <w:style w:type="character" w:customStyle="1" w:styleId="ListLabel979">
    <w:name w:val="ListLabel 979"/>
    <w:qFormat/>
    <w:rPr>
      <w:u w:val="none"/>
    </w:rPr>
  </w:style>
  <w:style w:type="character" w:customStyle="1" w:styleId="ListLabel980">
    <w:name w:val="ListLabel 980"/>
    <w:qFormat/>
    <w:rPr>
      <w:u w:val="none"/>
    </w:rPr>
  </w:style>
  <w:style w:type="character" w:customStyle="1" w:styleId="ListLabel981">
    <w:name w:val="ListLabel 981"/>
    <w:qFormat/>
    <w:rPr>
      <w:u w:val="none"/>
    </w:rPr>
  </w:style>
  <w:style w:type="character" w:customStyle="1" w:styleId="ListLabel982">
    <w:name w:val="ListLabel 982"/>
    <w:qFormat/>
    <w:rPr>
      <w:u w:val="none"/>
    </w:rPr>
  </w:style>
  <w:style w:type="character" w:customStyle="1" w:styleId="ListLabel983">
    <w:name w:val="ListLabel 983"/>
    <w:qFormat/>
    <w:rPr>
      <w:u w:val="none"/>
    </w:rPr>
  </w:style>
  <w:style w:type="character" w:customStyle="1" w:styleId="ListLabel984">
    <w:name w:val="ListLabel 984"/>
    <w:qFormat/>
    <w:rPr>
      <w:rFonts w:ascii="Gill Sans" w:hAnsi="Gill Sans"/>
      <w:u w:val="none"/>
    </w:rPr>
  </w:style>
  <w:style w:type="character" w:customStyle="1" w:styleId="ListLabel985">
    <w:name w:val="ListLabel 985"/>
    <w:qFormat/>
    <w:rPr>
      <w:u w:val="none"/>
    </w:rPr>
  </w:style>
  <w:style w:type="character" w:customStyle="1" w:styleId="ListLabel986">
    <w:name w:val="ListLabel 986"/>
    <w:qFormat/>
    <w:rPr>
      <w:u w:val="none"/>
    </w:rPr>
  </w:style>
  <w:style w:type="character" w:customStyle="1" w:styleId="ListLabel987">
    <w:name w:val="ListLabel 987"/>
    <w:qFormat/>
    <w:rPr>
      <w:u w:val="none"/>
    </w:rPr>
  </w:style>
  <w:style w:type="character" w:customStyle="1" w:styleId="ListLabel988">
    <w:name w:val="ListLabel 988"/>
    <w:qFormat/>
    <w:rPr>
      <w:u w:val="none"/>
    </w:rPr>
  </w:style>
  <w:style w:type="character" w:customStyle="1" w:styleId="ListLabel989">
    <w:name w:val="ListLabel 989"/>
    <w:qFormat/>
    <w:rPr>
      <w:u w:val="none"/>
    </w:rPr>
  </w:style>
  <w:style w:type="character" w:customStyle="1" w:styleId="ListLabel990">
    <w:name w:val="ListLabel 990"/>
    <w:qFormat/>
    <w:rPr>
      <w:u w:val="none"/>
    </w:rPr>
  </w:style>
  <w:style w:type="character" w:customStyle="1" w:styleId="ListLabel991">
    <w:name w:val="ListLabel 991"/>
    <w:qFormat/>
    <w:rPr>
      <w:u w:val="none"/>
    </w:rPr>
  </w:style>
  <w:style w:type="character" w:customStyle="1" w:styleId="ListLabel992">
    <w:name w:val="ListLabel 992"/>
    <w:qFormat/>
    <w:rPr>
      <w:u w:val="none"/>
    </w:rPr>
  </w:style>
  <w:style w:type="character" w:customStyle="1" w:styleId="ListLabel993">
    <w:name w:val="ListLabel 993"/>
    <w:qFormat/>
    <w:rPr>
      <w:rFonts w:ascii="Gill Sans" w:eastAsia="Arial" w:hAnsi="Gill Sans" w:cs="Arial"/>
      <w:u w:val="none"/>
    </w:rPr>
  </w:style>
  <w:style w:type="character" w:customStyle="1" w:styleId="ListLabel994">
    <w:name w:val="ListLabel 994"/>
    <w:qFormat/>
    <w:rPr>
      <w:u w:val="none"/>
    </w:rPr>
  </w:style>
  <w:style w:type="character" w:customStyle="1" w:styleId="ListLabel995">
    <w:name w:val="ListLabel 995"/>
    <w:qFormat/>
    <w:rPr>
      <w:u w:val="none"/>
    </w:rPr>
  </w:style>
  <w:style w:type="character" w:customStyle="1" w:styleId="ListLabel996">
    <w:name w:val="ListLabel 996"/>
    <w:qFormat/>
    <w:rPr>
      <w:u w:val="none"/>
    </w:rPr>
  </w:style>
  <w:style w:type="character" w:customStyle="1" w:styleId="ListLabel997">
    <w:name w:val="ListLabel 997"/>
    <w:qFormat/>
    <w:rPr>
      <w:u w:val="none"/>
    </w:rPr>
  </w:style>
  <w:style w:type="character" w:customStyle="1" w:styleId="ListLabel998">
    <w:name w:val="ListLabel 998"/>
    <w:qFormat/>
    <w:rPr>
      <w:u w:val="none"/>
    </w:rPr>
  </w:style>
  <w:style w:type="character" w:customStyle="1" w:styleId="ListLabel999">
    <w:name w:val="ListLabel 999"/>
    <w:qFormat/>
    <w:rPr>
      <w:u w:val="none"/>
    </w:rPr>
  </w:style>
  <w:style w:type="character" w:customStyle="1" w:styleId="ListLabel1000">
    <w:name w:val="ListLabel 1000"/>
    <w:qFormat/>
    <w:rPr>
      <w:u w:val="none"/>
    </w:rPr>
  </w:style>
  <w:style w:type="character" w:customStyle="1" w:styleId="ListLabel1001">
    <w:name w:val="ListLabel 1001"/>
    <w:qFormat/>
    <w:rPr>
      <w:u w:val="none"/>
    </w:rPr>
  </w:style>
  <w:style w:type="character" w:customStyle="1" w:styleId="ListLabel1002">
    <w:name w:val="ListLabel 1002"/>
    <w:qFormat/>
    <w:rPr>
      <w:rFonts w:ascii="Gill Sans" w:hAnsi="Gill Sans"/>
      <w:b/>
      <w:u w:val="none"/>
    </w:rPr>
  </w:style>
  <w:style w:type="character" w:customStyle="1" w:styleId="ListLabel1003">
    <w:name w:val="ListLabel 1003"/>
    <w:qFormat/>
    <w:rPr>
      <w:u w:val="none"/>
    </w:rPr>
  </w:style>
  <w:style w:type="character" w:customStyle="1" w:styleId="ListLabel1004">
    <w:name w:val="ListLabel 1004"/>
    <w:qFormat/>
    <w:rPr>
      <w:u w:val="none"/>
    </w:rPr>
  </w:style>
  <w:style w:type="character" w:customStyle="1" w:styleId="ListLabel1005">
    <w:name w:val="ListLabel 1005"/>
    <w:qFormat/>
    <w:rPr>
      <w:u w:val="none"/>
    </w:rPr>
  </w:style>
  <w:style w:type="character" w:customStyle="1" w:styleId="ListLabel1006">
    <w:name w:val="ListLabel 1006"/>
    <w:qFormat/>
    <w:rPr>
      <w:u w:val="none"/>
    </w:rPr>
  </w:style>
  <w:style w:type="character" w:customStyle="1" w:styleId="ListLabel1007">
    <w:name w:val="ListLabel 1007"/>
    <w:qFormat/>
    <w:rPr>
      <w:u w:val="none"/>
    </w:rPr>
  </w:style>
  <w:style w:type="character" w:customStyle="1" w:styleId="ListLabel1008">
    <w:name w:val="ListLabel 1008"/>
    <w:qFormat/>
    <w:rPr>
      <w:u w:val="none"/>
    </w:rPr>
  </w:style>
  <w:style w:type="character" w:customStyle="1" w:styleId="ListLabel1009">
    <w:name w:val="ListLabel 1009"/>
    <w:qFormat/>
    <w:rPr>
      <w:u w:val="none"/>
    </w:rPr>
  </w:style>
  <w:style w:type="character" w:customStyle="1" w:styleId="ListLabel1010">
    <w:name w:val="ListLabel 1010"/>
    <w:qFormat/>
    <w:rPr>
      <w:u w:val="none"/>
    </w:rPr>
  </w:style>
  <w:style w:type="character" w:customStyle="1" w:styleId="ListLabel1011">
    <w:name w:val="ListLabel 1011"/>
    <w:qFormat/>
    <w:rPr>
      <w:rFonts w:ascii="Gill Sans" w:eastAsia="Arial" w:hAnsi="Gill Sans" w:cs="Arial"/>
      <w:u w:val="none"/>
    </w:rPr>
  </w:style>
  <w:style w:type="character" w:customStyle="1" w:styleId="ListLabel1012">
    <w:name w:val="ListLabel 1012"/>
    <w:qFormat/>
    <w:rPr>
      <w:u w:val="none"/>
    </w:rPr>
  </w:style>
  <w:style w:type="character" w:customStyle="1" w:styleId="ListLabel1013">
    <w:name w:val="ListLabel 1013"/>
    <w:qFormat/>
    <w:rPr>
      <w:u w:val="none"/>
    </w:rPr>
  </w:style>
  <w:style w:type="character" w:customStyle="1" w:styleId="ListLabel1014">
    <w:name w:val="ListLabel 1014"/>
    <w:qFormat/>
    <w:rPr>
      <w:u w:val="none"/>
    </w:rPr>
  </w:style>
  <w:style w:type="character" w:customStyle="1" w:styleId="ListLabel1015">
    <w:name w:val="ListLabel 1015"/>
    <w:qFormat/>
    <w:rPr>
      <w:u w:val="none"/>
    </w:rPr>
  </w:style>
  <w:style w:type="character" w:customStyle="1" w:styleId="ListLabel1016">
    <w:name w:val="ListLabel 1016"/>
    <w:qFormat/>
    <w:rPr>
      <w:u w:val="none"/>
    </w:rPr>
  </w:style>
  <w:style w:type="character" w:customStyle="1" w:styleId="ListLabel1017">
    <w:name w:val="ListLabel 1017"/>
    <w:qFormat/>
    <w:rPr>
      <w:u w:val="none"/>
    </w:rPr>
  </w:style>
  <w:style w:type="character" w:customStyle="1" w:styleId="ListLabel1018">
    <w:name w:val="ListLabel 1018"/>
    <w:qFormat/>
    <w:rPr>
      <w:u w:val="none"/>
    </w:rPr>
  </w:style>
  <w:style w:type="character" w:customStyle="1" w:styleId="ListLabel1019">
    <w:name w:val="ListLabel 1019"/>
    <w:qFormat/>
    <w:rPr>
      <w:u w:val="none"/>
    </w:rPr>
  </w:style>
  <w:style w:type="character" w:customStyle="1" w:styleId="ListLabel1020">
    <w:name w:val="ListLabel 1020"/>
    <w:qFormat/>
    <w:rPr>
      <w:rFonts w:ascii="Gill Sans" w:hAnsi="Gill Sans"/>
      <w:u w:val="none"/>
    </w:rPr>
  </w:style>
  <w:style w:type="character" w:customStyle="1" w:styleId="ListLabel1021">
    <w:name w:val="ListLabel 1021"/>
    <w:qFormat/>
    <w:rPr>
      <w:rFonts w:ascii="Gill Sans" w:hAnsi="Gill Sans"/>
      <w:u w:val="none"/>
    </w:rPr>
  </w:style>
  <w:style w:type="character" w:customStyle="1" w:styleId="ListLabel1022">
    <w:name w:val="ListLabel 1022"/>
    <w:qFormat/>
    <w:rPr>
      <w:u w:val="none"/>
    </w:rPr>
  </w:style>
  <w:style w:type="character" w:customStyle="1" w:styleId="ListLabel1023">
    <w:name w:val="ListLabel 1023"/>
    <w:qFormat/>
    <w:rPr>
      <w:u w:val="none"/>
    </w:rPr>
  </w:style>
  <w:style w:type="character" w:customStyle="1" w:styleId="ListLabel1024">
    <w:name w:val="ListLabel 1024"/>
    <w:qFormat/>
    <w:rPr>
      <w:u w:val="none"/>
    </w:rPr>
  </w:style>
  <w:style w:type="character" w:customStyle="1" w:styleId="ListLabel1025">
    <w:name w:val="ListLabel 1025"/>
    <w:qFormat/>
    <w:rPr>
      <w:u w:val="none"/>
    </w:rPr>
  </w:style>
  <w:style w:type="character" w:customStyle="1" w:styleId="ListLabel1026">
    <w:name w:val="ListLabel 1026"/>
    <w:qFormat/>
    <w:rPr>
      <w:u w:val="none"/>
    </w:rPr>
  </w:style>
  <w:style w:type="character" w:customStyle="1" w:styleId="ListLabel1027">
    <w:name w:val="ListLabel 1027"/>
    <w:qFormat/>
    <w:rPr>
      <w:u w:val="none"/>
    </w:rPr>
  </w:style>
  <w:style w:type="character" w:customStyle="1" w:styleId="ListLabel1028">
    <w:name w:val="ListLabel 1028"/>
    <w:qFormat/>
    <w:rPr>
      <w:u w:val="none"/>
    </w:rPr>
  </w:style>
  <w:style w:type="character" w:customStyle="1" w:styleId="ListLabel1029">
    <w:name w:val="ListLabel 1029"/>
    <w:qFormat/>
    <w:rPr>
      <w:rFonts w:ascii="Gill Sans" w:eastAsia="Arial" w:hAnsi="Gill Sans" w:cs="Arial"/>
      <w:b/>
      <w:sz w:val="32"/>
      <w:szCs w:val="32"/>
    </w:rPr>
  </w:style>
  <w:style w:type="character" w:customStyle="1" w:styleId="ListLabel1030">
    <w:name w:val="ListLabel 1030"/>
    <w:qFormat/>
    <w:rPr>
      <w:rFonts w:ascii="Gill Sans" w:hAnsi="Gill Sans"/>
      <w:highlight w:val="white"/>
      <w:u w:val="none"/>
    </w:rPr>
  </w:style>
  <w:style w:type="character" w:customStyle="1" w:styleId="ListLabel1031">
    <w:name w:val="ListLabel 1031"/>
    <w:qFormat/>
    <w:rPr>
      <w:u w:val="none"/>
    </w:rPr>
  </w:style>
  <w:style w:type="character" w:customStyle="1" w:styleId="ListLabel1032">
    <w:name w:val="ListLabel 1032"/>
    <w:qFormat/>
    <w:rPr>
      <w:u w:val="none"/>
    </w:rPr>
  </w:style>
  <w:style w:type="character" w:customStyle="1" w:styleId="ListLabel1033">
    <w:name w:val="ListLabel 1033"/>
    <w:qFormat/>
    <w:rPr>
      <w:u w:val="none"/>
    </w:rPr>
  </w:style>
  <w:style w:type="character" w:customStyle="1" w:styleId="ListLabel1034">
    <w:name w:val="ListLabel 1034"/>
    <w:qFormat/>
    <w:rPr>
      <w:u w:val="none"/>
    </w:rPr>
  </w:style>
  <w:style w:type="character" w:customStyle="1" w:styleId="ListLabel1035">
    <w:name w:val="ListLabel 1035"/>
    <w:qFormat/>
    <w:rPr>
      <w:u w:val="none"/>
    </w:rPr>
  </w:style>
  <w:style w:type="character" w:customStyle="1" w:styleId="ListLabel1036">
    <w:name w:val="ListLabel 1036"/>
    <w:qFormat/>
    <w:rPr>
      <w:u w:val="none"/>
    </w:rPr>
  </w:style>
  <w:style w:type="character" w:customStyle="1" w:styleId="ListLabel1037">
    <w:name w:val="ListLabel 1037"/>
    <w:qFormat/>
    <w:rPr>
      <w:u w:val="none"/>
    </w:rPr>
  </w:style>
  <w:style w:type="character" w:customStyle="1" w:styleId="ListLabel1038">
    <w:name w:val="ListLabel 1038"/>
    <w:qFormat/>
    <w:rPr>
      <w:u w:val="none"/>
    </w:rPr>
  </w:style>
  <w:style w:type="character" w:customStyle="1" w:styleId="ListLabel1039">
    <w:name w:val="ListLabel 1039"/>
    <w:qFormat/>
    <w:rPr>
      <w:rFonts w:ascii="Gill Sans" w:eastAsia="Noto Sans Symbols" w:hAnsi="Gill Sans" w:cs="Noto Sans Symbols"/>
      <w:u w:val="none"/>
    </w:rPr>
  </w:style>
  <w:style w:type="character" w:customStyle="1" w:styleId="ListLabel1040">
    <w:name w:val="ListLabel 1040"/>
    <w:qFormat/>
    <w:rPr>
      <w:rFonts w:eastAsia="Noto Sans Symbols" w:cs="Noto Sans Symbols"/>
      <w:u w:val="none"/>
    </w:rPr>
  </w:style>
  <w:style w:type="character" w:customStyle="1" w:styleId="ListLabel1041">
    <w:name w:val="ListLabel 1041"/>
    <w:qFormat/>
    <w:rPr>
      <w:rFonts w:eastAsia="Noto Sans Symbols" w:cs="Noto Sans Symbols"/>
      <w:u w:val="none"/>
    </w:rPr>
  </w:style>
  <w:style w:type="character" w:customStyle="1" w:styleId="ListLabel1042">
    <w:name w:val="ListLabel 1042"/>
    <w:qFormat/>
    <w:rPr>
      <w:rFonts w:eastAsia="Noto Sans Symbols" w:cs="Noto Sans Symbols"/>
      <w:u w:val="none"/>
    </w:rPr>
  </w:style>
  <w:style w:type="character" w:customStyle="1" w:styleId="ListLabel1043">
    <w:name w:val="ListLabel 1043"/>
    <w:qFormat/>
    <w:rPr>
      <w:rFonts w:eastAsia="Noto Sans Symbols" w:cs="Noto Sans Symbols"/>
      <w:u w:val="none"/>
    </w:rPr>
  </w:style>
  <w:style w:type="character" w:customStyle="1" w:styleId="ListLabel1044">
    <w:name w:val="ListLabel 1044"/>
    <w:qFormat/>
    <w:rPr>
      <w:rFonts w:eastAsia="Noto Sans Symbols" w:cs="Noto Sans Symbols"/>
      <w:u w:val="none"/>
    </w:rPr>
  </w:style>
  <w:style w:type="character" w:customStyle="1" w:styleId="ListLabel1045">
    <w:name w:val="ListLabel 1045"/>
    <w:qFormat/>
    <w:rPr>
      <w:rFonts w:eastAsia="Noto Sans Symbols" w:cs="Noto Sans Symbols"/>
      <w:u w:val="none"/>
    </w:rPr>
  </w:style>
  <w:style w:type="character" w:customStyle="1" w:styleId="ListLabel1046">
    <w:name w:val="ListLabel 1046"/>
    <w:qFormat/>
    <w:rPr>
      <w:rFonts w:eastAsia="Noto Sans Symbols" w:cs="Noto Sans Symbols"/>
      <w:u w:val="none"/>
    </w:rPr>
  </w:style>
  <w:style w:type="character" w:customStyle="1" w:styleId="ListLabel1047">
    <w:name w:val="ListLabel 1047"/>
    <w:qFormat/>
    <w:rPr>
      <w:rFonts w:eastAsia="Noto Sans Symbols" w:cs="Noto Sans Symbols"/>
      <w:u w:val="none"/>
    </w:rPr>
  </w:style>
  <w:style w:type="character" w:customStyle="1" w:styleId="ListLabel1048">
    <w:name w:val="ListLabel 1048"/>
    <w:qFormat/>
    <w:rPr>
      <w:rFonts w:ascii="Gill Sans" w:hAnsi="Gill Sans"/>
      <w:b w:val="0"/>
      <w:sz w:val="24"/>
      <w:u w:val="none"/>
    </w:rPr>
  </w:style>
  <w:style w:type="character" w:customStyle="1" w:styleId="ListLabel1049">
    <w:name w:val="ListLabel 1049"/>
    <w:qFormat/>
    <w:rPr>
      <w:rFonts w:ascii="Gill Sans" w:hAnsi="Gill Sans"/>
      <w:b/>
      <w:sz w:val="24"/>
      <w:u w:val="none"/>
    </w:rPr>
  </w:style>
  <w:style w:type="character" w:customStyle="1" w:styleId="ListLabel1050">
    <w:name w:val="ListLabel 1050"/>
    <w:qFormat/>
    <w:rPr>
      <w:u w:val="none"/>
    </w:rPr>
  </w:style>
  <w:style w:type="character" w:customStyle="1" w:styleId="ListLabel1051">
    <w:name w:val="ListLabel 1051"/>
    <w:qFormat/>
    <w:rPr>
      <w:u w:val="none"/>
    </w:rPr>
  </w:style>
  <w:style w:type="character" w:customStyle="1" w:styleId="ListLabel1052">
    <w:name w:val="ListLabel 1052"/>
    <w:qFormat/>
    <w:rPr>
      <w:u w:val="none"/>
    </w:rPr>
  </w:style>
  <w:style w:type="character" w:customStyle="1" w:styleId="ListLabel1053">
    <w:name w:val="ListLabel 1053"/>
    <w:qFormat/>
    <w:rPr>
      <w:u w:val="none"/>
    </w:rPr>
  </w:style>
  <w:style w:type="character" w:customStyle="1" w:styleId="ListLabel1054">
    <w:name w:val="ListLabel 1054"/>
    <w:qFormat/>
    <w:rPr>
      <w:u w:val="none"/>
    </w:rPr>
  </w:style>
  <w:style w:type="character" w:customStyle="1" w:styleId="ListLabel1055">
    <w:name w:val="ListLabel 1055"/>
    <w:qFormat/>
    <w:rPr>
      <w:u w:val="none"/>
    </w:rPr>
  </w:style>
  <w:style w:type="character" w:customStyle="1" w:styleId="ListLabel1056">
    <w:name w:val="ListLabel 1056"/>
    <w:qFormat/>
    <w:rPr>
      <w:u w:val="none"/>
    </w:rPr>
  </w:style>
  <w:style w:type="character" w:customStyle="1" w:styleId="ListLabel1057">
    <w:name w:val="ListLabel 1057"/>
    <w:qFormat/>
    <w:rPr>
      <w:rFonts w:ascii="Gill Sans" w:hAnsi="Gill Sans"/>
      <w:u w:val="none"/>
    </w:rPr>
  </w:style>
  <w:style w:type="character" w:customStyle="1" w:styleId="ListLabel1058">
    <w:name w:val="ListLabel 1058"/>
    <w:qFormat/>
    <w:rPr>
      <w:u w:val="none"/>
    </w:rPr>
  </w:style>
  <w:style w:type="character" w:customStyle="1" w:styleId="ListLabel1059">
    <w:name w:val="ListLabel 1059"/>
    <w:qFormat/>
    <w:rPr>
      <w:u w:val="none"/>
    </w:rPr>
  </w:style>
  <w:style w:type="character" w:customStyle="1" w:styleId="ListLabel1060">
    <w:name w:val="ListLabel 1060"/>
    <w:qFormat/>
    <w:rPr>
      <w:u w:val="none"/>
    </w:rPr>
  </w:style>
  <w:style w:type="character" w:customStyle="1" w:styleId="ListLabel1061">
    <w:name w:val="ListLabel 1061"/>
    <w:qFormat/>
    <w:rPr>
      <w:u w:val="none"/>
    </w:rPr>
  </w:style>
  <w:style w:type="character" w:customStyle="1" w:styleId="ListLabel1062">
    <w:name w:val="ListLabel 1062"/>
    <w:qFormat/>
    <w:rPr>
      <w:u w:val="none"/>
    </w:rPr>
  </w:style>
  <w:style w:type="character" w:customStyle="1" w:styleId="ListLabel1063">
    <w:name w:val="ListLabel 1063"/>
    <w:qFormat/>
    <w:rPr>
      <w:u w:val="none"/>
    </w:rPr>
  </w:style>
  <w:style w:type="character" w:customStyle="1" w:styleId="ListLabel1064">
    <w:name w:val="ListLabel 1064"/>
    <w:qFormat/>
    <w:rPr>
      <w:u w:val="none"/>
    </w:rPr>
  </w:style>
  <w:style w:type="character" w:customStyle="1" w:styleId="ListLabel1065">
    <w:name w:val="ListLabel 1065"/>
    <w:qFormat/>
    <w:rPr>
      <w:u w:val="none"/>
    </w:rPr>
  </w:style>
  <w:style w:type="character" w:customStyle="1" w:styleId="ListLabel1066">
    <w:name w:val="ListLabel 1066"/>
    <w:qFormat/>
    <w:rPr>
      <w:rFonts w:ascii="Gill Sans" w:eastAsia="Noto Sans Symbols" w:hAnsi="Gill Sans" w:cs="Noto Sans Symbols"/>
      <w:u w:val="none"/>
    </w:rPr>
  </w:style>
  <w:style w:type="character" w:customStyle="1" w:styleId="ListLabel1067">
    <w:name w:val="ListLabel 1067"/>
    <w:qFormat/>
    <w:rPr>
      <w:rFonts w:eastAsia="Noto Sans Symbols" w:cs="Noto Sans Symbols"/>
      <w:u w:val="none"/>
    </w:rPr>
  </w:style>
  <w:style w:type="character" w:customStyle="1" w:styleId="ListLabel1068">
    <w:name w:val="ListLabel 1068"/>
    <w:qFormat/>
    <w:rPr>
      <w:rFonts w:eastAsia="Noto Sans Symbols" w:cs="Noto Sans Symbols"/>
      <w:u w:val="none"/>
    </w:rPr>
  </w:style>
  <w:style w:type="character" w:customStyle="1" w:styleId="ListLabel1069">
    <w:name w:val="ListLabel 1069"/>
    <w:qFormat/>
    <w:rPr>
      <w:rFonts w:eastAsia="Noto Sans Symbols" w:cs="Noto Sans Symbols"/>
      <w:u w:val="none"/>
    </w:rPr>
  </w:style>
  <w:style w:type="character" w:customStyle="1" w:styleId="ListLabel1070">
    <w:name w:val="ListLabel 1070"/>
    <w:qFormat/>
    <w:rPr>
      <w:rFonts w:eastAsia="Noto Sans Symbols" w:cs="Noto Sans Symbols"/>
      <w:u w:val="none"/>
    </w:rPr>
  </w:style>
  <w:style w:type="character" w:customStyle="1" w:styleId="ListLabel1071">
    <w:name w:val="ListLabel 1071"/>
    <w:qFormat/>
    <w:rPr>
      <w:rFonts w:eastAsia="Noto Sans Symbols" w:cs="Noto Sans Symbols"/>
      <w:u w:val="none"/>
    </w:rPr>
  </w:style>
  <w:style w:type="character" w:customStyle="1" w:styleId="ListLabel1072">
    <w:name w:val="ListLabel 1072"/>
    <w:qFormat/>
    <w:rPr>
      <w:rFonts w:eastAsia="Noto Sans Symbols" w:cs="Noto Sans Symbols"/>
      <w:u w:val="none"/>
    </w:rPr>
  </w:style>
  <w:style w:type="character" w:customStyle="1" w:styleId="ListLabel1073">
    <w:name w:val="ListLabel 1073"/>
    <w:qFormat/>
    <w:rPr>
      <w:rFonts w:eastAsia="Noto Sans Symbols" w:cs="Noto Sans Symbols"/>
      <w:u w:val="none"/>
    </w:rPr>
  </w:style>
  <w:style w:type="character" w:customStyle="1" w:styleId="ListLabel1074">
    <w:name w:val="ListLabel 1074"/>
    <w:qFormat/>
    <w:rPr>
      <w:rFonts w:eastAsia="Noto Sans Symbols" w:cs="Noto Sans Symbols"/>
      <w:u w:val="none"/>
    </w:rPr>
  </w:style>
  <w:style w:type="character" w:customStyle="1" w:styleId="ListLabel1075">
    <w:name w:val="ListLabel 1075"/>
    <w:qFormat/>
    <w:rPr>
      <w:rFonts w:ascii="Gill Sans" w:hAnsi="Gill Sans"/>
      <w:u w:val="none"/>
    </w:rPr>
  </w:style>
  <w:style w:type="character" w:customStyle="1" w:styleId="ListLabel1076">
    <w:name w:val="ListLabel 1076"/>
    <w:qFormat/>
    <w:rPr>
      <w:u w:val="none"/>
    </w:rPr>
  </w:style>
  <w:style w:type="character" w:customStyle="1" w:styleId="ListLabel1077">
    <w:name w:val="ListLabel 1077"/>
    <w:qFormat/>
    <w:rPr>
      <w:u w:val="none"/>
    </w:rPr>
  </w:style>
  <w:style w:type="character" w:customStyle="1" w:styleId="ListLabel1078">
    <w:name w:val="ListLabel 1078"/>
    <w:qFormat/>
    <w:rPr>
      <w:u w:val="none"/>
    </w:rPr>
  </w:style>
  <w:style w:type="character" w:customStyle="1" w:styleId="ListLabel1079">
    <w:name w:val="ListLabel 1079"/>
    <w:qFormat/>
    <w:rPr>
      <w:u w:val="none"/>
    </w:rPr>
  </w:style>
  <w:style w:type="character" w:customStyle="1" w:styleId="ListLabel1080">
    <w:name w:val="ListLabel 1080"/>
    <w:qFormat/>
    <w:rPr>
      <w:u w:val="none"/>
    </w:rPr>
  </w:style>
  <w:style w:type="character" w:customStyle="1" w:styleId="ListLabel1081">
    <w:name w:val="ListLabel 1081"/>
    <w:qFormat/>
    <w:rPr>
      <w:u w:val="none"/>
    </w:rPr>
  </w:style>
  <w:style w:type="character" w:customStyle="1" w:styleId="ListLabel1082">
    <w:name w:val="ListLabel 1082"/>
    <w:qFormat/>
    <w:rPr>
      <w:u w:val="none"/>
    </w:rPr>
  </w:style>
  <w:style w:type="character" w:customStyle="1" w:styleId="ListLabel1083">
    <w:name w:val="ListLabel 1083"/>
    <w:qFormat/>
    <w:rPr>
      <w:u w:val="none"/>
    </w:rPr>
  </w:style>
  <w:style w:type="character" w:customStyle="1" w:styleId="ListLabel1084">
    <w:name w:val="ListLabel 1084"/>
    <w:qFormat/>
    <w:rPr>
      <w:rFonts w:ascii="Gill Sans" w:hAnsi="Gill Sans"/>
      <w:u w:val="none"/>
    </w:rPr>
  </w:style>
  <w:style w:type="character" w:customStyle="1" w:styleId="ListLabel1085">
    <w:name w:val="ListLabel 1085"/>
    <w:qFormat/>
    <w:rPr>
      <w:u w:val="none"/>
    </w:rPr>
  </w:style>
  <w:style w:type="character" w:customStyle="1" w:styleId="ListLabel1086">
    <w:name w:val="ListLabel 1086"/>
    <w:qFormat/>
    <w:rPr>
      <w:u w:val="none"/>
    </w:rPr>
  </w:style>
  <w:style w:type="character" w:customStyle="1" w:styleId="ListLabel1087">
    <w:name w:val="ListLabel 1087"/>
    <w:qFormat/>
    <w:rPr>
      <w:u w:val="none"/>
    </w:rPr>
  </w:style>
  <w:style w:type="character" w:customStyle="1" w:styleId="ListLabel1088">
    <w:name w:val="ListLabel 1088"/>
    <w:qFormat/>
    <w:rPr>
      <w:u w:val="none"/>
    </w:rPr>
  </w:style>
  <w:style w:type="character" w:customStyle="1" w:styleId="ListLabel1089">
    <w:name w:val="ListLabel 1089"/>
    <w:qFormat/>
    <w:rPr>
      <w:u w:val="none"/>
    </w:rPr>
  </w:style>
  <w:style w:type="character" w:customStyle="1" w:styleId="ListLabel1090">
    <w:name w:val="ListLabel 1090"/>
    <w:qFormat/>
    <w:rPr>
      <w:u w:val="none"/>
    </w:rPr>
  </w:style>
  <w:style w:type="character" w:customStyle="1" w:styleId="ListLabel1091">
    <w:name w:val="ListLabel 1091"/>
    <w:qFormat/>
    <w:rPr>
      <w:u w:val="none"/>
    </w:rPr>
  </w:style>
  <w:style w:type="character" w:customStyle="1" w:styleId="ListLabel1092">
    <w:name w:val="ListLabel 1092"/>
    <w:qFormat/>
    <w:rPr>
      <w:u w:val="none"/>
    </w:rPr>
  </w:style>
  <w:style w:type="character" w:customStyle="1" w:styleId="ListLabel1093">
    <w:name w:val="ListLabel 1093"/>
    <w:qFormat/>
    <w:rPr>
      <w:rFonts w:ascii="Gill Sans" w:eastAsia="Arial" w:hAnsi="Gill Sans" w:cs="Arial"/>
      <w:u w:val="none"/>
    </w:rPr>
  </w:style>
  <w:style w:type="character" w:customStyle="1" w:styleId="ListLabel1094">
    <w:name w:val="ListLabel 1094"/>
    <w:qFormat/>
    <w:rPr>
      <w:u w:val="none"/>
    </w:rPr>
  </w:style>
  <w:style w:type="character" w:customStyle="1" w:styleId="ListLabel1095">
    <w:name w:val="ListLabel 1095"/>
    <w:qFormat/>
    <w:rPr>
      <w:u w:val="none"/>
    </w:rPr>
  </w:style>
  <w:style w:type="character" w:customStyle="1" w:styleId="ListLabel1096">
    <w:name w:val="ListLabel 1096"/>
    <w:qFormat/>
    <w:rPr>
      <w:u w:val="none"/>
    </w:rPr>
  </w:style>
  <w:style w:type="character" w:customStyle="1" w:styleId="ListLabel1097">
    <w:name w:val="ListLabel 1097"/>
    <w:qFormat/>
    <w:rPr>
      <w:u w:val="none"/>
    </w:rPr>
  </w:style>
  <w:style w:type="character" w:customStyle="1" w:styleId="ListLabel1098">
    <w:name w:val="ListLabel 1098"/>
    <w:qFormat/>
    <w:rPr>
      <w:u w:val="none"/>
    </w:rPr>
  </w:style>
  <w:style w:type="character" w:customStyle="1" w:styleId="ListLabel1099">
    <w:name w:val="ListLabel 1099"/>
    <w:qFormat/>
    <w:rPr>
      <w:u w:val="none"/>
    </w:rPr>
  </w:style>
  <w:style w:type="character" w:customStyle="1" w:styleId="ListLabel1100">
    <w:name w:val="ListLabel 1100"/>
    <w:qFormat/>
    <w:rPr>
      <w:u w:val="none"/>
    </w:rPr>
  </w:style>
  <w:style w:type="character" w:customStyle="1" w:styleId="ListLabel1101">
    <w:name w:val="ListLabel 1101"/>
    <w:qFormat/>
    <w:rPr>
      <w:u w:val="none"/>
    </w:rPr>
  </w:style>
  <w:style w:type="character" w:customStyle="1" w:styleId="ListLabel1102">
    <w:name w:val="ListLabel 1102"/>
    <w:qFormat/>
    <w:rPr>
      <w:rFonts w:ascii="Gill Sans" w:eastAsia="Arial" w:hAnsi="Gill Sans" w:cs="Arial"/>
      <w:u w:val="none"/>
    </w:rPr>
  </w:style>
  <w:style w:type="character" w:customStyle="1" w:styleId="ListLabel1103">
    <w:name w:val="ListLabel 1103"/>
    <w:qFormat/>
    <w:rPr>
      <w:u w:val="none"/>
    </w:rPr>
  </w:style>
  <w:style w:type="character" w:customStyle="1" w:styleId="ListLabel1104">
    <w:name w:val="ListLabel 1104"/>
    <w:qFormat/>
    <w:rPr>
      <w:u w:val="none"/>
    </w:rPr>
  </w:style>
  <w:style w:type="character" w:customStyle="1" w:styleId="ListLabel1105">
    <w:name w:val="ListLabel 1105"/>
    <w:qFormat/>
    <w:rPr>
      <w:u w:val="none"/>
    </w:rPr>
  </w:style>
  <w:style w:type="character" w:customStyle="1" w:styleId="ListLabel1106">
    <w:name w:val="ListLabel 1106"/>
    <w:qFormat/>
    <w:rPr>
      <w:u w:val="none"/>
    </w:rPr>
  </w:style>
  <w:style w:type="character" w:customStyle="1" w:styleId="ListLabel1107">
    <w:name w:val="ListLabel 1107"/>
    <w:qFormat/>
    <w:rPr>
      <w:u w:val="none"/>
    </w:rPr>
  </w:style>
  <w:style w:type="character" w:customStyle="1" w:styleId="ListLabel1108">
    <w:name w:val="ListLabel 1108"/>
    <w:qFormat/>
    <w:rPr>
      <w:u w:val="none"/>
    </w:rPr>
  </w:style>
  <w:style w:type="character" w:customStyle="1" w:styleId="ListLabel1109">
    <w:name w:val="ListLabel 1109"/>
    <w:qFormat/>
    <w:rPr>
      <w:u w:val="none"/>
    </w:rPr>
  </w:style>
  <w:style w:type="character" w:customStyle="1" w:styleId="ListLabel1110">
    <w:name w:val="ListLabel 1110"/>
    <w:qFormat/>
    <w:rPr>
      <w:u w:val="none"/>
    </w:rPr>
  </w:style>
  <w:style w:type="character" w:customStyle="1" w:styleId="ListLabel1111">
    <w:name w:val="ListLabel 1111"/>
    <w:qFormat/>
    <w:rPr>
      <w:rFonts w:ascii="Gill Sans" w:hAnsi="Gill Sans"/>
      <w:u w:val="none"/>
    </w:rPr>
  </w:style>
  <w:style w:type="character" w:customStyle="1" w:styleId="ListLabel1112">
    <w:name w:val="ListLabel 1112"/>
    <w:qFormat/>
    <w:rPr>
      <w:u w:val="none"/>
    </w:rPr>
  </w:style>
  <w:style w:type="character" w:customStyle="1" w:styleId="ListLabel1113">
    <w:name w:val="ListLabel 1113"/>
    <w:qFormat/>
    <w:rPr>
      <w:u w:val="none"/>
    </w:rPr>
  </w:style>
  <w:style w:type="character" w:customStyle="1" w:styleId="ListLabel1114">
    <w:name w:val="ListLabel 1114"/>
    <w:qFormat/>
    <w:rPr>
      <w:u w:val="none"/>
    </w:rPr>
  </w:style>
  <w:style w:type="character" w:customStyle="1" w:styleId="ListLabel1115">
    <w:name w:val="ListLabel 1115"/>
    <w:qFormat/>
    <w:rPr>
      <w:u w:val="none"/>
    </w:rPr>
  </w:style>
  <w:style w:type="character" w:customStyle="1" w:styleId="ListLabel1116">
    <w:name w:val="ListLabel 1116"/>
    <w:qFormat/>
    <w:rPr>
      <w:u w:val="none"/>
    </w:rPr>
  </w:style>
  <w:style w:type="character" w:customStyle="1" w:styleId="ListLabel1117">
    <w:name w:val="ListLabel 1117"/>
    <w:qFormat/>
    <w:rPr>
      <w:u w:val="none"/>
    </w:rPr>
  </w:style>
  <w:style w:type="character" w:customStyle="1" w:styleId="ListLabel1118">
    <w:name w:val="ListLabel 1118"/>
    <w:qFormat/>
    <w:rPr>
      <w:u w:val="none"/>
    </w:rPr>
  </w:style>
  <w:style w:type="character" w:customStyle="1" w:styleId="ListLabel1119">
    <w:name w:val="ListLabel 1119"/>
    <w:qFormat/>
    <w:rPr>
      <w:u w:val="none"/>
    </w:rPr>
  </w:style>
  <w:style w:type="character" w:customStyle="1" w:styleId="ListLabel1120">
    <w:name w:val="ListLabel 1120"/>
    <w:qFormat/>
    <w:rPr>
      <w:rFonts w:ascii="Gill Sans" w:eastAsia="Noto Sans Symbols" w:hAnsi="Gill Sans" w:cs="Noto Sans Symbols"/>
      <w:b/>
      <w:u w:val="none"/>
    </w:rPr>
  </w:style>
  <w:style w:type="character" w:customStyle="1" w:styleId="ListLabel1121">
    <w:name w:val="ListLabel 1121"/>
    <w:qFormat/>
    <w:rPr>
      <w:rFonts w:eastAsia="Noto Sans Symbols" w:cs="Noto Sans Symbols"/>
      <w:u w:val="none"/>
    </w:rPr>
  </w:style>
  <w:style w:type="character" w:customStyle="1" w:styleId="ListLabel1122">
    <w:name w:val="ListLabel 1122"/>
    <w:qFormat/>
    <w:rPr>
      <w:rFonts w:eastAsia="Noto Sans Symbols" w:cs="Noto Sans Symbols"/>
      <w:u w:val="none"/>
    </w:rPr>
  </w:style>
  <w:style w:type="character" w:customStyle="1" w:styleId="ListLabel1123">
    <w:name w:val="ListLabel 1123"/>
    <w:qFormat/>
    <w:rPr>
      <w:rFonts w:eastAsia="Noto Sans Symbols" w:cs="Noto Sans Symbols"/>
      <w:u w:val="none"/>
    </w:rPr>
  </w:style>
  <w:style w:type="character" w:customStyle="1" w:styleId="ListLabel1124">
    <w:name w:val="ListLabel 1124"/>
    <w:qFormat/>
    <w:rPr>
      <w:rFonts w:eastAsia="Noto Sans Symbols" w:cs="Noto Sans Symbols"/>
      <w:u w:val="none"/>
    </w:rPr>
  </w:style>
  <w:style w:type="character" w:customStyle="1" w:styleId="ListLabel1125">
    <w:name w:val="ListLabel 1125"/>
    <w:qFormat/>
    <w:rPr>
      <w:rFonts w:eastAsia="Noto Sans Symbols" w:cs="Noto Sans Symbols"/>
      <w:u w:val="none"/>
    </w:rPr>
  </w:style>
  <w:style w:type="character" w:customStyle="1" w:styleId="ListLabel1126">
    <w:name w:val="ListLabel 1126"/>
    <w:qFormat/>
    <w:rPr>
      <w:rFonts w:eastAsia="Noto Sans Symbols" w:cs="Noto Sans Symbols"/>
      <w:u w:val="none"/>
    </w:rPr>
  </w:style>
  <w:style w:type="character" w:customStyle="1" w:styleId="ListLabel1127">
    <w:name w:val="ListLabel 1127"/>
    <w:qFormat/>
    <w:rPr>
      <w:rFonts w:eastAsia="Noto Sans Symbols" w:cs="Noto Sans Symbols"/>
      <w:u w:val="none"/>
    </w:rPr>
  </w:style>
  <w:style w:type="character" w:customStyle="1" w:styleId="ListLabel1128">
    <w:name w:val="ListLabel 1128"/>
    <w:qFormat/>
    <w:rPr>
      <w:rFonts w:eastAsia="Noto Sans Symbols" w:cs="Noto Sans Symbols"/>
      <w:u w:val="none"/>
    </w:rPr>
  </w:style>
  <w:style w:type="character" w:customStyle="1" w:styleId="ListLabel1129">
    <w:name w:val="ListLabel 1129"/>
    <w:qFormat/>
    <w:rPr>
      <w:rFonts w:ascii="Gill Sans" w:hAnsi="Gill Sans"/>
      <w:u w:val="none"/>
    </w:rPr>
  </w:style>
  <w:style w:type="character" w:customStyle="1" w:styleId="ListLabel1130">
    <w:name w:val="ListLabel 1130"/>
    <w:qFormat/>
    <w:rPr>
      <w:u w:val="none"/>
    </w:rPr>
  </w:style>
  <w:style w:type="character" w:customStyle="1" w:styleId="ListLabel1131">
    <w:name w:val="ListLabel 1131"/>
    <w:qFormat/>
    <w:rPr>
      <w:u w:val="none"/>
    </w:rPr>
  </w:style>
  <w:style w:type="character" w:customStyle="1" w:styleId="ListLabel1132">
    <w:name w:val="ListLabel 1132"/>
    <w:qFormat/>
    <w:rPr>
      <w:u w:val="none"/>
    </w:rPr>
  </w:style>
  <w:style w:type="character" w:customStyle="1" w:styleId="ListLabel1133">
    <w:name w:val="ListLabel 1133"/>
    <w:qFormat/>
    <w:rPr>
      <w:u w:val="none"/>
    </w:rPr>
  </w:style>
  <w:style w:type="character" w:customStyle="1" w:styleId="ListLabel1134">
    <w:name w:val="ListLabel 1134"/>
    <w:qFormat/>
    <w:rPr>
      <w:u w:val="none"/>
    </w:rPr>
  </w:style>
  <w:style w:type="character" w:customStyle="1" w:styleId="ListLabel1135">
    <w:name w:val="ListLabel 1135"/>
    <w:qFormat/>
    <w:rPr>
      <w:u w:val="none"/>
    </w:rPr>
  </w:style>
  <w:style w:type="character" w:customStyle="1" w:styleId="ListLabel1136">
    <w:name w:val="ListLabel 1136"/>
    <w:qFormat/>
    <w:rPr>
      <w:u w:val="none"/>
    </w:rPr>
  </w:style>
  <w:style w:type="character" w:customStyle="1" w:styleId="ListLabel1137">
    <w:name w:val="ListLabel 1137"/>
    <w:qFormat/>
    <w:rPr>
      <w:u w:val="none"/>
    </w:rPr>
  </w:style>
  <w:style w:type="character" w:customStyle="1" w:styleId="ListLabel1138">
    <w:name w:val="ListLabel 1138"/>
    <w:qFormat/>
    <w:rPr>
      <w:rFonts w:ascii="Gill Sans" w:hAnsi="Gill Sans"/>
      <w:color w:val="CC0000"/>
      <w:u w:val="none"/>
    </w:rPr>
  </w:style>
  <w:style w:type="character" w:customStyle="1" w:styleId="ListLabel1139">
    <w:name w:val="ListLabel 1139"/>
    <w:qFormat/>
    <w:rPr>
      <w:u w:val="none"/>
    </w:rPr>
  </w:style>
  <w:style w:type="character" w:customStyle="1" w:styleId="ListLabel1140">
    <w:name w:val="ListLabel 1140"/>
    <w:qFormat/>
    <w:rPr>
      <w:rFonts w:ascii="Gill Sans" w:hAnsi="Gill Sans"/>
      <w:b w:val="0"/>
      <w:sz w:val="24"/>
      <w:u w:val="none"/>
    </w:rPr>
  </w:style>
  <w:style w:type="character" w:customStyle="1" w:styleId="ListLabel1141">
    <w:name w:val="ListLabel 1141"/>
    <w:qFormat/>
    <w:rPr>
      <w:u w:val="none"/>
    </w:rPr>
  </w:style>
  <w:style w:type="character" w:customStyle="1" w:styleId="ListLabel1142">
    <w:name w:val="ListLabel 1142"/>
    <w:qFormat/>
    <w:rPr>
      <w:u w:val="none"/>
    </w:rPr>
  </w:style>
  <w:style w:type="character" w:customStyle="1" w:styleId="ListLabel1143">
    <w:name w:val="ListLabel 1143"/>
    <w:qFormat/>
    <w:rPr>
      <w:u w:val="none"/>
    </w:rPr>
  </w:style>
  <w:style w:type="character" w:customStyle="1" w:styleId="ListLabel1144">
    <w:name w:val="ListLabel 1144"/>
    <w:qFormat/>
    <w:rPr>
      <w:u w:val="none"/>
    </w:rPr>
  </w:style>
  <w:style w:type="character" w:customStyle="1" w:styleId="ListLabel1145">
    <w:name w:val="ListLabel 1145"/>
    <w:qFormat/>
    <w:rPr>
      <w:u w:val="none"/>
    </w:rPr>
  </w:style>
  <w:style w:type="character" w:customStyle="1" w:styleId="ListLabel1146">
    <w:name w:val="ListLabel 1146"/>
    <w:qFormat/>
    <w:rPr>
      <w:u w:val="none"/>
    </w:rPr>
  </w:style>
  <w:style w:type="character" w:customStyle="1" w:styleId="ListLabel1147">
    <w:name w:val="ListLabel 1147"/>
    <w:qFormat/>
    <w:rPr>
      <w:rFonts w:ascii="Gill Sans" w:eastAsia="Arial" w:hAnsi="Gill Sans" w:cs="Arial"/>
      <w:u w:val="none"/>
    </w:rPr>
  </w:style>
  <w:style w:type="character" w:customStyle="1" w:styleId="ListLabel1148">
    <w:name w:val="ListLabel 1148"/>
    <w:qFormat/>
    <w:rPr>
      <w:u w:val="none"/>
    </w:rPr>
  </w:style>
  <w:style w:type="character" w:customStyle="1" w:styleId="ListLabel1149">
    <w:name w:val="ListLabel 1149"/>
    <w:qFormat/>
    <w:rPr>
      <w:u w:val="none"/>
    </w:rPr>
  </w:style>
  <w:style w:type="character" w:customStyle="1" w:styleId="ListLabel1150">
    <w:name w:val="ListLabel 1150"/>
    <w:qFormat/>
    <w:rPr>
      <w:u w:val="none"/>
    </w:rPr>
  </w:style>
  <w:style w:type="character" w:customStyle="1" w:styleId="ListLabel1151">
    <w:name w:val="ListLabel 1151"/>
    <w:qFormat/>
    <w:rPr>
      <w:u w:val="none"/>
    </w:rPr>
  </w:style>
  <w:style w:type="character" w:customStyle="1" w:styleId="ListLabel1152">
    <w:name w:val="ListLabel 1152"/>
    <w:qFormat/>
    <w:rPr>
      <w:u w:val="none"/>
    </w:rPr>
  </w:style>
  <w:style w:type="character" w:customStyle="1" w:styleId="ListLabel1153">
    <w:name w:val="ListLabel 1153"/>
    <w:qFormat/>
    <w:rPr>
      <w:u w:val="none"/>
    </w:rPr>
  </w:style>
  <w:style w:type="character" w:customStyle="1" w:styleId="ListLabel1154">
    <w:name w:val="ListLabel 1154"/>
    <w:qFormat/>
    <w:rPr>
      <w:u w:val="none"/>
    </w:rPr>
  </w:style>
  <w:style w:type="character" w:customStyle="1" w:styleId="ListLabel1155">
    <w:name w:val="ListLabel 1155"/>
    <w:qFormat/>
    <w:rPr>
      <w:u w:val="none"/>
    </w:rPr>
  </w:style>
  <w:style w:type="character" w:customStyle="1" w:styleId="ListLabel1156">
    <w:name w:val="ListLabel 1156"/>
    <w:qFormat/>
    <w:rPr>
      <w:rFonts w:ascii="Gill Sans" w:hAnsi="Gill Sans"/>
      <w:u w:val="none"/>
    </w:rPr>
  </w:style>
  <w:style w:type="character" w:customStyle="1" w:styleId="ListLabel1157">
    <w:name w:val="ListLabel 1157"/>
    <w:qFormat/>
    <w:rPr>
      <w:u w:val="none"/>
    </w:rPr>
  </w:style>
  <w:style w:type="character" w:customStyle="1" w:styleId="ListLabel1158">
    <w:name w:val="ListLabel 1158"/>
    <w:qFormat/>
    <w:rPr>
      <w:u w:val="none"/>
    </w:rPr>
  </w:style>
  <w:style w:type="character" w:customStyle="1" w:styleId="ListLabel1159">
    <w:name w:val="ListLabel 1159"/>
    <w:qFormat/>
    <w:rPr>
      <w:u w:val="none"/>
    </w:rPr>
  </w:style>
  <w:style w:type="character" w:customStyle="1" w:styleId="ListLabel1160">
    <w:name w:val="ListLabel 1160"/>
    <w:qFormat/>
    <w:rPr>
      <w:u w:val="none"/>
    </w:rPr>
  </w:style>
  <w:style w:type="character" w:customStyle="1" w:styleId="ListLabel1161">
    <w:name w:val="ListLabel 1161"/>
    <w:qFormat/>
    <w:rPr>
      <w:u w:val="none"/>
    </w:rPr>
  </w:style>
  <w:style w:type="character" w:customStyle="1" w:styleId="ListLabel1162">
    <w:name w:val="ListLabel 1162"/>
    <w:qFormat/>
    <w:rPr>
      <w:u w:val="none"/>
    </w:rPr>
  </w:style>
  <w:style w:type="character" w:customStyle="1" w:styleId="ListLabel1163">
    <w:name w:val="ListLabel 1163"/>
    <w:qFormat/>
    <w:rPr>
      <w:u w:val="none"/>
    </w:rPr>
  </w:style>
  <w:style w:type="character" w:customStyle="1" w:styleId="ListLabel1164">
    <w:name w:val="ListLabel 1164"/>
    <w:qFormat/>
    <w:rPr>
      <w:u w:val="none"/>
    </w:rPr>
  </w:style>
  <w:style w:type="character" w:customStyle="1" w:styleId="ListLabel1165">
    <w:name w:val="ListLabel 1165"/>
    <w:qFormat/>
    <w:rPr>
      <w:rFonts w:ascii="Gill Sans" w:hAnsi="Gill Sans"/>
      <w:sz w:val="23"/>
      <w:u w:val="none"/>
    </w:rPr>
  </w:style>
  <w:style w:type="character" w:customStyle="1" w:styleId="ListLabel1166">
    <w:name w:val="ListLabel 1166"/>
    <w:qFormat/>
    <w:rPr>
      <w:u w:val="none"/>
    </w:rPr>
  </w:style>
  <w:style w:type="character" w:customStyle="1" w:styleId="ListLabel1167">
    <w:name w:val="ListLabel 1167"/>
    <w:qFormat/>
    <w:rPr>
      <w:u w:val="none"/>
    </w:rPr>
  </w:style>
  <w:style w:type="character" w:customStyle="1" w:styleId="ListLabel1168">
    <w:name w:val="ListLabel 1168"/>
    <w:qFormat/>
    <w:rPr>
      <w:u w:val="none"/>
    </w:rPr>
  </w:style>
  <w:style w:type="character" w:customStyle="1" w:styleId="ListLabel1169">
    <w:name w:val="ListLabel 1169"/>
    <w:qFormat/>
    <w:rPr>
      <w:u w:val="none"/>
    </w:rPr>
  </w:style>
  <w:style w:type="character" w:customStyle="1" w:styleId="ListLabel1170">
    <w:name w:val="ListLabel 1170"/>
    <w:qFormat/>
    <w:rPr>
      <w:u w:val="none"/>
    </w:rPr>
  </w:style>
  <w:style w:type="character" w:customStyle="1" w:styleId="ListLabel1171">
    <w:name w:val="ListLabel 1171"/>
    <w:qFormat/>
    <w:rPr>
      <w:u w:val="none"/>
    </w:rPr>
  </w:style>
  <w:style w:type="character" w:customStyle="1" w:styleId="ListLabel1172">
    <w:name w:val="ListLabel 1172"/>
    <w:qFormat/>
    <w:rPr>
      <w:u w:val="none"/>
    </w:rPr>
  </w:style>
  <w:style w:type="character" w:customStyle="1" w:styleId="ListLabel1173">
    <w:name w:val="ListLabel 1173"/>
    <w:qFormat/>
    <w:rPr>
      <w:u w:val="none"/>
    </w:rPr>
  </w:style>
  <w:style w:type="character" w:customStyle="1" w:styleId="ListLabel1174">
    <w:name w:val="ListLabel 1174"/>
    <w:qFormat/>
    <w:rPr>
      <w:rFonts w:ascii="Gill Sans" w:hAnsi="Gill Sans"/>
      <w:u w:val="none"/>
    </w:rPr>
  </w:style>
  <w:style w:type="character" w:customStyle="1" w:styleId="ListLabel1175">
    <w:name w:val="ListLabel 1175"/>
    <w:qFormat/>
    <w:rPr>
      <w:u w:val="none"/>
    </w:rPr>
  </w:style>
  <w:style w:type="character" w:customStyle="1" w:styleId="ListLabel1176">
    <w:name w:val="ListLabel 1176"/>
    <w:qFormat/>
    <w:rPr>
      <w:u w:val="none"/>
    </w:rPr>
  </w:style>
  <w:style w:type="character" w:customStyle="1" w:styleId="ListLabel1177">
    <w:name w:val="ListLabel 1177"/>
    <w:qFormat/>
    <w:rPr>
      <w:u w:val="none"/>
    </w:rPr>
  </w:style>
  <w:style w:type="character" w:customStyle="1" w:styleId="ListLabel1178">
    <w:name w:val="ListLabel 1178"/>
    <w:qFormat/>
    <w:rPr>
      <w:u w:val="none"/>
    </w:rPr>
  </w:style>
  <w:style w:type="character" w:customStyle="1" w:styleId="ListLabel1179">
    <w:name w:val="ListLabel 1179"/>
    <w:qFormat/>
    <w:rPr>
      <w:u w:val="none"/>
    </w:rPr>
  </w:style>
  <w:style w:type="character" w:customStyle="1" w:styleId="ListLabel1180">
    <w:name w:val="ListLabel 1180"/>
    <w:qFormat/>
    <w:rPr>
      <w:u w:val="none"/>
    </w:rPr>
  </w:style>
  <w:style w:type="character" w:customStyle="1" w:styleId="ListLabel1181">
    <w:name w:val="ListLabel 1181"/>
    <w:qFormat/>
    <w:rPr>
      <w:u w:val="none"/>
    </w:rPr>
  </w:style>
  <w:style w:type="character" w:customStyle="1" w:styleId="ListLabel1182">
    <w:name w:val="ListLabel 1182"/>
    <w:qFormat/>
    <w:rPr>
      <w:u w:val="none"/>
    </w:rPr>
  </w:style>
  <w:style w:type="character" w:customStyle="1" w:styleId="ListLabel1183">
    <w:name w:val="ListLabel 1183"/>
    <w:qFormat/>
    <w:rPr>
      <w:rFonts w:ascii="Arial" w:hAnsi="Arial"/>
      <w:u w:val="none"/>
    </w:rPr>
  </w:style>
  <w:style w:type="character" w:customStyle="1" w:styleId="ListLabel1184">
    <w:name w:val="ListLabel 1184"/>
    <w:qFormat/>
    <w:rPr>
      <w:u w:val="none"/>
    </w:rPr>
  </w:style>
  <w:style w:type="character" w:customStyle="1" w:styleId="ListLabel1185">
    <w:name w:val="ListLabel 1185"/>
    <w:qFormat/>
    <w:rPr>
      <w:u w:val="none"/>
    </w:rPr>
  </w:style>
  <w:style w:type="character" w:customStyle="1" w:styleId="ListLabel1186">
    <w:name w:val="ListLabel 1186"/>
    <w:qFormat/>
    <w:rPr>
      <w:u w:val="none"/>
    </w:rPr>
  </w:style>
  <w:style w:type="character" w:customStyle="1" w:styleId="ListLabel1187">
    <w:name w:val="ListLabel 1187"/>
    <w:qFormat/>
    <w:rPr>
      <w:u w:val="none"/>
    </w:rPr>
  </w:style>
  <w:style w:type="character" w:customStyle="1" w:styleId="ListLabel1188">
    <w:name w:val="ListLabel 1188"/>
    <w:qFormat/>
    <w:rPr>
      <w:u w:val="none"/>
    </w:rPr>
  </w:style>
  <w:style w:type="character" w:customStyle="1" w:styleId="ListLabel1189">
    <w:name w:val="ListLabel 1189"/>
    <w:qFormat/>
    <w:rPr>
      <w:u w:val="none"/>
    </w:rPr>
  </w:style>
  <w:style w:type="character" w:customStyle="1" w:styleId="ListLabel1190">
    <w:name w:val="ListLabel 1190"/>
    <w:qFormat/>
    <w:rPr>
      <w:u w:val="none"/>
    </w:rPr>
  </w:style>
  <w:style w:type="character" w:customStyle="1" w:styleId="ListLabel1191">
    <w:name w:val="ListLabel 1191"/>
    <w:qFormat/>
    <w:rPr>
      <w:u w:val="none"/>
    </w:rPr>
  </w:style>
  <w:style w:type="character" w:customStyle="1" w:styleId="ListLabel1192">
    <w:name w:val="ListLabel 1192"/>
    <w:qFormat/>
    <w:rPr>
      <w:rFonts w:ascii="Gill Sans" w:eastAsia="Noto Sans Symbols" w:hAnsi="Gill Sans" w:cs="Noto Sans Symbols"/>
      <w:b/>
      <w:u w:val="none"/>
    </w:rPr>
  </w:style>
  <w:style w:type="character" w:customStyle="1" w:styleId="ListLabel1193">
    <w:name w:val="ListLabel 1193"/>
    <w:qFormat/>
    <w:rPr>
      <w:rFonts w:eastAsia="Noto Sans Symbols" w:cs="Noto Sans Symbols"/>
      <w:u w:val="none"/>
    </w:rPr>
  </w:style>
  <w:style w:type="character" w:customStyle="1" w:styleId="ListLabel1194">
    <w:name w:val="ListLabel 1194"/>
    <w:qFormat/>
    <w:rPr>
      <w:rFonts w:eastAsia="Noto Sans Symbols" w:cs="Noto Sans Symbols"/>
      <w:u w:val="none"/>
    </w:rPr>
  </w:style>
  <w:style w:type="character" w:customStyle="1" w:styleId="ListLabel1195">
    <w:name w:val="ListLabel 1195"/>
    <w:qFormat/>
    <w:rPr>
      <w:rFonts w:eastAsia="Noto Sans Symbols" w:cs="Noto Sans Symbols"/>
      <w:u w:val="none"/>
    </w:rPr>
  </w:style>
  <w:style w:type="character" w:customStyle="1" w:styleId="ListLabel1196">
    <w:name w:val="ListLabel 1196"/>
    <w:qFormat/>
    <w:rPr>
      <w:rFonts w:eastAsia="Noto Sans Symbols" w:cs="Noto Sans Symbols"/>
      <w:u w:val="none"/>
    </w:rPr>
  </w:style>
  <w:style w:type="character" w:customStyle="1" w:styleId="ListLabel1197">
    <w:name w:val="ListLabel 1197"/>
    <w:qFormat/>
    <w:rPr>
      <w:rFonts w:eastAsia="Noto Sans Symbols" w:cs="Noto Sans Symbols"/>
      <w:u w:val="none"/>
    </w:rPr>
  </w:style>
  <w:style w:type="character" w:customStyle="1" w:styleId="ListLabel1198">
    <w:name w:val="ListLabel 1198"/>
    <w:qFormat/>
    <w:rPr>
      <w:rFonts w:eastAsia="Noto Sans Symbols" w:cs="Noto Sans Symbols"/>
      <w:u w:val="none"/>
    </w:rPr>
  </w:style>
  <w:style w:type="character" w:customStyle="1" w:styleId="ListLabel1199">
    <w:name w:val="ListLabel 1199"/>
    <w:qFormat/>
    <w:rPr>
      <w:rFonts w:eastAsia="Noto Sans Symbols" w:cs="Noto Sans Symbols"/>
      <w:u w:val="none"/>
    </w:rPr>
  </w:style>
  <w:style w:type="character" w:customStyle="1" w:styleId="ListLabel1200">
    <w:name w:val="ListLabel 1200"/>
    <w:qFormat/>
    <w:rPr>
      <w:rFonts w:eastAsia="Noto Sans Symbols" w:cs="Noto Sans Symbols"/>
      <w:u w:val="none"/>
    </w:rPr>
  </w:style>
  <w:style w:type="character" w:customStyle="1" w:styleId="ListLabel1201">
    <w:name w:val="ListLabel 1201"/>
    <w:qFormat/>
    <w:rPr>
      <w:rFonts w:ascii="Gill Sans" w:hAnsi="Gill Sans"/>
      <w:b/>
      <w:u w:val="none"/>
    </w:rPr>
  </w:style>
  <w:style w:type="character" w:customStyle="1" w:styleId="ListLabel1202">
    <w:name w:val="ListLabel 1202"/>
    <w:qFormat/>
    <w:rPr>
      <w:rFonts w:ascii="Gill Sans" w:hAnsi="Gill Sans"/>
      <w:u w:val="none"/>
    </w:rPr>
  </w:style>
  <w:style w:type="character" w:customStyle="1" w:styleId="ListLabel1203">
    <w:name w:val="ListLabel 1203"/>
    <w:qFormat/>
    <w:rPr>
      <w:u w:val="none"/>
    </w:rPr>
  </w:style>
  <w:style w:type="character" w:customStyle="1" w:styleId="ListLabel1204">
    <w:name w:val="ListLabel 1204"/>
    <w:qFormat/>
    <w:rPr>
      <w:u w:val="none"/>
    </w:rPr>
  </w:style>
  <w:style w:type="character" w:customStyle="1" w:styleId="ListLabel1205">
    <w:name w:val="ListLabel 1205"/>
    <w:qFormat/>
    <w:rPr>
      <w:u w:val="none"/>
    </w:rPr>
  </w:style>
  <w:style w:type="character" w:customStyle="1" w:styleId="ListLabel1206">
    <w:name w:val="ListLabel 1206"/>
    <w:qFormat/>
    <w:rPr>
      <w:u w:val="none"/>
    </w:rPr>
  </w:style>
  <w:style w:type="character" w:customStyle="1" w:styleId="ListLabel1207">
    <w:name w:val="ListLabel 1207"/>
    <w:qFormat/>
    <w:rPr>
      <w:u w:val="none"/>
    </w:rPr>
  </w:style>
  <w:style w:type="character" w:customStyle="1" w:styleId="ListLabel1208">
    <w:name w:val="ListLabel 1208"/>
    <w:qFormat/>
    <w:rPr>
      <w:u w:val="none"/>
    </w:rPr>
  </w:style>
  <w:style w:type="character" w:customStyle="1" w:styleId="ListLabel1209">
    <w:name w:val="ListLabel 1209"/>
    <w:qFormat/>
    <w:rPr>
      <w:u w:val="none"/>
    </w:rPr>
  </w:style>
  <w:style w:type="character" w:customStyle="1" w:styleId="ListLabel1210">
    <w:name w:val="ListLabel 1210"/>
    <w:qFormat/>
    <w:rPr>
      <w:rFonts w:ascii="Gill Sans" w:eastAsia="Arial" w:hAnsi="Gill Sans" w:cs="Arial"/>
      <w:u w:val="none"/>
    </w:rPr>
  </w:style>
  <w:style w:type="character" w:customStyle="1" w:styleId="ListLabel1211">
    <w:name w:val="ListLabel 1211"/>
    <w:qFormat/>
    <w:rPr>
      <w:u w:val="none"/>
    </w:rPr>
  </w:style>
  <w:style w:type="character" w:customStyle="1" w:styleId="ListLabel1212">
    <w:name w:val="ListLabel 1212"/>
    <w:qFormat/>
    <w:rPr>
      <w:u w:val="none"/>
    </w:rPr>
  </w:style>
  <w:style w:type="character" w:customStyle="1" w:styleId="ListLabel1213">
    <w:name w:val="ListLabel 1213"/>
    <w:qFormat/>
    <w:rPr>
      <w:u w:val="none"/>
    </w:rPr>
  </w:style>
  <w:style w:type="character" w:customStyle="1" w:styleId="ListLabel1214">
    <w:name w:val="ListLabel 1214"/>
    <w:qFormat/>
    <w:rPr>
      <w:u w:val="none"/>
    </w:rPr>
  </w:style>
  <w:style w:type="character" w:customStyle="1" w:styleId="ListLabel1215">
    <w:name w:val="ListLabel 1215"/>
    <w:qFormat/>
    <w:rPr>
      <w:u w:val="none"/>
    </w:rPr>
  </w:style>
  <w:style w:type="character" w:customStyle="1" w:styleId="ListLabel1216">
    <w:name w:val="ListLabel 1216"/>
    <w:qFormat/>
    <w:rPr>
      <w:u w:val="none"/>
    </w:rPr>
  </w:style>
  <w:style w:type="character" w:customStyle="1" w:styleId="ListLabel1217">
    <w:name w:val="ListLabel 1217"/>
    <w:qFormat/>
    <w:rPr>
      <w:u w:val="none"/>
    </w:rPr>
  </w:style>
  <w:style w:type="character" w:customStyle="1" w:styleId="ListLabel1218">
    <w:name w:val="ListLabel 1218"/>
    <w:qFormat/>
    <w:rPr>
      <w:u w:val="none"/>
    </w:rPr>
  </w:style>
  <w:style w:type="character" w:customStyle="1" w:styleId="ListLabel1219">
    <w:name w:val="ListLabel 1219"/>
    <w:qFormat/>
    <w:rPr>
      <w:rFonts w:ascii="Gill Sans" w:eastAsia="Arial" w:hAnsi="Gill Sans" w:cs="Arial"/>
      <w:u w:val="none"/>
    </w:rPr>
  </w:style>
  <w:style w:type="character" w:customStyle="1" w:styleId="ListLabel1220">
    <w:name w:val="ListLabel 1220"/>
    <w:qFormat/>
    <w:rPr>
      <w:u w:val="none"/>
    </w:rPr>
  </w:style>
  <w:style w:type="character" w:customStyle="1" w:styleId="ListLabel1221">
    <w:name w:val="ListLabel 1221"/>
    <w:qFormat/>
    <w:rPr>
      <w:u w:val="none"/>
    </w:rPr>
  </w:style>
  <w:style w:type="character" w:customStyle="1" w:styleId="ListLabel1222">
    <w:name w:val="ListLabel 1222"/>
    <w:qFormat/>
    <w:rPr>
      <w:u w:val="none"/>
    </w:rPr>
  </w:style>
  <w:style w:type="character" w:customStyle="1" w:styleId="ListLabel1223">
    <w:name w:val="ListLabel 1223"/>
    <w:qFormat/>
    <w:rPr>
      <w:u w:val="none"/>
    </w:rPr>
  </w:style>
  <w:style w:type="character" w:customStyle="1" w:styleId="ListLabel1224">
    <w:name w:val="ListLabel 1224"/>
    <w:qFormat/>
    <w:rPr>
      <w:u w:val="none"/>
    </w:rPr>
  </w:style>
  <w:style w:type="character" w:customStyle="1" w:styleId="ListLabel1225">
    <w:name w:val="ListLabel 1225"/>
    <w:qFormat/>
    <w:rPr>
      <w:u w:val="none"/>
    </w:rPr>
  </w:style>
  <w:style w:type="character" w:customStyle="1" w:styleId="ListLabel1226">
    <w:name w:val="ListLabel 1226"/>
    <w:qFormat/>
    <w:rPr>
      <w:u w:val="none"/>
    </w:rPr>
  </w:style>
  <w:style w:type="character" w:customStyle="1" w:styleId="ListLabel1227">
    <w:name w:val="ListLabel 1227"/>
    <w:qFormat/>
    <w:rPr>
      <w:u w:val="none"/>
    </w:rPr>
  </w:style>
  <w:style w:type="character" w:customStyle="1" w:styleId="ListLabel1228">
    <w:name w:val="ListLabel 1228"/>
    <w:qFormat/>
    <w:rPr>
      <w:rFonts w:ascii="Gill Sans" w:eastAsia="Arial" w:hAnsi="Gill Sans" w:cs="Arial"/>
      <w:u w:val="none"/>
    </w:rPr>
  </w:style>
  <w:style w:type="character" w:customStyle="1" w:styleId="ListLabel1229">
    <w:name w:val="ListLabel 1229"/>
    <w:qFormat/>
    <w:rPr>
      <w:u w:val="none"/>
    </w:rPr>
  </w:style>
  <w:style w:type="character" w:customStyle="1" w:styleId="ListLabel1230">
    <w:name w:val="ListLabel 1230"/>
    <w:qFormat/>
    <w:rPr>
      <w:u w:val="none"/>
    </w:rPr>
  </w:style>
  <w:style w:type="character" w:customStyle="1" w:styleId="ListLabel1231">
    <w:name w:val="ListLabel 1231"/>
    <w:qFormat/>
    <w:rPr>
      <w:u w:val="none"/>
    </w:rPr>
  </w:style>
  <w:style w:type="character" w:customStyle="1" w:styleId="ListLabel1232">
    <w:name w:val="ListLabel 1232"/>
    <w:qFormat/>
    <w:rPr>
      <w:u w:val="none"/>
    </w:rPr>
  </w:style>
  <w:style w:type="character" w:customStyle="1" w:styleId="ListLabel1233">
    <w:name w:val="ListLabel 1233"/>
    <w:qFormat/>
    <w:rPr>
      <w:u w:val="none"/>
    </w:rPr>
  </w:style>
  <w:style w:type="character" w:customStyle="1" w:styleId="ListLabel1234">
    <w:name w:val="ListLabel 1234"/>
    <w:qFormat/>
    <w:rPr>
      <w:u w:val="none"/>
    </w:rPr>
  </w:style>
  <w:style w:type="character" w:customStyle="1" w:styleId="ListLabel1235">
    <w:name w:val="ListLabel 1235"/>
    <w:qFormat/>
    <w:rPr>
      <w:u w:val="none"/>
    </w:rPr>
  </w:style>
  <w:style w:type="character" w:customStyle="1" w:styleId="ListLabel1236">
    <w:name w:val="ListLabel 1236"/>
    <w:qFormat/>
    <w:rPr>
      <w:u w:val="none"/>
    </w:rPr>
  </w:style>
  <w:style w:type="character" w:customStyle="1" w:styleId="ListLabel1237">
    <w:name w:val="ListLabel 1237"/>
    <w:qFormat/>
    <w:rPr>
      <w:rFonts w:ascii="Gill Sans" w:hAnsi="Gill Sans"/>
      <w:sz w:val="24"/>
      <w:szCs w:val="24"/>
    </w:rPr>
  </w:style>
  <w:style w:type="character" w:customStyle="1" w:styleId="ListLabel1238">
    <w:name w:val="ListLabel 1238"/>
    <w:qFormat/>
    <w:rPr>
      <w:rFonts w:ascii="Gill Sans" w:eastAsia="Arial" w:hAnsi="Gill Sans" w:cs="Arial"/>
      <w:u w:val="none"/>
    </w:rPr>
  </w:style>
  <w:style w:type="character" w:customStyle="1" w:styleId="ListLabel1239">
    <w:name w:val="ListLabel 1239"/>
    <w:qFormat/>
    <w:rPr>
      <w:u w:val="none"/>
    </w:rPr>
  </w:style>
  <w:style w:type="character" w:customStyle="1" w:styleId="ListLabel1240">
    <w:name w:val="ListLabel 1240"/>
    <w:qFormat/>
    <w:rPr>
      <w:u w:val="none"/>
    </w:rPr>
  </w:style>
  <w:style w:type="character" w:customStyle="1" w:styleId="ListLabel1241">
    <w:name w:val="ListLabel 1241"/>
    <w:qFormat/>
    <w:rPr>
      <w:u w:val="none"/>
    </w:rPr>
  </w:style>
  <w:style w:type="character" w:customStyle="1" w:styleId="ListLabel1242">
    <w:name w:val="ListLabel 1242"/>
    <w:qFormat/>
    <w:rPr>
      <w:u w:val="none"/>
    </w:rPr>
  </w:style>
  <w:style w:type="character" w:customStyle="1" w:styleId="ListLabel1243">
    <w:name w:val="ListLabel 1243"/>
    <w:qFormat/>
    <w:rPr>
      <w:u w:val="none"/>
    </w:rPr>
  </w:style>
  <w:style w:type="character" w:customStyle="1" w:styleId="ListLabel1244">
    <w:name w:val="ListLabel 1244"/>
    <w:qFormat/>
    <w:rPr>
      <w:u w:val="none"/>
    </w:rPr>
  </w:style>
  <w:style w:type="character" w:customStyle="1" w:styleId="ListLabel1245">
    <w:name w:val="ListLabel 1245"/>
    <w:qFormat/>
    <w:rPr>
      <w:u w:val="none"/>
    </w:rPr>
  </w:style>
  <w:style w:type="character" w:customStyle="1" w:styleId="ListLabel1246">
    <w:name w:val="ListLabel 1246"/>
    <w:qFormat/>
    <w:rPr>
      <w:u w:val="none"/>
    </w:rPr>
  </w:style>
  <w:style w:type="character" w:customStyle="1" w:styleId="ListLabel1247">
    <w:name w:val="ListLabel 1247"/>
    <w:qFormat/>
    <w:rPr>
      <w:rFonts w:ascii="Gill Sans" w:hAnsi="Gill Sans"/>
      <w:u w:val="none"/>
    </w:rPr>
  </w:style>
  <w:style w:type="character" w:customStyle="1" w:styleId="ListLabel1248">
    <w:name w:val="ListLabel 1248"/>
    <w:qFormat/>
    <w:rPr>
      <w:u w:val="none"/>
    </w:rPr>
  </w:style>
  <w:style w:type="character" w:customStyle="1" w:styleId="ListLabel1249">
    <w:name w:val="ListLabel 1249"/>
    <w:qFormat/>
    <w:rPr>
      <w:u w:val="none"/>
    </w:rPr>
  </w:style>
  <w:style w:type="character" w:customStyle="1" w:styleId="ListLabel1250">
    <w:name w:val="ListLabel 1250"/>
    <w:qFormat/>
    <w:rPr>
      <w:u w:val="none"/>
    </w:rPr>
  </w:style>
  <w:style w:type="character" w:customStyle="1" w:styleId="ListLabel1251">
    <w:name w:val="ListLabel 1251"/>
    <w:qFormat/>
    <w:rPr>
      <w:u w:val="none"/>
    </w:rPr>
  </w:style>
  <w:style w:type="character" w:customStyle="1" w:styleId="ListLabel1252">
    <w:name w:val="ListLabel 1252"/>
    <w:qFormat/>
    <w:rPr>
      <w:u w:val="none"/>
    </w:rPr>
  </w:style>
  <w:style w:type="character" w:customStyle="1" w:styleId="ListLabel1253">
    <w:name w:val="ListLabel 1253"/>
    <w:qFormat/>
    <w:rPr>
      <w:u w:val="none"/>
    </w:rPr>
  </w:style>
  <w:style w:type="character" w:customStyle="1" w:styleId="ListLabel1254">
    <w:name w:val="ListLabel 1254"/>
    <w:qFormat/>
    <w:rPr>
      <w:u w:val="none"/>
    </w:rPr>
  </w:style>
  <w:style w:type="character" w:customStyle="1" w:styleId="ListLabel1255">
    <w:name w:val="ListLabel 1255"/>
    <w:qFormat/>
    <w:rPr>
      <w:u w:val="none"/>
    </w:rPr>
  </w:style>
  <w:style w:type="character" w:customStyle="1" w:styleId="ListLabel1256">
    <w:name w:val="ListLabel 1256"/>
    <w:qFormat/>
    <w:rPr>
      <w:rFonts w:ascii="Gill Sans" w:hAnsi="Gill Sans"/>
      <w:u w:val="none"/>
    </w:rPr>
  </w:style>
  <w:style w:type="character" w:customStyle="1" w:styleId="ListLabel1257">
    <w:name w:val="ListLabel 1257"/>
    <w:qFormat/>
    <w:rPr>
      <w:u w:val="none"/>
    </w:rPr>
  </w:style>
  <w:style w:type="character" w:customStyle="1" w:styleId="ListLabel1258">
    <w:name w:val="ListLabel 1258"/>
    <w:qFormat/>
    <w:rPr>
      <w:u w:val="none"/>
    </w:rPr>
  </w:style>
  <w:style w:type="character" w:customStyle="1" w:styleId="ListLabel1259">
    <w:name w:val="ListLabel 1259"/>
    <w:qFormat/>
    <w:rPr>
      <w:u w:val="none"/>
    </w:rPr>
  </w:style>
  <w:style w:type="character" w:customStyle="1" w:styleId="ListLabel1260">
    <w:name w:val="ListLabel 1260"/>
    <w:qFormat/>
    <w:rPr>
      <w:u w:val="none"/>
    </w:rPr>
  </w:style>
  <w:style w:type="character" w:customStyle="1" w:styleId="ListLabel1261">
    <w:name w:val="ListLabel 1261"/>
    <w:qFormat/>
    <w:rPr>
      <w:u w:val="none"/>
    </w:rPr>
  </w:style>
  <w:style w:type="character" w:customStyle="1" w:styleId="ListLabel1262">
    <w:name w:val="ListLabel 1262"/>
    <w:qFormat/>
    <w:rPr>
      <w:u w:val="none"/>
    </w:rPr>
  </w:style>
  <w:style w:type="character" w:customStyle="1" w:styleId="ListLabel1263">
    <w:name w:val="ListLabel 1263"/>
    <w:qFormat/>
    <w:rPr>
      <w:u w:val="none"/>
    </w:rPr>
  </w:style>
  <w:style w:type="character" w:customStyle="1" w:styleId="ListLabel1264">
    <w:name w:val="ListLabel 1264"/>
    <w:qFormat/>
    <w:rPr>
      <w:u w:val="none"/>
    </w:rPr>
  </w:style>
  <w:style w:type="character" w:customStyle="1" w:styleId="ListLabel1265">
    <w:name w:val="ListLabel 1265"/>
    <w:qFormat/>
    <w:rPr>
      <w:rFonts w:ascii="Gill Sans" w:eastAsia="Arial" w:hAnsi="Gill Sans" w:cs="Arial"/>
      <w:u w:val="none"/>
    </w:rPr>
  </w:style>
  <w:style w:type="character" w:customStyle="1" w:styleId="ListLabel1266">
    <w:name w:val="ListLabel 1266"/>
    <w:qFormat/>
    <w:rPr>
      <w:u w:val="none"/>
    </w:rPr>
  </w:style>
  <w:style w:type="character" w:customStyle="1" w:styleId="ListLabel1267">
    <w:name w:val="ListLabel 1267"/>
    <w:qFormat/>
    <w:rPr>
      <w:u w:val="none"/>
    </w:rPr>
  </w:style>
  <w:style w:type="character" w:customStyle="1" w:styleId="ListLabel1268">
    <w:name w:val="ListLabel 1268"/>
    <w:qFormat/>
    <w:rPr>
      <w:u w:val="none"/>
    </w:rPr>
  </w:style>
  <w:style w:type="character" w:customStyle="1" w:styleId="ListLabel1269">
    <w:name w:val="ListLabel 1269"/>
    <w:qFormat/>
    <w:rPr>
      <w:u w:val="none"/>
    </w:rPr>
  </w:style>
  <w:style w:type="character" w:customStyle="1" w:styleId="ListLabel1270">
    <w:name w:val="ListLabel 1270"/>
    <w:qFormat/>
    <w:rPr>
      <w:u w:val="none"/>
    </w:rPr>
  </w:style>
  <w:style w:type="character" w:customStyle="1" w:styleId="ListLabel1271">
    <w:name w:val="ListLabel 1271"/>
    <w:qFormat/>
    <w:rPr>
      <w:u w:val="none"/>
    </w:rPr>
  </w:style>
  <w:style w:type="character" w:customStyle="1" w:styleId="ListLabel1272">
    <w:name w:val="ListLabel 1272"/>
    <w:qFormat/>
    <w:rPr>
      <w:u w:val="none"/>
    </w:rPr>
  </w:style>
  <w:style w:type="character" w:customStyle="1" w:styleId="ListLabel1273">
    <w:name w:val="ListLabel 1273"/>
    <w:qFormat/>
    <w:rPr>
      <w:u w:val="none"/>
    </w:rPr>
  </w:style>
  <w:style w:type="character" w:customStyle="1" w:styleId="ListLabel1274">
    <w:name w:val="ListLabel 1274"/>
    <w:qFormat/>
    <w:rPr>
      <w:rFonts w:ascii="Gill Sans" w:eastAsia="Arial" w:hAnsi="Gill Sans" w:cs="Arial"/>
      <w:b/>
      <w:sz w:val="32"/>
      <w:szCs w:val="32"/>
      <w:u w:val="none"/>
    </w:rPr>
  </w:style>
  <w:style w:type="character" w:customStyle="1" w:styleId="ListLabel1275">
    <w:name w:val="ListLabel 1275"/>
    <w:qFormat/>
    <w:rPr>
      <w:rFonts w:eastAsia="Noto Sans Symbols" w:cs="Noto Sans Symbols"/>
      <w:u w:val="none"/>
    </w:rPr>
  </w:style>
  <w:style w:type="character" w:customStyle="1" w:styleId="ListLabel1276">
    <w:name w:val="ListLabel 1276"/>
    <w:qFormat/>
    <w:rPr>
      <w:rFonts w:eastAsia="Noto Sans Symbols" w:cs="Noto Sans Symbols"/>
      <w:u w:val="none"/>
    </w:rPr>
  </w:style>
  <w:style w:type="character" w:customStyle="1" w:styleId="ListLabel1277">
    <w:name w:val="ListLabel 1277"/>
    <w:qFormat/>
    <w:rPr>
      <w:rFonts w:eastAsia="Noto Sans Symbols" w:cs="Noto Sans Symbols"/>
      <w:u w:val="none"/>
    </w:rPr>
  </w:style>
  <w:style w:type="character" w:customStyle="1" w:styleId="ListLabel1278">
    <w:name w:val="ListLabel 1278"/>
    <w:qFormat/>
    <w:rPr>
      <w:rFonts w:eastAsia="Noto Sans Symbols" w:cs="Noto Sans Symbols"/>
      <w:u w:val="none"/>
    </w:rPr>
  </w:style>
  <w:style w:type="character" w:customStyle="1" w:styleId="ListLabel1279">
    <w:name w:val="ListLabel 1279"/>
    <w:qFormat/>
    <w:rPr>
      <w:rFonts w:eastAsia="Noto Sans Symbols" w:cs="Noto Sans Symbols"/>
      <w:u w:val="none"/>
    </w:rPr>
  </w:style>
  <w:style w:type="character" w:customStyle="1" w:styleId="ListLabel1280">
    <w:name w:val="ListLabel 1280"/>
    <w:qFormat/>
    <w:rPr>
      <w:rFonts w:eastAsia="Noto Sans Symbols" w:cs="Noto Sans Symbols"/>
      <w:u w:val="none"/>
    </w:rPr>
  </w:style>
  <w:style w:type="character" w:customStyle="1" w:styleId="ListLabel1281">
    <w:name w:val="ListLabel 1281"/>
    <w:qFormat/>
    <w:rPr>
      <w:rFonts w:eastAsia="Noto Sans Symbols" w:cs="Noto Sans Symbols"/>
      <w:u w:val="none"/>
    </w:rPr>
  </w:style>
  <w:style w:type="character" w:customStyle="1" w:styleId="ListLabel1282">
    <w:name w:val="ListLabel 1282"/>
    <w:qFormat/>
    <w:rPr>
      <w:rFonts w:eastAsia="Noto Sans Symbols" w:cs="Noto Sans Symbols"/>
      <w:u w:val="none"/>
    </w:rPr>
  </w:style>
  <w:style w:type="character" w:customStyle="1" w:styleId="ListLabel1283">
    <w:name w:val="ListLabel 1283"/>
    <w:qFormat/>
    <w:rPr>
      <w:rFonts w:ascii="Gill Sans" w:hAnsi="Gill Sans"/>
      <w:u w:val="none"/>
    </w:rPr>
  </w:style>
  <w:style w:type="character" w:customStyle="1" w:styleId="ListLabel1284">
    <w:name w:val="ListLabel 1284"/>
    <w:qFormat/>
    <w:rPr>
      <w:u w:val="none"/>
    </w:rPr>
  </w:style>
  <w:style w:type="character" w:customStyle="1" w:styleId="ListLabel1285">
    <w:name w:val="ListLabel 1285"/>
    <w:qFormat/>
    <w:rPr>
      <w:u w:val="none"/>
    </w:rPr>
  </w:style>
  <w:style w:type="character" w:customStyle="1" w:styleId="ListLabel1286">
    <w:name w:val="ListLabel 1286"/>
    <w:qFormat/>
    <w:rPr>
      <w:u w:val="none"/>
    </w:rPr>
  </w:style>
  <w:style w:type="character" w:customStyle="1" w:styleId="ListLabel1287">
    <w:name w:val="ListLabel 1287"/>
    <w:qFormat/>
    <w:rPr>
      <w:u w:val="none"/>
    </w:rPr>
  </w:style>
  <w:style w:type="character" w:customStyle="1" w:styleId="ListLabel1288">
    <w:name w:val="ListLabel 1288"/>
    <w:qFormat/>
    <w:rPr>
      <w:u w:val="none"/>
    </w:rPr>
  </w:style>
  <w:style w:type="character" w:customStyle="1" w:styleId="ListLabel1289">
    <w:name w:val="ListLabel 1289"/>
    <w:qFormat/>
    <w:rPr>
      <w:u w:val="none"/>
    </w:rPr>
  </w:style>
  <w:style w:type="character" w:customStyle="1" w:styleId="ListLabel1290">
    <w:name w:val="ListLabel 1290"/>
    <w:qFormat/>
    <w:rPr>
      <w:u w:val="none"/>
    </w:rPr>
  </w:style>
  <w:style w:type="character" w:customStyle="1" w:styleId="ListLabel1291">
    <w:name w:val="ListLabel 1291"/>
    <w:qFormat/>
    <w:rPr>
      <w:u w:val="none"/>
    </w:rPr>
  </w:style>
  <w:style w:type="character" w:customStyle="1" w:styleId="ListLabel1292">
    <w:name w:val="ListLabel 1292"/>
    <w:qFormat/>
    <w:rPr>
      <w:rFonts w:ascii="Gill Sans" w:hAnsi="Gill Sans"/>
      <w:u w:val="none"/>
    </w:rPr>
  </w:style>
  <w:style w:type="character" w:customStyle="1" w:styleId="ListLabel1293">
    <w:name w:val="ListLabel 1293"/>
    <w:qFormat/>
    <w:rPr>
      <w:u w:val="none"/>
    </w:rPr>
  </w:style>
  <w:style w:type="character" w:customStyle="1" w:styleId="ListLabel1294">
    <w:name w:val="ListLabel 1294"/>
    <w:qFormat/>
    <w:rPr>
      <w:u w:val="none"/>
    </w:rPr>
  </w:style>
  <w:style w:type="character" w:customStyle="1" w:styleId="ListLabel1295">
    <w:name w:val="ListLabel 1295"/>
    <w:qFormat/>
    <w:rPr>
      <w:u w:val="none"/>
    </w:rPr>
  </w:style>
  <w:style w:type="character" w:customStyle="1" w:styleId="ListLabel1296">
    <w:name w:val="ListLabel 1296"/>
    <w:qFormat/>
    <w:rPr>
      <w:u w:val="none"/>
    </w:rPr>
  </w:style>
  <w:style w:type="character" w:customStyle="1" w:styleId="ListLabel1297">
    <w:name w:val="ListLabel 1297"/>
    <w:qFormat/>
    <w:rPr>
      <w:u w:val="none"/>
    </w:rPr>
  </w:style>
  <w:style w:type="character" w:customStyle="1" w:styleId="ListLabel1298">
    <w:name w:val="ListLabel 1298"/>
    <w:qFormat/>
    <w:rPr>
      <w:u w:val="none"/>
    </w:rPr>
  </w:style>
  <w:style w:type="character" w:customStyle="1" w:styleId="ListLabel1299">
    <w:name w:val="ListLabel 1299"/>
    <w:qFormat/>
    <w:rPr>
      <w:u w:val="none"/>
    </w:rPr>
  </w:style>
  <w:style w:type="character" w:customStyle="1" w:styleId="ListLabel1300">
    <w:name w:val="ListLabel 1300"/>
    <w:qFormat/>
    <w:rPr>
      <w:u w:val="none"/>
    </w:rPr>
  </w:style>
  <w:style w:type="character" w:customStyle="1" w:styleId="ListLabel1301">
    <w:name w:val="ListLabel 1301"/>
    <w:qFormat/>
    <w:rPr>
      <w:rFonts w:ascii="Gill Sans" w:hAnsi="Gill Sans"/>
      <w:u w:val="none"/>
    </w:rPr>
  </w:style>
  <w:style w:type="character" w:customStyle="1" w:styleId="ListLabel1302">
    <w:name w:val="ListLabel 1302"/>
    <w:qFormat/>
    <w:rPr>
      <w:u w:val="none"/>
    </w:rPr>
  </w:style>
  <w:style w:type="character" w:customStyle="1" w:styleId="ListLabel1303">
    <w:name w:val="ListLabel 1303"/>
    <w:qFormat/>
    <w:rPr>
      <w:u w:val="none"/>
    </w:rPr>
  </w:style>
  <w:style w:type="character" w:customStyle="1" w:styleId="ListLabel1304">
    <w:name w:val="ListLabel 1304"/>
    <w:qFormat/>
    <w:rPr>
      <w:u w:val="none"/>
    </w:rPr>
  </w:style>
  <w:style w:type="character" w:customStyle="1" w:styleId="ListLabel1305">
    <w:name w:val="ListLabel 1305"/>
    <w:qFormat/>
    <w:rPr>
      <w:u w:val="none"/>
    </w:rPr>
  </w:style>
  <w:style w:type="character" w:customStyle="1" w:styleId="ListLabel1306">
    <w:name w:val="ListLabel 1306"/>
    <w:qFormat/>
    <w:rPr>
      <w:u w:val="none"/>
    </w:rPr>
  </w:style>
  <w:style w:type="character" w:customStyle="1" w:styleId="ListLabel1307">
    <w:name w:val="ListLabel 1307"/>
    <w:qFormat/>
    <w:rPr>
      <w:u w:val="none"/>
    </w:rPr>
  </w:style>
  <w:style w:type="character" w:customStyle="1" w:styleId="ListLabel1308">
    <w:name w:val="ListLabel 1308"/>
    <w:qFormat/>
    <w:rPr>
      <w:u w:val="none"/>
    </w:rPr>
  </w:style>
  <w:style w:type="character" w:customStyle="1" w:styleId="ListLabel1309">
    <w:name w:val="ListLabel 1309"/>
    <w:qFormat/>
    <w:rPr>
      <w:u w:val="none"/>
    </w:rPr>
  </w:style>
  <w:style w:type="character" w:customStyle="1" w:styleId="ListLabel1310">
    <w:name w:val="ListLabel 1310"/>
    <w:qFormat/>
    <w:rPr>
      <w:rFonts w:ascii="Gill Sans" w:eastAsia="Noto Sans Symbols" w:hAnsi="Gill Sans" w:cs="Noto Sans Symbols"/>
      <w:b/>
      <w:u w:val="none"/>
    </w:rPr>
  </w:style>
  <w:style w:type="character" w:customStyle="1" w:styleId="ListLabel1311">
    <w:name w:val="ListLabel 1311"/>
    <w:qFormat/>
    <w:rPr>
      <w:rFonts w:eastAsia="Noto Sans Symbols" w:cs="Noto Sans Symbols"/>
      <w:u w:val="none"/>
    </w:rPr>
  </w:style>
  <w:style w:type="character" w:customStyle="1" w:styleId="ListLabel1312">
    <w:name w:val="ListLabel 1312"/>
    <w:qFormat/>
    <w:rPr>
      <w:rFonts w:eastAsia="Noto Sans Symbols" w:cs="Noto Sans Symbols"/>
      <w:u w:val="none"/>
    </w:rPr>
  </w:style>
  <w:style w:type="character" w:customStyle="1" w:styleId="ListLabel1313">
    <w:name w:val="ListLabel 1313"/>
    <w:qFormat/>
    <w:rPr>
      <w:rFonts w:eastAsia="Noto Sans Symbols" w:cs="Noto Sans Symbols"/>
      <w:u w:val="none"/>
    </w:rPr>
  </w:style>
  <w:style w:type="character" w:customStyle="1" w:styleId="ListLabel1314">
    <w:name w:val="ListLabel 1314"/>
    <w:qFormat/>
    <w:rPr>
      <w:rFonts w:eastAsia="Noto Sans Symbols" w:cs="Noto Sans Symbols"/>
      <w:u w:val="none"/>
    </w:rPr>
  </w:style>
  <w:style w:type="character" w:customStyle="1" w:styleId="ListLabel1315">
    <w:name w:val="ListLabel 1315"/>
    <w:qFormat/>
    <w:rPr>
      <w:rFonts w:eastAsia="Noto Sans Symbols" w:cs="Noto Sans Symbols"/>
      <w:u w:val="none"/>
    </w:rPr>
  </w:style>
  <w:style w:type="character" w:customStyle="1" w:styleId="ListLabel1316">
    <w:name w:val="ListLabel 1316"/>
    <w:qFormat/>
    <w:rPr>
      <w:rFonts w:eastAsia="Noto Sans Symbols" w:cs="Noto Sans Symbols"/>
      <w:u w:val="none"/>
    </w:rPr>
  </w:style>
  <w:style w:type="character" w:customStyle="1" w:styleId="ListLabel1317">
    <w:name w:val="ListLabel 1317"/>
    <w:qFormat/>
    <w:rPr>
      <w:rFonts w:eastAsia="Noto Sans Symbols" w:cs="Noto Sans Symbols"/>
      <w:u w:val="none"/>
    </w:rPr>
  </w:style>
  <w:style w:type="character" w:customStyle="1" w:styleId="ListLabel1318">
    <w:name w:val="ListLabel 1318"/>
    <w:qFormat/>
    <w:rPr>
      <w:rFonts w:eastAsia="Noto Sans Symbols" w:cs="Noto Sans Symbols"/>
      <w:u w:val="none"/>
    </w:rPr>
  </w:style>
  <w:style w:type="character" w:customStyle="1" w:styleId="ListLabel1319">
    <w:name w:val="ListLabel 1319"/>
    <w:qFormat/>
    <w:rPr>
      <w:rFonts w:ascii="Gill Sans" w:eastAsia="Noto Sans Symbols" w:hAnsi="Gill Sans" w:cs="Noto Sans Symbols"/>
      <w:b/>
      <w:u w:val="none"/>
    </w:rPr>
  </w:style>
  <w:style w:type="character" w:customStyle="1" w:styleId="ListLabel1320">
    <w:name w:val="ListLabel 1320"/>
    <w:qFormat/>
    <w:rPr>
      <w:rFonts w:eastAsia="Noto Sans Symbols" w:cs="Noto Sans Symbols"/>
      <w:u w:val="none"/>
    </w:rPr>
  </w:style>
  <w:style w:type="character" w:customStyle="1" w:styleId="ListLabel1321">
    <w:name w:val="ListLabel 1321"/>
    <w:qFormat/>
    <w:rPr>
      <w:rFonts w:eastAsia="Noto Sans Symbols" w:cs="Noto Sans Symbols"/>
      <w:u w:val="none"/>
    </w:rPr>
  </w:style>
  <w:style w:type="character" w:customStyle="1" w:styleId="ListLabel1322">
    <w:name w:val="ListLabel 1322"/>
    <w:qFormat/>
    <w:rPr>
      <w:rFonts w:eastAsia="Noto Sans Symbols" w:cs="Noto Sans Symbols"/>
      <w:u w:val="none"/>
    </w:rPr>
  </w:style>
  <w:style w:type="character" w:customStyle="1" w:styleId="ListLabel1323">
    <w:name w:val="ListLabel 1323"/>
    <w:qFormat/>
    <w:rPr>
      <w:rFonts w:eastAsia="Noto Sans Symbols" w:cs="Noto Sans Symbols"/>
      <w:u w:val="none"/>
    </w:rPr>
  </w:style>
  <w:style w:type="character" w:customStyle="1" w:styleId="ListLabel1324">
    <w:name w:val="ListLabel 1324"/>
    <w:qFormat/>
    <w:rPr>
      <w:rFonts w:eastAsia="Noto Sans Symbols" w:cs="Noto Sans Symbols"/>
      <w:u w:val="none"/>
    </w:rPr>
  </w:style>
  <w:style w:type="character" w:customStyle="1" w:styleId="ListLabel1325">
    <w:name w:val="ListLabel 1325"/>
    <w:qFormat/>
    <w:rPr>
      <w:rFonts w:eastAsia="Noto Sans Symbols" w:cs="Noto Sans Symbols"/>
      <w:u w:val="none"/>
    </w:rPr>
  </w:style>
  <w:style w:type="character" w:customStyle="1" w:styleId="ListLabel1326">
    <w:name w:val="ListLabel 1326"/>
    <w:qFormat/>
    <w:rPr>
      <w:rFonts w:eastAsia="Noto Sans Symbols" w:cs="Noto Sans Symbols"/>
      <w:u w:val="none"/>
    </w:rPr>
  </w:style>
  <w:style w:type="character" w:customStyle="1" w:styleId="ListLabel1327">
    <w:name w:val="ListLabel 1327"/>
    <w:qFormat/>
    <w:rPr>
      <w:rFonts w:eastAsia="Noto Sans Symbols" w:cs="Noto Sans Symbols"/>
      <w:u w:val="none"/>
    </w:rPr>
  </w:style>
  <w:style w:type="character" w:customStyle="1" w:styleId="ListLabel1328">
    <w:name w:val="ListLabel 1328"/>
    <w:qFormat/>
    <w:rPr>
      <w:rFonts w:ascii="Gill Sans" w:hAnsi="Gill Sans"/>
      <w:u w:val="none"/>
    </w:rPr>
  </w:style>
  <w:style w:type="character" w:customStyle="1" w:styleId="ListLabel1329">
    <w:name w:val="ListLabel 1329"/>
    <w:qFormat/>
    <w:rPr>
      <w:u w:val="none"/>
    </w:rPr>
  </w:style>
  <w:style w:type="character" w:customStyle="1" w:styleId="ListLabel1330">
    <w:name w:val="ListLabel 1330"/>
    <w:qFormat/>
    <w:rPr>
      <w:u w:val="none"/>
    </w:rPr>
  </w:style>
  <w:style w:type="character" w:customStyle="1" w:styleId="ListLabel1331">
    <w:name w:val="ListLabel 1331"/>
    <w:qFormat/>
    <w:rPr>
      <w:u w:val="none"/>
    </w:rPr>
  </w:style>
  <w:style w:type="character" w:customStyle="1" w:styleId="ListLabel1332">
    <w:name w:val="ListLabel 1332"/>
    <w:qFormat/>
    <w:rPr>
      <w:u w:val="none"/>
    </w:rPr>
  </w:style>
  <w:style w:type="character" w:customStyle="1" w:styleId="ListLabel1333">
    <w:name w:val="ListLabel 1333"/>
    <w:qFormat/>
    <w:rPr>
      <w:u w:val="none"/>
    </w:rPr>
  </w:style>
  <w:style w:type="character" w:customStyle="1" w:styleId="ListLabel1334">
    <w:name w:val="ListLabel 1334"/>
    <w:qFormat/>
    <w:rPr>
      <w:u w:val="none"/>
    </w:rPr>
  </w:style>
  <w:style w:type="character" w:customStyle="1" w:styleId="ListLabel1335">
    <w:name w:val="ListLabel 1335"/>
    <w:qFormat/>
    <w:rPr>
      <w:u w:val="none"/>
    </w:rPr>
  </w:style>
  <w:style w:type="character" w:customStyle="1" w:styleId="ListLabel1336">
    <w:name w:val="ListLabel 1336"/>
    <w:qFormat/>
    <w:rPr>
      <w:u w:val="none"/>
    </w:rPr>
  </w:style>
  <w:style w:type="character" w:customStyle="1" w:styleId="ListLabel1337">
    <w:name w:val="ListLabel 1337"/>
    <w:qFormat/>
    <w:rPr>
      <w:rFonts w:ascii="Arial" w:hAnsi="Arial"/>
      <w:u w:val="none"/>
    </w:rPr>
  </w:style>
  <w:style w:type="character" w:customStyle="1" w:styleId="ListLabel1338">
    <w:name w:val="ListLabel 1338"/>
    <w:qFormat/>
    <w:rPr>
      <w:u w:val="none"/>
    </w:rPr>
  </w:style>
  <w:style w:type="character" w:customStyle="1" w:styleId="ListLabel1339">
    <w:name w:val="ListLabel 1339"/>
    <w:qFormat/>
    <w:rPr>
      <w:u w:val="none"/>
    </w:rPr>
  </w:style>
  <w:style w:type="character" w:customStyle="1" w:styleId="ListLabel1340">
    <w:name w:val="ListLabel 1340"/>
    <w:qFormat/>
    <w:rPr>
      <w:u w:val="none"/>
    </w:rPr>
  </w:style>
  <w:style w:type="character" w:customStyle="1" w:styleId="ListLabel1341">
    <w:name w:val="ListLabel 1341"/>
    <w:qFormat/>
    <w:rPr>
      <w:u w:val="none"/>
    </w:rPr>
  </w:style>
  <w:style w:type="character" w:customStyle="1" w:styleId="ListLabel1342">
    <w:name w:val="ListLabel 1342"/>
    <w:qFormat/>
    <w:rPr>
      <w:u w:val="none"/>
    </w:rPr>
  </w:style>
  <w:style w:type="character" w:customStyle="1" w:styleId="ListLabel1343">
    <w:name w:val="ListLabel 1343"/>
    <w:qFormat/>
    <w:rPr>
      <w:u w:val="none"/>
    </w:rPr>
  </w:style>
  <w:style w:type="character" w:customStyle="1" w:styleId="ListLabel1344">
    <w:name w:val="ListLabel 1344"/>
    <w:qFormat/>
    <w:rPr>
      <w:u w:val="none"/>
    </w:rPr>
  </w:style>
  <w:style w:type="character" w:customStyle="1" w:styleId="ListLabel1345">
    <w:name w:val="ListLabel 1345"/>
    <w:qFormat/>
    <w:rPr>
      <w:u w:val="none"/>
    </w:rPr>
  </w:style>
  <w:style w:type="character" w:customStyle="1" w:styleId="ListLabel1346">
    <w:name w:val="ListLabel 1346"/>
    <w:qFormat/>
    <w:rPr>
      <w:rFonts w:ascii="Gill Sans" w:eastAsia="Noto Sans Symbols" w:hAnsi="Gill Sans" w:cs="Noto Sans Symbols"/>
      <w:b/>
      <w:sz w:val="32"/>
      <w:szCs w:val="32"/>
      <w:u w:val="none"/>
    </w:rPr>
  </w:style>
  <w:style w:type="character" w:customStyle="1" w:styleId="ListLabel1347">
    <w:name w:val="ListLabel 1347"/>
    <w:qFormat/>
    <w:rPr>
      <w:rFonts w:eastAsia="Noto Sans Symbols" w:cs="Noto Sans Symbols"/>
      <w:u w:val="none"/>
    </w:rPr>
  </w:style>
  <w:style w:type="character" w:customStyle="1" w:styleId="ListLabel1348">
    <w:name w:val="ListLabel 1348"/>
    <w:qFormat/>
    <w:rPr>
      <w:rFonts w:eastAsia="Noto Sans Symbols" w:cs="Noto Sans Symbols"/>
      <w:u w:val="none"/>
    </w:rPr>
  </w:style>
  <w:style w:type="character" w:customStyle="1" w:styleId="ListLabel1349">
    <w:name w:val="ListLabel 1349"/>
    <w:qFormat/>
    <w:rPr>
      <w:rFonts w:eastAsia="Noto Sans Symbols" w:cs="Noto Sans Symbols"/>
      <w:u w:val="none"/>
    </w:rPr>
  </w:style>
  <w:style w:type="character" w:customStyle="1" w:styleId="ListLabel1350">
    <w:name w:val="ListLabel 1350"/>
    <w:qFormat/>
    <w:rPr>
      <w:rFonts w:eastAsia="Noto Sans Symbols" w:cs="Noto Sans Symbols"/>
      <w:u w:val="none"/>
    </w:rPr>
  </w:style>
  <w:style w:type="character" w:customStyle="1" w:styleId="ListLabel1351">
    <w:name w:val="ListLabel 1351"/>
    <w:qFormat/>
    <w:rPr>
      <w:rFonts w:eastAsia="Noto Sans Symbols" w:cs="Noto Sans Symbols"/>
      <w:u w:val="none"/>
    </w:rPr>
  </w:style>
  <w:style w:type="character" w:customStyle="1" w:styleId="ListLabel1352">
    <w:name w:val="ListLabel 1352"/>
    <w:qFormat/>
    <w:rPr>
      <w:rFonts w:eastAsia="Noto Sans Symbols" w:cs="Noto Sans Symbols"/>
      <w:u w:val="none"/>
    </w:rPr>
  </w:style>
  <w:style w:type="character" w:customStyle="1" w:styleId="ListLabel1353">
    <w:name w:val="ListLabel 1353"/>
    <w:qFormat/>
    <w:rPr>
      <w:rFonts w:eastAsia="Noto Sans Symbols" w:cs="Noto Sans Symbols"/>
      <w:u w:val="none"/>
    </w:rPr>
  </w:style>
  <w:style w:type="character" w:customStyle="1" w:styleId="ListLabel1354">
    <w:name w:val="ListLabel 1354"/>
    <w:qFormat/>
    <w:rPr>
      <w:rFonts w:eastAsia="Noto Sans Symbols" w:cs="Noto Sans Symbols"/>
      <w:u w:val="none"/>
    </w:rPr>
  </w:style>
  <w:style w:type="character" w:customStyle="1" w:styleId="ListLabel1355">
    <w:name w:val="ListLabel 1355"/>
    <w:qFormat/>
    <w:rPr>
      <w:rFonts w:ascii="Gill Sans" w:eastAsia="Arial" w:hAnsi="Gill Sans" w:cs="Arial"/>
      <w:u w:val="none"/>
    </w:rPr>
  </w:style>
  <w:style w:type="character" w:customStyle="1" w:styleId="ListLabel1356">
    <w:name w:val="ListLabel 1356"/>
    <w:qFormat/>
    <w:rPr>
      <w:u w:val="none"/>
    </w:rPr>
  </w:style>
  <w:style w:type="character" w:customStyle="1" w:styleId="ListLabel1357">
    <w:name w:val="ListLabel 1357"/>
    <w:qFormat/>
    <w:rPr>
      <w:u w:val="none"/>
    </w:rPr>
  </w:style>
  <w:style w:type="character" w:customStyle="1" w:styleId="ListLabel1358">
    <w:name w:val="ListLabel 1358"/>
    <w:qFormat/>
    <w:rPr>
      <w:u w:val="none"/>
    </w:rPr>
  </w:style>
  <w:style w:type="character" w:customStyle="1" w:styleId="ListLabel1359">
    <w:name w:val="ListLabel 1359"/>
    <w:qFormat/>
    <w:rPr>
      <w:u w:val="none"/>
    </w:rPr>
  </w:style>
  <w:style w:type="character" w:customStyle="1" w:styleId="ListLabel1360">
    <w:name w:val="ListLabel 1360"/>
    <w:qFormat/>
    <w:rPr>
      <w:u w:val="none"/>
    </w:rPr>
  </w:style>
  <w:style w:type="character" w:customStyle="1" w:styleId="ListLabel1361">
    <w:name w:val="ListLabel 1361"/>
    <w:qFormat/>
    <w:rPr>
      <w:u w:val="none"/>
    </w:rPr>
  </w:style>
  <w:style w:type="character" w:customStyle="1" w:styleId="ListLabel1362">
    <w:name w:val="ListLabel 1362"/>
    <w:qFormat/>
    <w:rPr>
      <w:u w:val="none"/>
    </w:rPr>
  </w:style>
  <w:style w:type="character" w:customStyle="1" w:styleId="ListLabel1363">
    <w:name w:val="ListLabel 1363"/>
    <w:qFormat/>
    <w:rPr>
      <w:u w:val="none"/>
    </w:rPr>
  </w:style>
  <w:style w:type="character" w:customStyle="1" w:styleId="ListLabel1364">
    <w:name w:val="ListLabel 1364"/>
    <w:qFormat/>
    <w:rPr>
      <w:rFonts w:ascii="Gill Sans" w:hAnsi="Gill Sans"/>
      <w:u w:val="none"/>
    </w:rPr>
  </w:style>
  <w:style w:type="character" w:customStyle="1" w:styleId="ListLabel1365">
    <w:name w:val="ListLabel 1365"/>
    <w:qFormat/>
    <w:rPr>
      <w:u w:val="none"/>
    </w:rPr>
  </w:style>
  <w:style w:type="character" w:customStyle="1" w:styleId="ListLabel1366">
    <w:name w:val="ListLabel 1366"/>
    <w:qFormat/>
    <w:rPr>
      <w:u w:val="none"/>
    </w:rPr>
  </w:style>
  <w:style w:type="character" w:customStyle="1" w:styleId="ListLabel1367">
    <w:name w:val="ListLabel 1367"/>
    <w:qFormat/>
    <w:rPr>
      <w:u w:val="none"/>
    </w:rPr>
  </w:style>
  <w:style w:type="character" w:customStyle="1" w:styleId="ListLabel1368">
    <w:name w:val="ListLabel 1368"/>
    <w:qFormat/>
    <w:rPr>
      <w:u w:val="none"/>
    </w:rPr>
  </w:style>
  <w:style w:type="character" w:customStyle="1" w:styleId="ListLabel1369">
    <w:name w:val="ListLabel 1369"/>
    <w:qFormat/>
    <w:rPr>
      <w:u w:val="none"/>
    </w:rPr>
  </w:style>
  <w:style w:type="character" w:customStyle="1" w:styleId="ListLabel1370">
    <w:name w:val="ListLabel 1370"/>
    <w:qFormat/>
    <w:rPr>
      <w:u w:val="none"/>
    </w:rPr>
  </w:style>
  <w:style w:type="character" w:customStyle="1" w:styleId="ListLabel1371">
    <w:name w:val="ListLabel 1371"/>
    <w:qFormat/>
    <w:rPr>
      <w:u w:val="none"/>
    </w:rPr>
  </w:style>
  <w:style w:type="character" w:customStyle="1" w:styleId="ListLabel1372">
    <w:name w:val="ListLabel 1372"/>
    <w:qFormat/>
    <w:rPr>
      <w:u w:val="none"/>
    </w:rPr>
  </w:style>
  <w:style w:type="character" w:customStyle="1" w:styleId="ListLabel1373">
    <w:name w:val="ListLabel 1373"/>
    <w:qFormat/>
    <w:rPr>
      <w:rFonts w:ascii="Gill Sans" w:hAnsi="Gill Sans"/>
      <w:u w:val="none"/>
    </w:rPr>
  </w:style>
  <w:style w:type="character" w:customStyle="1" w:styleId="ListLabel1374">
    <w:name w:val="ListLabel 1374"/>
    <w:qFormat/>
    <w:rPr>
      <w:u w:val="none"/>
    </w:rPr>
  </w:style>
  <w:style w:type="character" w:customStyle="1" w:styleId="ListLabel1375">
    <w:name w:val="ListLabel 1375"/>
    <w:qFormat/>
    <w:rPr>
      <w:u w:val="none"/>
    </w:rPr>
  </w:style>
  <w:style w:type="character" w:customStyle="1" w:styleId="ListLabel1376">
    <w:name w:val="ListLabel 1376"/>
    <w:qFormat/>
    <w:rPr>
      <w:u w:val="none"/>
    </w:rPr>
  </w:style>
  <w:style w:type="character" w:customStyle="1" w:styleId="ListLabel1377">
    <w:name w:val="ListLabel 1377"/>
    <w:qFormat/>
    <w:rPr>
      <w:u w:val="none"/>
    </w:rPr>
  </w:style>
  <w:style w:type="character" w:customStyle="1" w:styleId="ListLabel1378">
    <w:name w:val="ListLabel 1378"/>
    <w:qFormat/>
    <w:rPr>
      <w:u w:val="none"/>
    </w:rPr>
  </w:style>
  <w:style w:type="character" w:customStyle="1" w:styleId="ListLabel1379">
    <w:name w:val="ListLabel 1379"/>
    <w:qFormat/>
    <w:rPr>
      <w:u w:val="none"/>
    </w:rPr>
  </w:style>
  <w:style w:type="character" w:customStyle="1" w:styleId="ListLabel1380">
    <w:name w:val="ListLabel 1380"/>
    <w:qFormat/>
    <w:rPr>
      <w:u w:val="none"/>
    </w:rPr>
  </w:style>
  <w:style w:type="character" w:customStyle="1" w:styleId="ListLabel1381">
    <w:name w:val="ListLabel 1381"/>
    <w:qFormat/>
    <w:rPr>
      <w:u w:val="none"/>
    </w:rPr>
  </w:style>
  <w:style w:type="character" w:customStyle="1" w:styleId="ListLabel1382">
    <w:name w:val="ListLabel 1382"/>
    <w:qFormat/>
    <w:rPr>
      <w:rFonts w:ascii="Gill Sans" w:eastAsia="Arial" w:hAnsi="Gill Sans" w:cs="Arial"/>
      <w:b/>
      <w:u w:val="none"/>
    </w:rPr>
  </w:style>
  <w:style w:type="character" w:customStyle="1" w:styleId="ListLabel1383">
    <w:name w:val="ListLabel 1383"/>
    <w:qFormat/>
    <w:rPr>
      <w:u w:val="none"/>
    </w:rPr>
  </w:style>
  <w:style w:type="character" w:customStyle="1" w:styleId="ListLabel1384">
    <w:name w:val="ListLabel 1384"/>
    <w:qFormat/>
    <w:rPr>
      <w:u w:val="none"/>
    </w:rPr>
  </w:style>
  <w:style w:type="character" w:customStyle="1" w:styleId="ListLabel1385">
    <w:name w:val="ListLabel 1385"/>
    <w:qFormat/>
    <w:rPr>
      <w:u w:val="none"/>
    </w:rPr>
  </w:style>
  <w:style w:type="character" w:customStyle="1" w:styleId="ListLabel1386">
    <w:name w:val="ListLabel 1386"/>
    <w:qFormat/>
    <w:rPr>
      <w:u w:val="none"/>
    </w:rPr>
  </w:style>
  <w:style w:type="character" w:customStyle="1" w:styleId="ListLabel1387">
    <w:name w:val="ListLabel 1387"/>
    <w:qFormat/>
    <w:rPr>
      <w:u w:val="none"/>
    </w:rPr>
  </w:style>
  <w:style w:type="character" w:customStyle="1" w:styleId="ListLabel1388">
    <w:name w:val="ListLabel 1388"/>
    <w:qFormat/>
    <w:rPr>
      <w:u w:val="none"/>
    </w:rPr>
  </w:style>
  <w:style w:type="character" w:customStyle="1" w:styleId="ListLabel1389">
    <w:name w:val="ListLabel 1389"/>
    <w:qFormat/>
    <w:rPr>
      <w:u w:val="none"/>
    </w:rPr>
  </w:style>
  <w:style w:type="character" w:customStyle="1" w:styleId="ListLabel1390">
    <w:name w:val="ListLabel 1390"/>
    <w:qFormat/>
    <w:rPr>
      <w:u w:val="none"/>
    </w:rPr>
  </w:style>
  <w:style w:type="character" w:customStyle="1" w:styleId="ListLabel1391">
    <w:name w:val="ListLabel 1391"/>
    <w:qFormat/>
    <w:rPr>
      <w:rFonts w:ascii="Gill Sans" w:hAnsi="Gill Sans"/>
      <w:u w:val="none"/>
    </w:rPr>
  </w:style>
  <w:style w:type="character" w:customStyle="1" w:styleId="ListLabel1392">
    <w:name w:val="ListLabel 1392"/>
    <w:qFormat/>
    <w:rPr>
      <w:u w:val="none"/>
    </w:rPr>
  </w:style>
  <w:style w:type="character" w:customStyle="1" w:styleId="ListLabel1393">
    <w:name w:val="ListLabel 1393"/>
    <w:qFormat/>
    <w:rPr>
      <w:u w:val="none"/>
    </w:rPr>
  </w:style>
  <w:style w:type="character" w:customStyle="1" w:styleId="ListLabel1394">
    <w:name w:val="ListLabel 1394"/>
    <w:qFormat/>
    <w:rPr>
      <w:u w:val="none"/>
    </w:rPr>
  </w:style>
  <w:style w:type="character" w:customStyle="1" w:styleId="ListLabel1395">
    <w:name w:val="ListLabel 1395"/>
    <w:qFormat/>
    <w:rPr>
      <w:u w:val="none"/>
    </w:rPr>
  </w:style>
  <w:style w:type="character" w:customStyle="1" w:styleId="ListLabel1396">
    <w:name w:val="ListLabel 1396"/>
    <w:qFormat/>
    <w:rPr>
      <w:u w:val="none"/>
    </w:rPr>
  </w:style>
  <w:style w:type="character" w:customStyle="1" w:styleId="ListLabel1397">
    <w:name w:val="ListLabel 1397"/>
    <w:qFormat/>
    <w:rPr>
      <w:u w:val="none"/>
    </w:rPr>
  </w:style>
  <w:style w:type="character" w:customStyle="1" w:styleId="ListLabel1398">
    <w:name w:val="ListLabel 1398"/>
    <w:qFormat/>
    <w:rPr>
      <w:u w:val="none"/>
    </w:rPr>
  </w:style>
  <w:style w:type="character" w:customStyle="1" w:styleId="ListLabel1399">
    <w:name w:val="ListLabel 1399"/>
    <w:qFormat/>
    <w:rPr>
      <w:u w:val="none"/>
    </w:rPr>
  </w:style>
  <w:style w:type="character" w:customStyle="1" w:styleId="ListLabel1400">
    <w:name w:val="ListLabel 1400"/>
    <w:qFormat/>
    <w:rPr>
      <w:rFonts w:ascii="Gill Sans" w:eastAsia="Arial" w:hAnsi="Gill Sans" w:cs="Arial"/>
      <w:u w:val="none"/>
    </w:rPr>
  </w:style>
  <w:style w:type="character" w:customStyle="1" w:styleId="ListLabel1401">
    <w:name w:val="ListLabel 1401"/>
    <w:qFormat/>
    <w:rPr>
      <w:u w:val="none"/>
    </w:rPr>
  </w:style>
  <w:style w:type="character" w:customStyle="1" w:styleId="ListLabel1402">
    <w:name w:val="ListLabel 1402"/>
    <w:qFormat/>
    <w:rPr>
      <w:u w:val="none"/>
    </w:rPr>
  </w:style>
  <w:style w:type="character" w:customStyle="1" w:styleId="ListLabel1403">
    <w:name w:val="ListLabel 1403"/>
    <w:qFormat/>
    <w:rPr>
      <w:u w:val="none"/>
    </w:rPr>
  </w:style>
  <w:style w:type="character" w:customStyle="1" w:styleId="ListLabel1404">
    <w:name w:val="ListLabel 1404"/>
    <w:qFormat/>
    <w:rPr>
      <w:u w:val="none"/>
    </w:rPr>
  </w:style>
  <w:style w:type="character" w:customStyle="1" w:styleId="ListLabel1405">
    <w:name w:val="ListLabel 1405"/>
    <w:qFormat/>
    <w:rPr>
      <w:u w:val="none"/>
    </w:rPr>
  </w:style>
  <w:style w:type="character" w:customStyle="1" w:styleId="ListLabel1406">
    <w:name w:val="ListLabel 1406"/>
    <w:qFormat/>
    <w:rPr>
      <w:u w:val="none"/>
    </w:rPr>
  </w:style>
  <w:style w:type="character" w:customStyle="1" w:styleId="ListLabel1407">
    <w:name w:val="ListLabel 1407"/>
    <w:qFormat/>
    <w:rPr>
      <w:u w:val="none"/>
    </w:rPr>
  </w:style>
  <w:style w:type="character" w:customStyle="1" w:styleId="ListLabel1408">
    <w:name w:val="ListLabel 1408"/>
    <w:qFormat/>
    <w:rPr>
      <w:u w:val="none"/>
    </w:rPr>
  </w:style>
  <w:style w:type="character" w:customStyle="1" w:styleId="ListLabel1409">
    <w:name w:val="ListLabel 1409"/>
    <w:qFormat/>
    <w:rPr>
      <w:rFonts w:ascii="Gill Sans" w:hAnsi="Gill Sans"/>
      <w:u w:val="none"/>
    </w:rPr>
  </w:style>
  <w:style w:type="character" w:customStyle="1" w:styleId="ListLabel1410">
    <w:name w:val="ListLabel 1410"/>
    <w:qFormat/>
    <w:rPr>
      <w:u w:val="none"/>
    </w:rPr>
  </w:style>
  <w:style w:type="character" w:customStyle="1" w:styleId="ListLabel1411">
    <w:name w:val="ListLabel 1411"/>
    <w:qFormat/>
    <w:rPr>
      <w:u w:val="none"/>
    </w:rPr>
  </w:style>
  <w:style w:type="character" w:customStyle="1" w:styleId="ListLabel1412">
    <w:name w:val="ListLabel 1412"/>
    <w:qFormat/>
    <w:rPr>
      <w:u w:val="none"/>
    </w:rPr>
  </w:style>
  <w:style w:type="character" w:customStyle="1" w:styleId="ListLabel1413">
    <w:name w:val="ListLabel 1413"/>
    <w:qFormat/>
    <w:rPr>
      <w:u w:val="none"/>
    </w:rPr>
  </w:style>
  <w:style w:type="character" w:customStyle="1" w:styleId="ListLabel1414">
    <w:name w:val="ListLabel 1414"/>
    <w:qFormat/>
    <w:rPr>
      <w:u w:val="none"/>
    </w:rPr>
  </w:style>
  <w:style w:type="character" w:customStyle="1" w:styleId="ListLabel1415">
    <w:name w:val="ListLabel 1415"/>
    <w:qFormat/>
    <w:rPr>
      <w:u w:val="none"/>
    </w:rPr>
  </w:style>
  <w:style w:type="character" w:customStyle="1" w:styleId="ListLabel1416">
    <w:name w:val="ListLabel 1416"/>
    <w:qFormat/>
    <w:rPr>
      <w:u w:val="none"/>
    </w:rPr>
  </w:style>
  <w:style w:type="character" w:customStyle="1" w:styleId="ListLabel1417">
    <w:name w:val="ListLabel 1417"/>
    <w:qFormat/>
    <w:rPr>
      <w:u w:val="none"/>
    </w:rPr>
  </w:style>
  <w:style w:type="character" w:customStyle="1" w:styleId="ListLabel1418">
    <w:name w:val="ListLabel 1418"/>
    <w:qFormat/>
    <w:rPr>
      <w:rFonts w:ascii="Gill Sans" w:hAnsi="Gill Sans"/>
      <w:b/>
      <w:color w:val="000099"/>
      <w:sz w:val="28"/>
      <w:szCs w:val="28"/>
      <w:u w:val="none"/>
    </w:rPr>
  </w:style>
  <w:style w:type="character" w:customStyle="1" w:styleId="ListLabel1419">
    <w:name w:val="ListLabel 1419"/>
    <w:qFormat/>
    <w:rPr>
      <w:u w:val="none"/>
    </w:rPr>
  </w:style>
  <w:style w:type="character" w:customStyle="1" w:styleId="ListLabel1420">
    <w:name w:val="ListLabel 1420"/>
    <w:qFormat/>
    <w:rPr>
      <w:u w:val="none"/>
    </w:rPr>
  </w:style>
  <w:style w:type="character" w:customStyle="1" w:styleId="ListLabel1421">
    <w:name w:val="ListLabel 1421"/>
    <w:qFormat/>
    <w:rPr>
      <w:u w:val="none"/>
    </w:rPr>
  </w:style>
  <w:style w:type="character" w:customStyle="1" w:styleId="ListLabel1422">
    <w:name w:val="ListLabel 1422"/>
    <w:qFormat/>
    <w:rPr>
      <w:u w:val="none"/>
    </w:rPr>
  </w:style>
  <w:style w:type="character" w:customStyle="1" w:styleId="ListLabel1423">
    <w:name w:val="ListLabel 1423"/>
    <w:qFormat/>
    <w:rPr>
      <w:u w:val="none"/>
    </w:rPr>
  </w:style>
  <w:style w:type="character" w:customStyle="1" w:styleId="ListLabel1424">
    <w:name w:val="ListLabel 1424"/>
    <w:qFormat/>
    <w:rPr>
      <w:u w:val="none"/>
    </w:rPr>
  </w:style>
  <w:style w:type="character" w:customStyle="1" w:styleId="ListLabel1425">
    <w:name w:val="ListLabel 1425"/>
    <w:qFormat/>
    <w:rPr>
      <w:u w:val="none"/>
    </w:rPr>
  </w:style>
  <w:style w:type="character" w:customStyle="1" w:styleId="ListLabel1426">
    <w:name w:val="ListLabel 1426"/>
    <w:qFormat/>
    <w:rPr>
      <w:u w:val="none"/>
    </w:rPr>
  </w:style>
  <w:style w:type="character" w:customStyle="1" w:styleId="ListLabel1427">
    <w:name w:val="ListLabel 1427"/>
    <w:qFormat/>
    <w:rPr>
      <w:rFonts w:ascii="Gill Sans" w:hAnsi="Gill Sans"/>
      <w:u w:val="none"/>
    </w:rPr>
  </w:style>
  <w:style w:type="character" w:customStyle="1" w:styleId="ListLabel1428">
    <w:name w:val="ListLabel 1428"/>
    <w:qFormat/>
    <w:rPr>
      <w:u w:val="none"/>
    </w:rPr>
  </w:style>
  <w:style w:type="character" w:customStyle="1" w:styleId="ListLabel1429">
    <w:name w:val="ListLabel 1429"/>
    <w:qFormat/>
    <w:rPr>
      <w:u w:val="none"/>
    </w:rPr>
  </w:style>
  <w:style w:type="character" w:customStyle="1" w:styleId="ListLabel1430">
    <w:name w:val="ListLabel 1430"/>
    <w:qFormat/>
    <w:rPr>
      <w:u w:val="none"/>
    </w:rPr>
  </w:style>
  <w:style w:type="character" w:customStyle="1" w:styleId="ListLabel1431">
    <w:name w:val="ListLabel 1431"/>
    <w:qFormat/>
    <w:rPr>
      <w:u w:val="none"/>
    </w:rPr>
  </w:style>
  <w:style w:type="character" w:customStyle="1" w:styleId="ListLabel1432">
    <w:name w:val="ListLabel 1432"/>
    <w:qFormat/>
    <w:rPr>
      <w:u w:val="none"/>
    </w:rPr>
  </w:style>
  <w:style w:type="character" w:customStyle="1" w:styleId="ListLabel1433">
    <w:name w:val="ListLabel 1433"/>
    <w:qFormat/>
    <w:rPr>
      <w:u w:val="none"/>
    </w:rPr>
  </w:style>
  <w:style w:type="character" w:customStyle="1" w:styleId="ListLabel1434">
    <w:name w:val="ListLabel 1434"/>
    <w:qFormat/>
    <w:rPr>
      <w:u w:val="none"/>
    </w:rPr>
  </w:style>
  <w:style w:type="character" w:customStyle="1" w:styleId="ListLabel1435">
    <w:name w:val="ListLabel 1435"/>
    <w:qFormat/>
    <w:rPr>
      <w:u w:val="none"/>
    </w:rPr>
  </w:style>
  <w:style w:type="character" w:customStyle="1" w:styleId="ListLabel1436">
    <w:name w:val="ListLabel 1436"/>
    <w:qFormat/>
    <w:rPr>
      <w:rFonts w:ascii="Gill Sans" w:eastAsia="Arial" w:hAnsi="Gill Sans" w:cs="Arial"/>
      <w:b/>
      <w:color w:val="000000"/>
      <w:sz w:val="32"/>
      <w:szCs w:val="32"/>
    </w:rPr>
  </w:style>
  <w:style w:type="character" w:customStyle="1" w:styleId="ListLabel1437">
    <w:name w:val="ListLabel 1437"/>
    <w:qFormat/>
    <w:rPr>
      <w:rFonts w:ascii="Gill Sans" w:hAnsi="Gill Sans"/>
      <w:u w:val="none"/>
    </w:rPr>
  </w:style>
  <w:style w:type="character" w:customStyle="1" w:styleId="ListLabel1438">
    <w:name w:val="ListLabel 1438"/>
    <w:qFormat/>
    <w:rPr>
      <w:u w:val="none"/>
    </w:rPr>
  </w:style>
  <w:style w:type="character" w:customStyle="1" w:styleId="ListLabel1439">
    <w:name w:val="ListLabel 1439"/>
    <w:qFormat/>
    <w:rPr>
      <w:u w:val="none"/>
    </w:rPr>
  </w:style>
  <w:style w:type="character" w:customStyle="1" w:styleId="ListLabel1440">
    <w:name w:val="ListLabel 1440"/>
    <w:qFormat/>
    <w:rPr>
      <w:u w:val="none"/>
    </w:rPr>
  </w:style>
  <w:style w:type="character" w:customStyle="1" w:styleId="ListLabel1441">
    <w:name w:val="ListLabel 1441"/>
    <w:qFormat/>
    <w:rPr>
      <w:u w:val="none"/>
    </w:rPr>
  </w:style>
  <w:style w:type="character" w:customStyle="1" w:styleId="ListLabel1442">
    <w:name w:val="ListLabel 1442"/>
    <w:qFormat/>
    <w:rPr>
      <w:u w:val="none"/>
    </w:rPr>
  </w:style>
  <w:style w:type="character" w:customStyle="1" w:styleId="ListLabel1443">
    <w:name w:val="ListLabel 1443"/>
    <w:qFormat/>
    <w:rPr>
      <w:u w:val="none"/>
    </w:rPr>
  </w:style>
  <w:style w:type="character" w:customStyle="1" w:styleId="ListLabel1444">
    <w:name w:val="ListLabel 1444"/>
    <w:qFormat/>
    <w:rPr>
      <w:u w:val="none"/>
    </w:rPr>
  </w:style>
  <w:style w:type="character" w:customStyle="1" w:styleId="ListLabel1445">
    <w:name w:val="ListLabel 1445"/>
    <w:qFormat/>
    <w:rPr>
      <w:u w:val="none"/>
    </w:rPr>
  </w:style>
  <w:style w:type="character" w:customStyle="1" w:styleId="ListLabel1446">
    <w:name w:val="ListLabel 1446"/>
    <w:qFormat/>
    <w:rPr>
      <w:rFonts w:ascii="Gill Sans" w:hAnsi="Gill Sans"/>
      <w:u w:val="none"/>
    </w:rPr>
  </w:style>
  <w:style w:type="character" w:customStyle="1" w:styleId="ListLabel1447">
    <w:name w:val="ListLabel 1447"/>
    <w:qFormat/>
    <w:rPr>
      <w:u w:val="none"/>
    </w:rPr>
  </w:style>
  <w:style w:type="character" w:customStyle="1" w:styleId="ListLabel1448">
    <w:name w:val="ListLabel 1448"/>
    <w:qFormat/>
    <w:rPr>
      <w:u w:val="none"/>
    </w:rPr>
  </w:style>
  <w:style w:type="character" w:customStyle="1" w:styleId="ListLabel1449">
    <w:name w:val="ListLabel 1449"/>
    <w:qFormat/>
    <w:rPr>
      <w:u w:val="none"/>
    </w:rPr>
  </w:style>
  <w:style w:type="character" w:customStyle="1" w:styleId="ListLabel1450">
    <w:name w:val="ListLabel 1450"/>
    <w:qFormat/>
    <w:rPr>
      <w:u w:val="none"/>
    </w:rPr>
  </w:style>
  <w:style w:type="character" w:customStyle="1" w:styleId="ListLabel1451">
    <w:name w:val="ListLabel 1451"/>
    <w:qFormat/>
    <w:rPr>
      <w:u w:val="none"/>
    </w:rPr>
  </w:style>
  <w:style w:type="character" w:customStyle="1" w:styleId="ListLabel1452">
    <w:name w:val="ListLabel 1452"/>
    <w:qFormat/>
    <w:rPr>
      <w:u w:val="none"/>
    </w:rPr>
  </w:style>
  <w:style w:type="character" w:customStyle="1" w:styleId="ListLabel1453">
    <w:name w:val="ListLabel 1453"/>
    <w:qFormat/>
    <w:rPr>
      <w:u w:val="none"/>
    </w:rPr>
  </w:style>
  <w:style w:type="character" w:customStyle="1" w:styleId="ListLabel1454">
    <w:name w:val="ListLabel 1454"/>
    <w:qFormat/>
    <w:rPr>
      <w:u w:val="none"/>
    </w:rPr>
  </w:style>
  <w:style w:type="character" w:customStyle="1" w:styleId="ListLabel1455">
    <w:name w:val="ListLabel 1455"/>
    <w:qFormat/>
    <w:rPr>
      <w:rFonts w:ascii="Gill Sans" w:hAnsi="Gill Sans"/>
      <w:u w:val="none"/>
    </w:rPr>
  </w:style>
  <w:style w:type="character" w:customStyle="1" w:styleId="ListLabel1456">
    <w:name w:val="ListLabel 1456"/>
    <w:qFormat/>
    <w:rPr>
      <w:u w:val="none"/>
    </w:rPr>
  </w:style>
  <w:style w:type="character" w:customStyle="1" w:styleId="ListLabel1457">
    <w:name w:val="ListLabel 1457"/>
    <w:qFormat/>
    <w:rPr>
      <w:u w:val="none"/>
    </w:rPr>
  </w:style>
  <w:style w:type="character" w:customStyle="1" w:styleId="ListLabel1458">
    <w:name w:val="ListLabel 1458"/>
    <w:qFormat/>
    <w:rPr>
      <w:u w:val="none"/>
    </w:rPr>
  </w:style>
  <w:style w:type="character" w:customStyle="1" w:styleId="ListLabel1459">
    <w:name w:val="ListLabel 1459"/>
    <w:qFormat/>
    <w:rPr>
      <w:u w:val="none"/>
    </w:rPr>
  </w:style>
  <w:style w:type="character" w:customStyle="1" w:styleId="ListLabel1460">
    <w:name w:val="ListLabel 1460"/>
    <w:qFormat/>
    <w:rPr>
      <w:u w:val="none"/>
    </w:rPr>
  </w:style>
  <w:style w:type="character" w:customStyle="1" w:styleId="ListLabel1461">
    <w:name w:val="ListLabel 1461"/>
    <w:qFormat/>
    <w:rPr>
      <w:u w:val="none"/>
    </w:rPr>
  </w:style>
  <w:style w:type="character" w:customStyle="1" w:styleId="ListLabel1462">
    <w:name w:val="ListLabel 1462"/>
    <w:qFormat/>
    <w:rPr>
      <w:u w:val="none"/>
    </w:rPr>
  </w:style>
  <w:style w:type="character" w:customStyle="1" w:styleId="ListLabel1463">
    <w:name w:val="ListLabel 1463"/>
    <w:qFormat/>
    <w:rPr>
      <w:u w:val="none"/>
    </w:rPr>
  </w:style>
  <w:style w:type="character" w:customStyle="1" w:styleId="ListLabel1464">
    <w:name w:val="ListLabel 1464"/>
    <w:qFormat/>
    <w:rPr>
      <w:rFonts w:ascii="Gill Sans" w:hAnsi="Gill Sans"/>
      <w:u w:val="none"/>
    </w:rPr>
  </w:style>
  <w:style w:type="character" w:customStyle="1" w:styleId="ListLabel1465">
    <w:name w:val="ListLabel 1465"/>
    <w:qFormat/>
    <w:rPr>
      <w:u w:val="none"/>
    </w:rPr>
  </w:style>
  <w:style w:type="character" w:customStyle="1" w:styleId="ListLabel1466">
    <w:name w:val="ListLabel 1466"/>
    <w:qFormat/>
    <w:rPr>
      <w:u w:val="none"/>
    </w:rPr>
  </w:style>
  <w:style w:type="character" w:customStyle="1" w:styleId="ListLabel1467">
    <w:name w:val="ListLabel 1467"/>
    <w:qFormat/>
    <w:rPr>
      <w:u w:val="none"/>
    </w:rPr>
  </w:style>
  <w:style w:type="character" w:customStyle="1" w:styleId="ListLabel1468">
    <w:name w:val="ListLabel 1468"/>
    <w:qFormat/>
    <w:rPr>
      <w:u w:val="none"/>
    </w:rPr>
  </w:style>
  <w:style w:type="character" w:customStyle="1" w:styleId="ListLabel1469">
    <w:name w:val="ListLabel 1469"/>
    <w:qFormat/>
    <w:rPr>
      <w:u w:val="none"/>
    </w:rPr>
  </w:style>
  <w:style w:type="character" w:customStyle="1" w:styleId="ListLabel1470">
    <w:name w:val="ListLabel 1470"/>
    <w:qFormat/>
    <w:rPr>
      <w:u w:val="none"/>
    </w:rPr>
  </w:style>
  <w:style w:type="character" w:customStyle="1" w:styleId="ListLabel1471">
    <w:name w:val="ListLabel 1471"/>
    <w:qFormat/>
    <w:rPr>
      <w:u w:val="none"/>
    </w:rPr>
  </w:style>
  <w:style w:type="character" w:customStyle="1" w:styleId="ListLabel1472">
    <w:name w:val="ListLabel 1472"/>
    <w:qFormat/>
    <w:rPr>
      <w:u w:val="none"/>
    </w:rPr>
  </w:style>
  <w:style w:type="character" w:customStyle="1" w:styleId="ListLabel1473">
    <w:name w:val="ListLabel 1473"/>
    <w:qFormat/>
    <w:rPr>
      <w:rFonts w:ascii="Gill Sans" w:hAnsi="Gill Sans"/>
      <w:u w:val="none"/>
    </w:rPr>
  </w:style>
  <w:style w:type="character" w:customStyle="1" w:styleId="ListLabel1474">
    <w:name w:val="ListLabel 1474"/>
    <w:qFormat/>
    <w:rPr>
      <w:rFonts w:ascii="Gill Sans" w:hAnsi="Gill Sans"/>
      <w:b w:val="0"/>
      <w:sz w:val="24"/>
      <w:u w:val="none"/>
    </w:rPr>
  </w:style>
  <w:style w:type="character" w:customStyle="1" w:styleId="ListLabel1475">
    <w:name w:val="ListLabel 1475"/>
    <w:qFormat/>
    <w:rPr>
      <w:u w:val="none"/>
    </w:rPr>
  </w:style>
  <w:style w:type="character" w:customStyle="1" w:styleId="ListLabel1476">
    <w:name w:val="ListLabel 1476"/>
    <w:qFormat/>
    <w:rPr>
      <w:u w:val="none"/>
    </w:rPr>
  </w:style>
  <w:style w:type="character" w:customStyle="1" w:styleId="ListLabel1477">
    <w:name w:val="ListLabel 1477"/>
    <w:qFormat/>
    <w:rPr>
      <w:u w:val="none"/>
    </w:rPr>
  </w:style>
  <w:style w:type="character" w:customStyle="1" w:styleId="ListLabel1478">
    <w:name w:val="ListLabel 1478"/>
    <w:qFormat/>
    <w:rPr>
      <w:u w:val="none"/>
    </w:rPr>
  </w:style>
  <w:style w:type="character" w:customStyle="1" w:styleId="ListLabel1479">
    <w:name w:val="ListLabel 1479"/>
    <w:qFormat/>
    <w:rPr>
      <w:u w:val="none"/>
    </w:rPr>
  </w:style>
  <w:style w:type="character" w:customStyle="1" w:styleId="ListLabel1480">
    <w:name w:val="ListLabel 1480"/>
    <w:qFormat/>
    <w:rPr>
      <w:u w:val="none"/>
    </w:rPr>
  </w:style>
  <w:style w:type="character" w:customStyle="1" w:styleId="ListLabel1481">
    <w:name w:val="ListLabel 1481"/>
    <w:qFormat/>
    <w:rPr>
      <w:u w:val="none"/>
    </w:rPr>
  </w:style>
  <w:style w:type="character" w:customStyle="1" w:styleId="ListLabel1482">
    <w:name w:val="ListLabel 1482"/>
    <w:qFormat/>
    <w:rPr>
      <w:rFonts w:ascii="Gill Sans" w:hAnsi="Gill Sans"/>
      <w:b/>
      <w:u w:val="none"/>
    </w:rPr>
  </w:style>
  <w:style w:type="character" w:customStyle="1" w:styleId="ListLabel1483">
    <w:name w:val="ListLabel 1483"/>
    <w:qFormat/>
    <w:rPr>
      <w:u w:val="none"/>
    </w:rPr>
  </w:style>
  <w:style w:type="character" w:customStyle="1" w:styleId="ListLabel1484">
    <w:name w:val="ListLabel 1484"/>
    <w:qFormat/>
    <w:rPr>
      <w:u w:val="none"/>
    </w:rPr>
  </w:style>
  <w:style w:type="character" w:customStyle="1" w:styleId="ListLabel1485">
    <w:name w:val="ListLabel 1485"/>
    <w:qFormat/>
    <w:rPr>
      <w:u w:val="none"/>
    </w:rPr>
  </w:style>
  <w:style w:type="character" w:customStyle="1" w:styleId="ListLabel1486">
    <w:name w:val="ListLabel 1486"/>
    <w:qFormat/>
    <w:rPr>
      <w:u w:val="none"/>
    </w:rPr>
  </w:style>
  <w:style w:type="character" w:customStyle="1" w:styleId="ListLabel1487">
    <w:name w:val="ListLabel 1487"/>
    <w:qFormat/>
    <w:rPr>
      <w:u w:val="none"/>
    </w:rPr>
  </w:style>
  <w:style w:type="character" w:customStyle="1" w:styleId="ListLabel1488">
    <w:name w:val="ListLabel 1488"/>
    <w:qFormat/>
    <w:rPr>
      <w:u w:val="none"/>
    </w:rPr>
  </w:style>
  <w:style w:type="character" w:customStyle="1" w:styleId="ListLabel1489">
    <w:name w:val="ListLabel 1489"/>
    <w:qFormat/>
    <w:rPr>
      <w:u w:val="none"/>
    </w:rPr>
  </w:style>
  <w:style w:type="character" w:customStyle="1" w:styleId="ListLabel1490">
    <w:name w:val="ListLabel 1490"/>
    <w:qFormat/>
    <w:rPr>
      <w:u w:val="none"/>
    </w:rPr>
  </w:style>
  <w:style w:type="character" w:customStyle="1" w:styleId="ListLabel1491">
    <w:name w:val="ListLabel 1491"/>
    <w:qFormat/>
    <w:rPr>
      <w:rFonts w:ascii="Gill Sans" w:hAnsi="Gill Sans"/>
      <w:u w:val="none"/>
    </w:rPr>
  </w:style>
  <w:style w:type="character" w:customStyle="1" w:styleId="ListLabel1492">
    <w:name w:val="ListLabel 1492"/>
    <w:qFormat/>
    <w:rPr>
      <w:u w:val="none"/>
    </w:rPr>
  </w:style>
  <w:style w:type="character" w:customStyle="1" w:styleId="ListLabel1493">
    <w:name w:val="ListLabel 1493"/>
    <w:qFormat/>
    <w:rPr>
      <w:u w:val="none"/>
    </w:rPr>
  </w:style>
  <w:style w:type="character" w:customStyle="1" w:styleId="ListLabel1494">
    <w:name w:val="ListLabel 1494"/>
    <w:qFormat/>
    <w:rPr>
      <w:u w:val="none"/>
    </w:rPr>
  </w:style>
  <w:style w:type="character" w:customStyle="1" w:styleId="ListLabel1495">
    <w:name w:val="ListLabel 1495"/>
    <w:qFormat/>
    <w:rPr>
      <w:u w:val="none"/>
    </w:rPr>
  </w:style>
  <w:style w:type="character" w:customStyle="1" w:styleId="ListLabel1496">
    <w:name w:val="ListLabel 1496"/>
    <w:qFormat/>
    <w:rPr>
      <w:u w:val="none"/>
    </w:rPr>
  </w:style>
  <w:style w:type="character" w:customStyle="1" w:styleId="ListLabel1497">
    <w:name w:val="ListLabel 1497"/>
    <w:qFormat/>
    <w:rPr>
      <w:u w:val="none"/>
    </w:rPr>
  </w:style>
  <w:style w:type="character" w:customStyle="1" w:styleId="ListLabel1498">
    <w:name w:val="ListLabel 1498"/>
    <w:qFormat/>
    <w:rPr>
      <w:u w:val="none"/>
    </w:rPr>
  </w:style>
  <w:style w:type="character" w:customStyle="1" w:styleId="ListLabel1499">
    <w:name w:val="ListLabel 1499"/>
    <w:qFormat/>
    <w:rPr>
      <w:u w:val="none"/>
    </w:rPr>
  </w:style>
  <w:style w:type="character" w:customStyle="1" w:styleId="ListLabel1500">
    <w:name w:val="ListLabel 1500"/>
    <w:qFormat/>
    <w:rPr>
      <w:rFonts w:ascii="Gill Sans" w:hAnsi="Gill Sans"/>
      <w:u w:val="none"/>
    </w:rPr>
  </w:style>
  <w:style w:type="character" w:customStyle="1" w:styleId="ListLabel1501">
    <w:name w:val="ListLabel 1501"/>
    <w:qFormat/>
    <w:rPr>
      <w:u w:val="none"/>
    </w:rPr>
  </w:style>
  <w:style w:type="character" w:customStyle="1" w:styleId="ListLabel1502">
    <w:name w:val="ListLabel 1502"/>
    <w:qFormat/>
    <w:rPr>
      <w:u w:val="none"/>
    </w:rPr>
  </w:style>
  <w:style w:type="character" w:customStyle="1" w:styleId="ListLabel1503">
    <w:name w:val="ListLabel 1503"/>
    <w:qFormat/>
    <w:rPr>
      <w:u w:val="none"/>
    </w:rPr>
  </w:style>
  <w:style w:type="character" w:customStyle="1" w:styleId="ListLabel1504">
    <w:name w:val="ListLabel 1504"/>
    <w:qFormat/>
    <w:rPr>
      <w:u w:val="none"/>
    </w:rPr>
  </w:style>
  <w:style w:type="character" w:customStyle="1" w:styleId="ListLabel1505">
    <w:name w:val="ListLabel 1505"/>
    <w:qFormat/>
    <w:rPr>
      <w:u w:val="none"/>
    </w:rPr>
  </w:style>
  <w:style w:type="character" w:customStyle="1" w:styleId="ListLabel1506">
    <w:name w:val="ListLabel 1506"/>
    <w:qFormat/>
    <w:rPr>
      <w:u w:val="none"/>
    </w:rPr>
  </w:style>
  <w:style w:type="character" w:customStyle="1" w:styleId="ListLabel1507">
    <w:name w:val="ListLabel 1507"/>
    <w:qFormat/>
    <w:rPr>
      <w:u w:val="none"/>
    </w:rPr>
  </w:style>
  <w:style w:type="character" w:customStyle="1" w:styleId="ListLabel1508">
    <w:name w:val="ListLabel 1508"/>
    <w:qFormat/>
    <w:rPr>
      <w:u w:val="none"/>
    </w:rPr>
  </w:style>
  <w:style w:type="character" w:customStyle="1" w:styleId="ListLabel1509">
    <w:name w:val="ListLabel 1509"/>
    <w:qFormat/>
    <w:rPr>
      <w:rFonts w:ascii="Gill Sans" w:hAnsi="Gill Sans"/>
      <w:u w:val="none"/>
    </w:rPr>
  </w:style>
  <w:style w:type="character" w:customStyle="1" w:styleId="ListLabel1510">
    <w:name w:val="ListLabel 1510"/>
    <w:qFormat/>
    <w:rPr>
      <w:u w:val="none"/>
    </w:rPr>
  </w:style>
  <w:style w:type="character" w:customStyle="1" w:styleId="ListLabel1511">
    <w:name w:val="ListLabel 1511"/>
    <w:qFormat/>
    <w:rPr>
      <w:u w:val="none"/>
    </w:rPr>
  </w:style>
  <w:style w:type="character" w:customStyle="1" w:styleId="ListLabel1512">
    <w:name w:val="ListLabel 1512"/>
    <w:qFormat/>
    <w:rPr>
      <w:u w:val="none"/>
    </w:rPr>
  </w:style>
  <w:style w:type="character" w:customStyle="1" w:styleId="ListLabel1513">
    <w:name w:val="ListLabel 1513"/>
    <w:qFormat/>
    <w:rPr>
      <w:u w:val="none"/>
    </w:rPr>
  </w:style>
  <w:style w:type="character" w:customStyle="1" w:styleId="ListLabel1514">
    <w:name w:val="ListLabel 1514"/>
    <w:qFormat/>
    <w:rPr>
      <w:u w:val="none"/>
    </w:rPr>
  </w:style>
  <w:style w:type="character" w:customStyle="1" w:styleId="ListLabel1515">
    <w:name w:val="ListLabel 1515"/>
    <w:qFormat/>
    <w:rPr>
      <w:u w:val="none"/>
    </w:rPr>
  </w:style>
  <w:style w:type="character" w:customStyle="1" w:styleId="ListLabel1516">
    <w:name w:val="ListLabel 1516"/>
    <w:qFormat/>
    <w:rPr>
      <w:u w:val="none"/>
    </w:rPr>
  </w:style>
  <w:style w:type="character" w:customStyle="1" w:styleId="ListLabel1517">
    <w:name w:val="ListLabel 1517"/>
    <w:qFormat/>
    <w:rPr>
      <w:u w:val="none"/>
    </w:rPr>
  </w:style>
  <w:style w:type="character" w:customStyle="1" w:styleId="ListLabel1518">
    <w:name w:val="ListLabel 1518"/>
    <w:qFormat/>
    <w:rPr>
      <w:rFonts w:ascii="Gill Sans" w:eastAsia="Arial" w:hAnsi="Gill Sans" w:cs="Arial"/>
      <w:u w:val="none"/>
    </w:rPr>
  </w:style>
  <w:style w:type="character" w:customStyle="1" w:styleId="ListLabel1519">
    <w:name w:val="ListLabel 1519"/>
    <w:qFormat/>
    <w:rPr>
      <w:u w:val="none"/>
    </w:rPr>
  </w:style>
  <w:style w:type="character" w:customStyle="1" w:styleId="ListLabel1520">
    <w:name w:val="ListLabel 1520"/>
    <w:qFormat/>
    <w:rPr>
      <w:u w:val="none"/>
    </w:rPr>
  </w:style>
  <w:style w:type="character" w:customStyle="1" w:styleId="ListLabel1521">
    <w:name w:val="ListLabel 1521"/>
    <w:qFormat/>
    <w:rPr>
      <w:u w:val="none"/>
    </w:rPr>
  </w:style>
  <w:style w:type="character" w:customStyle="1" w:styleId="ListLabel1522">
    <w:name w:val="ListLabel 1522"/>
    <w:qFormat/>
    <w:rPr>
      <w:u w:val="none"/>
    </w:rPr>
  </w:style>
  <w:style w:type="character" w:customStyle="1" w:styleId="ListLabel1523">
    <w:name w:val="ListLabel 1523"/>
    <w:qFormat/>
    <w:rPr>
      <w:u w:val="none"/>
    </w:rPr>
  </w:style>
  <w:style w:type="character" w:customStyle="1" w:styleId="ListLabel1524">
    <w:name w:val="ListLabel 1524"/>
    <w:qFormat/>
    <w:rPr>
      <w:u w:val="none"/>
    </w:rPr>
  </w:style>
  <w:style w:type="character" w:customStyle="1" w:styleId="ListLabel1525">
    <w:name w:val="ListLabel 1525"/>
    <w:qFormat/>
    <w:rPr>
      <w:u w:val="none"/>
    </w:rPr>
  </w:style>
  <w:style w:type="character" w:customStyle="1" w:styleId="ListLabel1526">
    <w:name w:val="ListLabel 1526"/>
    <w:qFormat/>
    <w:rPr>
      <w:u w:val="none"/>
    </w:rPr>
  </w:style>
  <w:style w:type="character" w:customStyle="1" w:styleId="ListLabel1527">
    <w:name w:val="ListLabel 1527"/>
    <w:qFormat/>
    <w:rPr>
      <w:rFonts w:ascii="Gill Sans" w:hAnsi="Gill Sans"/>
      <w:u w:val="none"/>
    </w:rPr>
  </w:style>
  <w:style w:type="character" w:customStyle="1" w:styleId="ListLabel1528">
    <w:name w:val="ListLabel 1528"/>
    <w:qFormat/>
    <w:rPr>
      <w:u w:val="none"/>
    </w:rPr>
  </w:style>
  <w:style w:type="character" w:customStyle="1" w:styleId="ListLabel1529">
    <w:name w:val="ListLabel 1529"/>
    <w:qFormat/>
    <w:rPr>
      <w:u w:val="none"/>
    </w:rPr>
  </w:style>
  <w:style w:type="character" w:customStyle="1" w:styleId="ListLabel1530">
    <w:name w:val="ListLabel 1530"/>
    <w:qFormat/>
    <w:rPr>
      <w:u w:val="none"/>
    </w:rPr>
  </w:style>
  <w:style w:type="character" w:customStyle="1" w:styleId="ListLabel1531">
    <w:name w:val="ListLabel 1531"/>
    <w:qFormat/>
    <w:rPr>
      <w:u w:val="none"/>
    </w:rPr>
  </w:style>
  <w:style w:type="character" w:customStyle="1" w:styleId="ListLabel1532">
    <w:name w:val="ListLabel 1532"/>
    <w:qFormat/>
    <w:rPr>
      <w:u w:val="none"/>
    </w:rPr>
  </w:style>
  <w:style w:type="character" w:customStyle="1" w:styleId="ListLabel1533">
    <w:name w:val="ListLabel 1533"/>
    <w:qFormat/>
    <w:rPr>
      <w:u w:val="none"/>
    </w:rPr>
  </w:style>
  <w:style w:type="character" w:customStyle="1" w:styleId="ListLabel1534">
    <w:name w:val="ListLabel 1534"/>
    <w:qFormat/>
    <w:rPr>
      <w:u w:val="none"/>
    </w:rPr>
  </w:style>
  <w:style w:type="character" w:customStyle="1" w:styleId="ListLabel1535">
    <w:name w:val="ListLabel 1535"/>
    <w:qFormat/>
    <w:rPr>
      <w:u w:val="none"/>
    </w:rPr>
  </w:style>
  <w:style w:type="character" w:customStyle="1" w:styleId="ListLabel1536">
    <w:name w:val="ListLabel 1536"/>
    <w:qFormat/>
    <w:rPr>
      <w:rFonts w:ascii="Gill Sans" w:hAnsi="Gill Sans"/>
      <w:b/>
      <w:u w:val="none"/>
    </w:rPr>
  </w:style>
  <w:style w:type="character" w:customStyle="1" w:styleId="ListLabel1537">
    <w:name w:val="ListLabel 1537"/>
    <w:qFormat/>
    <w:rPr>
      <w:u w:val="none"/>
    </w:rPr>
  </w:style>
  <w:style w:type="character" w:customStyle="1" w:styleId="ListLabel1538">
    <w:name w:val="ListLabel 1538"/>
    <w:qFormat/>
    <w:rPr>
      <w:u w:val="none"/>
    </w:rPr>
  </w:style>
  <w:style w:type="character" w:customStyle="1" w:styleId="ListLabel1539">
    <w:name w:val="ListLabel 1539"/>
    <w:qFormat/>
    <w:rPr>
      <w:u w:val="none"/>
    </w:rPr>
  </w:style>
  <w:style w:type="character" w:customStyle="1" w:styleId="ListLabel1540">
    <w:name w:val="ListLabel 1540"/>
    <w:qFormat/>
    <w:rPr>
      <w:u w:val="none"/>
    </w:rPr>
  </w:style>
  <w:style w:type="character" w:customStyle="1" w:styleId="ListLabel1541">
    <w:name w:val="ListLabel 1541"/>
    <w:qFormat/>
    <w:rPr>
      <w:u w:val="none"/>
    </w:rPr>
  </w:style>
  <w:style w:type="character" w:customStyle="1" w:styleId="ListLabel1542">
    <w:name w:val="ListLabel 1542"/>
    <w:qFormat/>
    <w:rPr>
      <w:u w:val="none"/>
    </w:rPr>
  </w:style>
  <w:style w:type="character" w:customStyle="1" w:styleId="ListLabel1543">
    <w:name w:val="ListLabel 1543"/>
    <w:qFormat/>
    <w:rPr>
      <w:u w:val="none"/>
    </w:rPr>
  </w:style>
  <w:style w:type="character" w:customStyle="1" w:styleId="ListLabel1544">
    <w:name w:val="ListLabel 1544"/>
    <w:qFormat/>
    <w:rPr>
      <w:u w:val="none"/>
    </w:rPr>
  </w:style>
  <w:style w:type="character" w:customStyle="1" w:styleId="ListLabel1545">
    <w:name w:val="ListLabel 1545"/>
    <w:qFormat/>
    <w:rPr>
      <w:rFonts w:ascii="Gill Sans" w:eastAsia="Arial" w:hAnsi="Gill Sans" w:cs="Arial"/>
      <w:u w:val="none"/>
    </w:rPr>
  </w:style>
  <w:style w:type="character" w:customStyle="1" w:styleId="ListLabel1546">
    <w:name w:val="ListLabel 1546"/>
    <w:qFormat/>
    <w:rPr>
      <w:u w:val="none"/>
    </w:rPr>
  </w:style>
  <w:style w:type="character" w:customStyle="1" w:styleId="ListLabel1547">
    <w:name w:val="ListLabel 1547"/>
    <w:qFormat/>
    <w:rPr>
      <w:u w:val="none"/>
    </w:rPr>
  </w:style>
  <w:style w:type="character" w:customStyle="1" w:styleId="ListLabel1548">
    <w:name w:val="ListLabel 1548"/>
    <w:qFormat/>
    <w:rPr>
      <w:u w:val="none"/>
    </w:rPr>
  </w:style>
  <w:style w:type="character" w:customStyle="1" w:styleId="ListLabel1549">
    <w:name w:val="ListLabel 1549"/>
    <w:qFormat/>
    <w:rPr>
      <w:u w:val="none"/>
    </w:rPr>
  </w:style>
  <w:style w:type="character" w:customStyle="1" w:styleId="ListLabel1550">
    <w:name w:val="ListLabel 1550"/>
    <w:qFormat/>
    <w:rPr>
      <w:u w:val="none"/>
    </w:rPr>
  </w:style>
  <w:style w:type="character" w:customStyle="1" w:styleId="ListLabel1551">
    <w:name w:val="ListLabel 1551"/>
    <w:qFormat/>
    <w:rPr>
      <w:u w:val="none"/>
    </w:rPr>
  </w:style>
  <w:style w:type="character" w:customStyle="1" w:styleId="ListLabel1552">
    <w:name w:val="ListLabel 1552"/>
    <w:qFormat/>
    <w:rPr>
      <w:u w:val="none"/>
    </w:rPr>
  </w:style>
  <w:style w:type="character" w:customStyle="1" w:styleId="ListLabel1553">
    <w:name w:val="ListLabel 1553"/>
    <w:qFormat/>
    <w:rPr>
      <w:u w:val="none"/>
    </w:rPr>
  </w:style>
  <w:style w:type="character" w:customStyle="1" w:styleId="ListLabel1554">
    <w:name w:val="ListLabel 1554"/>
    <w:qFormat/>
    <w:rPr>
      <w:rFonts w:ascii="Arial" w:hAnsi="Arial"/>
      <w:u w:val="none"/>
    </w:rPr>
  </w:style>
  <w:style w:type="character" w:customStyle="1" w:styleId="ListLabel1555">
    <w:name w:val="ListLabel 1555"/>
    <w:qFormat/>
    <w:rPr>
      <w:u w:val="none"/>
    </w:rPr>
  </w:style>
  <w:style w:type="character" w:customStyle="1" w:styleId="ListLabel1556">
    <w:name w:val="ListLabel 1556"/>
    <w:qFormat/>
    <w:rPr>
      <w:u w:val="none"/>
    </w:rPr>
  </w:style>
  <w:style w:type="character" w:customStyle="1" w:styleId="ListLabel1557">
    <w:name w:val="ListLabel 1557"/>
    <w:qFormat/>
    <w:rPr>
      <w:u w:val="none"/>
    </w:rPr>
  </w:style>
  <w:style w:type="character" w:customStyle="1" w:styleId="ListLabel1558">
    <w:name w:val="ListLabel 1558"/>
    <w:qFormat/>
    <w:rPr>
      <w:u w:val="none"/>
    </w:rPr>
  </w:style>
  <w:style w:type="character" w:customStyle="1" w:styleId="ListLabel1559">
    <w:name w:val="ListLabel 1559"/>
    <w:qFormat/>
    <w:rPr>
      <w:u w:val="none"/>
    </w:rPr>
  </w:style>
  <w:style w:type="character" w:customStyle="1" w:styleId="ListLabel1560">
    <w:name w:val="ListLabel 1560"/>
    <w:qFormat/>
    <w:rPr>
      <w:u w:val="none"/>
    </w:rPr>
  </w:style>
  <w:style w:type="character" w:customStyle="1" w:styleId="ListLabel1561">
    <w:name w:val="ListLabel 1561"/>
    <w:qFormat/>
    <w:rPr>
      <w:u w:val="none"/>
    </w:rPr>
  </w:style>
  <w:style w:type="character" w:customStyle="1" w:styleId="ListLabel1562">
    <w:name w:val="ListLabel 1562"/>
    <w:qFormat/>
    <w:rPr>
      <w:u w:val="none"/>
    </w:rPr>
  </w:style>
  <w:style w:type="character" w:customStyle="1" w:styleId="ListLabel1563">
    <w:name w:val="ListLabel 1563"/>
    <w:qFormat/>
    <w:rPr>
      <w:rFonts w:ascii="Gill Sans" w:hAnsi="Gill Sans"/>
      <w:u w:val="none"/>
    </w:rPr>
  </w:style>
  <w:style w:type="character" w:customStyle="1" w:styleId="ListLabel1564">
    <w:name w:val="ListLabel 1564"/>
    <w:qFormat/>
    <w:rPr>
      <w:u w:val="none"/>
    </w:rPr>
  </w:style>
  <w:style w:type="character" w:customStyle="1" w:styleId="ListLabel1565">
    <w:name w:val="ListLabel 1565"/>
    <w:qFormat/>
    <w:rPr>
      <w:u w:val="none"/>
    </w:rPr>
  </w:style>
  <w:style w:type="character" w:customStyle="1" w:styleId="ListLabel1566">
    <w:name w:val="ListLabel 1566"/>
    <w:qFormat/>
    <w:rPr>
      <w:u w:val="none"/>
    </w:rPr>
  </w:style>
  <w:style w:type="character" w:customStyle="1" w:styleId="ListLabel1567">
    <w:name w:val="ListLabel 1567"/>
    <w:qFormat/>
    <w:rPr>
      <w:u w:val="none"/>
    </w:rPr>
  </w:style>
  <w:style w:type="character" w:customStyle="1" w:styleId="ListLabel1568">
    <w:name w:val="ListLabel 1568"/>
    <w:qFormat/>
    <w:rPr>
      <w:u w:val="none"/>
    </w:rPr>
  </w:style>
  <w:style w:type="character" w:customStyle="1" w:styleId="ListLabel1569">
    <w:name w:val="ListLabel 1569"/>
    <w:qFormat/>
    <w:rPr>
      <w:u w:val="none"/>
    </w:rPr>
  </w:style>
  <w:style w:type="character" w:customStyle="1" w:styleId="ListLabel1570">
    <w:name w:val="ListLabel 1570"/>
    <w:qFormat/>
    <w:rPr>
      <w:u w:val="none"/>
    </w:rPr>
  </w:style>
  <w:style w:type="character" w:customStyle="1" w:styleId="ListLabel1571">
    <w:name w:val="ListLabel 1571"/>
    <w:qFormat/>
    <w:rPr>
      <w:u w:val="none"/>
    </w:rPr>
  </w:style>
  <w:style w:type="character" w:customStyle="1" w:styleId="ListLabel1572">
    <w:name w:val="ListLabel 1572"/>
    <w:qFormat/>
    <w:rPr>
      <w:rFonts w:ascii="Gill Sans" w:hAnsi="Gill Sans"/>
      <w:u w:val="none"/>
    </w:rPr>
  </w:style>
  <w:style w:type="character" w:customStyle="1" w:styleId="ListLabel1573">
    <w:name w:val="ListLabel 1573"/>
    <w:qFormat/>
    <w:rPr>
      <w:u w:val="none"/>
    </w:rPr>
  </w:style>
  <w:style w:type="character" w:customStyle="1" w:styleId="ListLabel1574">
    <w:name w:val="ListLabel 1574"/>
    <w:qFormat/>
    <w:rPr>
      <w:u w:val="none"/>
    </w:rPr>
  </w:style>
  <w:style w:type="character" w:customStyle="1" w:styleId="ListLabel1575">
    <w:name w:val="ListLabel 1575"/>
    <w:qFormat/>
    <w:rPr>
      <w:u w:val="none"/>
    </w:rPr>
  </w:style>
  <w:style w:type="character" w:customStyle="1" w:styleId="ListLabel1576">
    <w:name w:val="ListLabel 1576"/>
    <w:qFormat/>
    <w:rPr>
      <w:u w:val="none"/>
    </w:rPr>
  </w:style>
  <w:style w:type="character" w:customStyle="1" w:styleId="ListLabel1577">
    <w:name w:val="ListLabel 1577"/>
    <w:qFormat/>
    <w:rPr>
      <w:u w:val="none"/>
    </w:rPr>
  </w:style>
  <w:style w:type="character" w:customStyle="1" w:styleId="ListLabel1578">
    <w:name w:val="ListLabel 1578"/>
    <w:qFormat/>
    <w:rPr>
      <w:u w:val="none"/>
    </w:rPr>
  </w:style>
  <w:style w:type="character" w:customStyle="1" w:styleId="ListLabel1579">
    <w:name w:val="ListLabel 1579"/>
    <w:qFormat/>
    <w:rPr>
      <w:u w:val="none"/>
    </w:rPr>
  </w:style>
  <w:style w:type="character" w:customStyle="1" w:styleId="ListLabel1580">
    <w:name w:val="ListLabel 1580"/>
    <w:qFormat/>
    <w:rPr>
      <w:u w:val="none"/>
    </w:rPr>
  </w:style>
  <w:style w:type="character" w:customStyle="1" w:styleId="ListLabel1581">
    <w:name w:val="ListLabel 1581"/>
    <w:qFormat/>
    <w:rPr>
      <w:rFonts w:ascii="Gill Sans" w:eastAsia="Arial" w:hAnsi="Gill Sans" w:cs="Arial"/>
      <w:b/>
      <w:color w:val="000000"/>
      <w:sz w:val="32"/>
      <w:szCs w:val="32"/>
    </w:rPr>
  </w:style>
  <w:style w:type="character" w:customStyle="1" w:styleId="ListLabel1582">
    <w:name w:val="ListLabel 1582"/>
    <w:qFormat/>
    <w:rPr>
      <w:rFonts w:ascii="Gill Sans" w:eastAsia="Arial" w:hAnsi="Gill Sans" w:cs="Arial"/>
      <w:b/>
      <w:sz w:val="32"/>
      <w:szCs w:val="32"/>
    </w:rPr>
  </w:style>
  <w:style w:type="character" w:customStyle="1" w:styleId="ListLabel1583">
    <w:name w:val="ListLabel 1583"/>
    <w:qFormat/>
    <w:rPr>
      <w:rFonts w:ascii="Gill Sans" w:eastAsia="Arial" w:hAnsi="Gill Sans" w:cs="Arial"/>
      <w:u w:val="none"/>
    </w:rPr>
  </w:style>
  <w:style w:type="character" w:customStyle="1" w:styleId="ListLabel1584">
    <w:name w:val="ListLabel 1584"/>
    <w:qFormat/>
    <w:rPr>
      <w:u w:val="none"/>
    </w:rPr>
  </w:style>
  <w:style w:type="character" w:customStyle="1" w:styleId="ListLabel1585">
    <w:name w:val="ListLabel 1585"/>
    <w:qFormat/>
    <w:rPr>
      <w:u w:val="none"/>
    </w:rPr>
  </w:style>
  <w:style w:type="character" w:customStyle="1" w:styleId="ListLabel1586">
    <w:name w:val="ListLabel 1586"/>
    <w:qFormat/>
    <w:rPr>
      <w:u w:val="none"/>
    </w:rPr>
  </w:style>
  <w:style w:type="character" w:customStyle="1" w:styleId="ListLabel1587">
    <w:name w:val="ListLabel 1587"/>
    <w:qFormat/>
    <w:rPr>
      <w:u w:val="none"/>
    </w:rPr>
  </w:style>
  <w:style w:type="character" w:customStyle="1" w:styleId="ListLabel1588">
    <w:name w:val="ListLabel 1588"/>
    <w:qFormat/>
    <w:rPr>
      <w:u w:val="none"/>
    </w:rPr>
  </w:style>
  <w:style w:type="character" w:customStyle="1" w:styleId="ListLabel1589">
    <w:name w:val="ListLabel 1589"/>
    <w:qFormat/>
    <w:rPr>
      <w:u w:val="none"/>
    </w:rPr>
  </w:style>
  <w:style w:type="character" w:customStyle="1" w:styleId="ListLabel1590">
    <w:name w:val="ListLabel 1590"/>
    <w:qFormat/>
    <w:rPr>
      <w:u w:val="none"/>
    </w:rPr>
  </w:style>
  <w:style w:type="character" w:customStyle="1" w:styleId="ListLabel1591">
    <w:name w:val="ListLabel 1591"/>
    <w:qFormat/>
    <w:rPr>
      <w:u w:val="none"/>
    </w:rPr>
  </w:style>
  <w:style w:type="character" w:customStyle="1" w:styleId="ListLabel1592">
    <w:name w:val="ListLabel 1592"/>
    <w:qFormat/>
    <w:rPr>
      <w:rFonts w:ascii="Gill Sans" w:eastAsia="Arial" w:hAnsi="Gill Sans" w:cs="Arial"/>
      <w:u w:val="none"/>
    </w:rPr>
  </w:style>
  <w:style w:type="character" w:customStyle="1" w:styleId="ListLabel1593">
    <w:name w:val="ListLabel 1593"/>
    <w:qFormat/>
    <w:rPr>
      <w:u w:val="none"/>
    </w:rPr>
  </w:style>
  <w:style w:type="character" w:customStyle="1" w:styleId="ListLabel1594">
    <w:name w:val="ListLabel 1594"/>
    <w:qFormat/>
    <w:rPr>
      <w:u w:val="none"/>
    </w:rPr>
  </w:style>
  <w:style w:type="character" w:customStyle="1" w:styleId="ListLabel1595">
    <w:name w:val="ListLabel 1595"/>
    <w:qFormat/>
    <w:rPr>
      <w:u w:val="none"/>
    </w:rPr>
  </w:style>
  <w:style w:type="character" w:customStyle="1" w:styleId="ListLabel1596">
    <w:name w:val="ListLabel 1596"/>
    <w:qFormat/>
    <w:rPr>
      <w:u w:val="none"/>
    </w:rPr>
  </w:style>
  <w:style w:type="character" w:customStyle="1" w:styleId="ListLabel1597">
    <w:name w:val="ListLabel 1597"/>
    <w:qFormat/>
    <w:rPr>
      <w:u w:val="none"/>
    </w:rPr>
  </w:style>
  <w:style w:type="character" w:customStyle="1" w:styleId="ListLabel1598">
    <w:name w:val="ListLabel 1598"/>
    <w:qFormat/>
    <w:rPr>
      <w:u w:val="none"/>
    </w:rPr>
  </w:style>
  <w:style w:type="character" w:customStyle="1" w:styleId="ListLabel1599">
    <w:name w:val="ListLabel 1599"/>
    <w:qFormat/>
    <w:rPr>
      <w:u w:val="none"/>
    </w:rPr>
  </w:style>
  <w:style w:type="character" w:customStyle="1" w:styleId="ListLabel1600">
    <w:name w:val="ListLabel 1600"/>
    <w:qFormat/>
    <w:rPr>
      <w:u w:val="none"/>
    </w:rPr>
  </w:style>
  <w:style w:type="character" w:customStyle="1" w:styleId="ListLabel1601">
    <w:name w:val="ListLabel 1601"/>
    <w:qFormat/>
    <w:rPr>
      <w:rFonts w:ascii="Gill Sans" w:eastAsia="Noto Sans Symbols" w:hAnsi="Gill Sans" w:cs="Noto Sans Symbols"/>
      <w:b/>
      <w:u w:val="none"/>
    </w:rPr>
  </w:style>
  <w:style w:type="character" w:customStyle="1" w:styleId="ListLabel1602">
    <w:name w:val="ListLabel 1602"/>
    <w:qFormat/>
    <w:rPr>
      <w:rFonts w:eastAsia="Noto Sans Symbols" w:cs="Noto Sans Symbols"/>
      <w:u w:val="none"/>
    </w:rPr>
  </w:style>
  <w:style w:type="character" w:customStyle="1" w:styleId="ListLabel1603">
    <w:name w:val="ListLabel 1603"/>
    <w:qFormat/>
    <w:rPr>
      <w:rFonts w:eastAsia="Noto Sans Symbols" w:cs="Noto Sans Symbols"/>
      <w:u w:val="none"/>
    </w:rPr>
  </w:style>
  <w:style w:type="character" w:customStyle="1" w:styleId="ListLabel1604">
    <w:name w:val="ListLabel 1604"/>
    <w:qFormat/>
    <w:rPr>
      <w:rFonts w:eastAsia="Noto Sans Symbols" w:cs="Noto Sans Symbols"/>
      <w:u w:val="none"/>
    </w:rPr>
  </w:style>
  <w:style w:type="character" w:customStyle="1" w:styleId="ListLabel1605">
    <w:name w:val="ListLabel 1605"/>
    <w:qFormat/>
    <w:rPr>
      <w:rFonts w:eastAsia="Noto Sans Symbols" w:cs="Noto Sans Symbols"/>
      <w:u w:val="none"/>
    </w:rPr>
  </w:style>
  <w:style w:type="character" w:customStyle="1" w:styleId="ListLabel1606">
    <w:name w:val="ListLabel 1606"/>
    <w:qFormat/>
    <w:rPr>
      <w:rFonts w:eastAsia="Noto Sans Symbols" w:cs="Noto Sans Symbols"/>
      <w:u w:val="none"/>
    </w:rPr>
  </w:style>
  <w:style w:type="character" w:customStyle="1" w:styleId="ListLabel1607">
    <w:name w:val="ListLabel 1607"/>
    <w:qFormat/>
    <w:rPr>
      <w:rFonts w:eastAsia="Noto Sans Symbols" w:cs="Noto Sans Symbols"/>
      <w:u w:val="none"/>
    </w:rPr>
  </w:style>
  <w:style w:type="character" w:customStyle="1" w:styleId="ListLabel1608">
    <w:name w:val="ListLabel 1608"/>
    <w:qFormat/>
    <w:rPr>
      <w:rFonts w:eastAsia="Noto Sans Symbols" w:cs="Noto Sans Symbols"/>
      <w:u w:val="none"/>
    </w:rPr>
  </w:style>
  <w:style w:type="character" w:customStyle="1" w:styleId="ListLabel1609">
    <w:name w:val="ListLabel 1609"/>
    <w:qFormat/>
    <w:rPr>
      <w:rFonts w:eastAsia="Noto Sans Symbols" w:cs="Noto Sans Symbols"/>
      <w:u w:val="none"/>
    </w:rPr>
  </w:style>
  <w:style w:type="character" w:customStyle="1" w:styleId="ListLabel1610">
    <w:name w:val="ListLabel 1610"/>
    <w:qFormat/>
    <w:rPr>
      <w:rFonts w:ascii="Gill Sans" w:eastAsia="Noto Sans Symbols" w:hAnsi="Gill Sans" w:cs="Noto Sans Symbols"/>
      <w:b/>
      <w:u w:val="none"/>
    </w:rPr>
  </w:style>
  <w:style w:type="character" w:customStyle="1" w:styleId="ListLabel1611">
    <w:name w:val="ListLabel 1611"/>
    <w:qFormat/>
    <w:rPr>
      <w:rFonts w:eastAsia="Noto Sans Symbols" w:cs="Noto Sans Symbols"/>
      <w:u w:val="none"/>
    </w:rPr>
  </w:style>
  <w:style w:type="character" w:customStyle="1" w:styleId="ListLabel1612">
    <w:name w:val="ListLabel 1612"/>
    <w:qFormat/>
    <w:rPr>
      <w:rFonts w:eastAsia="Noto Sans Symbols" w:cs="Noto Sans Symbols"/>
      <w:u w:val="none"/>
    </w:rPr>
  </w:style>
  <w:style w:type="character" w:customStyle="1" w:styleId="ListLabel1613">
    <w:name w:val="ListLabel 1613"/>
    <w:qFormat/>
    <w:rPr>
      <w:rFonts w:eastAsia="Noto Sans Symbols" w:cs="Noto Sans Symbols"/>
      <w:u w:val="none"/>
    </w:rPr>
  </w:style>
  <w:style w:type="character" w:customStyle="1" w:styleId="ListLabel1614">
    <w:name w:val="ListLabel 1614"/>
    <w:qFormat/>
    <w:rPr>
      <w:rFonts w:eastAsia="Noto Sans Symbols" w:cs="Noto Sans Symbols"/>
      <w:u w:val="none"/>
    </w:rPr>
  </w:style>
  <w:style w:type="character" w:customStyle="1" w:styleId="ListLabel1615">
    <w:name w:val="ListLabel 1615"/>
    <w:qFormat/>
    <w:rPr>
      <w:rFonts w:eastAsia="Noto Sans Symbols" w:cs="Noto Sans Symbols"/>
      <w:u w:val="none"/>
    </w:rPr>
  </w:style>
  <w:style w:type="character" w:customStyle="1" w:styleId="ListLabel1616">
    <w:name w:val="ListLabel 1616"/>
    <w:qFormat/>
    <w:rPr>
      <w:rFonts w:eastAsia="Noto Sans Symbols" w:cs="Noto Sans Symbols"/>
      <w:u w:val="none"/>
    </w:rPr>
  </w:style>
  <w:style w:type="character" w:customStyle="1" w:styleId="ListLabel1617">
    <w:name w:val="ListLabel 1617"/>
    <w:qFormat/>
    <w:rPr>
      <w:rFonts w:eastAsia="Noto Sans Symbols" w:cs="Noto Sans Symbols"/>
      <w:u w:val="none"/>
    </w:rPr>
  </w:style>
  <w:style w:type="character" w:customStyle="1" w:styleId="ListLabel1618">
    <w:name w:val="ListLabel 1618"/>
    <w:qFormat/>
    <w:rPr>
      <w:rFonts w:eastAsia="Noto Sans Symbols" w:cs="Noto Sans Symbols"/>
      <w:u w:val="none"/>
    </w:rPr>
  </w:style>
  <w:style w:type="character" w:customStyle="1" w:styleId="ListLabel1619">
    <w:name w:val="ListLabel 1619"/>
    <w:qFormat/>
    <w:rPr>
      <w:rFonts w:ascii="Gill Sans" w:hAnsi="Gill Sans"/>
      <w:u w:val="none"/>
    </w:rPr>
  </w:style>
  <w:style w:type="character" w:customStyle="1" w:styleId="ListLabel1620">
    <w:name w:val="ListLabel 1620"/>
    <w:qFormat/>
    <w:rPr>
      <w:u w:val="none"/>
    </w:rPr>
  </w:style>
  <w:style w:type="character" w:customStyle="1" w:styleId="ListLabel1621">
    <w:name w:val="ListLabel 1621"/>
    <w:qFormat/>
    <w:rPr>
      <w:u w:val="none"/>
    </w:rPr>
  </w:style>
  <w:style w:type="character" w:customStyle="1" w:styleId="ListLabel1622">
    <w:name w:val="ListLabel 1622"/>
    <w:qFormat/>
    <w:rPr>
      <w:u w:val="none"/>
    </w:rPr>
  </w:style>
  <w:style w:type="character" w:customStyle="1" w:styleId="ListLabel1623">
    <w:name w:val="ListLabel 1623"/>
    <w:qFormat/>
    <w:rPr>
      <w:u w:val="none"/>
    </w:rPr>
  </w:style>
  <w:style w:type="character" w:customStyle="1" w:styleId="ListLabel1624">
    <w:name w:val="ListLabel 1624"/>
    <w:qFormat/>
    <w:rPr>
      <w:u w:val="none"/>
    </w:rPr>
  </w:style>
  <w:style w:type="character" w:customStyle="1" w:styleId="ListLabel1625">
    <w:name w:val="ListLabel 1625"/>
    <w:qFormat/>
    <w:rPr>
      <w:u w:val="none"/>
    </w:rPr>
  </w:style>
  <w:style w:type="character" w:customStyle="1" w:styleId="ListLabel1626">
    <w:name w:val="ListLabel 1626"/>
    <w:qFormat/>
    <w:rPr>
      <w:u w:val="none"/>
    </w:rPr>
  </w:style>
  <w:style w:type="character" w:customStyle="1" w:styleId="ListLabel1627">
    <w:name w:val="ListLabel 1627"/>
    <w:qFormat/>
    <w:rPr>
      <w:u w:val="none"/>
    </w:rPr>
  </w:style>
  <w:style w:type="character" w:customStyle="1" w:styleId="ListLabel1628">
    <w:name w:val="ListLabel 1628"/>
    <w:qFormat/>
    <w:rPr>
      <w:rFonts w:ascii="Gill Sans" w:hAnsi="Gill Sans"/>
      <w:b/>
      <w:u w:val="none"/>
    </w:rPr>
  </w:style>
  <w:style w:type="character" w:customStyle="1" w:styleId="ListLabel1629">
    <w:name w:val="ListLabel 1629"/>
    <w:qFormat/>
    <w:rPr>
      <w:u w:val="none"/>
    </w:rPr>
  </w:style>
  <w:style w:type="character" w:customStyle="1" w:styleId="ListLabel1630">
    <w:name w:val="ListLabel 1630"/>
    <w:qFormat/>
    <w:rPr>
      <w:u w:val="none"/>
    </w:rPr>
  </w:style>
  <w:style w:type="character" w:customStyle="1" w:styleId="ListLabel1631">
    <w:name w:val="ListLabel 1631"/>
    <w:qFormat/>
    <w:rPr>
      <w:u w:val="none"/>
    </w:rPr>
  </w:style>
  <w:style w:type="character" w:customStyle="1" w:styleId="ListLabel1632">
    <w:name w:val="ListLabel 1632"/>
    <w:qFormat/>
    <w:rPr>
      <w:u w:val="none"/>
    </w:rPr>
  </w:style>
  <w:style w:type="character" w:customStyle="1" w:styleId="ListLabel1633">
    <w:name w:val="ListLabel 1633"/>
    <w:qFormat/>
    <w:rPr>
      <w:u w:val="none"/>
    </w:rPr>
  </w:style>
  <w:style w:type="character" w:customStyle="1" w:styleId="ListLabel1634">
    <w:name w:val="ListLabel 1634"/>
    <w:qFormat/>
    <w:rPr>
      <w:u w:val="none"/>
    </w:rPr>
  </w:style>
  <w:style w:type="character" w:customStyle="1" w:styleId="ListLabel1635">
    <w:name w:val="ListLabel 1635"/>
    <w:qFormat/>
    <w:rPr>
      <w:u w:val="none"/>
    </w:rPr>
  </w:style>
  <w:style w:type="character" w:customStyle="1" w:styleId="ListLabel1636">
    <w:name w:val="ListLabel 1636"/>
    <w:qFormat/>
    <w:rPr>
      <w:u w:val="none"/>
    </w:rPr>
  </w:style>
  <w:style w:type="character" w:customStyle="1" w:styleId="ListLabel1637">
    <w:name w:val="ListLabel 1637"/>
    <w:qFormat/>
    <w:rPr>
      <w:rFonts w:ascii="Gill Sans" w:hAnsi="Gill Sans"/>
      <w:b/>
      <w:u w:val="none"/>
    </w:rPr>
  </w:style>
  <w:style w:type="character" w:customStyle="1" w:styleId="ListLabel1638">
    <w:name w:val="ListLabel 1638"/>
    <w:qFormat/>
    <w:rPr>
      <w:u w:val="none"/>
    </w:rPr>
  </w:style>
  <w:style w:type="character" w:customStyle="1" w:styleId="ListLabel1639">
    <w:name w:val="ListLabel 1639"/>
    <w:qFormat/>
    <w:rPr>
      <w:u w:val="none"/>
    </w:rPr>
  </w:style>
  <w:style w:type="character" w:customStyle="1" w:styleId="ListLabel1640">
    <w:name w:val="ListLabel 1640"/>
    <w:qFormat/>
    <w:rPr>
      <w:u w:val="none"/>
    </w:rPr>
  </w:style>
  <w:style w:type="character" w:customStyle="1" w:styleId="ListLabel1641">
    <w:name w:val="ListLabel 1641"/>
    <w:qFormat/>
    <w:rPr>
      <w:u w:val="none"/>
    </w:rPr>
  </w:style>
  <w:style w:type="character" w:customStyle="1" w:styleId="ListLabel1642">
    <w:name w:val="ListLabel 1642"/>
    <w:qFormat/>
    <w:rPr>
      <w:u w:val="none"/>
    </w:rPr>
  </w:style>
  <w:style w:type="character" w:customStyle="1" w:styleId="ListLabel1643">
    <w:name w:val="ListLabel 1643"/>
    <w:qFormat/>
    <w:rPr>
      <w:u w:val="none"/>
    </w:rPr>
  </w:style>
  <w:style w:type="character" w:customStyle="1" w:styleId="ListLabel1644">
    <w:name w:val="ListLabel 1644"/>
    <w:qFormat/>
    <w:rPr>
      <w:u w:val="none"/>
    </w:rPr>
  </w:style>
  <w:style w:type="character" w:customStyle="1" w:styleId="ListLabel1645">
    <w:name w:val="ListLabel 1645"/>
    <w:qFormat/>
    <w:rPr>
      <w:u w:val="none"/>
    </w:rPr>
  </w:style>
  <w:style w:type="character" w:customStyle="1" w:styleId="ListLabel1646">
    <w:name w:val="ListLabel 1646"/>
    <w:qFormat/>
    <w:rPr>
      <w:rFonts w:ascii="Gill Sans" w:hAnsi="Gill Sans"/>
      <w:u w:val="none"/>
    </w:rPr>
  </w:style>
  <w:style w:type="character" w:customStyle="1" w:styleId="ListLabel1647">
    <w:name w:val="ListLabel 1647"/>
    <w:qFormat/>
    <w:rPr>
      <w:u w:val="none"/>
    </w:rPr>
  </w:style>
  <w:style w:type="character" w:customStyle="1" w:styleId="ListLabel1648">
    <w:name w:val="ListLabel 1648"/>
    <w:qFormat/>
    <w:rPr>
      <w:u w:val="none"/>
    </w:rPr>
  </w:style>
  <w:style w:type="character" w:customStyle="1" w:styleId="ListLabel1649">
    <w:name w:val="ListLabel 1649"/>
    <w:qFormat/>
    <w:rPr>
      <w:u w:val="none"/>
    </w:rPr>
  </w:style>
  <w:style w:type="character" w:customStyle="1" w:styleId="ListLabel1650">
    <w:name w:val="ListLabel 1650"/>
    <w:qFormat/>
    <w:rPr>
      <w:u w:val="none"/>
    </w:rPr>
  </w:style>
  <w:style w:type="character" w:customStyle="1" w:styleId="ListLabel1651">
    <w:name w:val="ListLabel 1651"/>
    <w:qFormat/>
    <w:rPr>
      <w:u w:val="none"/>
    </w:rPr>
  </w:style>
  <w:style w:type="character" w:customStyle="1" w:styleId="ListLabel1652">
    <w:name w:val="ListLabel 1652"/>
    <w:qFormat/>
    <w:rPr>
      <w:u w:val="none"/>
    </w:rPr>
  </w:style>
  <w:style w:type="character" w:customStyle="1" w:styleId="ListLabel1653">
    <w:name w:val="ListLabel 1653"/>
    <w:qFormat/>
    <w:rPr>
      <w:u w:val="none"/>
    </w:rPr>
  </w:style>
  <w:style w:type="character" w:customStyle="1" w:styleId="ListLabel1654">
    <w:name w:val="ListLabel 1654"/>
    <w:qFormat/>
    <w:rPr>
      <w:u w:val="none"/>
    </w:rPr>
  </w:style>
  <w:style w:type="character" w:customStyle="1" w:styleId="ListLabel1655">
    <w:name w:val="ListLabel 1655"/>
    <w:qFormat/>
    <w:rPr>
      <w:rFonts w:ascii="Gill Sans" w:hAnsi="Gill Sans"/>
      <w:u w:val="none"/>
    </w:rPr>
  </w:style>
  <w:style w:type="character" w:customStyle="1" w:styleId="ListLabel1656">
    <w:name w:val="ListLabel 1656"/>
    <w:qFormat/>
    <w:rPr>
      <w:u w:val="none"/>
    </w:rPr>
  </w:style>
  <w:style w:type="character" w:customStyle="1" w:styleId="ListLabel1657">
    <w:name w:val="ListLabel 1657"/>
    <w:qFormat/>
    <w:rPr>
      <w:u w:val="none"/>
    </w:rPr>
  </w:style>
  <w:style w:type="character" w:customStyle="1" w:styleId="ListLabel1658">
    <w:name w:val="ListLabel 1658"/>
    <w:qFormat/>
    <w:rPr>
      <w:u w:val="none"/>
    </w:rPr>
  </w:style>
  <w:style w:type="character" w:customStyle="1" w:styleId="ListLabel1659">
    <w:name w:val="ListLabel 1659"/>
    <w:qFormat/>
    <w:rPr>
      <w:u w:val="none"/>
    </w:rPr>
  </w:style>
  <w:style w:type="character" w:customStyle="1" w:styleId="ListLabel1660">
    <w:name w:val="ListLabel 1660"/>
    <w:qFormat/>
    <w:rPr>
      <w:u w:val="none"/>
    </w:rPr>
  </w:style>
  <w:style w:type="character" w:customStyle="1" w:styleId="ListLabel1661">
    <w:name w:val="ListLabel 1661"/>
    <w:qFormat/>
    <w:rPr>
      <w:u w:val="none"/>
    </w:rPr>
  </w:style>
  <w:style w:type="character" w:customStyle="1" w:styleId="ListLabel1662">
    <w:name w:val="ListLabel 1662"/>
    <w:qFormat/>
    <w:rPr>
      <w:u w:val="none"/>
    </w:rPr>
  </w:style>
  <w:style w:type="character" w:customStyle="1" w:styleId="ListLabel1663">
    <w:name w:val="ListLabel 1663"/>
    <w:qFormat/>
    <w:rPr>
      <w:u w:val="none"/>
    </w:rPr>
  </w:style>
  <w:style w:type="character" w:customStyle="1" w:styleId="ListLabel1664">
    <w:name w:val="ListLabel 1664"/>
    <w:qFormat/>
    <w:rPr>
      <w:rFonts w:ascii="Gill Sans" w:hAnsi="Gill Sans"/>
      <w:sz w:val="23"/>
      <w:u w:val="none"/>
    </w:rPr>
  </w:style>
  <w:style w:type="character" w:customStyle="1" w:styleId="ListLabel1665">
    <w:name w:val="ListLabel 1665"/>
    <w:qFormat/>
    <w:rPr>
      <w:u w:val="none"/>
    </w:rPr>
  </w:style>
  <w:style w:type="character" w:customStyle="1" w:styleId="ListLabel1666">
    <w:name w:val="ListLabel 1666"/>
    <w:qFormat/>
    <w:rPr>
      <w:u w:val="none"/>
    </w:rPr>
  </w:style>
  <w:style w:type="character" w:customStyle="1" w:styleId="ListLabel1667">
    <w:name w:val="ListLabel 1667"/>
    <w:qFormat/>
    <w:rPr>
      <w:u w:val="none"/>
    </w:rPr>
  </w:style>
  <w:style w:type="character" w:customStyle="1" w:styleId="ListLabel1668">
    <w:name w:val="ListLabel 1668"/>
    <w:qFormat/>
    <w:rPr>
      <w:u w:val="none"/>
    </w:rPr>
  </w:style>
  <w:style w:type="character" w:customStyle="1" w:styleId="ListLabel1669">
    <w:name w:val="ListLabel 1669"/>
    <w:qFormat/>
    <w:rPr>
      <w:u w:val="none"/>
    </w:rPr>
  </w:style>
  <w:style w:type="character" w:customStyle="1" w:styleId="ListLabel1670">
    <w:name w:val="ListLabel 1670"/>
    <w:qFormat/>
    <w:rPr>
      <w:u w:val="none"/>
    </w:rPr>
  </w:style>
  <w:style w:type="character" w:customStyle="1" w:styleId="ListLabel1671">
    <w:name w:val="ListLabel 1671"/>
    <w:qFormat/>
    <w:rPr>
      <w:u w:val="none"/>
    </w:rPr>
  </w:style>
  <w:style w:type="character" w:customStyle="1" w:styleId="ListLabel1672">
    <w:name w:val="ListLabel 1672"/>
    <w:qFormat/>
    <w:rPr>
      <w:u w:val="none"/>
    </w:rPr>
  </w:style>
  <w:style w:type="character" w:customStyle="1" w:styleId="ListLabel1673">
    <w:name w:val="ListLabel 1673"/>
    <w:qFormat/>
    <w:rPr>
      <w:rFonts w:ascii="Gill Sans" w:eastAsia="Noto Sans Symbols" w:hAnsi="Gill Sans" w:cs="Noto Sans Symbols"/>
      <w:b/>
      <w:u w:val="none"/>
    </w:rPr>
  </w:style>
  <w:style w:type="character" w:customStyle="1" w:styleId="ListLabel1674">
    <w:name w:val="ListLabel 1674"/>
    <w:qFormat/>
    <w:rPr>
      <w:rFonts w:eastAsia="Noto Sans Symbols" w:cs="Noto Sans Symbols"/>
      <w:u w:val="none"/>
    </w:rPr>
  </w:style>
  <w:style w:type="character" w:customStyle="1" w:styleId="ListLabel1675">
    <w:name w:val="ListLabel 1675"/>
    <w:qFormat/>
    <w:rPr>
      <w:rFonts w:eastAsia="Noto Sans Symbols" w:cs="Noto Sans Symbols"/>
      <w:u w:val="none"/>
    </w:rPr>
  </w:style>
  <w:style w:type="character" w:customStyle="1" w:styleId="ListLabel1676">
    <w:name w:val="ListLabel 1676"/>
    <w:qFormat/>
    <w:rPr>
      <w:rFonts w:eastAsia="Noto Sans Symbols" w:cs="Noto Sans Symbols"/>
      <w:u w:val="none"/>
    </w:rPr>
  </w:style>
  <w:style w:type="character" w:customStyle="1" w:styleId="ListLabel1677">
    <w:name w:val="ListLabel 1677"/>
    <w:qFormat/>
    <w:rPr>
      <w:rFonts w:eastAsia="Noto Sans Symbols" w:cs="Noto Sans Symbols"/>
      <w:u w:val="none"/>
    </w:rPr>
  </w:style>
  <w:style w:type="character" w:customStyle="1" w:styleId="ListLabel1678">
    <w:name w:val="ListLabel 1678"/>
    <w:qFormat/>
    <w:rPr>
      <w:rFonts w:eastAsia="Noto Sans Symbols" w:cs="Noto Sans Symbols"/>
      <w:u w:val="none"/>
    </w:rPr>
  </w:style>
  <w:style w:type="character" w:customStyle="1" w:styleId="ListLabel1679">
    <w:name w:val="ListLabel 1679"/>
    <w:qFormat/>
    <w:rPr>
      <w:rFonts w:eastAsia="Noto Sans Symbols" w:cs="Noto Sans Symbols"/>
      <w:u w:val="none"/>
    </w:rPr>
  </w:style>
  <w:style w:type="character" w:customStyle="1" w:styleId="ListLabel1680">
    <w:name w:val="ListLabel 1680"/>
    <w:qFormat/>
    <w:rPr>
      <w:rFonts w:eastAsia="Noto Sans Symbols" w:cs="Noto Sans Symbols"/>
      <w:u w:val="none"/>
    </w:rPr>
  </w:style>
  <w:style w:type="character" w:customStyle="1" w:styleId="ListLabel1681">
    <w:name w:val="ListLabel 1681"/>
    <w:qFormat/>
    <w:rPr>
      <w:rFonts w:eastAsia="Noto Sans Symbols" w:cs="Noto Sans Symbols"/>
      <w:u w:val="none"/>
    </w:rPr>
  </w:style>
  <w:style w:type="character" w:customStyle="1" w:styleId="ListLabel1682">
    <w:name w:val="ListLabel 1682"/>
    <w:qFormat/>
    <w:rPr>
      <w:rFonts w:ascii="Gill Sans" w:hAnsi="Gill Sans"/>
      <w:b/>
      <w:u w:val="none"/>
    </w:rPr>
  </w:style>
  <w:style w:type="character" w:customStyle="1" w:styleId="ListLabel1683">
    <w:name w:val="ListLabel 1683"/>
    <w:qFormat/>
    <w:rPr>
      <w:u w:val="none"/>
    </w:rPr>
  </w:style>
  <w:style w:type="character" w:customStyle="1" w:styleId="ListLabel1684">
    <w:name w:val="ListLabel 1684"/>
    <w:qFormat/>
    <w:rPr>
      <w:u w:val="none"/>
    </w:rPr>
  </w:style>
  <w:style w:type="character" w:customStyle="1" w:styleId="ListLabel1685">
    <w:name w:val="ListLabel 1685"/>
    <w:qFormat/>
    <w:rPr>
      <w:u w:val="none"/>
    </w:rPr>
  </w:style>
  <w:style w:type="character" w:customStyle="1" w:styleId="ListLabel1686">
    <w:name w:val="ListLabel 1686"/>
    <w:qFormat/>
    <w:rPr>
      <w:u w:val="none"/>
    </w:rPr>
  </w:style>
  <w:style w:type="character" w:customStyle="1" w:styleId="ListLabel1687">
    <w:name w:val="ListLabel 1687"/>
    <w:qFormat/>
    <w:rPr>
      <w:u w:val="none"/>
    </w:rPr>
  </w:style>
  <w:style w:type="character" w:customStyle="1" w:styleId="ListLabel1688">
    <w:name w:val="ListLabel 1688"/>
    <w:qFormat/>
    <w:rPr>
      <w:u w:val="none"/>
    </w:rPr>
  </w:style>
  <w:style w:type="character" w:customStyle="1" w:styleId="ListLabel1689">
    <w:name w:val="ListLabel 1689"/>
    <w:qFormat/>
    <w:rPr>
      <w:u w:val="none"/>
    </w:rPr>
  </w:style>
  <w:style w:type="character" w:customStyle="1" w:styleId="ListLabel1690">
    <w:name w:val="ListLabel 1690"/>
    <w:qFormat/>
    <w:rPr>
      <w:u w:val="none"/>
    </w:rPr>
  </w:style>
  <w:style w:type="character" w:customStyle="1" w:styleId="ListLabel1691">
    <w:name w:val="ListLabel 1691"/>
    <w:qFormat/>
    <w:rPr>
      <w:rFonts w:ascii="Gill Sans" w:hAnsi="Gill Sans"/>
      <w:u w:val="none"/>
    </w:rPr>
  </w:style>
  <w:style w:type="character" w:customStyle="1" w:styleId="ListLabel1692">
    <w:name w:val="ListLabel 1692"/>
    <w:qFormat/>
    <w:rPr>
      <w:u w:val="none"/>
    </w:rPr>
  </w:style>
  <w:style w:type="character" w:customStyle="1" w:styleId="ListLabel1693">
    <w:name w:val="ListLabel 1693"/>
    <w:qFormat/>
    <w:rPr>
      <w:u w:val="none"/>
    </w:rPr>
  </w:style>
  <w:style w:type="character" w:customStyle="1" w:styleId="ListLabel1694">
    <w:name w:val="ListLabel 1694"/>
    <w:qFormat/>
    <w:rPr>
      <w:u w:val="none"/>
    </w:rPr>
  </w:style>
  <w:style w:type="character" w:customStyle="1" w:styleId="ListLabel1695">
    <w:name w:val="ListLabel 1695"/>
    <w:qFormat/>
    <w:rPr>
      <w:u w:val="none"/>
    </w:rPr>
  </w:style>
  <w:style w:type="character" w:customStyle="1" w:styleId="ListLabel1696">
    <w:name w:val="ListLabel 1696"/>
    <w:qFormat/>
    <w:rPr>
      <w:u w:val="none"/>
    </w:rPr>
  </w:style>
  <w:style w:type="character" w:customStyle="1" w:styleId="ListLabel1697">
    <w:name w:val="ListLabel 1697"/>
    <w:qFormat/>
    <w:rPr>
      <w:u w:val="none"/>
    </w:rPr>
  </w:style>
  <w:style w:type="character" w:customStyle="1" w:styleId="ListLabel1698">
    <w:name w:val="ListLabel 1698"/>
    <w:qFormat/>
    <w:rPr>
      <w:u w:val="none"/>
    </w:rPr>
  </w:style>
  <w:style w:type="character" w:customStyle="1" w:styleId="ListLabel1699">
    <w:name w:val="ListLabel 1699"/>
    <w:qFormat/>
    <w:rPr>
      <w:u w:val="none"/>
    </w:rPr>
  </w:style>
  <w:style w:type="character" w:customStyle="1" w:styleId="ListLabel1700">
    <w:name w:val="ListLabel 1700"/>
    <w:qFormat/>
    <w:rPr>
      <w:rFonts w:ascii="Gill Sans" w:eastAsia="Arial" w:hAnsi="Gill Sans" w:cs="Arial"/>
      <w:u w:val="none"/>
    </w:rPr>
  </w:style>
  <w:style w:type="character" w:customStyle="1" w:styleId="ListLabel1701">
    <w:name w:val="ListLabel 1701"/>
    <w:qFormat/>
    <w:rPr>
      <w:u w:val="none"/>
    </w:rPr>
  </w:style>
  <w:style w:type="character" w:customStyle="1" w:styleId="ListLabel1702">
    <w:name w:val="ListLabel 1702"/>
    <w:qFormat/>
    <w:rPr>
      <w:u w:val="none"/>
    </w:rPr>
  </w:style>
  <w:style w:type="character" w:customStyle="1" w:styleId="ListLabel1703">
    <w:name w:val="ListLabel 1703"/>
    <w:qFormat/>
    <w:rPr>
      <w:u w:val="none"/>
    </w:rPr>
  </w:style>
  <w:style w:type="character" w:customStyle="1" w:styleId="ListLabel1704">
    <w:name w:val="ListLabel 1704"/>
    <w:qFormat/>
    <w:rPr>
      <w:u w:val="none"/>
    </w:rPr>
  </w:style>
  <w:style w:type="character" w:customStyle="1" w:styleId="ListLabel1705">
    <w:name w:val="ListLabel 1705"/>
    <w:qFormat/>
    <w:rPr>
      <w:u w:val="none"/>
    </w:rPr>
  </w:style>
  <w:style w:type="character" w:customStyle="1" w:styleId="ListLabel1706">
    <w:name w:val="ListLabel 1706"/>
    <w:qFormat/>
    <w:rPr>
      <w:u w:val="none"/>
    </w:rPr>
  </w:style>
  <w:style w:type="character" w:customStyle="1" w:styleId="ListLabel1707">
    <w:name w:val="ListLabel 1707"/>
    <w:qFormat/>
    <w:rPr>
      <w:u w:val="none"/>
    </w:rPr>
  </w:style>
  <w:style w:type="character" w:customStyle="1" w:styleId="ListLabel1708">
    <w:name w:val="ListLabel 1708"/>
    <w:qFormat/>
    <w:rPr>
      <w:u w:val="none"/>
    </w:rPr>
  </w:style>
  <w:style w:type="character" w:customStyle="1" w:styleId="ListLabel1709">
    <w:name w:val="ListLabel 1709"/>
    <w:qFormat/>
    <w:rPr>
      <w:rFonts w:ascii="Gill Sans" w:eastAsia="Arial" w:hAnsi="Gill Sans" w:cs="Arial"/>
      <w:u w:val="none"/>
    </w:rPr>
  </w:style>
  <w:style w:type="character" w:customStyle="1" w:styleId="ListLabel1710">
    <w:name w:val="ListLabel 1710"/>
    <w:qFormat/>
    <w:rPr>
      <w:u w:val="none"/>
    </w:rPr>
  </w:style>
  <w:style w:type="character" w:customStyle="1" w:styleId="ListLabel1711">
    <w:name w:val="ListLabel 1711"/>
    <w:qFormat/>
    <w:rPr>
      <w:u w:val="none"/>
    </w:rPr>
  </w:style>
  <w:style w:type="character" w:customStyle="1" w:styleId="ListLabel1712">
    <w:name w:val="ListLabel 1712"/>
    <w:qFormat/>
    <w:rPr>
      <w:u w:val="none"/>
    </w:rPr>
  </w:style>
  <w:style w:type="character" w:customStyle="1" w:styleId="ListLabel1713">
    <w:name w:val="ListLabel 1713"/>
    <w:qFormat/>
    <w:rPr>
      <w:u w:val="none"/>
    </w:rPr>
  </w:style>
  <w:style w:type="character" w:customStyle="1" w:styleId="ListLabel1714">
    <w:name w:val="ListLabel 1714"/>
    <w:qFormat/>
    <w:rPr>
      <w:u w:val="none"/>
    </w:rPr>
  </w:style>
  <w:style w:type="character" w:customStyle="1" w:styleId="ListLabel1715">
    <w:name w:val="ListLabel 1715"/>
    <w:qFormat/>
    <w:rPr>
      <w:u w:val="none"/>
    </w:rPr>
  </w:style>
  <w:style w:type="character" w:customStyle="1" w:styleId="ListLabel1716">
    <w:name w:val="ListLabel 1716"/>
    <w:qFormat/>
    <w:rPr>
      <w:u w:val="none"/>
    </w:rPr>
  </w:style>
  <w:style w:type="character" w:customStyle="1" w:styleId="ListLabel1717">
    <w:name w:val="ListLabel 1717"/>
    <w:qFormat/>
    <w:rPr>
      <w:u w:val="none"/>
    </w:rPr>
  </w:style>
  <w:style w:type="character" w:customStyle="1" w:styleId="ListLabel1718">
    <w:name w:val="ListLabel 1718"/>
    <w:qFormat/>
    <w:rPr>
      <w:rFonts w:ascii="Gill Sans" w:hAnsi="Gill Sans"/>
      <w:b/>
      <w:u w:val="none"/>
    </w:rPr>
  </w:style>
  <w:style w:type="character" w:customStyle="1" w:styleId="ListLabel1719">
    <w:name w:val="ListLabel 1719"/>
    <w:qFormat/>
    <w:rPr>
      <w:u w:val="none"/>
    </w:rPr>
  </w:style>
  <w:style w:type="character" w:customStyle="1" w:styleId="ListLabel1720">
    <w:name w:val="ListLabel 1720"/>
    <w:qFormat/>
    <w:rPr>
      <w:u w:val="none"/>
    </w:rPr>
  </w:style>
  <w:style w:type="character" w:customStyle="1" w:styleId="ListLabel1721">
    <w:name w:val="ListLabel 1721"/>
    <w:qFormat/>
    <w:rPr>
      <w:u w:val="none"/>
    </w:rPr>
  </w:style>
  <w:style w:type="character" w:customStyle="1" w:styleId="ListLabel1722">
    <w:name w:val="ListLabel 1722"/>
    <w:qFormat/>
    <w:rPr>
      <w:u w:val="none"/>
    </w:rPr>
  </w:style>
  <w:style w:type="character" w:customStyle="1" w:styleId="ListLabel1723">
    <w:name w:val="ListLabel 1723"/>
    <w:qFormat/>
    <w:rPr>
      <w:u w:val="none"/>
    </w:rPr>
  </w:style>
  <w:style w:type="character" w:customStyle="1" w:styleId="ListLabel1724">
    <w:name w:val="ListLabel 1724"/>
    <w:qFormat/>
    <w:rPr>
      <w:u w:val="none"/>
    </w:rPr>
  </w:style>
  <w:style w:type="character" w:customStyle="1" w:styleId="ListLabel1725">
    <w:name w:val="ListLabel 1725"/>
    <w:qFormat/>
    <w:rPr>
      <w:u w:val="none"/>
    </w:rPr>
  </w:style>
  <w:style w:type="character" w:customStyle="1" w:styleId="ListLabel1726">
    <w:name w:val="ListLabel 1726"/>
    <w:qFormat/>
    <w:rPr>
      <w:u w:val="none"/>
    </w:rPr>
  </w:style>
  <w:style w:type="character" w:customStyle="1" w:styleId="IndexLink">
    <w:name w:val="Index Link"/>
    <w:qFormat/>
  </w:style>
  <w:style w:type="character" w:customStyle="1" w:styleId="ListLabel1727">
    <w:name w:val="ListLabel 1727"/>
    <w:qFormat/>
    <w:rPr>
      <w:rFonts w:ascii="Gill Sans" w:eastAsia="Noto Sans Symbols" w:hAnsi="Gill Sans" w:cs="Noto Sans Symbols"/>
      <w:u w:val="none"/>
    </w:rPr>
  </w:style>
  <w:style w:type="character" w:customStyle="1" w:styleId="ListLabel1728">
    <w:name w:val="ListLabel 1728"/>
    <w:qFormat/>
    <w:rPr>
      <w:rFonts w:cs="Noto Sans Symbols"/>
      <w:u w:val="none"/>
    </w:rPr>
  </w:style>
  <w:style w:type="character" w:customStyle="1" w:styleId="ListLabel1729">
    <w:name w:val="ListLabel 1729"/>
    <w:qFormat/>
    <w:rPr>
      <w:rFonts w:cs="Noto Sans Symbols"/>
      <w:u w:val="none"/>
    </w:rPr>
  </w:style>
  <w:style w:type="character" w:customStyle="1" w:styleId="ListLabel1730">
    <w:name w:val="ListLabel 1730"/>
    <w:qFormat/>
    <w:rPr>
      <w:rFonts w:cs="Noto Sans Symbols"/>
      <w:u w:val="none"/>
    </w:rPr>
  </w:style>
  <w:style w:type="character" w:customStyle="1" w:styleId="ListLabel1731">
    <w:name w:val="ListLabel 1731"/>
    <w:qFormat/>
    <w:rPr>
      <w:rFonts w:cs="Noto Sans Symbols"/>
      <w:u w:val="none"/>
    </w:rPr>
  </w:style>
  <w:style w:type="character" w:customStyle="1" w:styleId="ListLabel1732">
    <w:name w:val="ListLabel 1732"/>
    <w:qFormat/>
    <w:rPr>
      <w:rFonts w:cs="Noto Sans Symbols"/>
      <w:u w:val="none"/>
    </w:rPr>
  </w:style>
  <w:style w:type="character" w:customStyle="1" w:styleId="ListLabel1733">
    <w:name w:val="ListLabel 1733"/>
    <w:qFormat/>
    <w:rPr>
      <w:rFonts w:cs="Noto Sans Symbols"/>
      <w:u w:val="none"/>
    </w:rPr>
  </w:style>
  <w:style w:type="character" w:customStyle="1" w:styleId="ListLabel1734">
    <w:name w:val="ListLabel 1734"/>
    <w:qFormat/>
    <w:rPr>
      <w:rFonts w:cs="Noto Sans Symbols"/>
      <w:u w:val="none"/>
    </w:rPr>
  </w:style>
  <w:style w:type="character" w:customStyle="1" w:styleId="ListLabel1735">
    <w:name w:val="ListLabel 1735"/>
    <w:qFormat/>
    <w:rPr>
      <w:rFonts w:cs="Noto Sans Symbols"/>
      <w:u w:val="none"/>
    </w:rPr>
  </w:style>
  <w:style w:type="character" w:customStyle="1" w:styleId="ListLabel1736">
    <w:name w:val="ListLabel 1736"/>
    <w:qFormat/>
    <w:rPr>
      <w:rFonts w:ascii="Gill Sans" w:hAnsi="Gill Sans"/>
      <w:u w:val="none"/>
    </w:rPr>
  </w:style>
  <w:style w:type="character" w:customStyle="1" w:styleId="ListLabel1737">
    <w:name w:val="ListLabel 1737"/>
    <w:qFormat/>
    <w:rPr>
      <w:u w:val="none"/>
    </w:rPr>
  </w:style>
  <w:style w:type="character" w:customStyle="1" w:styleId="ListLabel1738">
    <w:name w:val="ListLabel 1738"/>
    <w:qFormat/>
    <w:rPr>
      <w:u w:val="none"/>
    </w:rPr>
  </w:style>
  <w:style w:type="character" w:customStyle="1" w:styleId="ListLabel1739">
    <w:name w:val="ListLabel 1739"/>
    <w:qFormat/>
    <w:rPr>
      <w:u w:val="none"/>
    </w:rPr>
  </w:style>
  <w:style w:type="character" w:customStyle="1" w:styleId="ListLabel1740">
    <w:name w:val="ListLabel 1740"/>
    <w:qFormat/>
    <w:rPr>
      <w:u w:val="none"/>
    </w:rPr>
  </w:style>
  <w:style w:type="character" w:customStyle="1" w:styleId="ListLabel1741">
    <w:name w:val="ListLabel 1741"/>
    <w:qFormat/>
    <w:rPr>
      <w:u w:val="none"/>
    </w:rPr>
  </w:style>
  <w:style w:type="character" w:customStyle="1" w:styleId="ListLabel1742">
    <w:name w:val="ListLabel 1742"/>
    <w:qFormat/>
    <w:rPr>
      <w:u w:val="none"/>
    </w:rPr>
  </w:style>
  <w:style w:type="character" w:customStyle="1" w:styleId="ListLabel1743">
    <w:name w:val="ListLabel 1743"/>
    <w:qFormat/>
    <w:rPr>
      <w:u w:val="none"/>
    </w:rPr>
  </w:style>
  <w:style w:type="character" w:customStyle="1" w:styleId="ListLabel1744">
    <w:name w:val="ListLabel 1744"/>
    <w:qFormat/>
    <w:rPr>
      <w:u w:val="none"/>
    </w:rPr>
  </w:style>
  <w:style w:type="character" w:customStyle="1" w:styleId="ListLabel1745">
    <w:name w:val="ListLabel 1745"/>
    <w:qFormat/>
    <w:rPr>
      <w:u w:val="none"/>
    </w:rPr>
  </w:style>
  <w:style w:type="character" w:customStyle="1" w:styleId="ListLabel1746">
    <w:name w:val="ListLabel 1746"/>
    <w:qFormat/>
    <w:rPr>
      <w:u w:val="none"/>
    </w:rPr>
  </w:style>
  <w:style w:type="character" w:customStyle="1" w:styleId="ListLabel1747">
    <w:name w:val="ListLabel 1747"/>
    <w:qFormat/>
    <w:rPr>
      <w:u w:val="none"/>
    </w:rPr>
  </w:style>
  <w:style w:type="character" w:customStyle="1" w:styleId="ListLabel1748">
    <w:name w:val="ListLabel 1748"/>
    <w:qFormat/>
    <w:rPr>
      <w:u w:val="none"/>
    </w:rPr>
  </w:style>
  <w:style w:type="character" w:customStyle="1" w:styleId="ListLabel1749">
    <w:name w:val="ListLabel 1749"/>
    <w:qFormat/>
    <w:rPr>
      <w:u w:val="none"/>
    </w:rPr>
  </w:style>
  <w:style w:type="character" w:customStyle="1" w:styleId="ListLabel1750">
    <w:name w:val="ListLabel 1750"/>
    <w:qFormat/>
    <w:rPr>
      <w:u w:val="none"/>
    </w:rPr>
  </w:style>
  <w:style w:type="character" w:customStyle="1" w:styleId="ListLabel1751">
    <w:name w:val="ListLabel 1751"/>
    <w:qFormat/>
    <w:rPr>
      <w:u w:val="none"/>
    </w:rPr>
  </w:style>
  <w:style w:type="character" w:customStyle="1" w:styleId="ListLabel1752">
    <w:name w:val="ListLabel 1752"/>
    <w:qFormat/>
    <w:rPr>
      <w:u w:val="none"/>
    </w:rPr>
  </w:style>
  <w:style w:type="character" w:customStyle="1" w:styleId="ListLabel1753">
    <w:name w:val="ListLabel 1753"/>
    <w:qFormat/>
    <w:rPr>
      <w:u w:val="none"/>
    </w:rPr>
  </w:style>
  <w:style w:type="character" w:customStyle="1" w:styleId="ListLabel1754">
    <w:name w:val="ListLabel 1754"/>
    <w:qFormat/>
    <w:rPr>
      <w:rFonts w:ascii="Gill Sans" w:eastAsia="Arial" w:hAnsi="Gill Sans" w:cs="Arial"/>
      <w:b/>
      <w:u w:val="none"/>
    </w:rPr>
  </w:style>
  <w:style w:type="character" w:customStyle="1" w:styleId="ListLabel1755">
    <w:name w:val="ListLabel 1755"/>
    <w:qFormat/>
    <w:rPr>
      <w:u w:val="none"/>
    </w:rPr>
  </w:style>
  <w:style w:type="character" w:customStyle="1" w:styleId="ListLabel1756">
    <w:name w:val="ListLabel 1756"/>
    <w:qFormat/>
    <w:rPr>
      <w:u w:val="none"/>
    </w:rPr>
  </w:style>
  <w:style w:type="character" w:customStyle="1" w:styleId="ListLabel1757">
    <w:name w:val="ListLabel 1757"/>
    <w:qFormat/>
    <w:rPr>
      <w:u w:val="none"/>
    </w:rPr>
  </w:style>
  <w:style w:type="character" w:customStyle="1" w:styleId="ListLabel1758">
    <w:name w:val="ListLabel 1758"/>
    <w:qFormat/>
    <w:rPr>
      <w:u w:val="none"/>
    </w:rPr>
  </w:style>
  <w:style w:type="character" w:customStyle="1" w:styleId="ListLabel1759">
    <w:name w:val="ListLabel 1759"/>
    <w:qFormat/>
    <w:rPr>
      <w:u w:val="none"/>
    </w:rPr>
  </w:style>
  <w:style w:type="character" w:customStyle="1" w:styleId="ListLabel1760">
    <w:name w:val="ListLabel 1760"/>
    <w:qFormat/>
    <w:rPr>
      <w:u w:val="none"/>
    </w:rPr>
  </w:style>
  <w:style w:type="character" w:customStyle="1" w:styleId="ListLabel1761">
    <w:name w:val="ListLabel 1761"/>
    <w:qFormat/>
    <w:rPr>
      <w:u w:val="none"/>
    </w:rPr>
  </w:style>
  <w:style w:type="character" w:customStyle="1" w:styleId="ListLabel1762">
    <w:name w:val="ListLabel 1762"/>
    <w:qFormat/>
    <w:rPr>
      <w:u w:val="none"/>
    </w:rPr>
  </w:style>
  <w:style w:type="character" w:customStyle="1" w:styleId="ListLabel1763">
    <w:name w:val="ListLabel 1763"/>
    <w:qFormat/>
    <w:rPr>
      <w:rFonts w:ascii="Gill Sans" w:hAnsi="Gill Sans"/>
      <w:u w:val="none"/>
    </w:rPr>
  </w:style>
  <w:style w:type="character" w:customStyle="1" w:styleId="ListLabel1764">
    <w:name w:val="ListLabel 1764"/>
    <w:qFormat/>
    <w:rPr>
      <w:u w:val="none"/>
    </w:rPr>
  </w:style>
  <w:style w:type="character" w:customStyle="1" w:styleId="ListLabel1765">
    <w:name w:val="ListLabel 1765"/>
    <w:qFormat/>
    <w:rPr>
      <w:u w:val="none"/>
    </w:rPr>
  </w:style>
  <w:style w:type="character" w:customStyle="1" w:styleId="ListLabel1766">
    <w:name w:val="ListLabel 1766"/>
    <w:qFormat/>
    <w:rPr>
      <w:u w:val="none"/>
    </w:rPr>
  </w:style>
  <w:style w:type="character" w:customStyle="1" w:styleId="ListLabel1767">
    <w:name w:val="ListLabel 1767"/>
    <w:qFormat/>
    <w:rPr>
      <w:u w:val="none"/>
    </w:rPr>
  </w:style>
  <w:style w:type="character" w:customStyle="1" w:styleId="ListLabel1768">
    <w:name w:val="ListLabel 1768"/>
    <w:qFormat/>
    <w:rPr>
      <w:u w:val="none"/>
    </w:rPr>
  </w:style>
  <w:style w:type="character" w:customStyle="1" w:styleId="ListLabel1769">
    <w:name w:val="ListLabel 1769"/>
    <w:qFormat/>
    <w:rPr>
      <w:u w:val="none"/>
    </w:rPr>
  </w:style>
  <w:style w:type="character" w:customStyle="1" w:styleId="ListLabel1770">
    <w:name w:val="ListLabel 1770"/>
    <w:qFormat/>
    <w:rPr>
      <w:u w:val="none"/>
    </w:rPr>
  </w:style>
  <w:style w:type="character" w:customStyle="1" w:styleId="ListLabel1771">
    <w:name w:val="ListLabel 1771"/>
    <w:qFormat/>
    <w:rPr>
      <w:u w:val="none"/>
    </w:rPr>
  </w:style>
  <w:style w:type="character" w:customStyle="1" w:styleId="ListLabel1772">
    <w:name w:val="ListLabel 1772"/>
    <w:qFormat/>
    <w:rPr>
      <w:rFonts w:ascii="Gill Sans" w:eastAsia="Arial" w:hAnsi="Gill Sans" w:cs="Arial"/>
      <w:u w:val="none"/>
    </w:rPr>
  </w:style>
  <w:style w:type="character" w:customStyle="1" w:styleId="ListLabel1773">
    <w:name w:val="ListLabel 1773"/>
    <w:qFormat/>
    <w:rPr>
      <w:u w:val="none"/>
    </w:rPr>
  </w:style>
  <w:style w:type="character" w:customStyle="1" w:styleId="ListLabel1774">
    <w:name w:val="ListLabel 1774"/>
    <w:qFormat/>
    <w:rPr>
      <w:u w:val="none"/>
    </w:rPr>
  </w:style>
  <w:style w:type="character" w:customStyle="1" w:styleId="ListLabel1775">
    <w:name w:val="ListLabel 1775"/>
    <w:qFormat/>
    <w:rPr>
      <w:u w:val="none"/>
    </w:rPr>
  </w:style>
  <w:style w:type="character" w:customStyle="1" w:styleId="ListLabel1776">
    <w:name w:val="ListLabel 1776"/>
    <w:qFormat/>
    <w:rPr>
      <w:u w:val="none"/>
    </w:rPr>
  </w:style>
  <w:style w:type="character" w:customStyle="1" w:styleId="ListLabel1777">
    <w:name w:val="ListLabel 1777"/>
    <w:qFormat/>
    <w:rPr>
      <w:u w:val="none"/>
    </w:rPr>
  </w:style>
  <w:style w:type="character" w:customStyle="1" w:styleId="ListLabel1778">
    <w:name w:val="ListLabel 1778"/>
    <w:qFormat/>
    <w:rPr>
      <w:u w:val="none"/>
    </w:rPr>
  </w:style>
  <w:style w:type="character" w:customStyle="1" w:styleId="ListLabel1779">
    <w:name w:val="ListLabel 1779"/>
    <w:qFormat/>
    <w:rPr>
      <w:u w:val="none"/>
    </w:rPr>
  </w:style>
  <w:style w:type="character" w:customStyle="1" w:styleId="ListLabel1780">
    <w:name w:val="ListLabel 1780"/>
    <w:qFormat/>
    <w:rPr>
      <w:u w:val="none"/>
    </w:rPr>
  </w:style>
  <w:style w:type="character" w:customStyle="1" w:styleId="ListLabel1781">
    <w:name w:val="ListLabel 1781"/>
    <w:qFormat/>
    <w:rPr>
      <w:rFonts w:ascii="Gill Sans" w:eastAsia="Arial" w:hAnsi="Gill Sans" w:cs="Arial"/>
      <w:u w:val="none"/>
    </w:rPr>
  </w:style>
  <w:style w:type="character" w:customStyle="1" w:styleId="ListLabel1782">
    <w:name w:val="ListLabel 1782"/>
    <w:qFormat/>
    <w:rPr>
      <w:u w:val="none"/>
    </w:rPr>
  </w:style>
  <w:style w:type="character" w:customStyle="1" w:styleId="ListLabel1783">
    <w:name w:val="ListLabel 1783"/>
    <w:qFormat/>
    <w:rPr>
      <w:u w:val="none"/>
    </w:rPr>
  </w:style>
  <w:style w:type="character" w:customStyle="1" w:styleId="ListLabel1784">
    <w:name w:val="ListLabel 1784"/>
    <w:qFormat/>
    <w:rPr>
      <w:u w:val="none"/>
    </w:rPr>
  </w:style>
  <w:style w:type="character" w:customStyle="1" w:styleId="ListLabel1785">
    <w:name w:val="ListLabel 1785"/>
    <w:qFormat/>
    <w:rPr>
      <w:u w:val="none"/>
    </w:rPr>
  </w:style>
  <w:style w:type="character" w:customStyle="1" w:styleId="ListLabel1786">
    <w:name w:val="ListLabel 1786"/>
    <w:qFormat/>
    <w:rPr>
      <w:u w:val="none"/>
    </w:rPr>
  </w:style>
  <w:style w:type="character" w:customStyle="1" w:styleId="ListLabel1787">
    <w:name w:val="ListLabel 1787"/>
    <w:qFormat/>
    <w:rPr>
      <w:u w:val="none"/>
    </w:rPr>
  </w:style>
  <w:style w:type="character" w:customStyle="1" w:styleId="ListLabel1788">
    <w:name w:val="ListLabel 1788"/>
    <w:qFormat/>
    <w:rPr>
      <w:u w:val="none"/>
    </w:rPr>
  </w:style>
  <w:style w:type="character" w:customStyle="1" w:styleId="ListLabel1789">
    <w:name w:val="ListLabel 1789"/>
    <w:qFormat/>
    <w:rPr>
      <w:u w:val="none"/>
    </w:rPr>
  </w:style>
  <w:style w:type="character" w:customStyle="1" w:styleId="ListLabel1790">
    <w:name w:val="ListLabel 1790"/>
    <w:qFormat/>
    <w:rPr>
      <w:rFonts w:ascii="Gill Sans" w:hAnsi="Gill Sans"/>
      <w:u w:val="none"/>
    </w:rPr>
  </w:style>
  <w:style w:type="character" w:customStyle="1" w:styleId="ListLabel1791">
    <w:name w:val="ListLabel 1791"/>
    <w:qFormat/>
    <w:rPr>
      <w:u w:val="none"/>
    </w:rPr>
  </w:style>
  <w:style w:type="character" w:customStyle="1" w:styleId="ListLabel1792">
    <w:name w:val="ListLabel 1792"/>
    <w:qFormat/>
    <w:rPr>
      <w:u w:val="none"/>
    </w:rPr>
  </w:style>
  <w:style w:type="character" w:customStyle="1" w:styleId="ListLabel1793">
    <w:name w:val="ListLabel 1793"/>
    <w:qFormat/>
    <w:rPr>
      <w:u w:val="none"/>
    </w:rPr>
  </w:style>
  <w:style w:type="character" w:customStyle="1" w:styleId="ListLabel1794">
    <w:name w:val="ListLabel 1794"/>
    <w:qFormat/>
    <w:rPr>
      <w:u w:val="none"/>
    </w:rPr>
  </w:style>
  <w:style w:type="character" w:customStyle="1" w:styleId="ListLabel1795">
    <w:name w:val="ListLabel 1795"/>
    <w:qFormat/>
    <w:rPr>
      <w:u w:val="none"/>
    </w:rPr>
  </w:style>
  <w:style w:type="character" w:customStyle="1" w:styleId="ListLabel1796">
    <w:name w:val="ListLabel 1796"/>
    <w:qFormat/>
    <w:rPr>
      <w:u w:val="none"/>
    </w:rPr>
  </w:style>
  <w:style w:type="character" w:customStyle="1" w:styleId="ListLabel1797">
    <w:name w:val="ListLabel 1797"/>
    <w:qFormat/>
    <w:rPr>
      <w:u w:val="none"/>
    </w:rPr>
  </w:style>
  <w:style w:type="character" w:customStyle="1" w:styleId="ListLabel1798">
    <w:name w:val="ListLabel 1798"/>
    <w:qFormat/>
    <w:rPr>
      <w:u w:val="none"/>
    </w:rPr>
  </w:style>
  <w:style w:type="character" w:customStyle="1" w:styleId="ListLabel1799">
    <w:name w:val="ListLabel 1799"/>
    <w:qFormat/>
    <w:rPr>
      <w:rFonts w:ascii="Gill Sans" w:eastAsia="Noto Sans Symbols" w:hAnsi="Gill Sans" w:cs="Noto Sans Symbols"/>
      <w:b/>
      <w:u w:val="none"/>
    </w:rPr>
  </w:style>
  <w:style w:type="character" w:customStyle="1" w:styleId="ListLabel1800">
    <w:name w:val="ListLabel 1800"/>
    <w:qFormat/>
    <w:rPr>
      <w:rFonts w:cs="Noto Sans Symbols"/>
      <w:u w:val="none"/>
    </w:rPr>
  </w:style>
  <w:style w:type="character" w:customStyle="1" w:styleId="ListLabel1801">
    <w:name w:val="ListLabel 1801"/>
    <w:qFormat/>
    <w:rPr>
      <w:rFonts w:cs="Noto Sans Symbols"/>
      <w:u w:val="none"/>
    </w:rPr>
  </w:style>
  <w:style w:type="character" w:customStyle="1" w:styleId="ListLabel1802">
    <w:name w:val="ListLabel 1802"/>
    <w:qFormat/>
    <w:rPr>
      <w:rFonts w:cs="Noto Sans Symbols"/>
      <w:u w:val="none"/>
    </w:rPr>
  </w:style>
  <w:style w:type="character" w:customStyle="1" w:styleId="ListLabel1803">
    <w:name w:val="ListLabel 1803"/>
    <w:qFormat/>
    <w:rPr>
      <w:rFonts w:cs="Noto Sans Symbols"/>
      <w:u w:val="none"/>
    </w:rPr>
  </w:style>
  <w:style w:type="character" w:customStyle="1" w:styleId="ListLabel1804">
    <w:name w:val="ListLabel 1804"/>
    <w:qFormat/>
    <w:rPr>
      <w:rFonts w:cs="Noto Sans Symbols"/>
      <w:u w:val="none"/>
    </w:rPr>
  </w:style>
  <w:style w:type="character" w:customStyle="1" w:styleId="ListLabel1805">
    <w:name w:val="ListLabel 1805"/>
    <w:qFormat/>
    <w:rPr>
      <w:rFonts w:cs="Noto Sans Symbols"/>
      <w:u w:val="none"/>
    </w:rPr>
  </w:style>
  <w:style w:type="character" w:customStyle="1" w:styleId="ListLabel1806">
    <w:name w:val="ListLabel 1806"/>
    <w:qFormat/>
    <w:rPr>
      <w:rFonts w:cs="Noto Sans Symbols"/>
      <w:u w:val="none"/>
    </w:rPr>
  </w:style>
  <w:style w:type="character" w:customStyle="1" w:styleId="ListLabel1807">
    <w:name w:val="ListLabel 1807"/>
    <w:qFormat/>
    <w:rPr>
      <w:rFonts w:cs="Noto Sans Symbols"/>
      <w:u w:val="none"/>
    </w:rPr>
  </w:style>
  <w:style w:type="character" w:customStyle="1" w:styleId="ListLabel1808">
    <w:name w:val="ListLabel 1808"/>
    <w:qFormat/>
    <w:rPr>
      <w:rFonts w:ascii="Gill Sans" w:hAnsi="Gill Sans" w:cs="Gill Sans"/>
      <w:b w:val="0"/>
      <w:sz w:val="24"/>
    </w:rPr>
  </w:style>
  <w:style w:type="character" w:customStyle="1" w:styleId="ListLabel1809">
    <w:name w:val="ListLabel 1809"/>
    <w:qFormat/>
    <w:rPr>
      <w:rFonts w:cs="Courier New"/>
    </w:rPr>
  </w:style>
  <w:style w:type="character" w:customStyle="1" w:styleId="ListLabel1810">
    <w:name w:val="ListLabel 1810"/>
    <w:qFormat/>
    <w:rPr>
      <w:rFonts w:cs="Noto Sans Symbols"/>
    </w:rPr>
  </w:style>
  <w:style w:type="character" w:customStyle="1" w:styleId="ListLabel1811">
    <w:name w:val="ListLabel 1811"/>
    <w:qFormat/>
    <w:rPr>
      <w:rFonts w:cs="Noto Sans Symbols"/>
    </w:rPr>
  </w:style>
  <w:style w:type="character" w:customStyle="1" w:styleId="ListLabel1812">
    <w:name w:val="ListLabel 1812"/>
    <w:qFormat/>
    <w:rPr>
      <w:rFonts w:cs="Courier New"/>
    </w:rPr>
  </w:style>
  <w:style w:type="character" w:customStyle="1" w:styleId="ListLabel1813">
    <w:name w:val="ListLabel 1813"/>
    <w:qFormat/>
    <w:rPr>
      <w:rFonts w:cs="Noto Sans Symbols"/>
    </w:rPr>
  </w:style>
  <w:style w:type="character" w:customStyle="1" w:styleId="ListLabel1814">
    <w:name w:val="ListLabel 1814"/>
    <w:qFormat/>
    <w:rPr>
      <w:rFonts w:cs="Noto Sans Symbols"/>
    </w:rPr>
  </w:style>
  <w:style w:type="character" w:customStyle="1" w:styleId="ListLabel1815">
    <w:name w:val="ListLabel 1815"/>
    <w:qFormat/>
    <w:rPr>
      <w:rFonts w:cs="Courier New"/>
    </w:rPr>
  </w:style>
  <w:style w:type="character" w:customStyle="1" w:styleId="ListLabel1816">
    <w:name w:val="ListLabel 1816"/>
    <w:qFormat/>
    <w:rPr>
      <w:rFonts w:cs="Noto Sans Symbols"/>
    </w:rPr>
  </w:style>
  <w:style w:type="character" w:customStyle="1" w:styleId="ListLabel1817">
    <w:name w:val="ListLabel 1817"/>
    <w:qFormat/>
    <w:rPr>
      <w:rFonts w:ascii="Gill Sans" w:hAnsi="Gill Sans"/>
      <w:u w:val="none"/>
    </w:rPr>
  </w:style>
  <w:style w:type="character" w:customStyle="1" w:styleId="ListLabel1818">
    <w:name w:val="ListLabel 1818"/>
    <w:qFormat/>
    <w:rPr>
      <w:u w:val="none"/>
    </w:rPr>
  </w:style>
  <w:style w:type="character" w:customStyle="1" w:styleId="ListLabel1819">
    <w:name w:val="ListLabel 1819"/>
    <w:qFormat/>
    <w:rPr>
      <w:u w:val="none"/>
    </w:rPr>
  </w:style>
  <w:style w:type="character" w:customStyle="1" w:styleId="ListLabel1820">
    <w:name w:val="ListLabel 1820"/>
    <w:qFormat/>
    <w:rPr>
      <w:u w:val="none"/>
    </w:rPr>
  </w:style>
  <w:style w:type="character" w:customStyle="1" w:styleId="ListLabel1821">
    <w:name w:val="ListLabel 1821"/>
    <w:qFormat/>
    <w:rPr>
      <w:u w:val="none"/>
    </w:rPr>
  </w:style>
  <w:style w:type="character" w:customStyle="1" w:styleId="ListLabel1822">
    <w:name w:val="ListLabel 1822"/>
    <w:qFormat/>
    <w:rPr>
      <w:u w:val="none"/>
    </w:rPr>
  </w:style>
  <w:style w:type="character" w:customStyle="1" w:styleId="ListLabel1823">
    <w:name w:val="ListLabel 1823"/>
    <w:qFormat/>
    <w:rPr>
      <w:u w:val="none"/>
    </w:rPr>
  </w:style>
  <w:style w:type="character" w:customStyle="1" w:styleId="ListLabel1824">
    <w:name w:val="ListLabel 1824"/>
    <w:qFormat/>
    <w:rPr>
      <w:u w:val="none"/>
    </w:rPr>
  </w:style>
  <w:style w:type="character" w:customStyle="1" w:styleId="ListLabel1825">
    <w:name w:val="ListLabel 1825"/>
    <w:qFormat/>
    <w:rPr>
      <w:u w:val="none"/>
    </w:rPr>
  </w:style>
  <w:style w:type="character" w:customStyle="1" w:styleId="ListLabel1826">
    <w:name w:val="ListLabel 1826"/>
    <w:qFormat/>
    <w:rPr>
      <w:rFonts w:ascii="Gill Sans" w:hAnsi="Gill Sans"/>
      <w:u w:val="none"/>
    </w:rPr>
  </w:style>
  <w:style w:type="character" w:customStyle="1" w:styleId="ListLabel1827">
    <w:name w:val="ListLabel 1827"/>
    <w:qFormat/>
    <w:rPr>
      <w:u w:val="none"/>
    </w:rPr>
  </w:style>
  <w:style w:type="character" w:customStyle="1" w:styleId="ListLabel1828">
    <w:name w:val="ListLabel 1828"/>
    <w:qFormat/>
    <w:rPr>
      <w:u w:val="none"/>
    </w:rPr>
  </w:style>
  <w:style w:type="character" w:customStyle="1" w:styleId="ListLabel1829">
    <w:name w:val="ListLabel 1829"/>
    <w:qFormat/>
    <w:rPr>
      <w:u w:val="none"/>
    </w:rPr>
  </w:style>
  <w:style w:type="character" w:customStyle="1" w:styleId="ListLabel1830">
    <w:name w:val="ListLabel 1830"/>
    <w:qFormat/>
    <w:rPr>
      <w:u w:val="none"/>
    </w:rPr>
  </w:style>
  <w:style w:type="character" w:customStyle="1" w:styleId="ListLabel1831">
    <w:name w:val="ListLabel 1831"/>
    <w:qFormat/>
    <w:rPr>
      <w:u w:val="none"/>
    </w:rPr>
  </w:style>
  <w:style w:type="character" w:customStyle="1" w:styleId="ListLabel1832">
    <w:name w:val="ListLabel 1832"/>
    <w:qFormat/>
    <w:rPr>
      <w:u w:val="none"/>
    </w:rPr>
  </w:style>
  <w:style w:type="character" w:customStyle="1" w:styleId="ListLabel1833">
    <w:name w:val="ListLabel 1833"/>
    <w:qFormat/>
    <w:rPr>
      <w:u w:val="none"/>
    </w:rPr>
  </w:style>
  <w:style w:type="character" w:customStyle="1" w:styleId="ListLabel1834">
    <w:name w:val="ListLabel 1834"/>
    <w:qFormat/>
    <w:rPr>
      <w:u w:val="none"/>
    </w:rPr>
  </w:style>
  <w:style w:type="character" w:customStyle="1" w:styleId="ListLabel1835">
    <w:name w:val="ListLabel 1835"/>
    <w:qFormat/>
    <w:rPr>
      <w:rFonts w:ascii="Gill Sans" w:hAnsi="Gill Sans"/>
      <w:highlight w:val="white"/>
      <w:u w:val="none"/>
    </w:rPr>
  </w:style>
  <w:style w:type="character" w:customStyle="1" w:styleId="ListLabel1836">
    <w:name w:val="ListLabel 1836"/>
    <w:qFormat/>
    <w:rPr>
      <w:u w:val="none"/>
    </w:rPr>
  </w:style>
  <w:style w:type="character" w:customStyle="1" w:styleId="ListLabel1837">
    <w:name w:val="ListLabel 1837"/>
    <w:qFormat/>
    <w:rPr>
      <w:u w:val="none"/>
    </w:rPr>
  </w:style>
  <w:style w:type="character" w:customStyle="1" w:styleId="ListLabel1838">
    <w:name w:val="ListLabel 1838"/>
    <w:qFormat/>
    <w:rPr>
      <w:u w:val="none"/>
    </w:rPr>
  </w:style>
  <w:style w:type="character" w:customStyle="1" w:styleId="ListLabel1839">
    <w:name w:val="ListLabel 1839"/>
    <w:qFormat/>
    <w:rPr>
      <w:u w:val="none"/>
    </w:rPr>
  </w:style>
  <w:style w:type="character" w:customStyle="1" w:styleId="ListLabel1840">
    <w:name w:val="ListLabel 1840"/>
    <w:qFormat/>
    <w:rPr>
      <w:u w:val="none"/>
    </w:rPr>
  </w:style>
  <w:style w:type="character" w:customStyle="1" w:styleId="ListLabel1841">
    <w:name w:val="ListLabel 1841"/>
    <w:qFormat/>
    <w:rPr>
      <w:u w:val="none"/>
    </w:rPr>
  </w:style>
  <w:style w:type="character" w:customStyle="1" w:styleId="ListLabel1842">
    <w:name w:val="ListLabel 1842"/>
    <w:qFormat/>
    <w:rPr>
      <w:u w:val="none"/>
    </w:rPr>
  </w:style>
  <w:style w:type="character" w:customStyle="1" w:styleId="ListLabel1843">
    <w:name w:val="ListLabel 1843"/>
    <w:qFormat/>
    <w:rPr>
      <w:u w:val="none"/>
    </w:rPr>
  </w:style>
  <w:style w:type="character" w:customStyle="1" w:styleId="ListLabel1844">
    <w:name w:val="ListLabel 1844"/>
    <w:qFormat/>
    <w:rPr>
      <w:rFonts w:ascii="Gill Sans" w:hAnsi="Gill Sans"/>
      <w:b/>
      <w:sz w:val="28"/>
      <w:u w:val="none"/>
    </w:rPr>
  </w:style>
  <w:style w:type="character" w:customStyle="1" w:styleId="ListLabel1845">
    <w:name w:val="ListLabel 1845"/>
    <w:qFormat/>
    <w:rPr>
      <w:rFonts w:cs="Wingdings 2"/>
      <w:u w:val="none"/>
    </w:rPr>
  </w:style>
  <w:style w:type="character" w:customStyle="1" w:styleId="ListLabel1846">
    <w:name w:val="ListLabel 1846"/>
    <w:qFormat/>
    <w:rPr>
      <w:rFonts w:cs="OpenSymbol"/>
      <w:u w:val="none"/>
    </w:rPr>
  </w:style>
  <w:style w:type="character" w:customStyle="1" w:styleId="ListLabel1847">
    <w:name w:val="ListLabel 1847"/>
    <w:qFormat/>
    <w:rPr>
      <w:rFonts w:cs="Wingdings"/>
      <w:u w:val="none"/>
    </w:rPr>
  </w:style>
  <w:style w:type="character" w:customStyle="1" w:styleId="ListLabel1848">
    <w:name w:val="ListLabel 1848"/>
    <w:qFormat/>
    <w:rPr>
      <w:rFonts w:cs="Wingdings 2"/>
      <w:u w:val="none"/>
    </w:rPr>
  </w:style>
  <w:style w:type="character" w:customStyle="1" w:styleId="ListLabel1849">
    <w:name w:val="ListLabel 1849"/>
    <w:qFormat/>
    <w:rPr>
      <w:rFonts w:cs="OpenSymbol"/>
      <w:u w:val="none"/>
    </w:rPr>
  </w:style>
  <w:style w:type="character" w:customStyle="1" w:styleId="ListLabel1850">
    <w:name w:val="ListLabel 1850"/>
    <w:qFormat/>
    <w:rPr>
      <w:rFonts w:cs="Wingdings"/>
      <w:u w:val="none"/>
    </w:rPr>
  </w:style>
  <w:style w:type="character" w:customStyle="1" w:styleId="ListLabel1851">
    <w:name w:val="ListLabel 1851"/>
    <w:qFormat/>
    <w:rPr>
      <w:rFonts w:cs="Wingdings 2"/>
      <w:u w:val="none"/>
    </w:rPr>
  </w:style>
  <w:style w:type="character" w:customStyle="1" w:styleId="ListLabel1852">
    <w:name w:val="ListLabel 1852"/>
    <w:qFormat/>
    <w:rPr>
      <w:rFonts w:cs="OpenSymbol"/>
      <w:u w:val="none"/>
    </w:rPr>
  </w:style>
  <w:style w:type="character" w:customStyle="1" w:styleId="ListLabel1853">
    <w:name w:val="ListLabel 1853"/>
    <w:qFormat/>
    <w:rPr>
      <w:rFonts w:ascii="Gill Sans" w:hAnsi="Gill Sans"/>
      <w:highlight w:val="white"/>
      <w:u w:val="none"/>
    </w:rPr>
  </w:style>
  <w:style w:type="character" w:customStyle="1" w:styleId="ListLabel1854">
    <w:name w:val="ListLabel 1854"/>
    <w:qFormat/>
    <w:rPr>
      <w:u w:val="none"/>
    </w:rPr>
  </w:style>
  <w:style w:type="character" w:customStyle="1" w:styleId="ListLabel1855">
    <w:name w:val="ListLabel 1855"/>
    <w:qFormat/>
    <w:rPr>
      <w:u w:val="none"/>
    </w:rPr>
  </w:style>
  <w:style w:type="character" w:customStyle="1" w:styleId="ListLabel1856">
    <w:name w:val="ListLabel 1856"/>
    <w:qFormat/>
    <w:rPr>
      <w:u w:val="none"/>
    </w:rPr>
  </w:style>
  <w:style w:type="character" w:customStyle="1" w:styleId="ListLabel1857">
    <w:name w:val="ListLabel 1857"/>
    <w:qFormat/>
    <w:rPr>
      <w:u w:val="none"/>
    </w:rPr>
  </w:style>
  <w:style w:type="character" w:customStyle="1" w:styleId="ListLabel1858">
    <w:name w:val="ListLabel 1858"/>
    <w:qFormat/>
    <w:rPr>
      <w:u w:val="none"/>
    </w:rPr>
  </w:style>
  <w:style w:type="character" w:customStyle="1" w:styleId="ListLabel1859">
    <w:name w:val="ListLabel 1859"/>
    <w:qFormat/>
    <w:rPr>
      <w:u w:val="none"/>
    </w:rPr>
  </w:style>
  <w:style w:type="character" w:customStyle="1" w:styleId="ListLabel1860">
    <w:name w:val="ListLabel 1860"/>
    <w:qFormat/>
    <w:rPr>
      <w:u w:val="none"/>
    </w:rPr>
  </w:style>
  <w:style w:type="character" w:customStyle="1" w:styleId="ListLabel1861">
    <w:name w:val="ListLabel 1861"/>
    <w:qFormat/>
    <w:rPr>
      <w:u w:val="none"/>
    </w:rPr>
  </w:style>
  <w:style w:type="character" w:customStyle="1" w:styleId="ListLabel1862">
    <w:name w:val="ListLabel 1862"/>
    <w:qFormat/>
    <w:rPr>
      <w:rFonts w:ascii="Gill Sans" w:hAnsi="Gill Sans"/>
      <w:u w:val="none"/>
    </w:rPr>
  </w:style>
  <w:style w:type="character" w:customStyle="1" w:styleId="ListLabel1863">
    <w:name w:val="ListLabel 1863"/>
    <w:qFormat/>
    <w:rPr>
      <w:u w:val="none"/>
    </w:rPr>
  </w:style>
  <w:style w:type="character" w:customStyle="1" w:styleId="ListLabel1864">
    <w:name w:val="ListLabel 1864"/>
    <w:qFormat/>
    <w:rPr>
      <w:u w:val="none"/>
    </w:rPr>
  </w:style>
  <w:style w:type="character" w:customStyle="1" w:styleId="ListLabel1865">
    <w:name w:val="ListLabel 1865"/>
    <w:qFormat/>
    <w:rPr>
      <w:u w:val="none"/>
    </w:rPr>
  </w:style>
  <w:style w:type="character" w:customStyle="1" w:styleId="ListLabel1866">
    <w:name w:val="ListLabel 1866"/>
    <w:qFormat/>
    <w:rPr>
      <w:u w:val="none"/>
    </w:rPr>
  </w:style>
  <w:style w:type="character" w:customStyle="1" w:styleId="ListLabel1867">
    <w:name w:val="ListLabel 1867"/>
    <w:qFormat/>
    <w:rPr>
      <w:u w:val="none"/>
    </w:rPr>
  </w:style>
  <w:style w:type="character" w:customStyle="1" w:styleId="ListLabel1868">
    <w:name w:val="ListLabel 1868"/>
    <w:qFormat/>
    <w:rPr>
      <w:u w:val="none"/>
    </w:rPr>
  </w:style>
  <w:style w:type="character" w:customStyle="1" w:styleId="ListLabel1869">
    <w:name w:val="ListLabel 1869"/>
    <w:qFormat/>
    <w:rPr>
      <w:u w:val="none"/>
    </w:rPr>
  </w:style>
  <w:style w:type="character" w:customStyle="1" w:styleId="ListLabel1870">
    <w:name w:val="ListLabel 1870"/>
    <w:qFormat/>
    <w:rPr>
      <w:u w:val="none"/>
    </w:rPr>
  </w:style>
  <w:style w:type="character" w:customStyle="1" w:styleId="ListLabel1871">
    <w:name w:val="ListLabel 1871"/>
    <w:qFormat/>
    <w:rPr>
      <w:rFonts w:ascii="Gill Sans" w:hAnsi="Gill Sans"/>
      <w:highlight w:val="white"/>
      <w:u w:val="none"/>
    </w:rPr>
  </w:style>
  <w:style w:type="character" w:customStyle="1" w:styleId="ListLabel1872">
    <w:name w:val="ListLabel 1872"/>
    <w:qFormat/>
    <w:rPr>
      <w:u w:val="none"/>
    </w:rPr>
  </w:style>
  <w:style w:type="character" w:customStyle="1" w:styleId="ListLabel1873">
    <w:name w:val="ListLabel 1873"/>
    <w:qFormat/>
    <w:rPr>
      <w:u w:val="none"/>
    </w:rPr>
  </w:style>
  <w:style w:type="character" w:customStyle="1" w:styleId="ListLabel1874">
    <w:name w:val="ListLabel 1874"/>
    <w:qFormat/>
    <w:rPr>
      <w:u w:val="none"/>
    </w:rPr>
  </w:style>
  <w:style w:type="character" w:customStyle="1" w:styleId="ListLabel1875">
    <w:name w:val="ListLabel 1875"/>
    <w:qFormat/>
    <w:rPr>
      <w:u w:val="none"/>
    </w:rPr>
  </w:style>
  <w:style w:type="character" w:customStyle="1" w:styleId="ListLabel1876">
    <w:name w:val="ListLabel 1876"/>
    <w:qFormat/>
    <w:rPr>
      <w:u w:val="none"/>
    </w:rPr>
  </w:style>
  <w:style w:type="character" w:customStyle="1" w:styleId="ListLabel1877">
    <w:name w:val="ListLabel 1877"/>
    <w:qFormat/>
    <w:rPr>
      <w:u w:val="none"/>
    </w:rPr>
  </w:style>
  <w:style w:type="character" w:customStyle="1" w:styleId="ListLabel1878">
    <w:name w:val="ListLabel 1878"/>
    <w:qFormat/>
    <w:rPr>
      <w:u w:val="none"/>
    </w:rPr>
  </w:style>
  <w:style w:type="character" w:customStyle="1" w:styleId="ListLabel1879">
    <w:name w:val="ListLabel 1879"/>
    <w:qFormat/>
    <w:rPr>
      <w:u w:val="none"/>
    </w:rPr>
  </w:style>
  <w:style w:type="character" w:customStyle="1" w:styleId="ListLabel1880">
    <w:name w:val="ListLabel 1880"/>
    <w:qFormat/>
    <w:rPr>
      <w:rFonts w:ascii="Gill Sans" w:hAnsi="Gill Sans"/>
      <w:highlight w:val="white"/>
      <w:u w:val="none"/>
    </w:rPr>
  </w:style>
  <w:style w:type="character" w:customStyle="1" w:styleId="ListLabel1881">
    <w:name w:val="ListLabel 1881"/>
    <w:qFormat/>
    <w:rPr>
      <w:u w:val="none"/>
    </w:rPr>
  </w:style>
  <w:style w:type="character" w:customStyle="1" w:styleId="ListLabel1882">
    <w:name w:val="ListLabel 1882"/>
    <w:qFormat/>
    <w:rPr>
      <w:u w:val="none"/>
    </w:rPr>
  </w:style>
  <w:style w:type="character" w:customStyle="1" w:styleId="ListLabel1883">
    <w:name w:val="ListLabel 1883"/>
    <w:qFormat/>
    <w:rPr>
      <w:u w:val="none"/>
    </w:rPr>
  </w:style>
  <w:style w:type="character" w:customStyle="1" w:styleId="ListLabel1884">
    <w:name w:val="ListLabel 1884"/>
    <w:qFormat/>
    <w:rPr>
      <w:u w:val="none"/>
    </w:rPr>
  </w:style>
  <w:style w:type="character" w:customStyle="1" w:styleId="ListLabel1885">
    <w:name w:val="ListLabel 1885"/>
    <w:qFormat/>
    <w:rPr>
      <w:u w:val="none"/>
    </w:rPr>
  </w:style>
  <w:style w:type="character" w:customStyle="1" w:styleId="ListLabel1886">
    <w:name w:val="ListLabel 1886"/>
    <w:qFormat/>
    <w:rPr>
      <w:u w:val="none"/>
    </w:rPr>
  </w:style>
  <w:style w:type="character" w:customStyle="1" w:styleId="ListLabel1887">
    <w:name w:val="ListLabel 1887"/>
    <w:qFormat/>
    <w:rPr>
      <w:u w:val="none"/>
    </w:rPr>
  </w:style>
  <w:style w:type="character" w:customStyle="1" w:styleId="ListLabel1888">
    <w:name w:val="ListLabel 1888"/>
    <w:qFormat/>
    <w:rPr>
      <w:u w:val="none"/>
    </w:rPr>
  </w:style>
  <w:style w:type="character" w:customStyle="1" w:styleId="ListLabel1889">
    <w:name w:val="ListLabel 1889"/>
    <w:qFormat/>
    <w:rPr>
      <w:rFonts w:ascii="Gill Sans" w:hAnsi="Gill Sans"/>
      <w:u w:val="none"/>
    </w:rPr>
  </w:style>
  <w:style w:type="character" w:customStyle="1" w:styleId="ListLabel1890">
    <w:name w:val="ListLabel 1890"/>
    <w:qFormat/>
    <w:rPr>
      <w:u w:val="none"/>
    </w:rPr>
  </w:style>
  <w:style w:type="character" w:customStyle="1" w:styleId="ListLabel1891">
    <w:name w:val="ListLabel 1891"/>
    <w:qFormat/>
    <w:rPr>
      <w:u w:val="none"/>
    </w:rPr>
  </w:style>
  <w:style w:type="character" w:customStyle="1" w:styleId="ListLabel1892">
    <w:name w:val="ListLabel 1892"/>
    <w:qFormat/>
    <w:rPr>
      <w:u w:val="none"/>
    </w:rPr>
  </w:style>
  <w:style w:type="character" w:customStyle="1" w:styleId="ListLabel1893">
    <w:name w:val="ListLabel 1893"/>
    <w:qFormat/>
    <w:rPr>
      <w:u w:val="none"/>
    </w:rPr>
  </w:style>
  <w:style w:type="character" w:customStyle="1" w:styleId="ListLabel1894">
    <w:name w:val="ListLabel 1894"/>
    <w:qFormat/>
    <w:rPr>
      <w:u w:val="none"/>
    </w:rPr>
  </w:style>
  <w:style w:type="character" w:customStyle="1" w:styleId="ListLabel1895">
    <w:name w:val="ListLabel 1895"/>
    <w:qFormat/>
    <w:rPr>
      <w:u w:val="none"/>
    </w:rPr>
  </w:style>
  <w:style w:type="character" w:customStyle="1" w:styleId="ListLabel1896">
    <w:name w:val="ListLabel 1896"/>
    <w:qFormat/>
    <w:rPr>
      <w:u w:val="none"/>
    </w:rPr>
  </w:style>
  <w:style w:type="character" w:customStyle="1" w:styleId="ListLabel1897">
    <w:name w:val="ListLabel 1897"/>
    <w:qFormat/>
    <w:rPr>
      <w:u w:val="none"/>
    </w:rPr>
  </w:style>
  <w:style w:type="character" w:customStyle="1" w:styleId="ListLabel1898">
    <w:name w:val="ListLabel 1898"/>
    <w:qFormat/>
    <w:rPr>
      <w:rFonts w:ascii="Gill Sans" w:hAnsi="Gill Sans"/>
      <w:u w:val="none"/>
    </w:rPr>
  </w:style>
  <w:style w:type="character" w:customStyle="1" w:styleId="ListLabel1899">
    <w:name w:val="ListLabel 1899"/>
    <w:qFormat/>
    <w:rPr>
      <w:u w:val="none"/>
    </w:rPr>
  </w:style>
  <w:style w:type="character" w:customStyle="1" w:styleId="ListLabel1900">
    <w:name w:val="ListLabel 1900"/>
    <w:qFormat/>
    <w:rPr>
      <w:u w:val="none"/>
    </w:rPr>
  </w:style>
  <w:style w:type="character" w:customStyle="1" w:styleId="ListLabel1901">
    <w:name w:val="ListLabel 1901"/>
    <w:qFormat/>
    <w:rPr>
      <w:u w:val="none"/>
    </w:rPr>
  </w:style>
  <w:style w:type="character" w:customStyle="1" w:styleId="ListLabel1902">
    <w:name w:val="ListLabel 1902"/>
    <w:qFormat/>
    <w:rPr>
      <w:u w:val="none"/>
    </w:rPr>
  </w:style>
  <w:style w:type="character" w:customStyle="1" w:styleId="ListLabel1903">
    <w:name w:val="ListLabel 1903"/>
    <w:qFormat/>
    <w:rPr>
      <w:u w:val="none"/>
    </w:rPr>
  </w:style>
  <w:style w:type="character" w:customStyle="1" w:styleId="ListLabel1904">
    <w:name w:val="ListLabel 1904"/>
    <w:qFormat/>
    <w:rPr>
      <w:u w:val="none"/>
    </w:rPr>
  </w:style>
  <w:style w:type="character" w:customStyle="1" w:styleId="ListLabel1905">
    <w:name w:val="ListLabel 1905"/>
    <w:qFormat/>
    <w:rPr>
      <w:u w:val="none"/>
    </w:rPr>
  </w:style>
  <w:style w:type="character" w:customStyle="1" w:styleId="ListLabel1906">
    <w:name w:val="ListLabel 1906"/>
    <w:qFormat/>
    <w:rPr>
      <w:u w:val="none"/>
    </w:rPr>
  </w:style>
  <w:style w:type="character" w:customStyle="1" w:styleId="ListLabel1907">
    <w:name w:val="ListLabel 1907"/>
    <w:qFormat/>
    <w:rPr>
      <w:rFonts w:ascii="Gill Sans" w:hAnsi="Gill Sans"/>
      <w:highlight w:val="white"/>
      <w:u w:val="none"/>
    </w:rPr>
  </w:style>
  <w:style w:type="character" w:customStyle="1" w:styleId="ListLabel1908">
    <w:name w:val="ListLabel 1908"/>
    <w:qFormat/>
    <w:rPr>
      <w:u w:val="none"/>
    </w:rPr>
  </w:style>
  <w:style w:type="character" w:customStyle="1" w:styleId="ListLabel1909">
    <w:name w:val="ListLabel 1909"/>
    <w:qFormat/>
    <w:rPr>
      <w:u w:val="none"/>
    </w:rPr>
  </w:style>
  <w:style w:type="character" w:customStyle="1" w:styleId="ListLabel1910">
    <w:name w:val="ListLabel 1910"/>
    <w:qFormat/>
    <w:rPr>
      <w:u w:val="none"/>
    </w:rPr>
  </w:style>
  <w:style w:type="character" w:customStyle="1" w:styleId="ListLabel1911">
    <w:name w:val="ListLabel 1911"/>
    <w:qFormat/>
    <w:rPr>
      <w:u w:val="none"/>
    </w:rPr>
  </w:style>
  <w:style w:type="character" w:customStyle="1" w:styleId="ListLabel1912">
    <w:name w:val="ListLabel 1912"/>
    <w:qFormat/>
    <w:rPr>
      <w:u w:val="none"/>
    </w:rPr>
  </w:style>
  <w:style w:type="character" w:customStyle="1" w:styleId="ListLabel1913">
    <w:name w:val="ListLabel 1913"/>
    <w:qFormat/>
    <w:rPr>
      <w:u w:val="none"/>
    </w:rPr>
  </w:style>
  <w:style w:type="character" w:customStyle="1" w:styleId="ListLabel1914">
    <w:name w:val="ListLabel 1914"/>
    <w:qFormat/>
    <w:rPr>
      <w:u w:val="none"/>
    </w:rPr>
  </w:style>
  <w:style w:type="character" w:customStyle="1" w:styleId="ListLabel1915">
    <w:name w:val="ListLabel 1915"/>
    <w:qFormat/>
    <w:rPr>
      <w:u w:val="none"/>
    </w:rPr>
  </w:style>
  <w:style w:type="character" w:customStyle="1" w:styleId="ListLabel1916">
    <w:name w:val="ListLabel 1916"/>
    <w:qFormat/>
    <w:rPr>
      <w:rFonts w:ascii="Gill Sans" w:hAnsi="Gill Sans" w:cs="Noto Sans Symbols"/>
      <w:b w:val="0"/>
      <w:u w:val="none"/>
    </w:rPr>
  </w:style>
  <w:style w:type="character" w:customStyle="1" w:styleId="ListLabel1917">
    <w:name w:val="ListLabel 1917"/>
    <w:qFormat/>
    <w:rPr>
      <w:rFonts w:ascii="Arial" w:hAnsi="Arial" w:cs="Noto Sans Symbols"/>
      <w:u w:val="none"/>
    </w:rPr>
  </w:style>
  <w:style w:type="character" w:customStyle="1" w:styleId="ListLabel1918">
    <w:name w:val="ListLabel 1918"/>
    <w:qFormat/>
    <w:rPr>
      <w:rFonts w:cs="Noto Sans Symbols"/>
      <w:u w:val="none"/>
    </w:rPr>
  </w:style>
  <w:style w:type="character" w:customStyle="1" w:styleId="ListLabel1919">
    <w:name w:val="ListLabel 1919"/>
    <w:qFormat/>
    <w:rPr>
      <w:rFonts w:cs="Noto Sans Symbols"/>
      <w:u w:val="none"/>
    </w:rPr>
  </w:style>
  <w:style w:type="character" w:customStyle="1" w:styleId="ListLabel1920">
    <w:name w:val="ListLabel 1920"/>
    <w:qFormat/>
    <w:rPr>
      <w:rFonts w:cs="Noto Sans Symbols"/>
      <w:u w:val="none"/>
    </w:rPr>
  </w:style>
  <w:style w:type="character" w:customStyle="1" w:styleId="ListLabel1921">
    <w:name w:val="ListLabel 1921"/>
    <w:qFormat/>
    <w:rPr>
      <w:rFonts w:cs="Noto Sans Symbols"/>
      <w:u w:val="none"/>
    </w:rPr>
  </w:style>
  <w:style w:type="character" w:customStyle="1" w:styleId="ListLabel1922">
    <w:name w:val="ListLabel 1922"/>
    <w:qFormat/>
    <w:rPr>
      <w:rFonts w:cs="Noto Sans Symbols"/>
      <w:u w:val="none"/>
    </w:rPr>
  </w:style>
  <w:style w:type="character" w:customStyle="1" w:styleId="ListLabel1923">
    <w:name w:val="ListLabel 1923"/>
    <w:qFormat/>
    <w:rPr>
      <w:rFonts w:cs="Noto Sans Symbols"/>
      <w:u w:val="none"/>
    </w:rPr>
  </w:style>
  <w:style w:type="character" w:customStyle="1" w:styleId="ListLabel1924">
    <w:name w:val="ListLabel 1924"/>
    <w:qFormat/>
    <w:rPr>
      <w:rFonts w:cs="Noto Sans Symbols"/>
      <w:u w:val="none"/>
    </w:rPr>
  </w:style>
  <w:style w:type="character" w:customStyle="1" w:styleId="ListLabel1925">
    <w:name w:val="ListLabel 1925"/>
    <w:qFormat/>
    <w:rPr>
      <w:rFonts w:ascii="Gill Sans" w:hAnsi="Gill Sans"/>
      <w:u w:val="none"/>
    </w:rPr>
  </w:style>
  <w:style w:type="character" w:customStyle="1" w:styleId="ListLabel1926">
    <w:name w:val="ListLabel 1926"/>
    <w:qFormat/>
    <w:rPr>
      <w:u w:val="none"/>
    </w:rPr>
  </w:style>
  <w:style w:type="character" w:customStyle="1" w:styleId="ListLabel1927">
    <w:name w:val="ListLabel 1927"/>
    <w:qFormat/>
    <w:rPr>
      <w:u w:val="none"/>
    </w:rPr>
  </w:style>
  <w:style w:type="character" w:customStyle="1" w:styleId="ListLabel1928">
    <w:name w:val="ListLabel 1928"/>
    <w:qFormat/>
    <w:rPr>
      <w:u w:val="none"/>
    </w:rPr>
  </w:style>
  <w:style w:type="character" w:customStyle="1" w:styleId="ListLabel1929">
    <w:name w:val="ListLabel 1929"/>
    <w:qFormat/>
    <w:rPr>
      <w:u w:val="none"/>
    </w:rPr>
  </w:style>
  <w:style w:type="character" w:customStyle="1" w:styleId="ListLabel1930">
    <w:name w:val="ListLabel 1930"/>
    <w:qFormat/>
    <w:rPr>
      <w:u w:val="none"/>
    </w:rPr>
  </w:style>
  <w:style w:type="character" w:customStyle="1" w:styleId="ListLabel1931">
    <w:name w:val="ListLabel 1931"/>
    <w:qFormat/>
    <w:rPr>
      <w:u w:val="none"/>
    </w:rPr>
  </w:style>
  <w:style w:type="character" w:customStyle="1" w:styleId="ListLabel1932">
    <w:name w:val="ListLabel 1932"/>
    <w:qFormat/>
    <w:rPr>
      <w:u w:val="none"/>
    </w:rPr>
  </w:style>
  <w:style w:type="character" w:customStyle="1" w:styleId="ListLabel1933">
    <w:name w:val="ListLabel 1933"/>
    <w:qFormat/>
    <w:rPr>
      <w:u w:val="none"/>
    </w:rPr>
  </w:style>
  <w:style w:type="character" w:customStyle="1" w:styleId="ListLabel1934">
    <w:name w:val="ListLabel 1934"/>
    <w:qFormat/>
    <w:rPr>
      <w:rFonts w:ascii="Gill Sans" w:hAnsi="Gill Sans"/>
      <w:b/>
      <w:sz w:val="28"/>
      <w:u w:val="none"/>
    </w:rPr>
  </w:style>
  <w:style w:type="character" w:customStyle="1" w:styleId="ListLabel1935">
    <w:name w:val="ListLabel 1935"/>
    <w:qFormat/>
    <w:rPr>
      <w:u w:val="none"/>
    </w:rPr>
  </w:style>
  <w:style w:type="character" w:customStyle="1" w:styleId="ListLabel1936">
    <w:name w:val="ListLabel 1936"/>
    <w:qFormat/>
    <w:rPr>
      <w:u w:val="none"/>
    </w:rPr>
  </w:style>
  <w:style w:type="character" w:customStyle="1" w:styleId="ListLabel1937">
    <w:name w:val="ListLabel 1937"/>
    <w:qFormat/>
    <w:rPr>
      <w:u w:val="none"/>
    </w:rPr>
  </w:style>
  <w:style w:type="character" w:customStyle="1" w:styleId="ListLabel1938">
    <w:name w:val="ListLabel 1938"/>
    <w:qFormat/>
    <w:rPr>
      <w:u w:val="none"/>
    </w:rPr>
  </w:style>
  <w:style w:type="character" w:customStyle="1" w:styleId="ListLabel1939">
    <w:name w:val="ListLabel 1939"/>
    <w:qFormat/>
    <w:rPr>
      <w:u w:val="none"/>
    </w:rPr>
  </w:style>
  <w:style w:type="character" w:customStyle="1" w:styleId="ListLabel1940">
    <w:name w:val="ListLabel 1940"/>
    <w:qFormat/>
    <w:rPr>
      <w:u w:val="none"/>
    </w:rPr>
  </w:style>
  <w:style w:type="character" w:customStyle="1" w:styleId="ListLabel1941">
    <w:name w:val="ListLabel 1941"/>
    <w:qFormat/>
    <w:rPr>
      <w:u w:val="none"/>
    </w:rPr>
  </w:style>
  <w:style w:type="character" w:customStyle="1" w:styleId="ListLabel1942">
    <w:name w:val="ListLabel 1942"/>
    <w:qFormat/>
    <w:rPr>
      <w:u w:val="none"/>
    </w:rPr>
  </w:style>
  <w:style w:type="character" w:customStyle="1" w:styleId="ListLabel1943">
    <w:name w:val="ListLabel 1943"/>
    <w:qFormat/>
    <w:rPr>
      <w:rFonts w:ascii="Liberation Serif" w:hAnsi="Liberation Serif"/>
      <w:b w:val="0"/>
      <w:sz w:val="24"/>
      <w:u w:val="none"/>
    </w:rPr>
  </w:style>
  <w:style w:type="character" w:customStyle="1" w:styleId="ListLabel1944">
    <w:name w:val="ListLabel 1944"/>
    <w:qFormat/>
    <w:rPr>
      <w:u w:val="none"/>
    </w:rPr>
  </w:style>
  <w:style w:type="character" w:customStyle="1" w:styleId="ListLabel1945">
    <w:name w:val="ListLabel 1945"/>
    <w:qFormat/>
    <w:rPr>
      <w:u w:val="none"/>
    </w:rPr>
  </w:style>
  <w:style w:type="character" w:customStyle="1" w:styleId="ListLabel1946">
    <w:name w:val="ListLabel 1946"/>
    <w:qFormat/>
    <w:rPr>
      <w:u w:val="none"/>
    </w:rPr>
  </w:style>
  <w:style w:type="character" w:customStyle="1" w:styleId="ListLabel1947">
    <w:name w:val="ListLabel 1947"/>
    <w:qFormat/>
    <w:rPr>
      <w:u w:val="none"/>
    </w:rPr>
  </w:style>
  <w:style w:type="character" w:customStyle="1" w:styleId="ListLabel1948">
    <w:name w:val="ListLabel 1948"/>
    <w:qFormat/>
    <w:rPr>
      <w:u w:val="none"/>
    </w:rPr>
  </w:style>
  <w:style w:type="character" w:customStyle="1" w:styleId="ListLabel1949">
    <w:name w:val="ListLabel 1949"/>
    <w:qFormat/>
    <w:rPr>
      <w:u w:val="none"/>
    </w:rPr>
  </w:style>
  <w:style w:type="character" w:customStyle="1" w:styleId="ListLabel1950">
    <w:name w:val="ListLabel 1950"/>
    <w:qFormat/>
    <w:rPr>
      <w:u w:val="none"/>
    </w:rPr>
  </w:style>
  <w:style w:type="character" w:customStyle="1" w:styleId="ListLabel1951">
    <w:name w:val="ListLabel 1951"/>
    <w:qFormat/>
    <w:rPr>
      <w:u w:val="none"/>
    </w:rPr>
  </w:style>
  <w:style w:type="character" w:customStyle="1" w:styleId="ListLabel1952">
    <w:name w:val="ListLabel 1952"/>
    <w:qFormat/>
    <w:rPr>
      <w:rFonts w:ascii="Gill Sans" w:hAnsi="Gill Sans"/>
      <w:b w:val="0"/>
    </w:rPr>
  </w:style>
  <w:style w:type="character" w:customStyle="1" w:styleId="ListLabel1953">
    <w:name w:val="ListLabel 1953"/>
    <w:qFormat/>
    <w:rPr>
      <w:rFonts w:ascii="Gill Sans" w:hAnsi="Gill Sans"/>
      <w:b w:val="0"/>
    </w:rPr>
  </w:style>
  <w:style w:type="character" w:customStyle="1" w:styleId="ListLabel1954">
    <w:name w:val="ListLabel 1954"/>
    <w:qFormat/>
    <w:rPr>
      <w:rFonts w:ascii="Gill Sans" w:eastAsia="Arial" w:hAnsi="Gill Sans" w:cs="Arial"/>
    </w:rPr>
  </w:style>
  <w:style w:type="character" w:customStyle="1" w:styleId="ListLabel1955">
    <w:name w:val="ListLabel 1955"/>
    <w:qFormat/>
    <w:rPr>
      <w:rFonts w:ascii="Gill Sans" w:hAnsi="Gill Sans" w:cs="Noto Sans Symbols"/>
      <w:u w:val="none"/>
    </w:rPr>
  </w:style>
  <w:style w:type="character" w:customStyle="1" w:styleId="ListLabel1956">
    <w:name w:val="ListLabel 1956"/>
    <w:qFormat/>
    <w:rPr>
      <w:rFonts w:ascii="Gill Sans" w:hAnsi="Gill Sans" w:cs="Noto Sans Symbols"/>
      <w:b w:val="0"/>
      <w:sz w:val="24"/>
      <w:u w:val="none"/>
    </w:rPr>
  </w:style>
  <w:style w:type="character" w:customStyle="1" w:styleId="ListLabel1957">
    <w:name w:val="ListLabel 1957"/>
    <w:qFormat/>
    <w:rPr>
      <w:rFonts w:cs="Noto Sans Symbols"/>
      <w:u w:val="none"/>
    </w:rPr>
  </w:style>
  <w:style w:type="character" w:customStyle="1" w:styleId="ListLabel1958">
    <w:name w:val="ListLabel 1958"/>
    <w:qFormat/>
    <w:rPr>
      <w:rFonts w:cs="Noto Sans Symbols"/>
      <w:u w:val="none"/>
    </w:rPr>
  </w:style>
  <w:style w:type="character" w:customStyle="1" w:styleId="ListLabel1959">
    <w:name w:val="ListLabel 1959"/>
    <w:qFormat/>
    <w:rPr>
      <w:rFonts w:cs="Noto Sans Symbols"/>
      <w:u w:val="none"/>
    </w:rPr>
  </w:style>
  <w:style w:type="character" w:customStyle="1" w:styleId="ListLabel1960">
    <w:name w:val="ListLabel 1960"/>
    <w:qFormat/>
    <w:rPr>
      <w:rFonts w:cs="Noto Sans Symbols"/>
      <w:u w:val="none"/>
    </w:rPr>
  </w:style>
  <w:style w:type="character" w:customStyle="1" w:styleId="ListLabel1961">
    <w:name w:val="ListLabel 1961"/>
    <w:qFormat/>
    <w:rPr>
      <w:rFonts w:cs="Noto Sans Symbols"/>
      <w:u w:val="none"/>
    </w:rPr>
  </w:style>
  <w:style w:type="character" w:customStyle="1" w:styleId="ListLabel1962">
    <w:name w:val="ListLabel 1962"/>
    <w:qFormat/>
    <w:rPr>
      <w:rFonts w:cs="Noto Sans Symbols"/>
      <w:u w:val="none"/>
    </w:rPr>
  </w:style>
  <w:style w:type="character" w:customStyle="1" w:styleId="ListLabel1963">
    <w:name w:val="ListLabel 1963"/>
    <w:qFormat/>
    <w:rPr>
      <w:rFonts w:cs="Noto Sans Symbols"/>
      <w:u w:val="none"/>
    </w:rPr>
  </w:style>
  <w:style w:type="character" w:customStyle="1" w:styleId="ListLabel1964">
    <w:name w:val="ListLabel 1964"/>
    <w:qFormat/>
    <w:rPr>
      <w:rFonts w:ascii="Gill Sans" w:eastAsia="Arial" w:hAnsi="Gill Sans" w:cs="Arial"/>
      <w:b w:val="0"/>
      <w:u w:val="none"/>
    </w:rPr>
  </w:style>
  <w:style w:type="character" w:customStyle="1" w:styleId="ListLabel1965">
    <w:name w:val="ListLabel 1965"/>
    <w:qFormat/>
    <w:rPr>
      <w:rFonts w:eastAsia="Noto Sans Symbols" w:cs="Noto Sans Symbols"/>
      <w:u w:val="none"/>
    </w:rPr>
  </w:style>
  <w:style w:type="character" w:customStyle="1" w:styleId="ListLabel1966">
    <w:name w:val="ListLabel 1966"/>
    <w:qFormat/>
    <w:rPr>
      <w:rFonts w:eastAsia="Noto Sans Symbols" w:cs="Noto Sans Symbols"/>
      <w:u w:val="none"/>
    </w:rPr>
  </w:style>
  <w:style w:type="character" w:customStyle="1" w:styleId="ListLabel1967">
    <w:name w:val="ListLabel 1967"/>
    <w:qFormat/>
    <w:rPr>
      <w:rFonts w:eastAsia="Noto Sans Symbols" w:cs="Noto Sans Symbols"/>
      <w:u w:val="none"/>
    </w:rPr>
  </w:style>
  <w:style w:type="character" w:customStyle="1" w:styleId="ListLabel1968">
    <w:name w:val="ListLabel 1968"/>
    <w:qFormat/>
    <w:rPr>
      <w:rFonts w:eastAsia="Noto Sans Symbols" w:cs="Noto Sans Symbols"/>
      <w:u w:val="none"/>
    </w:rPr>
  </w:style>
  <w:style w:type="character" w:customStyle="1" w:styleId="ListLabel1969">
    <w:name w:val="ListLabel 1969"/>
    <w:qFormat/>
    <w:rPr>
      <w:rFonts w:eastAsia="Noto Sans Symbols" w:cs="Noto Sans Symbols"/>
      <w:u w:val="none"/>
    </w:rPr>
  </w:style>
  <w:style w:type="character" w:customStyle="1" w:styleId="ListLabel1970">
    <w:name w:val="ListLabel 1970"/>
    <w:qFormat/>
    <w:rPr>
      <w:rFonts w:eastAsia="Noto Sans Symbols" w:cs="Noto Sans Symbols"/>
      <w:u w:val="none"/>
    </w:rPr>
  </w:style>
  <w:style w:type="character" w:customStyle="1" w:styleId="ListLabel1971">
    <w:name w:val="ListLabel 1971"/>
    <w:qFormat/>
    <w:rPr>
      <w:rFonts w:eastAsia="Noto Sans Symbols" w:cs="Noto Sans Symbols"/>
      <w:u w:val="none"/>
    </w:rPr>
  </w:style>
  <w:style w:type="character" w:customStyle="1" w:styleId="ListLabel1972">
    <w:name w:val="ListLabel 1972"/>
    <w:qFormat/>
    <w:rPr>
      <w:rFonts w:eastAsia="Noto Sans Symbols" w:cs="Noto Sans Symbols"/>
      <w:u w:val="none"/>
    </w:rPr>
  </w:style>
  <w:style w:type="character" w:customStyle="1" w:styleId="ListLabel1973">
    <w:name w:val="ListLabel 1973"/>
    <w:qFormat/>
    <w:rPr>
      <w:rFonts w:ascii="Gill Sans" w:hAnsi="Gill Sans"/>
      <w:u w:val="none"/>
    </w:rPr>
  </w:style>
  <w:style w:type="character" w:customStyle="1" w:styleId="ListLabel1974">
    <w:name w:val="ListLabel 1974"/>
    <w:qFormat/>
    <w:rPr>
      <w:u w:val="none"/>
    </w:rPr>
  </w:style>
  <w:style w:type="character" w:customStyle="1" w:styleId="ListLabel1975">
    <w:name w:val="ListLabel 1975"/>
    <w:qFormat/>
    <w:rPr>
      <w:u w:val="none"/>
    </w:rPr>
  </w:style>
  <w:style w:type="character" w:customStyle="1" w:styleId="ListLabel1976">
    <w:name w:val="ListLabel 1976"/>
    <w:qFormat/>
    <w:rPr>
      <w:u w:val="none"/>
    </w:rPr>
  </w:style>
  <w:style w:type="character" w:customStyle="1" w:styleId="ListLabel1977">
    <w:name w:val="ListLabel 1977"/>
    <w:qFormat/>
    <w:rPr>
      <w:u w:val="none"/>
    </w:rPr>
  </w:style>
  <w:style w:type="character" w:customStyle="1" w:styleId="ListLabel1978">
    <w:name w:val="ListLabel 1978"/>
    <w:qFormat/>
    <w:rPr>
      <w:u w:val="none"/>
    </w:rPr>
  </w:style>
  <w:style w:type="character" w:customStyle="1" w:styleId="ListLabel1979">
    <w:name w:val="ListLabel 1979"/>
    <w:qFormat/>
    <w:rPr>
      <w:u w:val="none"/>
    </w:rPr>
  </w:style>
  <w:style w:type="character" w:customStyle="1" w:styleId="ListLabel1980">
    <w:name w:val="ListLabel 1980"/>
    <w:qFormat/>
    <w:rPr>
      <w:u w:val="none"/>
    </w:rPr>
  </w:style>
  <w:style w:type="character" w:customStyle="1" w:styleId="ListLabel1981">
    <w:name w:val="ListLabel 1981"/>
    <w:qFormat/>
    <w:rPr>
      <w:u w:val="none"/>
    </w:rPr>
  </w:style>
  <w:style w:type="character" w:customStyle="1" w:styleId="ListLabel1982">
    <w:name w:val="ListLabel 1982"/>
    <w:qFormat/>
    <w:rPr>
      <w:u w:val="none"/>
    </w:rPr>
  </w:style>
  <w:style w:type="character" w:customStyle="1" w:styleId="ListLabel1983">
    <w:name w:val="ListLabel 1983"/>
    <w:qFormat/>
    <w:rPr>
      <w:u w:val="none"/>
    </w:rPr>
  </w:style>
  <w:style w:type="character" w:customStyle="1" w:styleId="ListLabel1984">
    <w:name w:val="ListLabel 1984"/>
    <w:qFormat/>
    <w:rPr>
      <w:u w:val="none"/>
    </w:rPr>
  </w:style>
  <w:style w:type="character" w:customStyle="1" w:styleId="ListLabel1985">
    <w:name w:val="ListLabel 1985"/>
    <w:qFormat/>
    <w:rPr>
      <w:u w:val="none"/>
    </w:rPr>
  </w:style>
  <w:style w:type="character" w:customStyle="1" w:styleId="ListLabel1986">
    <w:name w:val="ListLabel 1986"/>
    <w:qFormat/>
    <w:rPr>
      <w:u w:val="none"/>
    </w:rPr>
  </w:style>
  <w:style w:type="character" w:customStyle="1" w:styleId="ListLabel1987">
    <w:name w:val="ListLabel 1987"/>
    <w:qFormat/>
    <w:rPr>
      <w:u w:val="none"/>
    </w:rPr>
  </w:style>
  <w:style w:type="character" w:customStyle="1" w:styleId="ListLabel1988">
    <w:name w:val="ListLabel 1988"/>
    <w:qFormat/>
    <w:rPr>
      <w:u w:val="none"/>
    </w:rPr>
  </w:style>
  <w:style w:type="character" w:customStyle="1" w:styleId="ListLabel1989">
    <w:name w:val="ListLabel 1989"/>
    <w:qFormat/>
    <w:rPr>
      <w:u w:val="none"/>
    </w:rPr>
  </w:style>
  <w:style w:type="character" w:customStyle="1" w:styleId="ListLabel1990">
    <w:name w:val="ListLabel 1990"/>
    <w:qFormat/>
    <w:rPr>
      <w:u w:val="none"/>
    </w:rPr>
  </w:style>
  <w:style w:type="character" w:customStyle="1" w:styleId="ListLabel1991">
    <w:name w:val="ListLabel 1991"/>
    <w:qFormat/>
    <w:rPr>
      <w:rFonts w:ascii="Gill Sans" w:hAnsi="Gill Sans"/>
      <w:u w:val="none"/>
    </w:rPr>
  </w:style>
  <w:style w:type="character" w:customStyle="1" w:styleId="ListLabel1992">
    <w:name w:val="ListLabel 1992"/>
    <w:qFormat/>
    <w:rPr>
      <w:u w:val="none"/>
    </w:rPr>
  </w:style>
  <w:style w:type="character" w:customStyle="1" w:styleId="ListLabel1993">
    <w:name w:val="ListLabel 1993"/>
    <w:qFormat/>
    <w:rPr>
      <w:u w:val="none"/>
    </w:rPr>
  </w:style>
  <w:style w:type="character" w:customStyle="1" w:styleId="ListLabel1994">
    <w:name w:val="ListLabel 1994"/>
    <w:qFormat/>
    <w:rPr>
      <w:u w:val="none"/>
    </w:rPr>
  </w:style>
  <w:style w:type="character" w:customStyle="1" w:styleId="ListLabel1995">
    <w:name w:val="ListLabel 1995"/>
    <w:qFormat/>
    <w:rPr>
      <w:u w:val="none"/>
    </w:rPr>
  </w:style>
  <w:style w:type="character" w:customStyle="1" w:styleId="ListLabel1996">
    <w:name w:val="ListLabel 1996"/>
    <w:qFormat/>
    <w:rPr>
      <w:u w:val="none"/>
    </w:rPr>
  </w:style>
  <w:style w:type="character" w:customStyle="1" w:styleId="ListLabel1997">
    <w:name w:val="ListLabel 1997"/>
    <w:qFormat/>
    <w:rPr>
      <w:u w:val="none"/>
    </w:rPr>
  </w:style>
  <w:style w:type="character" w:customStyle="1" w:styleId="ListLabel1998">
    <w:name w:val="ListLabel 1998"/>
    <w:qFormat/>
    <w:rPr>
      <w:u w:val="none"/>
    </w:rPr>
  </w:style>
  <w:style w:type="character" w:customStyle="1" w:styleId="ListLabel1999">
    <w:name w:val="ListLabel 1999"/>
    <w:qFormat/>
    <w:rPr>
      <w:u w:val="none"/>
    </w:rPr>
  </w:style>
  <w:style w:type="character" w:customStyle="1" w:styleId="ListLabel2000">
    <w:name w:val="ListLabel 2000"/>
    <w:qFormat/>
    <w:rPr>
      <w:rFonts w:ascii="Liberation Serif" w:hAnsi="Liberation Serif"/>
      <w:b w:val="0"/>
      <w:sz w:val="24"/>
      <w:u w:val="none"/>
    </w:rPr>
  </w:style>
  <w:style w:type="character" w:customStyle="1" w:styleId="ListLabel2001">
    <w:name w:val="ListLabel 2001"/>
    <w:qFormat/>
    <w:rPr>
      <w:u w:val="none"/>
    </w:rPr>
  </w:style>
  <w:style w:type="character" w:customStyle="1" w:styleId="ListLabel2002">
    <w:name w:val="ListLabel 2002"/>
    <w:qFormat/>
    <w:rPr>
      <w:u w:val="none"/>
    </w:rPr>
  </w:style>
  <w:style w:type="character" w:customStyle="1" w:styleId="ListLabel2003">
    <w:name w:val="ListLabel 2003"/>
    <w:qFormat/>
    <w:rPr>
      <w:u w:val="none"/>
    </w:rPr>
  </w:style>
  <w:style w:type="character" w:customStyle="1" w:styleId="ListLabel2004">
    <w:name w:val="ListLabel 2004"/>
    <w:qFormat/>
    <w:rPr>
      <w:u w:val="none"/>
    </w:rPr>
  </w:style>
  <w:style w:type="character" w:customStyle="1" w:styleId="ListLabel2005">
    <w:name w:val="ListLabel 2005"/>
    <w:qFormat/>
    <w:rPr>
      <w:u w:val="none"/>
    </w:rPr>
  </w:style>
  <w:style w:type="character" w:customStyle="1" w:styleId="ListLabel2006">
    <w:name w:val="ListLabel 2006"/>
    <w:qFormat/>
    <w:rPr>
      <w:u w:val="none"/>
    </w:rPr>
  </w:style>
  <w:style w:type="character" w:customStyle="1" w:styleId="ListLabel2007">
    <w:name w:val="ListLabel 2007"/>
    <w:qFormat/>
    <w:rPr>
      <w:u w:val="none"/>
    </w:rPr>
  </w:style>
  <w:style w:type="character" w:customStyle="1" w:styleId="ListLabel2008">
    <w:name w:val="ListLabel 2008"/>
    <w:qFormat/>
    <w:rPr>
      <w:u w:val="none"/>
    </w:rPr>
  </w:style>
  <w:style w:type="character" w:customStyle="1" w:styleId="ListLabel2009">
    <w:name w:val="ListLabel 2009"/>
    <w:qFormat/>
    <w:rPr>
      <w:rFonts w:ascii="Gill Sans" w:hAnsi="Gill Sans"/>
      <w:b w:val="0"/>
      <w:sz w:val="24"/>
      <w:u w:val="none"/>
    </w:rPr>
  </w:style>
  <w:style w:type="character" w:customStyle="1" w:styleId="ListLabel2010">
    <w:name w:val="ListLabel 2010"/>
    <w:qFormat/>
    <w:rPr>
      <w:rFonts w:ascii="Gill Sans" w:hAnsi="Gill Sans"/>
      <w:b w:val="0"/>
      <w:sz w:val="24"/>
      <w:u w:val="none"/>
    </w:rPr>
  </w:style>
  <w:style w:type="character" w:customStyle="1" w:styleId="ListLabel2011">
    <w:name w:val="ListLabel 2011"/>
    <w:qFormat/>
    <w:rPr>
      <w:u w:val="none"/>
    </w:rPr>
  </w:style>
  <w:style w:type="character" w:customStyle="1" w:styleId="ListLabel2012">
    <w:name w:val="ListLabel 2012"/>
    <w:qFormat/>
    <w:rPr>
      <w:u w:val="none"/>
    </w:rPr>
  </w:style>
  <w:style w:type="character" w:customStyle="1" w:styleId="ListLabel2013">
    <w:name w:val="ListLabel 2013"/>
    <w:qFormat/>
    <w:rPr>
      <w:u w:val="none"/>
    </w:rPr>
  </w:style>
  <w:style w:type="character" w:customStyle="1" w:styleId="ListLabel2014">
    <w:name w:val="ListLabel 2014"/>
    <w:qFormat/>
    <w:rPr>
      <w:u w:val="none"/>
    </w:rPr>
  </w:style>
  <w:style w:type="character" w:customStyle="1" w:styleId="ListLabel2015">
    <w:name w:val="ListLabel 2015"/>
    <w:qFormat/>
    <w:rPr>
      <w:u w:val="none"/>
    </w:rPr>
  </w:style>
  <w:style w:type="character" w:customStyle="1" w:styleId="ListLabel2016">
    <w:name w:val="ListLabel 2016"/>
    <w:qFormat/>
    <w:rPr>
      <w:u w:val="none"/>
    </w:rPr>
  </w:style>
  <w:style w:type="character" w:customStyle="1" w:styleId="ListLabel2017">
    <w:name w:val="ListLabel 2017"/>
    <w:qFormat/>
    <w:rPr>
      <w:u w:val="none"/>
    </w:rPr>
  </w:style>
  <w:style w:type="character" w:customStyle="1" w:styleId="ListLabel2018">
    <w:name w:val="ListLabel 2018"/>
    <w:qFormat/>
    <w:rPr>
      <w:rFonts w:ascii="Gill Sans" w:hAnsi="Gill Sans"/>
      <w:b w:val="0"/>
      <w:sz w:val="24"/>
      <w:u w:val="none"/>
    </w:rPr>
  </w:style>
  <w:style w:type="character" w:customStyle="1" w:styleId="ListLabel2019">
    <w:name w:val="ListLabel 2019"/>
    <w:qFormat/>
    <w:rPr>
      <w:u w:val="none"/>
    </w:rPr>
  </w:style>
  <w:style w:type="character" w:customStyle="1" w:styleId="ListLabel2020">
    <w:name w:val="ListLabel 2020"/>
    <w:qFormat/>
    <w:rPr>
      <w:u w:val="none"/>
    </w:rPr>
  </w:style>
  <w:style w:type="character" w:customStyle="1" w:styleId="ListLabel2021">
    <w:name w:val="ListLabel 2021"/>
    <w:qFormat/>
    <w:rPr>
      <w:u w:val="none"/>
    </w:rPr>
  </w:style>
  <w:style w:type="character" w:customStyle="1" w:styleId="ListLabel2022">
    <w:name w:val="ListLabel 2022"/>
    <w:qFormat/>
    <w:rPr>
      <w:u w:val="none"/>
    </w:rPr>
  </w:style>
  <w:style w:type="character" w:customStyle="1" w:styleId="ListLabel2023">
    <w:name w:val="ListLabel 2023"/>
    <w:qFormat/>
    <w:rPr>
      <w:u w:val="none"/>
    </w:rPr>
  </w:style>
  <w:style w:type="character" w:customStyle="1" w:styleId="ListLabel2024">
    <w:name w:val="ListLabel 2024"/>
    <w:qFormat/>
    <w:rPr>
      <w:u w:val="none"/>
    </w:rPr>
  </w:style>
  <w:style w:type="character" w:customStyle="1" w:styleId="ListLabel2025">
    <w:name w:val="ListLabel 2025"/>
    <w:qFormat/>
    <w:rPr>
      <w:u w:val="none"/>
    </w:rPr>
  </w:style>
  <w:style w:type="character" w:customStyle="1" w:styleId="ListLabel2026">
    <w:name w:val="ListLabel 2026"/>
    <w:qFormat/>
    <w:rPr>
      <w:u w:val="none"/>
    </w:rPr>
  </w:style>
  <w:style w:type="character" w:customStyle="1" w:styleId="ListLabel2027">
    <w:name w:val="ListLabel 2027"/>
    <w:qFormat/>
    <w:rPr>
      <w:rFonts w:ascii="Gill Sans" w:eastAsia="Arial" w:hAnsi="Gill Sans" w:cs="Arial"/>
      <w:u w:val="none"/>
    </w:rPr>
  </w:style>
  <w:style w:type="character" w:customStyle="1" w:styleId="ListLabel2028">
    <w:name w:val="ListLabel 2028"/>
    <w:qFormat/>
    <w:rPr>
      <w:u w:val="none"/>
    </w:rPr>
  </w:style>
  <w:style w:type="character" w:customStyle="1" w:styleId="ListLabel2029">
    <w:name w:val="ListLabel 2029"/>
    <w:qFormat/>
    <w:rPr>
      <w:u w:val="none"/>
    </w:rPr>
  </w:style>
  <w:style w:type="character" w:customStyle="1" w:styleId="ListLabel2030">
    <w:name w:val="ListLabel 2030"/>
    <w:qFormat/>
    <w:rPr>
      <w:u w:val="none"/>
    </w:rPr>
  </w:style>
  <w:style w:type="character" w:customStyle="1" w:styleId="ListLabel2031">
    <w:name w:val="ListLabel 2031"/>
    <w:qFormat/>
    <w:rPr>
      <w:u w:val="none"/>
    </w:rPr>
  </w:style>
  <w:style w:type="character" w:customStyle="1" w:styleId="ListLabel2032">
    <w:name w:val="ListLabel 2032"/>
    <w:qFormat/>
    <w:rPr>
      <w:u w:val="none"/>
    </w:rPr>
  </w:style>
  <w:style w:type="character" w:customStyle="1" w:styleId="ListLabel2033">
    <w:name w:val="ListLabel 2033"/>
    <w:qFormat/>
    <w:rPr>
      <w:u w:val="none"/>
    </w:rPr>
  </w:style>
  <w:style w:type="character" w:customStyle="1" w:styleId="ListLabel2034">
    <w:name w:val="ListLabel 2034"/>
    <w:qFormat/>
    <w:rPr>
      <w:u w:val="none"/>
    </w:rPr>
  </w:style>
  <w:style w:type="character" w:customStyle="1" w:styleId="ListLabel2035">
    <w:name w:val="ListLabel 2035"/>
    <w:qFormat/>
    <w:rPr>
      <w:u w:val="none"/>
    </w:rPr>
  </w:style>
  <w:style w:type="character" w:customStyle="1" w:styleId="ListLabel2036">
    <w:name w:val="ListLabel 2036"/>
    <w:qFormat/>
    <w:rPr>
      <w:rFonts w:ascii="Gill Sans" w:hAnsi="Gill Sans"/>
      <w:b w:val="0"/>
      <w:sz w:val="24"/>
      <w:u w:val="none"/>
    </w:rPr>
  </w:style>
  <w:style w:type="character" w:customStyle="1" w:styleId="ListLabel2037">
    <w:name w:val="ListLabel 2037"/>
    <w:qFormat/>
    <w:rPr>
      <w:u w:val="none"/>
    </w:rPr>
  </w:style>
  <w:style w:type="character" w:customStyle="1" w:styleId="ListLabel2038">
    <w:name w:val="ListLabel 2038"/>
    <w:qFormat/>
    <w:rPr>
      <w:u w:val="none"/>
    </w:rPr>
  </w:style>
  <w:style w:type="character" w:customStyle="1" w:styleId="ListLabel2039">
    <w:name w:val="ListLabel 2039"/>
    <w:qFormat/>
    <w:rPr>
      <w:u w:val="none"/>
    </w:rPr>
  </w:style>
  <w:style w:type="character" w:customStyle="1" w:styleId="ListLabel2040">
    <w:name w:val="ListLabel 2040"/>
    <w:qFormat/>
    <w:rPr>
      <w:u w:val="none"/>
    </w:rPr>
  </w:style>
  <w:style w:type="character" w:customStyle="1" w:styleId="ListLabel2041">
    <w:name w:val="ListLabel 2041"/>
    <w:qFormat/>
    <w:rPr>
      <w:u w:val="none"/>
    </w:rPr>
  </w:style>
  <w:style w:type="character" w:customStyle="1" w:styleId="ListLabel2042">
    <w:name w:val="ListLabel 2042"/>
    <w:qFormat/>
    <w:rPr>
      <w:u w:val="none"/>
    </w:rPr>
  </w:style>
  <w:style w:type="character" w:customStyle="1" w:styleId="ListLabel2043">
    <w:name w:val="ListLabel 2043"/>
    <w:qFormat/>
    <w:rPr>
      <w:u w:val="none"/>
    </w:rPr>
  </w:style>
  <w:style w:type="character" w:customStyle="1" w:styleId="ListLabel2044">
    <w:name w:val="ListLabel 2044"/>
    <w:qFormat/>
    <w:rPr>
      <w:u w:val="none"/>
    </w:rPr>
  </w:style>
  <w:style w:type="character" w:customStyle="1" w:styleId="ListLabel2045">
    <w:name w:val="ListLabel 2045"/>
    <w:qFormat/>
    <w:rPr>
      <w:rFonts w:ascii="Gill Sans" w:hAnsi="Gill Sans"/>
      <w:b/>
      <w:u w:val="none"/>
    </w:rPr>
  </w:style>
  <w:style w:type="character" w:customStyle="1" w:styleId="ListLabel2046">
    <w:name w:val="ListLabel 2046"/>
    <w:qFormat/>
    <w:rPr>
      <w:rFonts w:cs="Wingdings 2"/>
      <w:u w:val="none"/>
    </w:rPr>
  </w:style>
  <w:style w:type="character" w:customStyle="1" w:styleId="ListLabel2047">
    <w:name w:val="ListLabel 2047"/>
    <w:qFormat/>
    <w:rPr>
      <w:rFonts w:cs="OpenSymbol"/>
      <w:u w:val="none"/>
    </w:rPr>
  </w:style>
  <w:style w:type="character" w:customStyle="1" w:styleId="ListLabel2048">
    <w:name w:val="ListLabel 2048"/>
    <w:qFormat/>
    <w:rPr>
      <w:rFonts w:cs="Wingdings"/>
      <w:u w:val="none"/>
    </w:rPr>
  </w:style>
  <w:style w:type="character" w:customStyle="1" w:styleId="ListLabel2049">
    <w:name w:val="ListLabel 2049"/>
    <w:qFormat/>
    <w:rPr>
      <w:rFonts w:cs="Wingdings 2"/>
      <w:u w:val="none"/>
    </w:rPr>
  </w:style>
  <w:style w:type="character" w:customStyle="1" w:styleId="ListLabel2050">
    <w:name w:val="ListLabel 2050"/>
    <w:qFormat/>
    <w:rPr>
      <w:rFonts w:cs="OpenSymbol"/>
      <w:u w:val="none"/>
    </w:rPr>
  </w:style>
  <w:style w:type="character" w:customStyle="1" w:styleId="ListLabel2051">
    <w:name w:val="ListLabel 2051"/>
    <w:qFormat/>
    <w:rPr>
      <w:rFonts w:cs="Wingdings"/>
      <w:u w:val="none"/>
    </w:rPr>
  </w:style>
  <w:style w:type="character" w:customStyle="1" w:styleId="ListLabel2052">
    <w:name w:val="ListLabel 2052"/>
    <w:qFormat/>
    <w:rPr>
      <w:rFonts w:cs="Wingdings 2"/>
      <w:u w:val="none"/>
    </w:rPr>
  </w:style>
  <w:style w:type="character" w:customStyle="1" w:styleId="ListLabel2053">
    <w:name w:val="ListLabel 2053"/>
    <w:qFormat/>
    <w:rPr>
      <w:rFonts w:cs="OpenSymbol"/>
      <w:u w:val="none"/>
    </w:rPr>
  </w:style>
  <w:style w:type="character" w:customStyle="1" w:styleId="ListLabel2054">
    <w:name w:val="ListLabel 2054"/>
    <w:qFormat/>
    <w:rPr>
      <w:rFonts w:ascii="Liberation Serif" w:hAnsi="Liberation Serif"/>
      <w:b w:val="0"/>
      <w:sz w:val="24"/>
      <w:u w:val="none"/>
    </w:rPr>
  </w:style>
  <w:style w:type="character" w:customStyle="1" w:styleId="ListLabel2055">
    <w:name w:val="ListLabel 2055"/>
    <w:qFormat/>
    <w:rPr>
      <w:u w:val="none"/>
    </w:rPr>
  </w:style>
  <w:style w:type="character" w:customStyle="1" w:styleId="ListLabel2056">
    <w:name w:val="ListLabel 2056"/>
    <w:qFormat/>
    <w:rPr>
      <w:u w:val="none"/>
    </w:rPr>
  </w:style>
  <w:style w:type="character" w:customStyle="1" w:styleId="ListLabel2057">
    <w:name w:val="ListLabel 2057"/>
    <w:qFormat/>
    <w:rPr>
      <w:u w:val="none"/>
    </w:rPr>
  </w:style>
  <w:style w:type="character" w:customStyle="1" w:styleId="ListLabel2058">
    <w:name w:val="ListLabel 2058"/>
    <w:qFormat/>
    <w:rPr>
      <w:u w:val="none"/>
    </w:rPr>
  </w:style>
  <w:style w:type="character" w:customStyle="1" w:styleId="ListLabel2059">
    <w:name w:val="ListLabel 2059"/>
    <w:qFormat/>
    <w:rPr>
      <w:u w:val="none"/>
    </w:rPr>
  </w:style>
  <w:style w:type="character" w:customStyle="1" w:styleId="ListLabel2060">
    <w:name w:val="ListLabel 2060"/>
    <w:qFormat/>
    <w:rPr>
      <w:u w:val="none"/>
    </w:rPr>
  </w:style>
  <w:style w:type="character" w:customStyle="1" w:styleId="ListLabel2061">
    <w:name w:val="ListLabel 2061"/>
    <w:qFormat/>
    <w:rPr>
      <w:u w:val="none"/>
    </w:rPr>
  </w:style>
  <w:style w:type="character" w:customStyle="1" w:styleId="ListLabel2062">
    <w:name w:val="ListLabel 2062"/>
    <w:qFormat/>
    <w:rPr>
      <w:u w:val="none"/>
    </w:rPr>
  </w:style>
  <w:style w:type="character" w:customStyle="1" w:styleId="ListLabel2063">
    <w:name w:val="ListLabel 2063"/>
    <w:qFormat/>
    <w:rPr>
      <w:rFonts w:ascii="Gill Sans" w:hAnsi="Gill Sans"/>
      <w:u w:val="none"/>
    </w:rPr>
  </w:style>
  <w:style w:type="character" w:customStyle="1" w:styleId="ListLabel2064">
    <w:name w:val="ListLabel 2064"/>
    <w:qFormat/>
    <w:rPr>
      <w:u w:val="none"/>
    </w:rPr>
  </w:style>
  <w:style w:type="character" w:customStyle="1" w:styleId="ListLabel2065">
    <w:name w:val="ListLabel 2065"/>
    <w:qFormat/>
    <w:rPr>
      <w:u w:val="none"/>
    </w:rPr>
  </w:style>
  <w:style w:type="character" w:customStyle="1" w:styleId="ListLabel2066">
    <w:name w:val="ListLabel 2066"/>
    <w:qFormat/>
    <w:rPr>
      <w:u w:val="none"/>
    </w:rPr>
  </w:style>
  <w:style w:type="character" w:customStyle="1" w:styleId="ListLabel2067">
    <w:name w:val="ListLabel 2067"/>
    <w:qFormat/>
    <w:rPr>
      <w:u w:val="none"/>
    </w:rPr>
  </w:style>
  <w:style w:type="character" w:customStyle="1" w:styleId="ListLabel2068">
    <w:name w:val="ListLabel 2068"/>
    <w:qFormat/>
    <w:rPr>
      <w:u w:val="none"/>
    </w:rPr>
  </w:style>
  <w:style w:type="character" w:customStyle="1" w:styleId="ListLabel2069">
    <w:name w:val="ListLabel 2069"/>
    <w:qFormat/>
    <w:rPr>
      <w:u w:val="none"/>
    </w:rPr>
  </w:style>
  <w:style w:type="character" w:customStyle="1" w:styleId="ListLabel2070">
    <w:name w:val="ListLabel 2070"/>
    <w:qFormat/>
    <w:rPr>
      <w:u w:val="none"/>
    </w:rPr>
  </w:style>
  <w:style w:type="character" w:customStyle="1" w:styleId="ListLabel2071">
    <w:name w:val="ListLabel 2071"/>
    <w:qFormat/>
    <w:rPr>
      <w:u w:val="none"/>
    </w:rPr>
  </w:style>
  <w:style w:type="character" w:customStyle="1" w:styleId="ListLabel2072">
    <w:name w:val="ListLabel 2072"/>
    <w:qFormat/>
    <w:rPr>
      <w:rFonts w:ascii="Gill Sans" w:hAnsi="Gill Sans"/>
      <w:b w:val="0"/>
      <w:sz w:val="24"/>
      <w:u w:val="none"/>
    </w:rPr>
  </w:style>
  <w:style w:type="character" w:customStyle="1" w:styleId="ListLabel2073">
    <w:name w:val="ListLabel 2073"/>
    <w:qFormat/>
    <w:rPr>
      <w:u w:val="none"/>
    </w:rPr>
  </w:style>
  <w:style w:type="character" w:customStyle="1" w:styleId="ListLabel2074">
    <w:name w:val="ListLabel 2074"/>
    <w:qFormat/>
    <w:rPr>
      <w:u w:val="none"/>
    </w:rPr>
  </w:style>
  <w:style w:type="character" w:customStyle="1" w:styleId="ListLabel2075">
    <w:name w:val="ListLabel 2075"/>
    <w:qFormat/>
    <w:rPr>
      <w:u w:val="none"/>
    </w:rPr>
  </w:style>
  <w:style w:type="character" w:customStyle="1" w:styleId="ListLabel2076">
    <w:name w:val="ListLabel 2076"/>
    <w:qFormat/>
    <w:rPr>
      <w:u w:val="none"/>
    </w:rPr>
  </w:style>
  <w:style w:type="character" w:customStyle="1" w:styleId="ListLabel2077">
    <w:name w:val="ListLabel 2077"/>
    <w:qFormat/>
    <w:rPr>
      <w:u w:val="none"/>
    </w:rPr>
  </w:style>
  <w:style w:type="character" w:customStyle="1" w:styleId="ListLabel2078">
    <w:name w:val="ListLabel 2078"/>
    <w:qFormat/>
    <w:rPr>
      <w:u w:val="none"/>
    </w:rPr>
  </w:style>
  <w:style w:type="character" w:customStyle="1" w:styleId="ListLabel2079">
    <w:name w:val="ListLabel 2079"/>
    <w:qFormat/>
    <w:rPr>
      <w:u w:val="none"/>
    </w:rPr>
  </w:style>
  <w:style w:type="character" w:customStyle="1" w:styleId="ListLabel2080">
    <w:name w:val="ListLabel 2080"/>
    <w:qFormat/>
    <w:rPr>
      <w:u w:val="none"/>
    </w:rPr>
  </w:style>
  <w:style w:type="character" w:customStyle="1" w:styleId="ListLabel2081">
    <w:name w:val="ListLabel 2081"/>
    <w:qFormat/>
    <w:rPr>
      <w:rFonts w:ascii="Gill Sans" w:hAnsi="Gill Sans"/>
      <w:u w:val="none"/>
    </w:rPr>
  </w:style>
  <w:style w:type="character" w:customStyle="1" w:styleId="ListLabel2082">
    <w:name w:val="ListLabel 2082"/>
    <w:qFormat/>
    <w:rPr>
      <w:u w:val="none"/>
    </w:rPr>
  </w:style>
  <w:style w:type="character" w:customStyle="1" w:styleId="ListLabel2083">
    <w:name w:val="ListLabel 2083"/>
    <w:qFormat/>
    <w:rPr>
      <w:u w:val="none"/>
    </w:rPr>
  </w:style>
  <w:style w:type="character" w:customStyle="1" w:styleId="ListLabel2084">
    <w:name w:val="ListLabel 2084"/>
    <w:qFormat/>
    <w:rPr>
      <w:u w:val="none"/>
    </w:rPr>
  </w:style>
  <w:style w:type="character" w:customStyle="1" w:styleId="ListLabel2085">
    <w:name w:val="ListLabel 2085"/>
    <w:qFormat/>
    <w:rPr>
      <w:u w:val="none"/>
    </w:rPr>
  </w:style>
  <w:style w:type="character" w:customStyle="1" w:styleId="ListLabel2086">
    <w:name w:val="ListLabel 2086"/>
    <w:qFormat/>
    <w:rPr>
      <w:u w:val="none"/>
    </w:rPr>
  </w:style>
  <w:style w:type="character" w:customStyle="1" w:styleId="ListLabel2087">
    <w:name w:val="ListLabel 2087"/>
    <w:qFormat/>
    <w:rPr>
      <w:u w:val="none"/>
    </w:rPr>
  </w:style>
  <w:style w:type="character" w:customStyle="1" w:styleId="ListLabel2088">
    <w:name w:val="ListLabel 2088"/>
    <w:qFormat/>
    <w:rPr>
      <w:u w:val="none"/>
    </w:rPr>
  </w:style>
  <w:style w:type="character" w:customStyle="1" w:styleId="ListLabel2089">
    <w:name w:val="ListLabel 2089"/>
    <w:qFormat/>
    <w:rPr>
      <w:u w:val="none"/>
    </w:rPr>
  </w:style>
  <w:style w:type="character" w:customStyle="1" w:styleId="ListLabel2090">
    <w:name w:val="ListLabel 2090"/>
    <w:qFormat/>
    <w:rPr>
      <w:rFonts w:ascii="Gill Sans" w:hAnsi="Gill Sans" w:cs="Noto Sans Symbols"/>
      <w:u w:val="none"/>
    </w:rPr>
  </w:style>
  <w:style w:type="character" w:customStyle="1" w:styleId="ListLabel2091">
    <w:name w:val="ListLabel 2091"/>
    <w:qFormat/>
    <w:rPr>
      <w:rFonts w:cs="Noto Sans Symbols"/>
      <w:u w:val="none"/>
    </w:rPr>
  </w:style>
  <w:style w:type="character" w:customStyle="1" w:styleId="ListLabel2092">
    <w:name w:val="ListLabel 2092"/>
    <w:qFormat/>
    <w:rPr>
      <w:rFonts w:cs="Noto Sans Symbols"/>
      <w:u w:val="none"/>
    </w:rPr>
  </w:style>
  <w:style w:type="character" w:customStyle="1" w:styleId="ListLabel2093">
    <w:name w:val="ListLabel 2093"/>
    <w:qFormat/>
    <w:rPr>
      <w:rFonts w:cs="Noto Sans Symbols"/>
      <w:u w:val="none"/>
    </w:rPr>
  </w:style>
  <w:style w:type="character" w:customStyle="1" w:styleId="ListLabel2094">
    <w:name w:val="ListLabel 2094"/>
    <w:qFormat/>
    <w:rPr>
      <w:rFonts w:cs="Noto Sans Symbols"/>
      <w:u w:val="none"/>
    </w:rPr>
  </w:style>
  <w:style w:type="character" w:customStyle="1" w:styleId="ListLabel2095">
    <w:name w:val="ListLabel 2095"/>
    <w:qFormat/>
    <w:rPr>
      <w:rFonts w:cs="Noto Sans Symbols"/>
      <w:u w:val="none"/>
    </w:rPr>
  </w:style>
  <w:style w:type="character" w:customStyle="1" w:styleId="ListLabel2096">
    <w:name w:val="ListLabel 2096"/>
    <w:qFormat/>
    <w:rPr>
      <w:rFonts w:cs="Noto Sans Symbols"/>
      <w:u w:val="none"/>
    </w:rPr>
  </w:style>
  <w:style w:type="character" w:customStyle="1" w:styleId="ListLabel2097">
    <w:name w:val="ListLabel 2097"/>
    <w:qFormat/>
    <w:rPr>
      <w:rFonts w:cs="Noto Sans Symbols"/>
      <w:u w:val="none"/>
    </w:rPr>
  </w:style>
  <w:style w:type="character" w:customStyle="1" w:styleId="ListLabel2098">
    <w:name w:val="ListLabel 2098"/>
    <w:qFormat/>
    <w:rPr>
      <w:rFonts w:cs="Noto Sans Symbols"/>
      <w:u w:val="none"/>
    </w:rPr>
  </w:style>
  <w:style w:type="character" w:customStyle="1" w:styleId="ListLabel2099">
    <w:name w:val="ListLabel 2099"/>
    <w:qFormat/>
    <w:rPr>
      <w:rFonts w:ascii="Gill Sans" w:hAnsi="Gill Sans"/>
      <w:u w:val="none"/>
    </w:rPr>
  </w:style>
  <w:style w:type="character" w:customStyle="1" w:styleId="ListLabel2100">
    <w:name w:val="ListLabel 2100"/>
    <w:qFormat/>
    <w:rPr>
      <w:u w:val="none"/>
    </w:rPr>
  </w:style>
  <w:style w:type="character" w:customStyle="1" w:styleId="ListLabel2101">
    <w:name w:val="ListLabel 2101"/>
    <w:qFormat/>
    <w:rPr>
      <w:u w:val="none"/>
    </w:rPr>
  </w:style>
  <w:style w:type="character" w:customStyle="1" w:styleId="ListLabel2102">
    <w:name w:val="ListLabel 2102"/>
    <w:qFormat/>
    <w:rPr>
      <w:u w:val="none"/>
    </w:rPr>
  </w:style>
  <w:style w:type="character" w:customStyle="1" w:styleId="ListLabel2103">
    <w:name w:val="ListLabel 2103"/>
    <w:qFormat/>
    <w:rPr>
      <w:u w:val="none"/>
    </w:rPr>
  </w:style>
  <w:style w:type="character" w:customStyle="1" w:styleId="ListLabel2104">
    <w:name w:val="ListLabel 2104"/>
    <w:qFormat/>
    <w:rPr>
      <w:u w:val="none"/>
    </w:rPr>
  </w:style>
  <w:style w:type="character" w:customStyle="1" w:styleId="ListLabel2105">
    <w:name w:val="ListLabel 2105"/>
    <w:qFormat/>
    <w:rPr>
      <w:u w:val="none"/>
    </w:rPr>
  </w:style>
  <w:style w:type="character" w:customStyle="1" w:styleId="ListLabel2106">
    <w:name w:val="ListLabel 2106"/>
    <w:qFormat/>
    <w:rPr>
      <w:u w:val="none"/>
    </w:rPr>
  </w:style>
  <w:style w:type="character" w:customStyle="1" w:styleId="ListLabel2107">
    <w:name w:val="ListLabel 2107"/>
    <w:qFormat/>
    <w:rPr>
      <w:u w:val="none"/>
    </w:rPr>
  </w:style>
  <w:style w:type="character" w:customStyle="1" w:styleId="ListLabel2108">
    <w:name w:val="ListLabel 2108"/>
    <w:qFormat/>
    <w:rPr>
      <w:rFonts w:ascii="Gill Sans" w:hAnsi="Gill Sans"/>
      <w:b/>
      <w:u w:val="none"/>
    </w:rPr>
  </w:style>
  <w:style w:type="character" w:customStyle="1" w:styleId="ListLabel2109">
    <w:name w:val="ListLabel 2109"/>
    <w:qFormat/>
    <w:rPr>
      <w:u w:val="none"/>
    </w:rPr>
  </w:style>
  <w:style w:type="character" w:customStyle="1" w:styleId="ListLabel2110">
    <w:name w:val="ListLabel 2110"/>
    <w:qFormat/>
    <w:rPr>
      <w:u w:val="none"/>
    </w:rPr>
  </w:style>
  <w:style w:type="character" w:customStyle="1" w:styleId="ListLabel2111">
    <w:name w:val="ListLabel 2111"/>
    <w:qFormat/>
    <w:rPr>
      <w:u w:val="none"/>
    </w:rPr>
  </w:style>
  <w:style w:type="character" w:customStyle="1" w:styleId="ListLabel2112">
    <w:name w:val="ListLabel 2112"/>
    <w:qFormat/>
    <w:rPr>
      <w:u w:val="none"/>
    </w:rPr>
  </w:style>
  <w:style w:type="character" w:customStyle="1" w:styleId="ListLabel2113">
    <w:name w:val="ListLabel 2113"/>
    <w:qFormat/>
    <w:rPr>
      <w:u w:val="none"/>
    </w:rPr>
  </w:style>
  <w:style w:type="character" w:customStyle="1" w:styleId="ListLabel2114">
    <w:name w:val="ListLabel 2114"/>
    <w:qFormat/>
    <w:rPr>
      <w:u w:val="none"/>
    </w:rPr>
  </w:style>
  <w:style w:type="character" w:customStyle="1" w:styleId="ListLabel2115">
    <w:name w:val="ListLabel 2115"/>
    <w:qFormat/>
    <w:rPr>
      <w:u w:val="none"/>
    </w:rPr>
  </w:style>
  <w:style w:type="character" w:customStyle="1" w:styleId="ListLabel2116">
    <w:name w:val="ListLabel 2116"/>
    <w:qFormat/>
    <w:rPr>
      <w:u w:val="none"/>
    </w:rPr>
  </w:style>
  <w:style w:type="character" w:customStyle="1" w:styleId="ListLabel2117">
    <w:name w:val="ListLabel 2117"/>
    <w:qFormat/>
    <w:rPr>
      <w:rFonts w:ascii="Gill Sans" w:eastAsia="Arial" w:hAnsi="Gill Sans" w:cs="Arial"/>
      <w:b/>
      <w:u w:val="none"/>
    </w:rPr>
  </w:style>
  <w:style w:type="character" w:customStyle="1" w:styleId="ListLabel2118">
    <w:name w:val="ListLabel 2118"/>
    <w:qFormat/>
    <w:rPr>
      <w:rFonts w:cs="Noto Sans Symbols"/>
      <w:u w:val="none"/>
    </w:rPr>
  </w:style>
  <w:style w:type="character" w:customStyle="1" w:styleId="ListLabel2119">
    <w:name w:val="ListLabel 2119"/>
    <w:qFormat/>
    <w:rPr>
      <w:rFonts w:cs="Noto Sans Symbols"/>
      <w:u w:val="none"/>
    </w:rPr>
  </w:style>
  <w:style w:type="character" w:customStyle="1" w:styleId="ListLabel2120">
    <w:name w:val="ListLabel 2120"/>
    <w:qFormat/>
    <w:rPr>
      <w:rFonts w:cs="Noto Sans Symbols"/>
      <w:u w:val="none"/>
    </w:rPr>
  </w:style>
  <w:style w:type="character" w:customStyle="1" w:styleId="ListLabel2121">
    <w:name w:val="ListLabel 2121"/>
    <w:qFormat/>
    <w:rPr>
      <w:rFonts w:cs="Noto Sans Symbols"/>
      <w:u w:val="none"/>
    </w:rPr>
  </w:style>
  <w:style w:type="character" w:customStyle="1" w:styleId="ListLabel2122">
    <w:name w:val="ListLabel 2122"/>
    <w:qFormat/>
    <w:rPr>
      <w:rFonts w:cs="Noto Sans Symbols"/>
      <w:u w:val="none"/>
    </w:rPr>
  </w:style>
  <w:style w:type="character" w:customStyle="1" w:styleId="ListLabel2123">
    <w:name w:val="ListLabel 2123"/>
    <w:qFormat/>
    <w:rPr>
      <w:rFonts w:cs="Noto Sans Symbols"/>
      <w:u w:val="none"/>
    </w:rPr>
  </w:style>
  <w:style w:type="character" w:customStyle="1" w:styleId="ListLabel2124">
    <w:name w:val="ListLabel 2124"/>
    <w:qFormat/>
    <w:rPr>
      <w:rFonts w:cs="Noto Sans Symbols"/>
      <w:u w:val="none"/>
    </w:rPr>
  </w:style>
  <w:style w:type="character" w:customStyle="1" w:styleId="ListLabel2125">
    <w:name w:val="ListLabel 2125"/>
    <w:qFormat/>
    <w:rPr>
      <w:rFonts w:cs="Noto Sans Symbols"/>
      <w:u w:val="none"/>
    </w:rPr>
  </w:style>
  <w:style w:type="character" w:customStyle="1" w:styleId="ListLabel2126">
    <w:name w:val="ListLabel 2126"/>
    <w:qFormat/>
    <w:rPr>
      <w:rFonts w:ascii="Gill Sans" w:eastAsia="Noto Sans Symbols" w:hAnsi="Gill Sans" w:cs="Noto Sans Symbols"/>
      <w:b/>
      <w:u w:val="none"/>
    </w:rPr>
  </w:style>
  <w:style w:type="character" w:customStyle="1" w:styleId="ListLabel2127">
    <w:name w:val="ListLabel 2127"/>
    <w:qFormat/>
    <w:rPr>
      <w:rFonts w:cs="Noto Sans Symbols"/>
      <w:u w:val="none"/>
    </w:rPr>
  </w:style>
  <w:style w:type="character" w:customStyle="1" w:styleId="ListLabel2128">
    <w:name w:val="ListLabel 2128"/>
    <w:qFormat/>
    <w:rPr>
      <w:rFonts w:cs="Noto Sans Symbols"/>
      <w:u w:val="none"/>
    </w:rPr>
  </w:style>
  <w:style w:type="character" w:customStyle="1" w:styleId="ListLabel2129">
    <w:name w:val="ListLabel 2129"/>
    <w:qFormat/>
    <w:rPr>
      <w:rFonts w:cs="Noto Sans Symbols"/>
      <w:u w:val="none"/>
    </w:rPr>
  </w:style>
  <w:style w:type="character" w:customStyle="1" w:styleId="ListLabel2130">
    <w:name w:val="ListLabel 2130"/>
    <w:qFormat/>
    <w:rPr>
      <w:rFonts w:cs="Noto Sans Symbols"/>
      <w:u w:val="none"/>
    </w:rPr>
  </w:style>
  <w:style w:type="character" w:customStyle="1" w:styleId="ListLabel2131">
    <w:name w:val="ListLabel 2131"/>
    <w:qFormat/>
    <w:rPr>
      <w:rFonts w:cs="Noto Sans Symbols"/>
      <w:u w:val="none"/>
    </w:rPr>
  </w:style>
  <w:style w:type="character" w:customStyle="1" w:styleId="ListLabel2132">
    <w:name w:val="ListLabel 2132"/>
    <w:qFormat/>
    <w:rPr>
      <w:rFonts w:cs="Noto Sans Symbols"/>
      <w:u w:val="none"/>
    </w:rPr>
  </w:style>
  <w:style w:type="character" w:customStyle="1" w:styleId="ListLabel2133">
    <w:name w:val="ListLabel 2133"/>
    <w:qFormat/>
    <w:rPr>
      <w:rFonts w:cs="Noto Sans Symbols"/>
      <w:u w:val="none"/>
    </w:rPr>
  </w:style>
  <w:style w:type="character" w:customStyle="1" w:styleId="ListLabel2134">
    <w:name w:val="ListLabel 2134"/>
    <w:qFormat/>
    <w:rPr>
      <w:rFonts w:cs="Noto Sans Symbols"/>
      <w:u w:val="none"/>
    </w:rPr>
  </w:style>
  <w:style w:type="character" w:customStyle="1" w:styleId="ListLabel2135">
    <w:name w:val="ListLabel 2135"/>
    <w:qFormat/>
    <w:rPr>
      <w:rFonts w:ascii="Gill Sans" w:hAnsi="Gill Sans"/>
      <w:u w:val="none"/>
    </w:rPr>
  </w:style>
  <w:style w:type="character" w:customStyle="1" w:styleId="ListLabel2136">
    <w:name w:val="ListLabel 2136"/>
    <w:qFormat/>
    <w:rPr>
      <w:u w:val="none"/>
    </w:rPr>
  </w:style>
  <w:style w:type="character" w:customStyle="1" w:styleId="ListLabel2137">
    <w:name w:val="ListLabel 2137"/>
    <w:qFormat/>
    <w:rPr>
      <w:u w:val="none"/>
    </w:rPr>
  </w:style>
  <w:style w:type="character" w:customStyle="1" w:styleId="ListLabel2138">
    <w:name w:val="ListLabel 2138"/>
    <w:qFormat/>
    <w:rPr>
      <w:u w:val="none"/>
    </w:rPr>
  </w:style>
  <w:style w:type="character" w:customStyle="1" w:styleId="ListLabel2139">
    <w:name w:val="ListLabel 2139"/>
    <w:qFormat/>
    <w:rPr>
      <w:u w:val="none"/>
    </w:rPr>
  </w:style>
  <w:style w:type="character" w:customStyle="1" w:styleId="ListLabel2140">
    <w:name w:val="ListLabel 2140"/>
    <w:qFormat/>
    <w:rPr>
      <w:u w:val="none"/>
    </w:rPr>
  </w:style>
  <w:style w:type="character" w:customStyle="1" w:styleId="ListLabel2141">
    <w:name w:val="ListLabel 2141"/>
    <w:qFormat/>
    <w:rPr>
      <w:u w:val="none"/>
    </w:rPr>
  </w:style>
  <w:style w:type="character" w:customStyle="1" w:styleId="ListLabel2142">
    <w:name w:val="ListLabel 2142"/>
    <w:qFormat/>
    <w:rPr>
      <w:u w:val="none"/>
    </w:rPr>
  </w:style>
  <w:style w:type="character" w:customStyle="1" w:styleId="ListLabel2143">
    <w:name w:val="ListLabel 2143"/>
    <w:qFormat/>
    <w:rPr>
      <w:u w:val="none"/>
    </w:rPr>
  </w:style>
  <w:style w:type="character" w:customStyle="1" w:styleId="ListLabel2144">
    <w:name w:val="ListLabel 2144"/>
    <w:qFormat/>
    <w:rPr>
      <w:rFonts w:ascii="Gill Sans" w:hAnsi="Gill Sans" w:cs="Noto Sans Symbols"/>
      <w:b w:val="0"/>
      <w:sz w:val="24"/>
    </w:rPr>
  </w:style>
  <w:style w:type="character" w:customStyle="1" w:styleId="ListLabel2145">
    <w:name w:val="ListLabel 2145"/>
    <w:qFormat/>
    <w:rPr>
      <w:rFonts w:cs="Courier New"/>
    </w:rPr>
  </w:style>
  <w:style w:type="character" w:customStyle="1" w:styleId="ListLabel2146">
    <w:name w:val="ListLabel 2146"/>
    <w:qFormat/>
    <w:rPr>
      <w:rFonts w:cs="Noto Sans Symbols"/>
    </w:rPr>
  </w:style>
  <w:style w:type="character" w:customStyle="1" w:styleId="ListLabel2147">
    <w:name w:val="ListLabel 2147"/>
    <w:qFormat/>
    <w:rPr>
      <w:rFonts w:cs="Noto Sans Symbols"/>
    </w:rPr>
  </w:style>
  <w:style w:type="character" w:customStyle="1" w:styleId="ListLabel2148">
    <w:name w:val="ListLabel 2148"/>
    <w:qFormat/>
    <w:rPr>
      <w:rFonts w:cs="Courier New"/>
    </w:rPr>
  </w:style>
  <w:style w:type="character" w:customStyle="1" w:styleId="ListLabel2149">
    <w:name w:val="ListLabel 2149"/>
    <w:qFormat/>
    <w:rPr>
      <w:rFonts w:cs="Noto Sans Symbols"/>
    </w:rPr>
  </w:style>
  <w:style w:type="character" w:customStyle="1" w:styleId="ListLabel2150">
    <w:name w:val="ListLabel 2150"/>
    <w:qFormat/>
    <w:rPr>
      <w:rFonts w:cs="Noto Sans Symbols"/>
    </w:rPr>
  </w:style>
  <w:style w:type="character" w:customStyle="1" w:styleId="ListLabel2151">
    <w:name w:val="ListLabel 2151"/>
    <w:qFormat/>
    <w:rPr>
      <w:rFonts w:cs="Courier New"/>
    </w:rPr>
  </w:style>
  <w:style w:type="character" w:customStyle="1" w:styleId="ListLabel2152">
    <w:name w:val="ListLabel 2152"/>
    <w:qFormat/>
    <w:rPr>
      <w:rFonts w:cs="Noto Sans Symbols"/>
    </w:rPr>
  </w:style>
  <w:style w:type="character" w:customStyle="1" w:styleId="ListLabel2153">
    <w:name w:val="ListLabel 2153"/>
    <w:qFormat/>
    <w:rPr>
      <w:rFonts w:ascii="Gill Sans" w:hAnsi="Gill Sans"/>
      <w:u w:val="none"/>
    </w:rPr>
  </w:style>
  <w:style w:type="character" w:customStyle="1" w:styleId="ListLabel2154">
    <w:name w:val="ListLabel 2154"/>
    <w:qFormat/>
    <w:rPr>
      <w:u w:val="none"/>
    </w:rPr>
  </w:style>
  <w:style w:type="character" w:customStyle="1" w:styleId="ListLabel2155">
    <w:name w:val="ListLabel 2155"/>
    <w:qFormat/>
    <w:rPr>
      <w:u w:val="none"/>
    </w:rPr>
  </w:style>
  <w:style w:type="character" w:customStyle="1" w:styleId="ListLabel2156">
    <w:name w:val="ListLabel 2156"/>
    <w:qFormat/>
    <w:rPr>
      <w:u w:val="none"/>
    </w:rPr>
  </w:style>
  <w:style w:type="character" w:customStyle="1" w:styleId="ListLabel2157">
    <w:name w:val="ListLabel 2157"/>
    <w:qFormat/>
    <w:rPr>
      <w:u w:val="none"/>
    </w:rPr>
  </w:style>
  <w:style w:type="character" w:customStyle="1" w:styleId="ListLabel2158">
    <w:name w:val="ListLabel 2158"/>
    <w:qFormat/>
    <w:rPr>
      <w:u w:val="none"/>
    </w:rPr>
  </w:style>
  <w:style w:type="character" w:customStyle="1" w:styleId="ListLabel2159">
    <w:name w:val="ListLabel 2159"/>
    <w:qFormat/>
    <w:rPr>
      <w:u w:val="none"/>
    </w:rPr>
  </w:style>
  <w:style w:type="character" w:customStyle="1" w:styleId="ListLabel2160">
    <w:name w:val="ListLabel 2160"/>
    <w:qFormat/>
    <w:rPr>
      <w:u w:val="none"/>
    </w:rPr>
  </w:style>
  <w:style w:type="character" w:customStyle="1" w:styleId="ListLabel2161">
    <w:name w:val="ListLabel 2161"/>
    <w:qFormat/>
    <w:rPr>
      <w:u w:val="none"/>
    </w:rPr>
  </w:style>
  <w:style w:type="character" w:customStyle="1" w:styleId="ListLabel2162">
    <w:name w:val="ListLabel 2162"/>
    <w:qFormat/>
    <w:rPr>
      <w:rFonts w:ascii="Gill Sans" w:hAnsi="Gill Sans"/>
      <w:u w:val="none"/>
    </w:rPr>
  </w:style>
  <w:style w:type="character" w:customStyle="1" w:styleId="ListLabel2163">
    <w:name w:val="ListLabel 2163"/>
    <w:qFormat/>
    <w:rPr>
      <w:u w:val="none"/>
    </w:rPr>
  </w:style>
  <w:style w:type="character" w:customStyle="1" w:styleId="ListLabel2164">
    <w:name w:val="ListLabel 2164"/>
    <w:qFormat/>
    <w:rPr>
      <w:u w:val="none"/>
    </w:rPr>
  </w:style>
  <w:style w:type="character" w:customStyle="1" w:styleId="ListLabel2165">
    <w:name w:val="ListLabel 2165"/>
    <w:qFormat/>
    <w:rPr>
      <w:u w:val="none"/>
    </w:rPr>
  </w:style>
  <w:style w:type="character" w:customStyle="1" w:styleId="ListLabel2166">
    <w:name w:val="ListLabel 2166"/>
    <w:qFormat/>
    <w:rPr>
      <w:u w:val="none"/>
    </w:rPr>
  </w:style>
  <w:style w:type="character" w:customStyle="1" w:styleId="ListLabel2167">
    <w:name w:val="ListLabel 2167"/>
    <w:qFormat/>
    <w:rPr>
      <w:u w:val="none"/>
    </w:rPr>
  </w:style>
  <w:style w:type="character" w:customStyle="1" w:styleId="ListLabel2168">
    <w:name w:val="ListLabel 2168"/>
    <w:qFormat/>
    <w:rPr>
      <w:u w:val="none"/>
    </w:rPr>
  </w:style>
  <w:style w:type="character" w:customStyle="1" w:styleId="ListLabel2169">
    <w:name w:val="ListLabel 2169"/>
    <w:qFormat/>
    <w:rPr>
      <w:u w:val="none"/>
    </w:rPr>
  </w:style>
  <w:style w:type="character" w:customStyle="1" w:styleId="ListLabel2170">
    <w:name w:val="ListLabel 2170"/>
    <w:qFormat/>
    <w:rPr>
      <w:u w:val="none"/>
    </w:rPr>
  </w:style>
  <w:style w:type="character" w:customStyle="1" w:styleId="ListLabel2171">
    <w:name w:val="ListLabel 2171"/>
    <w:qFormat/>
    <w:rPr>
      <w:rFonts w:ascii="Gill Sans" w:hAnsi="Gill Sans"/>
      <w:b/>
      <w:u w:val="none"/>
    </w:rPr>
  </w:style>
  <w:style w:type="character" w:customStyle="1" w:styleId="ListLabel2172">
    <w:name w:val="ListLabel 2172"/>
    <w:qFormat/>
    <w:rPr>
      <w:rFonts w:cs="Wingdings 2"/>
      <w:u w:val="none"/>
    </w:rPr>
  </w:style>
  <w:style w:type="character" w:customStyle="1" w:styleId="ListLabel2173">
    <w:name w:val="ListLabel 2173"/>
    <w:qFormat/>
    <w:rPr>
      <w:rFonts w:cs="OpenSymbol"/>
      <w:u w:val="none"/>
    </w:rPr>
  </w:style>
  <w:style w:type="character" w:customStyle="1" w:styleId="ListLabel2174">
    <w:name w:val="ListLabel 2174"/>
    <w:qFormat/>
    <w:rPr>
      <w:rFonts w:cs="Wingdings"/>
      <w:u w:val="none"/>
    </w:rPr>
  </w:style>
  <w:style w:type="character" w:customStyle="1" w:styleId="ListLabel2175">
    <w:name w:val="ListLabel 2175"/>
    <w:qFormat/>
    <w:rPr>
      <w:rFonts w:cs="Wingdings 2"/>
      <w:u w:val="none"/>
    </w:rPr>
  </w:style>
  <w:style w:type="character" w:customStyle="1" w:styleId="ListLabel2176">
    <w:name w:val="ListLabel 2176"/>
    <w:qFormat/>
    <w:rPr>
      <w:rFonts w:cs="OpenSymbol"/>
      <w:u w:val="none"/>
    </w:rPr>
  </w:style>
  <w:style w:type="character" w:customStyle="1" w:styleId="ListLabel2177">
    <w:name w:val="ListLabel 2177"/>
    <w:qFormat/>
    <w:rPr>
      <w:rFonts w:cs="Wingdings"/>
      <w:u w:val="none"/>
    </w:rPr>
  </w:style>
  <w:style w:type="character" w:customStyle="1" w:styleId="ListLabel2178">
    <w:name w:val="ListLabel 2178"/>
    <w:qFormat/>
    <w:rPr>
      <w:rFonts w:cs="Wingdings 2"/>
      <w:u w:val="none"/>
    </w:rPr>
  </w:style>
  <w:style w:type="character" w:customStyle="1" w:styleId="ListLabel2179">
    <w:name w:val="ListLabel 2179"/>
    <w:qFormat/>
    <w:rPr>
      <w:rFonts w:cs="OpenSymbol"/>
      <w:u w:val="none"/>
    </w:rPr>
  </w:style>
  <w:style w:type="character" w:customStyle="1" w:styleId="ListLabel2180">
    <w:name w:val="ListLabel 2180"/>
    <w:qFormat/>
    <w:rPr>
      <w:rFonts w:ascii="Gill Sans" w:hAnsi="Gill Sans"/>
      <w:b/>
      <w:u w:val="none"/>
    </w:rPr>
  </w:style>
  <w:style w:type="character" w:customStyle="1" w:styleId="ListLabel2181">
    <w:name w:val="ListLabel 2181"/>
    <w:qFormat/>
    <w:rPr>
      <w:rFonts w:cs="Wingdings 2"/>
      <w:u w:val="none"/>
    </w:rPr>
  </w:style>
  <w:style w:type="character" w:customStyle="1" w:styleId="ListLabel2182">
    <w:name w:val="ListLabel 2182"/>
    <w:qFormat/>
    <w:rPr>
      <w:rFonts w:cs="OpenSymbol"/>
      <w:u w:val="none"/>
    </w:rPr>
  </w:style>
  <w:style w:type="character" w:customStyle="1" w:styleId="ListLabel2183">
    <w:name w:val="ListLabel 2183"/>
    <w:qFormat/>
    <w:rPr>
      <w:rFonts w:cs="Wingdings"/>
      <w:u w:val="none"/>
    </w:rPr>
  </w:style>
  <w:style w:type="character" w:customStyle="1" w:styleId="ListLabel2184">
    <w:name w:val="ListLabel 2184"/>
    <w:qFormat/>
    <w:rPr>
      <w:rFonts w:cs="Wingdings 2"/>
      <w:u w:val="none"/>
    </w:rPr>
  </w:style>
  <w:style w:type="character" w:customStyle="1" w:styleId="ListLabel2185">
    <w:name w:val="ListLabel 2185"/>
    <w:qFormat/>
    <w:rPr>
      <w:rFonts w:cs="OpenSymbol"/>
      <w:u w:val="none"/>
    </w:rPr>
  </w:style>
  <w:style w:type="character" w:customStyle="1" w:styleId="ListLabel2186">
    <w:name w:val="ListLabel 2186"/>
    <w:qFormat/>
    <w:rPr>
      <w:rFonts w:cs="Wingdings"/>
      <w:u w:val="none"/>
    </w:rPr>
  </w:style>
  <w:style w:type="character" w:customStyle="1" w:styleId="ListLabel2187">
    <w:name w:val="ListLabel 2187"/>
    <w:qFormat/>
    <w:rPr>
      <w:rFonts w:cs="Wingdings 2"/>
      <w:u w:val="none"/>
    </w:rPr>
  </w:style>
  <w:style w:type="character" w:customStyle="1" w:styleId="ListLabel2188">
    <w:name w:val="ListLabel 2188"/>
    <w:qFormat/>
    <w:rPr>
      <w:rFonts w:cs="OpenSymbol"/>
      <w:u w:val="none"/>
    </w:rPr>
  </w:style>
  <w:style w:type="character" w:customStyle="1" w:styleId="ListLabel2189">
    <w:name w:val="ListLabel 2189"/>
    <w:qFormat/>
    <w:rPr>
      <w:rFonts w:ascii="Gill Sans" w:hAnsi="Gill Sans"/>
      <w:b/>
      <w:u w:val="none"/>
    </w:rPr>
  </w:style>
  <w:style w:type="character" w:customStyle="1" w:styleId="ListLabel2190">
    <w:name w:val="ListLabel 2190"/>
    <w:qFormat/>
    <w:rPr>
      <w:rFonts w:cs="Wingdings 2"/>
      <w:u w:val="none"/>
    </w:rPr>
  </w:style>
  <w:style w:type="character" w:customStyle="1" w:styleId="ListLabel2191">
    <w:name w:val="ListLabel 2191"/>
    <w:qFormat/>
    <w:rPr>
      <w:rFonts w:cs="OpenSymbol"/>
      <w:u w:val="none"/>
    </w:rPr>
  </w:style>
  <w:style w:type="character" w:customStyle="1" w:styleId="ListLabel2192">
    <w:name w:val="ListLabel 2192"/>
    <w:qFormat/>
    <w:rPr>
      <w:rFonts w:cs="Wingdings"/>
      <w:u w:val="none"/>
    </w:rPr>
  </w:style>
  <w:style w:type="character" w:customStyle="1" w:styleId="ListLabel2193">
    <w:name w:val="ListLabel 2193"/>
    <w:qFormat/>
    <w:rPr>
      <w:rFonts w:cs="Wingdings 2"/>
      <w:u w:val="none"/>
    </w:rPr>
  </w:style>
  <w:style w:type="character" w:customStyle="1" w:styleId="ListLabel2194">
    <w:name w:val="ListLabel 2194"/>
    <w:qFormat/>
    <w:rPr>
      <w:rFonts w:cs="OpenSymbol"/>
      <w:u w:val="none"/>
    </w:rPr>
  </w:style>
  <w:style w:type="character" w:customStyle="1" w:styleId="ListLabel2195">
    <w:name w:val="ListLabel 2195"/>
    <w:qFormat/>
    <w:rPr>
      <w:rFonts w:cs="Wingdings"/>
      <w:u w:val="none"/>
    </w:rPr>
  </w:style>
  <w:style w:type="character" w:customStyle="1" w:styleId="ListLabel2196">
    <w:name w:val="ListLabel 2196"/>
    <w:qFormat/>
    <w:rPr>
      <w:rFonts w:cs="Wingdings 2"/>
      <w:u w:val="none"/>
    </w:rPr>
  </w:style>
  <w:style w:type="character" w:customStyle="1" w:styleId="ListLabel2197">
    <w:name w:val="ListLabel 2197"/>
    <w:qFormat/>
    <w:rPr>
      <w:rFonts w:cs="OpenSymbol"/>
      <w:u w:val="none"/>
    </w:rPr>
  </w:style>
  <w:style w:type="character" w:customStyle="1" w:styleId="ListLabel2198">
    <w:name w:val="ListLabel 2198"/>
    <w:qFormat/>
    <w:rPr>
      <w:rFonts w:ascii="Gill Sans" w:eastAsia="Noto Sans Symbols" w:hAnsi="Gill Sans" w:cs="Noto Sans Symbols"/>
      <w:b/>
      <w:u w:val="none"/>
    </w:rPr>
  </w:style>
  <w:style w:type="character" w:customStyle="1" w:styleId="ListLabel2199">
    <w:name w:val="ListLabel 2199"/>
    <w:qFormat/>
    <w:rPr>
      <w:rFonts w:cs="Noto Sans Symbols"/>
      <w:u w:val="none"/>
    </w:rPr>
  </w:style>
  <w:style w:type="character" w:customStyle="1" w:styleId="ListLabel2200">
    <w:name w:val="ListLabel 2200"/>
    <w:qFormat/>
    <w:rPr>
      <w:rFonts w:cs="Noto Sans Symbols"/>
      <w:u w:val="none"/>
    </w:rPr>
  </w:style>
  <w:style w:type="character" w:customStyle="1" w:styleId="ListLabel2201">
    <w:name w:val="ListLabel 2201"/>
    <w:qFormat/>
    <w:rPr>
      <w:rFonts w:cs="Noto Sans Symbols"/>
      <w:u w:val="none"/>
    </w:rPr>
  </w:style>
  <w:style w:type="character" w:customStyle="1" w:styleId="ListLabel2202">
    <w:name w:val="ListLabel 2202"/>
    <w:qFormat/>
    <w:rPr>
      <w:rFonts w:cs="Noto Sans Symbols"/>
      <w:u w:val="none"/>
    </w:rPr>
  </w:style>
  <w:style w:type="character" w:customStyle="1" w:styleId="ListLabel2203">
    <w:name w:val="ListLabel 2203"/>
    <w:qFormat/>
    <w:rPr>
      <w:rFonts w:cs="Noto Sans Symbols"/>
      <w:u w:val="none"/>
    </w:rPr>
  </w:style>
  <w:style w:type="character" w:customStyle="1" w:styleId="ListLabel2204">
    <w:name w:val="ListLabel 2204"/>
    <w:qFormat/>
    <w:rPr>
      <w:rFonts w:cs="Noto Sans Symbols"/>
      <w:u w:val="none"/>
    </w:rPr>
  </w:style>
  <w:style w:type="character" w:customStyle="1" w:styleId="ListLabel2205">
    <w:name w:val="ListLabel 2205"/>
    <w:qFormat/>
    <w:rPr>
      <w:rFonts w:cs="Noto Sans Symbols"/>
      <w:u w:val="none"/>
    </w:rPr>
  </w:style>
  <w:style w:type="character" w:customStyle="1" w:styleId="ListLabel2206">
    <w:name w:val="ListLabel 2206"/>
    <w:qFormat/>
    <w:rPr>
      <w:rFonts w:cs="Noto Sans Symbols"/>
      <w:u w:val="none"/>
    </w:rPr>
  </w:style>
  <w:style w:type="character" w:customStyle="1" w:styleId="ListLabel2207">
    <w:name w:val="ListLabel 2207"/>
    <w:qFormat/>
    <w:rPr>
      <w:rFonts w:ascii="Gill Sans" w:hAnsi="Gill Sans"/>
      <w:u w:val="none"/>
    </w:rPr>
  </w:style>
  <w:style w:type="character" w:customStyle="1" w:styleId="ListLabel2208">
    <w:name w:val="ListLabel 2208"/>
    <w:qFormat/>
    <w:rPr>
      <w:u w:val="none"/>
    </w:rPr>
  </w:style>
  <w:style w:type="character" w:customStyle="1" w:styleId="ListLabel2209">
    <w:name w:val="ListLabel 2209"/>
    <w:qFormat/>
    <w:rPr>
      <w:u w:val="none"/>
    </w:rPr>
  </w:style>
  <w:style w:type="character" w:customStyle="1" w:styleId="ListLabel2210">
    <w:name w:val="ListLabel 2210"/>
    <w:qFormat/>
    <w:rPr>
      <w:u w:val="none"/>
    </w:rPr>
  </w:style>
  <w:style w:type="character" w:customStyle="1" w:styleId="ListLabel2211">
    <w:name w:val="ListLabel 2211"/>
    <w:qFormat/>
    <w:rPr>
      <w:u w:val="none"/>
    </w:rPr>
  </w:style>
  <w:style w:type="character" w:customStyle="1" w:styleId="ListLabel2212">
    <w:name w:val="ListLabel 2212"/>
    <w:qFormat/>
    <w:rPr>
      <w:u w:val="none"/>
    </w:rPr>
  </w:style>
  <w:style w:type="character" w:customStyle="1" w:styleId="ListLabel2213">
    <w:name w:val="ListLabel 2213"/>
    <w:qFormat/>
    <w:rPr>
      <w:u w:val="none"/>
    </w:rPr>
  </w:style>
  <w:style w:type="character" w:customStyle="1" w:styleId="ListLabel2214">
    <w:name w:val="ListLabel 2214"/>
    <w:qFormat/>
    <w:rPr>
      <w:u w:val="none"/>
    </w:rPr>
  </w:style>
  <w:style w:type="character" w:customStyle="1" w:styleId="ListLabel2215">
    <w:name w:val="ListLabel 2215"/>
    <w:qFormat/>
    <w:rPr>
      <w:u w:val="none"/>
    </w:rPr>
  </w:style>
  <w:style w:type="character" w:customStyle="1" w:styleId="ListLabel2216">
    <w:name w:val="ListLabel 2216"/>
    <w:qFormat/>
    <w:rPr>
      <w:rFonts w:ascii="Gill Sans" w:hAnsi="Gill Sans"/>
      <w:b/>
      <w:u w:val="none"/>
    </w:rPr>
  </w:style>
  <w:style w:type="character" w:customStyle="1" w:styleId="ListLabel2217">
    <w:name w:val="ListLabel 2217"/>
    <w:qFormat/>
    <w:rPr>
      <w:u w:val="none"/>
    </w:rPr>
  </w:style>
  <w:style w:type="character" w:customStyle="1" w:styleId="ListLabel2218">
    <w:name w:val="ListLabel 2218"/>
    <w:qFormat/>
    <w:rPr>
      <w:u w:val="none"/>
    </w:rPr>
  </w:style>
  <w:style w:type="character" w:customStyle="1" w:styleId="ListLabel2219">
    <w:name w:val="ListLabel 2219"/>
    <w:qFormat/>
    <w:rPr>
      <w:u w:val="none"/>
    </w:rPr>
  </w:style>
  <w:style w:type="character" w:customStyle="1" w:styleId="ListLabel2220">
    <w:name w:val="ListLabel 2220"/>
    <w:qFormat/>
    <w:rPr>
      <w:u w:val="none"/>
    </w:rPr>
  </w:style>
  <w:style w:type="character" w:customStyle="1" w:styleId="ListLabel2221">
    <w:name w:val="ListLabel 2221"/>
    <w:qFormat/>
    <w:rPr>
      <w:u w:val="none"/>
    </w:rPr>
  </w:style>
  <w:style w:type="character" w:customStyle="1" w:styleId="ListLabel2222">
    <w:name w:val="ListLabel 2222"/>
    <w:qFormat/>
    <w:rPr>
      <w:u w:val="none"/>
    </w:rPr>
  </w:style>
  <w:style w:type="character" w:customStyle="1" w:styleId="ListLabel2223">
    <w:name w:val="ListLabel 2223"/>
    <w:qFormat/>
    <w:rPr>
      <w:u w:val="none"/>
    </w:rPr>
  </w:style>
  <w:style w:type="character" w:customStyle="1" w:styleId="ListLabel2224">
    <w:name w:val="ListLabel 2224"/>
    <w:qFormat/>
    <w:rPr>
      <w:u w:val="none"/>
    </w:rPr>
  </w:style>
  <w:style w:type="character" w:customStyle="1" w:styleId="ListLabel2225">
    <w:name w:val="ListLabel 2225"/>
    <w:qFormat/>
    <w:rPr>
      <w:rFonts w:ascii="Arial" w:eastAsia="Noto Sans Symbols" w:hAnsi="Arial" w:cs="Noto Sans Symbols"/>
      <w:b/>
      <w:sz w:val="32"/>
      <w:szCs w:val="32"/>
      <w:u w:val="none"/>
    </w:rPr>
  </w:style>
  <w:style w:type="character" w:customStyle="1" w:styleId="ListLabel2226">
    <w:name w:val="ListLabel 2226"/>
    <w:qFormat/>
    <w:rPr>
      <w:rFonts w:cs="Noto Sans Symbols"/>
      <w:u w:val="none"/>
    </w:rPr>
  </w:style>
  <w:style w:type="character" w:customStyle="1" w:styleId="ListLabel2227">
    <w:name w:val="ListLabel 2227"/>
    <w:qFormat/>
    <w:rPr>
      <w:rFonts w:cs="Noto Sans Symbols"/>
      <w:u w:val="none"/>
    </w:rPr>
  </w:style>
  <w:style w:type="character" w:customStyle="1" w:styleId="ListLabel2228">
    <w:name w:val="ListLabel 2228"/>
    <w:qFormat/>
    <w:rPr>
      <w:rFonts w:cs="Noto Sans Symbols"/>
      <w:u w:val="none"/>
    </w:rPr>
  </w:style>
  <w:style w:type="character" w:customStyle="1" w:styleId="ListLabel2229">
    <w:name w:val="ListLabel 2229"/>
    <w:qFormat/>
    <w:rPr>
      <w:rFonts w:cs="Noto Sans Symbols"/>
      <w:u w:val="none"/>
    </w:rPr>
  </w:style>
  <w:style w:type="character" w:customStyle="1" w:styleId="ListLabel2230">
    <w:name w:val="ListLabel 2230"/>
    <w:qFormat/>
    <w:rPr>
      <w:rFonts w:cs="Noto Sans Symbols"/>
      <w:u w:val="none"/>
    </w:rPr>
  </w:style>
  <w:style w:type="character" w:customStyle="1" w:styleId="ListLabel2231">
    <w:name w:val="ListLabel 2231"/>
    <w:qFormat/>
    <w:rPr>
      <w:rFonts w:cs="Noto Sans Symbols"/>
      <w:u w:val="none"/>
    </w:rPr>
  </w:style>
  <w:style w:type="character" w:customStyle="1" w:styleId="ListLabel2232">
    <w:name w:val="ListLabel 2232"/>
    <w:qFormat/>
    <w:rPr>
      <w:rFonts w:cs="Noto Sans Symbols"/>
      <w:u w:val="none"/>
    </w:rPr>
  </w:style>
  <w:style w:type="character" w:customStyle="1" w:styleId="ListLabel2233">
    <w:name w:val="ListLabel 2233"/>
    <w:qFormat/>
    <w:rPr>
      <w:rFonts w:cs="Noto Sans Symbols"/>
      <w:u w:val="none"/>
    </w:rPr>
  </w:style>
  <w:style w:type="character" w:customStyle="1" w:styleId="ListLabel2234">
    <w:name w:val="ListLabel 2234"/>
    <w:qFormat/>
    <w:rPr>
      <w:rFonts w:ascii="Gill Sans" w:hAnsi="Gill Sans" w:cs="Noto Sans Symbols"/>
      <w:u w:val="none"/>
    </w:rPr>
  </w:style>
  <w:style w:type="character" w:customStyle="1" w:styleId="ListLabel2235">
    <w:name w:val="ListLabel 2235"/>
    <w:qFormat/>
    <w:rPr>
      <w:rFonts w:cs="Noto Sans Symbols"/>
      <w:u w:val="none"/>
    </w:rPr>
  </w:style>
  <w:style w:type="character" w:customStyle="1" w:styleId="ListLabel2236">
    <w:name w:val="ListLabel 2236"/>
    <w:qFormat/>
    <w:rPr>
      <w:rFonts w:cs="Noto Sans Symbols"/>
      <w:u w:val="none"/>
    </w:rPr>
  </w:style>
  <w:style w:type="character" w:customStyle="1" w:styleId="ListLabel2237">
    <w:name w:val="ListLabel 2237"/>
    <w:qFormat/>
    <w:rPr>
      <w:rFonts w:cs="Noto Sans Symbols"/>
      <w:u w:val="none"/>
    </w:rPr>
  </w:style>
  <w:style w:type="character" w:customStyle="1" w:styleId="ListLabel2238">
    <w:name w:val="ListLabel 2238"/>
    <w:qFormat/>
    <w:rPr>
      <w:rFonts w:cs="Noto Sans Symbols"/>
      <w:u w:val="none"/>
    </w:rPr>
  </w:style>
  <w:style w:type="character" w:customStyle="1" w:styleId="ListLabel2239">
    <w:name w:val="ListLabel 2239"/>
    <w:qFormat/>
    <w:rPr>
      <w:rFonts w:cs="Noto Sans Symbols"/>
      <w:u w:val="none"/>
    </w:rPr>
  </w:style>
  <w:style w:type="character" w:customStyle="1" w:styleId="ListLabel2240">
    <w:name w:val="ListLabel 2240"/>
    <w:qFormat/>
    <w:rPr>
      <w:rFonts w:cs="Noto Sans Symbols"/>
      <w:u w:val="none"/>
    </w:rPr>
  </w:style>
  <w:style w:type="character" w:customStyle="1" w:styleId="ListLabel2241">
    <w:name w:val="ListLabel 2241"/>
    <w:qFormat/>
    <w:rPr>
      <w:rFonts w:cs="Noto Sans Symbols"/>
      <w:u w:val="none"/>
    </w:rPr>
  </w:style>
  <w:style w:type="character" w:customStyle="1" w:styleId="ListLabel2242">
    <w:name w:val="ListLabel 2242"/>
    <w:qFormat/>
    <w:rPr>
      <w:rFonts w:cs="Noto Sans Symbols"/>
      <w:u w:val="none"/>
    </w:rPr>
  </w:style>
  <w:style w:type="character" w:customStyle="1" w:styleId="ListLabel2243">
    <w:name w:val="ListLabel 2243"/>
    <w:qFormat/>
    <w:rPr>
      <w:rFonts w:ascii="Gill Sans" w:eastAsia="Arial" w:hAnsi="Gill Sans" w:cs="Arial"/>
      <w:b/>
      <w:color w:val="000000"/>
      <w:sz w:val="32"/>
      <w:szCs w:val="32"/>
    </w:rPr>
  </w:style>
  <w:style w:type="character" w:customStyle="1" w:styleId="ListLabel2244">
    <w:name w:val="ListLabel 2244"/>
    <w:qFormat/>
    <w:rPr>
      <w:rFonts w:ascii="Gill Sans" w:hAnsi="Gill Sans"/>
      <w:u w:val="none"/>
    </w:rPr>
  </w:style>
  <w:style w:type="character" w:customStyle="1" w:styleId="ListLabel2245">
    <w:name w:val="ListLabel 2245"/>
    <w:qFormat/>
    <w:rPr>
      <w:u w:val="none"/>
    </w:rPr>
  </w:style>
  <w:style w:type="character" w:customStyle="1" w:styleId="ListLabel2246">
    <w:name w:val="ListLabel 2246"/>
    <w:qFormat/>
    <w:rPr>
      <w:u w:val="none"/>
    </w:rPr>
  </w:style>
  <w:style w:type="character" w:customStyle="1" w:styleId="ListLabel2247">
    <w:name w:val="ListLabel 2247"/>
    <w:qFormat/>
    <w:rPr>
      <w:u w:val="none"/>
    </w:rPr>
  </w:style>
  <w:style w:type="character" w:customStyle="1" w:styleId="ListLabel2248">
    <w:name w:val="ListLabel 2248"/>
    <w:qFormat/>
    <w:rPr>
      <w:u w:val="none"/>
    </w:rPr>
  </w:style>
  <w:style w:type="character" w:customStyle="1" w:styleId="ListLabel2249">
    <w:name w:val="ListLabel 2249"/>
    <w:qFormat/>
    <w:rPr>
      <w:u w:val="none"/>
    </w:rPr>
  </w:style>
  <w:style w:type="character" w:customStyle="1" w:styleId="ListLabel2250">
    <w:name w:val="ListLabel 2250"/>
    <w:qFormat/>
    <w:rPr>
      <w:u w:val="none"/>
    </w:rPr>
  </w:style>
  <w:style w:type="character" w:customStyle="1" w:styleId="ListLabel2251">
    <w:name w:val="ListLabel 2251"/>
    <w:qFormat/>
    <w:rPr>
      <w:u w:val="none"/>
    </w:rPr>
  </w:style>
  <w:style w:type="character" w:customStyle="1" w:styleId="ListLabel2252">
    <w:name w:val="ListLabel 2252"/>
    <w:qFormat/>
    <w:rPr>
      <w:u w:val="none"/>
    </w:rPr>
  </w:style>
  <w:style w:type="character" w:customStyle="1" w:styleId="ListLabel2253">
    <w:name w:val="ListLabel 2253"/>
    <w:qFormat/>
    <w:rPr>
      <w:rFonts w:ascii="Gill Sans" w:eastAsia="Noto Sans Symbols" w:hAnsi="Gill Sans" w:cs="Noto Sans Symbols"/>
      <w:b/>
      <w:u w:val="none"/>
    </w:rPr>
  </w:style>
  <w:style w:type="character" w:customStyle="1" w:styleId="ListLabel2254">
    <w:name w:val="ListLabel 2254"/>
    <w:qFormat/>
    <w:rPr>
      <w:rFonts w:cs="Noto Sans Symbols"/>
      <w:u w:val="none"/>
    </w:rPr>
  </w:style>
  <w:style w:type="character" w:customStyle="1" w:styleId="ListLabel2255">
    <w:name w:val="ListLabel 2255"/>
    <w:qFormat/>
    <w:rPr>
      <w:rFonts w:cs="Noto Sans Symbols"/>
      <w:u w:val="none"/>
    </w:rPr>
  </w:style>
  <w:style w:type="character" w:customStyle="1" w:styleId="ListLabel2256">
    <w:name w:val="ListLabel 2256"/>
    <w:qFormat/>
    <w:rPr>
      <w:rFonts w:cs="Noto Sans Symbols"/>
      <w:u w:val="none"/>
    </w:rPr>
  </w:style>
  <w:style w:type="character" w:customStyle="1" w:styleId="ListLabel2257">
    <w:name w:val="ListLabel 2257"/>
    <w:qFormat/>
    <w:rPr>
      <w:rFonts w:cs="Noto Sans Symbols"/>
      <w:u w:val="none"/>
    </w:rPr>
  </w:style>
  <w:style w:type="character" w:customStyle="1" w:styleId="ListLabel2258">
    <w:name w:val="ListLabel 2258"/>
    <w:qFormat/>
    <w:rPr>
      <w:rFonts w:cs="Noto Sans Symbols"/>
      <w:u w:val="none"/>
    </w:rPr>
  </w:style>
  <w:style w:type="character" w:customStyle="1" w:styleId="ListLabel2259">
    <w:name w:val="ListLabel 2259"/>
    <w:qFormat/>
    <w:rPr>
      <w:rFonts w:cs="Noto Sans Symbols"/>
      <w:u w:val="none"/>
    </w:rPr>
  </w:style>
  <w:style w:type="character" w:customStyle="1" w:styleId="ListLabel2260">
    <w:name w:val="ListLabel 2260"/>
    <w:qFormat/>
    <w:rPr>
      <w:rFonts w:cs="Noto Sans Symbols"/>
      <w:u w:val="none"/>
    </w:rPr>
  </w:style>
  <w:style w:type="character" w:customStyle="1" w:styleId="ListLabel2261">
    <w:name w:val="ListLabel 2261"/>
    <w:qFormat/>
    <w:rPr>
      <w:rFonts w:cs="Noto Sans Symbols"/>
      <w:u w:val="none"/>
    </w:rPr>
  </w:style>
  <w:style w:type="character" w:customStyle="1" w:styleId="ListLabel2262">
    <w:name w:val="ListLabel 2262"/>
    <w:qFormat/>
    <w:rPr>
      <w:rFonts w:ascii="Gill Sans" w:hAnsi="Gill Sans"/>
      <w:u w:val="none"/>
    </w:rPr>
  </w:style>
  <w:style w:type="character" w:customStyle="1" w:styleId="ListLabel2263">
    <w:name w:val="ListLabel 2263"/>
    <w:qFormat/>
    <w:rPr>
      <w:u w:val="none"/>
    </w:rPr>
  </w:style>
  <w:style w:type="character" w:customStyle="1" w:styleId="ListLabel2264">
    <w:name w:val="ListLabel 2264"/>
    <w:qFormat/>
    <w:rPr>
      <w:u w:val="none"/>
    </w:rPr>
  </w:style>
  <w:style w:type="character" w:customStyle="1" w:styleId="ListLabel2265">
    <w:name w:val="ListLabel 2265"/>
    <w:qFormat/>
    <w:rPr>
      <w:u w:val="none"/>
    </w:rPr>
  </w:style>
  <w:style w:type="character" w:customStyle="1" w:styleId="ListLabel2266">
    <w:name w:val="ListLabel 2266"/>
    <w:qFormat/>
    <w:rPr>
      <w:u w:val="none"/>
    </w:rPr>
  </w:style>
  <w:style w:type="character" w:customStyle="1" w:styleId="ListLabel2267">
    <w:name w:val="ListLabel 2267"/>
    <w:qFormat/>
    <w:rPr>
      <w:u w:val="none"/>
    </w:rPr>
  </w:style>
  <w:style w:type="character" w:customStyle="1" w:styleId="ListLabel2268">
    <w:name w:val="ListLabel 2268"/>
    <w:qFormat/>
    <w:rPr>
      <w:u w:val="none"/>
    </w:rPr>
  </w:style>
  <w:style w:type="character" w:customStyle="1" w:styleId="ListLabel2269">
    <w:name w:val="ListLabel 2269"/>
    <w:qFormat/>
    <w:rPr>
      <w:u w:val="none"/>
    </w:rPr>
  </w:style>
  <w:style w:type="character" w:customStyle="1" w:styleId="ListLabel2270">
    <w:name w:val="ListLabel 2270"/>
    <w:qFormat/>
    <w:rPr>
      <w:u w:val="none"/>
    </w:rPr>
  </w:style>
  <w:style w:type="character" w:customStyle="1" w:styleId="ListLabel2271">
    <w:name w:val="ListLabel 2271"/>
    <w:qFormat/>
    <w:rPr>
      <w:rFonts w:ascii="Gill Sans" w:hAnsi="Gill Sans"/>
      <w:sz w:val="32"/>
      <w:u w:val="none"/>
    </w:rPr>
  </w:style>
  <w:style w:type="character" w:customStyle="1" w:styleId="ListLabel2272">
    <w:name w:val="ListLabel 2272"/>
    <w:qFormat/>
    <w:rPr>
      <w:rFonts w:cs="Wingdings 2"/>
      <w:u w:val="none"/>
    </w:rPr>
  </w:style>
  <w:style w:type="character" w:customStyle="1" w:styleId="ListLabel2273">
    <w:name w:val="ListLabel 2273"/>
    <w:qFormat/>
    <w:rPr>
      <w:rFonts w:cs="OpenSymbol"/>
      <w:u w:val="none"/>
    </w:rPr>
  </w:style>
  <w:style w:type="character" w:customStyle="1" w:styleId="ListLabel2274">
    <w:name w:val="ListLabel 2274"/>
    <w:qFormat/>
    <w:rPr>
      <w:rFonts w:cs="Wingdings"/>
      <w:u w:val="none"/>
    </w:rPr>
  </w:style>
  <w:style w:type="character" w:customStyle="1" w:styleId="ListLabel2275">
    <w:name w:val="ListLabel 2275"/>
    <w:qFormat/>
    <w:rPr>
      <w:rFonts w:cs="Wingdings 2"/>
      <w:u w:val="none"/>
    </w:rPr>
  </w:style>
  <w:style w:type="character" w:customStyle="1" w:styleId="ListLabel2276">
    <w:name w:val="ListLabel 2276"/>
    <w:qFormat/>
    <w:rPr>
      <w:rFonts w:cs="OpenSymbol"/>
      <w:u w:val="none"/>
    </w:rPr>
  </w:style>
  <w:style w:type="character" w:customStyle="1" w:styleId="ListLabel2277">
    <w:name w:val="ListLabel 2277"/>
    <w:qFormat/>
    <w:rPr>
      <w:rFonts w:cs="Wingdings"/>
      <w:u w:val="none"/>
    </w:rPr>
  </w:style>
  <w:style w:type="character" w:customStyle="1" w:styleId="ListLabel2278">
    <w:name w:val="ListLabel 2278"/>
    <w:qFormat/>
    <w:rPr>
      <w:rFonts w:cs="Wingdings 2"/>
      <w:u w:val="none"/>
    </w:rPr>
  </w:style>
  <w:style w:type="character" w:customStyle="1" w:styleId="ListLabel2279">
    <w:name w:val="ListLabel 2279"/>
    <w:qFormat/>
    <w:rPr>
      <w:rFonts w:cs="OpenSymbol"/>
      <w:u w:val="none"/>
    </w:rPr>
  </w:style>
  <w:style w:type="character" w:customStyle="1" w:styleId="ListLabel2280">
    <w:name w:val="ListLabel 2280"/>
    <w:qFormat/>
    <w:rPr>
      <w:rFonts w:ascii="Gill Sans" w:hAnsi="Gill Sans"/>
      <w:u w:val="none"/>
    </w:rPr>
  </w:style>
  <w:style w:type="character" w:customStyle="1" w:styleId="ListLabel2281">
    <w:name w:val="ListLabel 2281"/>
    <w:qFormat/>
    <w:rPr>
      <w:u w:val="none"/>
    </w:rPr>
  </w:style>
  <w:style w:type="character" w:customStyle="1" w:styleId="ListLabel2282">
    <w:name w:val="ListLabel 2282"/>
    <w:qFormat/>
    <w:rPr>
      <w:u w:val="none"/>
    </w:rPr>
  </w:style>
  <w:style w:type="character" w:customStyle="1" w:styleId="ListLabel2283">
    <w:name w:val="ListLabel 2283"/>
    <w:qFormat/>
    <w:rPr>
      <w:u w:val="none"/>
    </w:rPr>
  </w:style>
  <w:style w:type="character" w:customStyle="1" w:styleId="ListLabel2284">
    <w:name w:val="ListLabel 2284"/>
    <w:qFormat/>
    <w:rPr>
      <w:u w:val="none"/>
    </w:rPr>
  </w:style>
  <w:style w:type="character" w:customStyle="1" w:styleId="ListLabel2285">
    <w:name w:val="ListLabel 2285"/>
    <w:qFormat/>
    <w:rPr>
      <w:u w:val="none"/>
    </w:rPr>
  </w:style>
  <w:style w:type="character" w:customStyle="1" w:styleId="ListLabel2286">
    <w:name w:val="ListLabel 2286"/>
    <w:qFormat/>
    <w:rPr>
      <w:u w:val="none"/>
    </w:rPr>
  </w:style>
  <w:style w:type="character" w:customStyle="1" w:styleId="ListLabel2287">
    <w:name w:val="ListLabel 2287"/>
    <w:qFormat/>
    <w:rPr>
      <w:u w:val="none"/>
    </w:rPr>
  </w:style>
  <w:style w:type="character" w:customStyle="1" w:styleId="ListLabel2288">
    <w:name w:val="ListLabel 2288"/>
    <w:qFormat/>
    <w:rPr>
      <w:u w:val="none"/>
    </w:rPr>
  </w:style>
  <w:style w:type="character" w:customStyle="1" w:styleId="ListLabel2289">
    <w:name w:val="ListLabel 2289"/>
    <w:qFormat/>
    <w:rPr>
      <w:rFonts w:ascii="Gill Sans" w:hAnsi="Gill Sans"/>
      <w:u w:val="none"/>
    </w:rPr>
  </w:style>
  <w:style w:type="character" w:customStyle="1" w:styleId="ListLabel2290">
    <w:name w:val="ListLabel 2290"/>
    <w:qFormat/>
    <w:rPr>
      <w:u w:val="none"/>
    </w:rPr>
  </w:style>
  <w:style w:type="character" w:customStyle="1" w:styleId="ListLabel2291">
    <w:name w:val="ListLabel 2291"/>
    <w:qFormat/>
    <w:rPr>
      <w:u w:val="none"/>
    </w:rPr>
  </w:style>
  <w:style w:type="character" w:customStyle="1" w:styleId="ListLabel2292">
    <w:name w:val="ListLabel 2292"/>
    <w:qFormat/>
    <w:rPr>
      <w:u w:val="none"/>
    </w:rPr>
  </w:style>
  <w:style w:type="character" w:customStyle="1" w:styleId="ListLabel2293">
    <w:name w:val="ListLabel 2293"/>
    <w:qFormat/>
    <w:rPr>
      <w:u w:val="none"/>
    </w:rPr>
  </w:style>
  <w:style w:type="character" w:customStyle="1" w:styleId="ListLabel2294">
    <w:name w:val="ListLabel 2294"/>
    <w:qFormat/>
    <w:rPr>
      <w:u w:val="none"/>
    </w:rPr>
  </w:style>
  <w:style w:type="character" w:customStyle="1" w:styleId="ListLabel2295">
    <w:name w:val="ListLabel 2295"/>
    <w:qFormat/>
    <w:rPr>
      <w:u w:val="none"/>
    </w:rPr>
  </w:style>
  <w:style w:type="character" w:customStyle="1" w:styleId="ListLabel2296">
    <w:name w:val="ListLabel 2296"/>
    <w:qFormat/>
    <w:rPr>
      <w:u w:val="none"/>
    </w:rPr>
  </w:style>
  <w:style w:type="character" w:customStyle="1" w:styleId="ListLabel2297">
    <w:name w:val="ListLabel 2297"/>
    <w:qFormat/>
    <w:rPr>
      <w:u w:val="none"/>
    </w:rPr>
  </w:style>
  <w:style w:type="character" w:customStyle="1" w:styleId="ListLabel2298">
    <w:name w:val="ListLabel 2298"/>
    <w:qFormat/>
    <w:rPr>
      <w:rFonts w:ascii="Gill Sans" w:hAnsi="Gill Sans"/>
      <w:b/>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Wingdings"/>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Wingdings"/>
    </w:rPr>
  </w:style>
  <w:style w:type="character" w:customStyle="1" w:styleId="ListLabel2305">
    <w:name w:val="ListLabel 2305"/>
    <w:qFormat/>
    <w:rPr>
      <w:rFonts w:cs="OpenSymbol"/>
    </w:rPr>
  </w:style>
  <w:style w:type="character" w:customStyle="1" w:styleId="ListLabel2306">
    <w:name w:val="ListLabel 2306"/>
    <w:qFormat/>
    <w:rPr>
      <w:rFonts w:cs="OpenSymbol"/>
    </w:rPr>
  </w:style>
  <w:style w:type="character" w:customStyle="1" w:styleId="ListLabel2307">
    <w:name w:val="ListLabel 2307"/>
    <w:qFormat/>
    <w:rPr>
      <w:rFonts w:ascii="Gill Sans" w:hAnsi="Gill Sans"/>
      <w:b w:val="0"/>
      <w:sz w:val="24"/>
      <w:u w:val="none"/>
    </w:rPr>
  </w:style>
  <w:style w:type="character" w:customStyle="1" w:styleId="ListLabel2308">
    <w:name w:val="ListLabel 2308"/>
    <w:qFormat/>
    <w:rPr>
      <w:rFonts w:ascii="Gill Sans" w:hAnsi="Gill Sans"/>
      <w:b/>
      <w:sz w:val="24"/>
      <w:u w:val="none"/>
    </w:rPr>
  </w:style>
  <w:style w:type="character" w:customStyle="1" w:styleId="ListLabel2309">
    <w:name w:val="ListLabel 2309"/>
    <w:qFormat/>
    <w:rPr>
      <w:u w:val="none"/>
    </w:rPr>
  </w:style>
  <w:style w:type="character" w:customStyle="1" w:styleId="ListLabel2310">
    <w:name w:val="ListLabel 2310"/>
    <w:qFormat/>
    <w:rPr>
      <w:u w:val="none"/>
    </w:rPr>
  </w:style>
  <w:style w:type="character" w:customStyle="1" w:styleId="ListLabel2311">
    <w:name w:val="ListLabel 2311"/>
    <w:qFormat/>
    <w:rPr>
      <w:u w:val="none"/>
    </w:rPr>
  </w:style>
  <w:style w:type="character" w:customStyle="1" w:styleId="ListLabel2312">
    <w:name w:val="ListLabel 2312"/>
    <w:qFormat/>
    <w:rPr>
      <w:u w:val="none"/>
    </w:rPr>
  </w:style>
  <w:style w:type="character" w:customStyle="1" w:styleId="ListLabel2313">
    <w:name w:val="ListLabel 2313"/>
    <w:qFormat/>
    <w:rPr>
      <w:u w:val="none"/>
    </w:rPr>
  </w:style>
  <w:style w:type="character" w:customStyle="1" w:styleId="ListLabel2314">
    <w:name w:val="ListLabel 2314"/>
    <w:qFormat/>
    <w:rPr>
      <w:u w:val="none"/>
    </w:rPr>
  </w:style>
  <w:style w:type="character" w:customStyle="1" w:styleId="ListLabel2315">
    <w:name w:val="ListLabel 2315"/>
    <w:qFormat/>
    <w:rPr>
      <w:u w:val="none"/>
    </w:rPr>
  </w:style>
  <w:style w:type="character" w:customStyle="1" w:styleId="ListLabel2316">
    <w:name w:val="ListLabel 2316"/>
    <w:qFormat/>
    <w:rPr>
      <w:rFonts w:ascii="Gill Sans" w:eastAsia="Arial" w:hAnsi="Gill Sans" w:cs="Arial"/>
      <w:u w:val="none"/>
    </w:rPr>
  </w:style>
  <w:style w:type="character" w:customStyle="1" w:styleId="ListLabel2317">
    <w:name w:val="ListLabel 2317"/>
    <w:qFormat/>
    <w:rPr>
      <w:u w:val="none"/>
    </w:rPr>
  </w:style>
  <w:style w:type="character" w:customStyle="1" w:styleId="ListLabel2318">
    <w:name w:val="ListLabel 2318"/>
    <w:qFormat/>
    <w:rPr>
      <w:u w:val="none"/>
    </w:rPr>
  </w:style>
  <w:style w:type="character" w:customStyle="1" w:styleId="ListLabel2319">
    <w:name w:val="ListLabel 2319"/>
    <w:qFormat/>
    <w:rPr>
      <w:u w:val="none"/>
    </w:rPr>
  </w:style>
  <w:style w:type="character" w:customStyle="1" w:styleId="ListLabel2320">
    <w:name w:val="ListLabel 2320"/>
    <w:qFormat/>
    <w:rPr>
      <w:u w:val="none"/>
    </w:rPr>
  </w:style>
  <w:style w:type="character" w:customStyle="1" w:styleId="ListLabel2321">
    <w:name w:val="ListLabel 2321"/>
    <w:qFormat/>
    <w:rPr>
      <w:u w:val="none"/>
    </w:rPr>
  </w:style>
  <w:style w:type="character" w:customStyle="1" w:styleId="ListLabel2322">
    <w:name w:val="ListLabel 2322"/>
    <w:qFormat/>
    <w:rPr>
      <w:u w:val="none"/>
    </w:rPr>
  </w:style>
  <w:style w:type="character" w:customStyle="1" w:styleId="ListLabel2323">
    <w:name w:val="ListLabel 2323"/>
    <w:qFormat/>
    <w:rPr>
      <w:u w:val="none"/>
    </w:rPr>
  </w:style>
  <w:style w:type="character" w:customStyle="1" w:styleId="ListLabel2324">
    <w:name w:val="ListLabel 2324"/>
    <w:qFormat/>
    <w:rPr>
      <w:u w:val="none"/>
    </w:rPr>
  </w:style>
  <w:style w:type="character" w:customStyle="1" w:styleId="ListLabel2325">
    <w:name w:val="ListLabel 2325"/>
    <w:qFormat/>
    <w:rPr>
      <w:rFonts w:ascii="Gill Sans" w:eastAsia="Arial" w:hAnsi="Gill Sans" w:cs="Arial"/>
      <w:b/>
      <w:u w:val="none"/>
    </w:rPr>
  </w:style>
  <w:style w:type="character" w:customStyle="1" w:styleId="ListLabel2326">
    <w:name w:val="ListLabel 2326"/>
    <w:qFormat/>
    <w:rPr>
      <w:rFonts w:cs="Noto Sans Symbols"/>
      <w:u w:val="none"/>
    </w:rPr>
  </w:style>
  <w:style w:type="character" w:customStyle="1" w:styleId="ListLabel2327">
    <w:name w:val="ListLabel 2327"/>
    <w:qFormat/>
    <w:rPr>
      <w:rFonts w:cs="Noto Sans Symbols"/>
      <w:u w:val="none"/>
    </w:rPr>
  </w:style>
  <w:style w:type="character" w:customStyle="1" w:styleId="ListLabel2328">
    <w:name w:val="ListLabel 2328"/>
    <w:qFormat/>
    <w:rPr>
      <w:rFonts w:cs="Noto Sans Symbols"/>
      <w:u w:val="none"/>
    </w:rPr>
  </w:style>
  <w:style w:type="character" w:customStyle="1" w:styleId="ListLabel2329">
    <w:name w:val="ListLabel 2329"/>
    <w:qFormat/>
    <w:rPr>
      <w:rFonts w:cs="Noto Sans Symbols"/>
      <w:u w:val="none"/>
    </w:rPr>
  </w:style>
  <w:style w:type="character" w:customStyle="1" w:styleId="ListLabel2330">
    <w:name w:val="ListLabel 2330"/>
    <w:qFormat/>
    <w:rPr>
      <w:rFonts w:cs="Noto Sans Symbols"/>
      <w:u w:val="none"/>
    </w:rPr>
  </w:style>
  <w:style w:type="character" w:customStyle="1" w:styleId="ListLabel2331">
    <w:name w:val="ListLabel 2331"/>
    <w:qFormat/>
    <w:rPr>
      <w:rFonts w:cs="Noto Sans Symbols"/>
      <w:u w:val="none"/>
    </w:rPr>
  </w:style>
  <w:style w:type="character" w:customStyle="1" w:styleId="ListLabel2332">
    <w:name w:val="ListLabel 2332"/>
    <w:qFormat/>
    <w:rPr>
      <w:rFonts w:cs="Noto Sans Symbols"/>
      <w:u w:val="none"/>
    </w:rPr>
  </w:style>
  <w:style w:type="character" w:customStyle="1" w:styleId="ListLabel2333">
    <w:name w:val="ListLabel 2333"/>
    <w:qFormat/>
    <w:rPr>
      <w:rFonts w:cs="Noto Sans Symbols"/>
      <w:u w:val="none"/>
    </w:rPr>
  </w:style>
  <w:style w:type="character" w:customStyle="1" w:styleId="ListLabel2334">
    <w:name w:val="ListLabel 2334"/>
    <w:qFormat/>
    <w:rPr>
      <w:rFonts w:ascii="Gill Sans" w:hAnsi="Gill Sans"/>
      <w:u w:val="none"/>
    </w:rPr>
  </w:style>
  <w:style w:type="character" w:customStyle="1" w:styleId="ListLabel2335">
    <w:name w:val="ListLabel 2335"/>
    <w:qFormat/>
    <w:rPr>
      <w:u w:val="none"/>
    </w:rPr>
  </w:style>
  <w:style w:type="character" w:customStyle="1" w:styleId="ListLabel2336">
    <w:name w:val="ListLabel 2336"/>
    <w:qFormat/>
    <w:rPr>
      <w:u w:val="none"/>
    </w:rPr>
  </w:style>
  <w:style w:type="character" w:customStyle="1" w:styleId="ListLabel2337">
    <w:name w:val="ListLabel 2337"/>
    <w:qFormat/>
    <w:rPr>
      <w:u w:val="none"/>
    </w:rPr>
  </w:style>
  <w:style w:type="character" w:customStyle="1" w:styleId="ListLabel2338">
    <w:name w:val="ListLabel 2338"/>
    <w:qFormat/>
    <w:rPr>
      <w:u w:val="none"/>
    </w:rPr>
  </w:style>
  <w:style w:type="character" w:customStyle="1" w:styleId="ListLabel2339">
    <w:name w:val="ListLabel 2339"/>
    <w:qFormat/>
    <w:rPr>
      <w:u w:val="none"/>
    </w:rPr>
  </w:style>
  <w:style w:type="character" w:customStyle="1" w:styleId="ListLabel2340">
    <w:name w:val="ListLabel 2340"/>
    <w:qFormat/>
    <w:rPr>
      <w:u w:val="none"/>
    </w:rPr>
  </w:style>
  <w:style w:type="character" w:customStyle="1" w:styleId="ListLabel2341">
    <w:name w:val="ListLabel 2341"/>
    <w:qFormat/>
    <w:rPr>
      <w:u w:val="none"/>
    </w:rPr>
  </w:style>
  <w:style w:type="character" w:customStyle="1" w:styleId="ListLabel2342">
    <w:name w:val="ListLabel 2342"/>
    <w:qFormat/>
    <w:rPr>
      <w:u w:val="none"/>
    </w:rPr>
  </w:style>
  <w:style w:type="character" w:customStyle="1" w:styleId="ListLabel2343">
    <w:name w:val="ListLabel 2343"/>
    <w:qFormat/>
    <w:rPr>
      <w:rFonts w:ascii="Gill Sans" w:eastAsia="Arial" w:hAnsi="Gill Sans" w:cs="Arial"/>
      <w:b/>
      <w:color w:val="000000"/>
      <w:sz w:val="32"/>
      <w:szCs w:val="32"/>
    </w:rPr>
  </w:style>
  <w:style w:type="character" w:customStyle="1" w:styleId="ListLabel2344">
    <w:name w:val="ListLabel 2344"/>
    <w:qFormat/>
    <w:rPr>
      <w:rFonts w:ascii="Gill Sans" w:eastAsia="Arial" w:hAnsi="Gill Sans" w:cs="Arial"/>
      <w:b/>
      <w:sz w:val="28"/>
      <w:u w:val="none"/>
    </w:rPr>
  </w:style>
  <w:style w:type="character" w:customStyle="1" w:styleId="ListLabel2345">
    <w:name w:val="ListLabel 2345"/>
    <w:qFormat/>
    <w:rPr>
      <w:u w:val="none"/>
    </w:rPr>
  </w:style>
  <w:style w:type="character" w:customStyle="1" w:styleId="ListLabel2346">
    <w:name w:val="ListLabel 2346"/>
    <w:qFormat/>
    <w:rPr>
      <w:u w:val="none"/>
    </w:rPr>
  </w:style>
  <w:style w:type="character" w:customStyle="1" w:styleId="ListLabel2347">
    <w:name w:val="ListLabel 2347"/>
    <w:qFormat/>
    <w:rPr>
      <w:u w:val="none"/>
    </w:rPr>
  </w:style>
  <w:style w:type="character" w:customStyle="1" w:styleId="ListLabel2348">
    <w:name w:val="ListLabel 2348"/>
    <w:qFormat/>
    <w:rPr>
      <w:u w:val="none"/>
    </w:rPr>
  </w:style>
  <w:style w:type="character" w:customStyle="1" w:styleId="ListLabel2349">
    <w:name w:val="ListLabel 2349"/>
    <w:qFormat/>
    <w:rPr>
      <w:u w:val="none"/>
    </w:rPr>
  </w:style>
  <w:style w:type="character" w:customStyle="1" w:styleId="ListLabel2350">
    <w:name w:val="ListLabel 2350"/>
    <w:qFormat/>
    <w:rPr>
      <w:u w:val="none"/>
    </w:rPr>
  </w:style>
  <w:style w:type="character" w:customStyle="1" w:styleId="ListLabel2351">
    <w:name w:val="ListLabel 2351"/>
    <w:qFormat/>
    <w:rPr>
      <w:u w:val="none"/>
    </w:rPr>
  </w:style>
  <w:style w:type="character" w:customStyle="1" w:styleId="ListLabel2352">
    <w:name w:val="ListLabel 2352"/>
    <w:qFormat/>
    <w:rPr>
      <w:u w:val="none"/>
    </w:rPr>
  </w:style>
  <w:style w:type="character" w:customStyle="1" w:styleId="ListLabel2353">
    <w:name w:val="ListLabel 2353"/>
    <w:qFormat/>
    <w:rPr>
      <w:rFonts w:ascii="Gill Sans" w:eastAsia="Noto Sans Symbols" w:hAnsi="Gill Sans" w:cs="Noto Sans Symbols"/>
      <w:b/>
      <w:u w:val="none"/>
    </w:rPr>
  </w:style>
  <w:style w:type="character" w:customStyle="1" w:styleId="ListLabel2354">
    <w:name w:val="ListLabel 2354"/>
    <w:qFormat/>
    <w:rPr>
      <w:rFonts w:cs="Noto Sans Symbols"/>
      <w:u w:val="none"/>
    </w:rPr>
  </w:style>
  <w:style w:type="character" w:customStyle="1" w:styleId="ListLabel2355">
    <w:name w:val="ListLabel 2355"/>
    <w:qFormat/>
    <w:rPr>
      <w:rFonts w:cs="Noto Sans Symbols"/>
      <w:u w:val="none"/>
    </w:rPr>
  </w:style>
  <w:style w:type="character" w:customStyle="1" w:styleId="ListLabel2356">
    <w:name w:val="ListLabel 2356"/>
    <w:qFormat/>
    <w:rPr>
      <w:rFonts w:cs="Noto Sans Symbols"/>
      <w:u w:val="none"/>
    </w:rPr>
  </w:style>
  <w:style w:type="character" w:customStyle="1" w:styleId="ListLabel2357">
    <w:name w:val="ListLabel 2357"/>
    <w:qFormat/>
    <w:rPr>
      <w:rFonts w:cs="Noto Sans Symbols"/>
      <w:u w:val="none"/>
    </w:rPr>
  </w:style>
  <w:style w:type="character" w:customStyle="1" w:styleId="ListLabel2358">
    <w:name w:val="ListLabel 2358"/>
    <w:qFormat/>
    <w:rPr>
      <w:rFonts w:cs="Noto Sans Symbols"/>
      <w:u w:val="none"/>
    </w:rPr>
  </w:style>
  <w:style w:type="character" w:customStyle="1" w:styleId="ListLabel2359">
    <w:name w:val="ListLabel 2359"/>
    <w:qFormat/>
    <w:rPr>
      <w:rFonts w:cs="Noto Sans Symbols"/>
      <w:u w:val="none"/>
    </w:rPr>
  </w:style>
  <w:style w:type="character" w:customStyle="1" w:styleId="ListLabel2360">
    <w:name w:val="ListLabel 2360"/>
    <w:qFormat/>
    <w:rPr>
      <w:rFonts w:cs="Noto Sans Symbols"/>
      <w:u w:val="none"/>
    </w:rPr>
  </w:style>
  <w:style w:type="character" w:customStyle="1" w:styleId="ListLabel2361">
    <w:name w:val="ListLabel 2361"/>
    <w:qFormat/>
    <w:rPr>
      <w:rFonts w:cs="Noto Sans Symbols"/>
      <w:u w:val="none"/>
    </w:rPr>
  </w:style>
  <w:style w:type="character" w:customStyle="1" w:styleId="ListLabel2362">
    <w:name w:val="ListLabel 2362"/>
    <w:qFormat/>
    <w:rPr>
      <w:rFonts w:ascii="Gill Sans" w:hAnsi="Gill Sans"/>
      <w:b/>
      <w:u w:val="none"/>
    </w:rPr>
  </w:style>
  <w:style w:type="character" w:customStyle="1" w:styleId="ListLabel2363">
    <w:name w:val="ListLabel 2363"/>
    <w:qFormat/>
    <w:rPr>
      <w:rFonts w:cs="Wingdings 2"/>
      <w:u w:val="none"/>
    </w:rPr>
  </w:style>
  <w:style w:type="character" w:customStyle="1" w:styleId="ListLabel2364">
    <w:name w:val="ListLabel 2364"/>
    <w:qFormat/>
    <w:rPr>
      <w:rFonts w:cs="OpenSymbol"/>
      <w:u w:val="none"/>
    </w:rPr>
  </w:style>
  <w:style w:type="character" w:customStyle="1" w:styleId="ListLabel2365">
    <w:name w:val="ListLabel 2365"/>
    <w:qFormat/>
    <w:rPr>
      <w:rFonts w:cs="Wingdings"/>
      <w:u w:val="none"/>
    </w:rPr>
  </w:style>
  <w:style w:type="character" w:customStyle="1" w:styleId="ListLabel2366">
    <w:name w:val="ListLabel 2366"/>
    <w:qFormat/>
    <w:rPr>
      <w:rFonts w:cs="Wingdings 2"/>
      <w:u w:val="none"/>
    </w:rPr>
  </w:style>
  <w:style w:type="character" w:customStyle="1" w:styleId="ListLabel2367">
    <w:name w:val="ListLabel 2367"/>
    <w:qFormat/>
    <w:rPr>
      <w:rFonts w:cs="OpenSymbol"/>
      <w:u w:val="none"/>
    </w:rPr>
  </w:style>
  <w:style w:type="character" w:customStyle="1" w:styleId="ListLabel2368">
    <w:name w:val="ListLabel 2368"/>
    <w:qFormat/>
    <w:rPr>
      <w:rFonts w:cs="Wingdings"/>
      <w:u w:val="none"/>
    </w:rPr>
  </w:style>
  <w:style w:type="character" w:customStyle="1" w:styleId="ListLabel2369">
    <w:name w:val="ListLabel 2369"/>
    <w:qFormat/>
    <w:rPr>
      <w:rFonts w:cs="Wingdings 2"/>
      <w:u w:val="none"/>
    </w:rPr>
  </w:style>
  <w:style w:type="character" w:customStyle="1" w:styleId="ListLabel2370">
    <w:name w:val="ListLabel 2370"/>
    <w:qFormat/>
    <w:rPr>
      <w:rFonts w:cs="OpenSymbol"/>
      <w:u w:val="none"/>
    </w:rPr>
  </w:style>
  <w:style w:type="character" w:customStyle="1" w:styleId="ListLabel2371">
    <w:name w:val="ListLabel 2371"/>
    <w:qFormat/>
    <w:rPr>
      <w:rFonts w:ascii="Gill Sans" w:hAnsi="Gill Sans"/>
      <w:u w:val="none"/>
    </w:rPr>
  </w:style>
  <w:style w:type="character" w:customStyle="1" w:styleId="ListLabel2372">
    <w:name w:val="ListLabel 2372"/>
    <w:qFormat/>
    <w:rPr>
      <w:u w:val="none"/>
    </w:rPr>
  </w:style>
  <w:style w:type="character" w:customStyle="1" w:styleId="ListLabel2373">
    <w:name w:val="ListLabel 2373"/>
    <w:qFormat/>
    <w:rPr>
      <w:u w:val="none"/>
    </w:rPr>
  </w:style>
  <w:style w:type="character" w:customStyle="1" w:styleId="ListLabel2374">
    <w:name w:val="ListLabel 2374"/>
    <w:qFormat/>
    <w:rPr>
      <w:u w:val="none"/>
    </w:rPr>
  </w:style>
  <w:style w:type="character" w:customStyle="1" w:styleId="ListLabel2375">
    <w:name w:val="ListLabel 2375"/>
    <w:qFormat/>
    <w:rPr>
      <w:u w:val="none"/>
    </w:rPr>
  </w:style>
  <w:style w:type="character" w:customStyle="1" w:styleId="ListLabel2376">
    <w:name w:val="ListLabel 2376"/>
    <w:qFormat/>
    <w:rPr>
      <w:u w:val="none"/>
    </w:rPr>
  </w:style>
  <w:style w:type="character" w:customStyle="1" w:styleId="ListLabel2377">
    <w:name w:val="ListLabel 2377"/>
    <w:qFormat/>
    <w:rPr>
      <w:u w:val="none"/>
    </w:rPr>
  </w:style>
  <w:style w:type="character" w:customStyle="1" w:styleId="ListLabel2378">
    <w:name w:val="ListLabel 2378"/>
    <w:qFormat/>
    <w:rPr>
      <w:u w:val="none"/>
    </w:rPr>
  </w:style>
  <w:style w:type="character" w:customStyle="1" w:styleId="ListLabel2379">
    <w:name w:val="ListLabel 2379"/>
    <w:qFormat/>
    <w:rPr>
      <w:u w:val="none"/>
    </w:rPr>
  </w:style>
  <w:style w:type="character" w:customStyle="1" w:styleId="ListLabel2380">
    <w:name w:val="ListLabel 2380"/>
    <w:qFormat/>
    <w:rPr>
      <w:rFonts w:ascii="Gill Sans" w:hAnsi="Gill Sans"/>
      <w:b/>
      <w:color w:val="000000"/>
      <w:u w:val="none"/>
    </w:rPr>
  </w:style>
  <w:style w:type="character" w:customStyle="1" w:styleId="ListLabel2381">
    <w:name w:val="ListLabel 2381"/>
    <w:qFormat/>
    <w:rPr>
      <w:rFonts w:ascii="Gill Sans" w:hAnsi="Gill Sans"/>
      <w:u w:val="none"/>
    </w:rPr>
  </w:style>
  <w:style w:type="character" w:customStyle="1" w:styleId="ListLabel2382">
    <w:name w:val="ListLabel 2382"/>
    <w:qFormat/>
    <w:rPr>
      <w:u w:val="none"/>
    </w:rPr>
  </w:style>
  <w:style w:type="character" w:customStyle="1" w:styleId="ListLabel2383">
    <w:name w:val="ListLabel 2383"/>
    <w:qFormat/>
    <w:rPr>
      <w:u w:val="none"/>
    </w:rPr>
  </w:style>
  <w:style w:type="character" w:customStyle="1" w:styleId="ListLabel2384">
    <w:name w:val="ListLabel 2384"/>
    <w:qFormat/>
    <w:rPr>
      <w:u w:val="none"/>
    </w:rPr>
  </w:style>
  <w:style w:type="character" w:customStyle="1" w:styleId="ListLabel2385">
    <w:name w:val="ListLabel 2385"/>
    <w:qFormat/>
    <w:rPr>
      <w:u w:val="none"/>
    </w:rPr>
  </w:style>
  <w:style w:type="character" w:customStyle="1" w:styleId="ListLabel2386">
    <w:name w:val="ListLabel 2386"/>
    <w:qFormat/>
    <w:rPr>
      <w:u w:val="none"/>
    </w:rPr>
  </w:style>
  <w:style w:type="character" w:customStyle="1" w:styleId="ListLabel2387">
    <w:name w:val="ListLabel 2387"/>
    <w:qFormat/>
    <w:rPr>
      <w:u w:val="none"/>
    </w:rPr>
  </w:style>
  <w:style w:type="character" w:customStyle="1" w:styleId="ListLabel2388">
    <w:name w:val="ListLabel 2388"/>
    <w:qFormat/>
    <w:rPr>
      <w:u w:val="none"/>
    </w:rPr>
  </w:style>
  <w:style w:type="character" w:customStyle="1" w:styleId="ListLabel2389">
    <w:name w:val="ListLabel 2389"/>
    <w:qFormat/>
    <w:rPr>
      <w:rFonts w:ascii="Gill Sans" w:hAnsi="Gill Sans"/>
      <w:color w:val="000000"/>
      <w:sz w:val="28"/>
      <w:szCs w:val="28"/>
      <w:u w:val="none"/>
    </w:rPr>
  </w:style>
  <w:style w:type="character" w:customStyle="1" w:styleId="ListLabel2390">
    <w:name w:val="ListLabel 2390"/>
    <w:qFormat/>
    <w:rPr>
      <w:u w:val="none"/>
    </w:rPr>
  </w:style>
  <w:style w:type="character" w:customStyle="1" w:styleId="ListLabel2391">
    <w:name w:val="ListLabel 2391"/>
    <w:qFormat/>
    <w:rPr>
      <w:u w:val="none"/>
    </w:rPr>
  </w:style>
  <w:style w:type="character" w:customStyle="1" w:styleId="ListLabel2392">
    <w:name w:val="ListLabel 2392"/>
    <w:qFormat/>
    <w:rPr>
      <w:u w:val="none"/>
    </w:rPr>
  </w:style>
  <w:style w:type="character" w:customStyle="1" w:styleId="ListLabel2393">
    <w:name w:val="ListLabel 2393"/>
    <w:qFormat/>
    <w:rPr>
      <w:u w:val="none"/>
    </w:rPr>
  </w:style>
  <w:style w:type="character" w:customStyle="1" w:styleId="ListLabel2394">
    <w:name w:val="ListLabel 2394"/>
    <w:qFormat/>
    <w:rPr>
      <w:u w:val="none"/>
    </w:rPr>
  </w:style>
  <w:style w:type="character" w:customStyle="1" w:styleId="ListLabel2395">
    <w:name w:val="ListLabel 2395"/>
    <w:qFormat/>
    <w:rPr>
      <w:u w:val="none"/>
    </w:rPr>
  </w:style>
  <w:style w:type="character" w:customStyle="1" w:styleId="ListLabel2396">
    <w:name w:val="ListLabel 2396"/>
    <w:qFormat/>
    <w:rPr>
      <w:u w:val="none"/>
    </w:rPr>
  </w:style>
  <w:style w:type="character" w:customStyle="1" w:styleId="ListLabel2397">
    <w:name w:val="ListLabel 2397"/>
    <w:qFormat/>
    <w:rPr>
      <w:u w:val="none"/>
    </w:rPr>
  </w:style>
  <w:style w:type="character" w:customStyle="1" w:styleId="ListLabel2398">
    <w:name w:val="ListLabel 2398"/>
    <w:qFormat/>
    <w:rPr>
      <w:rFonts w:ascii="Gill Sans" w:eastAsia="Arial" w:hAnsi="Gill Sans" w:cs="Arial"/>
      <w:u w:val="none"/>
    </w:rPr>
  </w:style>
  <w:style w:type="character" w:customStyle="1" w:styleId="ListLabel2399">
    <w:name w:val="ListLabel 2399"/>
    <w:qFormat/>
    <w:rPr>
      <w:u w:val="none"/>
    </w:rPr>
  </w:style>
  <w:style w:type="character" w:customStyle="1" w:styleId="ListLabel2400">
    <w:name w:val="ListLabel 2400"/>
    <w:qFormat/>
    <w:rPr>
      <w:u w:val="none"/>
    </w:rPr>
  </w:style>
  <w:style w:type="character" w:customStyle="1" w:styleId="ListLabel2401">
    <w:name w:val="ListLabel 2401"/>
    <w:qFormat/>
    <w:rPr>
      <w:u w:val="none"/>
    </w:rPr>
  </w:style>
  <w:style w:type="character" w:customStyle="1" w:styleId="ListLabel2402">
    <w:name w:val="ListLabel 2402"/>
    <w:qFormat/>
    <w:rPr>
      <w:u w:val="none"/>
    </w:rPr>
  </w:style>
  <w:style w:type="character" w:customStyle="1" w:styleId="ListLabel2403">
    <w:name w:val="ListLabel 2403"/>
    <w:qFormat/>
    <w:rPr>
      <w:u w:val="none"/>
    </w:rPr>
  </w:style>
  <w:style w:type="character" w:customStyle="1" w:styleId="ListLabel2404">
    <w:name w:val="ListLabel 2404"/>
    <w:qFormat/>
    <w:rPr>
      <w:u w:val="none"/>
    </w:rPr>
  </w:style>
  <w:style w:type="character" w:customStyle="1" w:styleId="ListLabel2405">
    <w:name w:val="ListLabel 2405"/>
    <w:qFormat/>
    <w:rPr>
      <w:u w:val="none"/>
    </w:rPr>
  </w:style>
  <w:style w:type="character" w:customStyle="1" w:styleId="ListLabel2406">
    <w:name w:val="ListLabel 2406"/>
    <w:qFormat/>
    <w:rPr>
      <w:u w:val="none"/>
    </w:rPr>
  </w:style>
  <w:style w:type="character" w:customStyle="1" w:styleId="ListLabel2407">
    <w:name w:val="ListLabel 2407"/>
    <w:qFormat/>
    <w:rPr>
      <w:rFonts w:ascii="Gill Sans" w:eastAsia="Arial" w:hAnsi="Gill Sans" w:cs="Arial"/>
      <w:b/>
      <w:u w:val="none"/>
    </w:rPr>
  </w:style>
  <w:style w:type="character" w:customStyle="1" w:styleId="ListLabel2408">
    <w:name w:val="ListLabel 2408"/>
    <w:qFormat/>
    <w:rPr>
      <w:u w:val="none"/>
    </w:rPr>
  </w:style>
  <w:style w:type="character" w:customStyle="1" w:styleId="ListLabel2409">
    <w:name w:val="ListLabel 2409"/>
    <w:qFormat/>
    <w:rPr>
      <w:u w:val="none"/>
    </w:rPr>
  </w:style>
  <w:style w:type="character" w:customStyle="1" w:styleId="ListLabel2410">
    <w:name w:val="ListLabel 2410"/>
    <w:qFormat/>
    <w:rPr>
      <w:u w:val="none"/>
    </w:rPr>
  </w:style>
  <w:style w:type="character" w:customStyle="1" w:styleId="ListLabel2411">
    <w:name w:val="ListLabel 2411"/>
    <w:qFormat/>
    <w:rPr>
      <w:u w:val="none"/>
    </w:rPr>
  </w:style>
  <w:style w:type="character" w:customStyle="1" w:styleId="ListLabel2412">
    <w:name w:val="ListLabel 2412"/>
    <w:qFormat/>
    <w:rPr>
      <w:u w:val="none"/>
    </w:rPr>
  </w:style>
  <w:style w:type="character" w:customStyle="1" w:styleId="ListLabel2413">
    <w:name w:val="ListLabel 2413"/>
    <w:qFormat/>
    <w:rPr>
      <w:u w:val="none"/>
    </w:rPr>
  </w:style>
  <w:style w:type="character" w:customStyle="1" w:styleId="ListLabel2414">
    <w:name w:val="ListLabel 2414"/>
    <w:qFormat/>
    <w:rPr>
      <w:u w:val="none"/>
    </w:rPr>
  </w:style>
  <w:style w:type="character" w:customStyle="1" w:styleId="ListLabel2415">
    <w:name w:val="ListLabel 2415"/>
    <w:qFormat/>
    <w:rPr>
      <w:u w:val="none"/>
    </w:rPr>
  </w:style>
  <w:style w:type="character" w:customStyle="1" w:styleId="ListLabel2416">
    <w:name w:val="ListLabel 2416"/>
    <w:qFormat/>
    <w:rPr>
      <w:rFonts w:ascii="Gill Sans" w:hAnsi="Gill Sans"/>
      <w:u w:val="none"/>
    </w:rPr>
  </w:style>
  <w:style w:type="character" w:customStyle="1" w:styleId="ListLabel2417">
    <w:name w:val="ListLabel 2417"/>
    <w:qFormat/>
    <w:rPr>
      <w:u w:val="none"/>
    </w:rPr>
  </w:style>
  <w:style w:type="character" w:customStyle="1" w:styleId="ListLabel2418">
    <w:name w:val="ListLabel 2418"/>
    <w:qFormat/>
    <w:rPr>
      <w:u w:val="none"/>
    </w:rPr>
  </w:style>
  <w:style w:type="character" w:customStyle="1" w:styleId="ListLabel2419">
    <w:name w:val="ListLabel 2419"/>
    <w:qFormat/>
    <w:rPr>
      <w:u w:val="none"/>
    </w:rPr>
  </w:style>
  <w:style w:type="character" w:customStyle="1" w:styleId="ListLabel2420">
    <w:name w:val="ListLabel 2420"/>
    <w:qFormat/>
    <w:rPr>
      <w:u w:val="none"/>
    </w:rPr>
  </w:style>
  <w:style w:type="character" w:customStyle="1" w:styleId="ListLabel2421">
    <w:name w:val="ListLabel 2421"/>
    <w:qFormat/>
    <w:rPr>
      <w:u w:val="none"/>
    </w:rPr>
  </w:style>
  <w:style w:type="character" w:customStyle="1" w:styleId="ListLabel2422">
    <w:name w:val="ListLabel 2422"/>
    <w:qFormat/>
    <w:rPr>
      <w:u w:val="none"/>
    </w:rPr>
  </w:style>
  <w:style w:type="character" w:customStyle="1" w:styleId="ListLabel2423">
    <w:name w:val="ListLabel 2423"/>
    <w:qFormat/>
    <w:rPr>
      <w:u w:val="none"/>
    </w:rPr>
  </w:style>
  <w:style w:type="character" w:customStyle="1" w:styleId="ListLabel2424">
    <w:name w:val="ListLabel 2424"/>
    <w:qFormat/>
    <w:rPr>
      <w:u w:val="none"/>
    </w:rPr>
  </w:style>
  <w:style w:type="character" w:customStyle="1" w:styleId="ListLabel2425">
    <w:name w:val="ListLabel 2425"/>
    <w:qFormat/>
    <w:rPr>
      <w:rFonts w:ascii="Gill Sans" w:hAnsi="Gill Sans"/>
      <w:u w:val="none"/>
    </w:rPr>
  </w:style>
  <w:style w:type="character" w:customStyle="1" w:styleId="ListLabel2426">
    <w:name w:val="ListLabel 2426"/>
    <w:qFormat/>
    <w:rPr>
      <w:u w:val="none"/>
    </w:rPr>
  </w:style>
  <w:style w:type="character" w:customStyle="1" w:styleId="ListLabel2427">
    <w:name w:val="ListLabel 2427"/>
    <w:qFormat/>
    <w:rPr>
      <w:u w:val="none"/>
    </w:rPr>
  </w:style>
  <w:style w:type="character" w:customStyle="1" w:styleId="ListLabel2428">
    <w:name w:val="ListLabel 2428"/>
    <w:qFormat/>
    <w:rPr>
      <w:u w:val="none"/>
    </w:rPr>
  </w:style>
  <w:style w:type="character" w:customStyle="1" w:styleId="ListLabel2429">
    <w:name w:val="ListLabel 2429"/>
    <w:qFormat/>
    <w:rPr>
      <w:u w:val="none"/>
    </w:rPr>
  </w:style>
  <w:style w:type="character" w:customStyle="1" w:styleId="ListLabel2430">
    <w:name w:val="ListLabel 2430"/>
    <w:qFormat/>
    <w:rPr>
      <w:u w:val="none"/>
    </w:rPr>
  </w:style>
  <w:style w:type="character" w:customStyle="1" w:styleId="ListLabel2431">
    <w:name w:val="ListLabel 2431"/>
    <w:qFormat/>
    <w:rPr>
      <w:u w:val="none"/>
    </w:rPr>
  </w:style>
  <w:style w:type="character" w:customStyle="1" w:styleId="ListLabel2432">
    <w:name w:val="ListLabel 2432"/>
    <w:qFormat/>
    <w:rPr>
      <w:u w:val="none"/>
    </w:rPr>
  </w:style>
  <w:style w:type="character" w:customStyle="1" w:styleId="ListLabel2433">
    <w:name w:val="ListLabel 2433"/>
    <w:qFormat/>
    <w:rPr>
      <w:u w:val="none"/>
    </w:rPr>
  </w:style>
  <w:style w:type="character" w:customStyle="1" w:styleId="ListLabel2434">
    <w:name w:val="ListLabel 2434"/>
    <w:qFormat/>
    <w:rPr>
      <w:rFonts w:ascii="Gill Sans" w:hAnsi="Gill Sans"/>
      <w:u w:val="none"/>
    </w:rPr>
  </w:style>
  <w:style w:type="character" w:customStyle="1" w:styleId="ListLabel2435">
    <w:name w:val="ListLabel 2435"/>
    <w:qFormat/>
    <w:rPr>
      <w:u w:val="none"/>
    </w:rPr>
  </w:style>
  <w:style w:type="character" w:customStyle="1" w:styleId="ListLabel2436">
    <w:name w:val="ListLabel 2436"/>
    <w:qFormat/>
    <w:rPr>
      <w:u w:val="none"/>
    </w:rPr>
  </w:style>
  <w:style w:type="character" w:customStyle="1" w:styleId="ListLabel2437">
    <w:name w:val="ListLabel 2437"/>
    <w:qFormat/>
    <w:rPr>
      <w:u w:val="none"/>
    </w:rPr>
  </w:style>
  <w:style w:type="character" w:customStyle="1" w:styleId="ListLabel2438">
    <w:name w:val="ListLabel 2438"/>
    <w:qFormat/>
    <w:rPr>
      <w:u w:val="none"/>
    </w:rPr>
  </w:style>
  <w:style w:type="character" w:customStyle="1" w:styleId="ListLabel2439">
    <w:name w:val="ListLabel 2439"/>
    <w:qFormat/>
    <w:rPr>
      <w:u w:val="none"/>
    </w:rPr>
  </w:style>
  <w:style w:type="character" w:customStyle="1" w:styleId="ListLabel2440">
    <w:name w:val="ListLabel 2440"/>
    <w:qFormat/>
    <w:rPr>
      <w:u w:val="none"/>
    </w:rPr>
  </w:style>
  <w:style w:type="character" w:customStyle="1" w:styleId="ListLabel2441">
    <w:name w:val="ListLabel 2441"/>
    <w:qFormat/>
    <w:rPr>
      <w:u w:val="none"/>
    </w:rPr>
  </w:style>
  <w:style w:type="character" w:customStyle="1" w:styleId="ListLabel2442">
    <w:name w:val="ListLabel 2442"/>
    <w:qFormat/>
    <w:rPr>
      <w:u w:val="none"/>
    </w:rPr>
  </w:style>
  <w:style w:type="character" w:customStyle="1" w:styleId="ListLabel2443">
    <w:name w:val="ListLabel 2443"/>
    <w:qFormat/>
    <w:rPr>
      <w:rFonts w:ascii="Gill Sans" w:eastAsia="Arial" w:hAnsi="Gill Sans" w:cs="Arial"/>
      <w:u w:val="none"/>
    </w:rPr>
  </w:style>
  <w:style w:type="character" w:customStyle="1" w:styleId="ListLabel2444">
    <w:name w:val="ListLabel 2444"/>
    <w:qFormat/>
    <w:rPr>
      <w:u w:val="none"/>
    </w:rPr>
  </w:style>
  <w:style w:type="character" w:customStyle="1" w:styleId="ListLabel2445">
    <w:name w:val="ListLabel 2445"/>
    <w:qFormat/>
    <w:rPr>
      <w:u w:val="none"/>
    </w:rPr>
  </w:style>
  <w:style w:type="character" w:customStyle="1" w:styleId="ListLabel2446">
    <w:name w:val="ListLabel 2446"/>
    <w:qFormat/>
    <w:rPr>
      <w:u w:val="none"/>
    </w:rPr>
  </w:style>
  <w:style w:type="character" w:customStyle="1" w:styleId="ListLabel2447">
    <w:name w:val="ListLabel 2447"/>
    <w:qFormat/>
    <w:rPr>
      <w:u w:val="none"/>
    </w:rPr>
  </w:style>
  <w:style w:type="character" w:customStyle="1" w:styleId="ListLabel2448">
    <w:name w:val="ListLabel 2448"/>
    <w:qFormat/>
    <w:rPr>
      <w:u w:val="none"/>
    </w:rPr>
  </w:style>
  <w:style w:type="character" w:customStyle="1" w:styleId="ListLabel2449">
    <w:name w:val="ListLabel 2449"/>
    <w:qFormat/>
    <w:rPr>
      <w:u w:val="none"/>
    </w:rPr>
  </w:style>
  <w:style w:type="character" w:customStyle="1" w:styleId="ListLabel2450">
    <w:name w:val="ListLabel 2450"/>
    <w:qFormat/>
    <w:rPr>
      <w:u w:val="none"/>
    </w:rPr>
  </w:style>
  <w:style w:type="character" w:customStyle="1" w:styleId="ListLabel2451">
    <w:name w:val="ListLabel 2451"/>
    <w:qFormat/>
    <w:rPr>
      <w:u w:val="none"/>
    </w:rPr>
  </w:style>
  <w:style w:type="character" w:customStyle="1" w:styleId="ListLabel2452">
    <w:name w:val="ListLabel 2452"/>
    <w:qFormat/>
    <w:rPr>
      <w:rFonts w:ascii="Gill Sans" w:hAnsi="Gill Sans"/>
      <w:u w:val="none"/>
    </w:rPr>
  </w:style>
  <w:style w:type="character" w:customStyle="1" w:styleId="ListLabel2453">
    <w:name w:val="ListLabel 2453"/>
    <w:qFormat/>
    <w:rPr>
      <w:u w:val="none"/>
    </w:rPr>
  </w:style>
  <w:style w:type="character" w:customStyle="1" w:styleId="ListLabel2454">
    <w:name w:val="ListLabel 2454"/>
    <w:qFormat/>
    <w:rPr>
      <w:u w:val="none"/>
    </w:rPr>
  </w:style>
  <w:style w:type="character" w:customStyle="1" w:styleId="ListLabel2455">
    <w:name w:val="ListLabel 2455"/>
    <w:qFormat/>
    <w:rPr>
      <w:u w:val="none"/>
    </w:rPr>
  </w:style>
  <w:style w:type="character" w:customStyle="1" w:styleId="ListLabel2456">
    <w:name w:val="ListLabel 2456"/>
    <w:qFormat/>
    <w:rPr>
      <w:u w:val="none"/>
    </w:rPr>
  </w:style>
  <w:style w:type="character" w:customStyle="1" w:styleId="ListLabel2457">
    <w:name w:val="ListLabel 2457"/>
    <w:qFormat/>
    <w:rPr>
      <w:u w:val="none"/>
    </w:rPr>
  </w:style>
  <w:style w:type="character" w:customStyle="1" w:styleId="ListLabel2458">
    <w:name w:val="ListLabel 2458"/>
    <w:qFormat/>
    <w:rPr>
      <w:u w:val="none"/>
    </w:rPr>
  </w:style>
  <w:style w:type="character" w:customStyle="1" w:styleId="ListLabel2459">
    <w:name w:val="ListLabel 2459"/>
    <w:qFormat/>
    <w:rPr>
      <w:u w:val="none"/>
    </w:rPr>
  </w:style>
  <w:style w:type="character" w:customStyle="1" w:styleId="ListLabel2460">
    <w:name w:val="ListLabel 2460"/>
    <w:qFormat/>
    <w:rPr>
      <w:u w:val="none"/>
    </w:rPr>
  </w:style>
  <w:style w:type="character" w:customStyle="1" w:styleId="ListLabel2461">
    <w:name w:val="ListLabel 2461"/>
    <w:qFormat/>
    <w:rPr>
      <w:rFonts w:ascii="Gill Sans" w:eastAsia="Arial" w:hAnsi="Gill Sans" w:cs="Arial"/>
      <w:u w:val="none"/>
    </w:rPr>
  </w:style>
  <w:style w:type="character" w:customStyle="1" w:styleId="ListLabel2462">
    <w:name w:val="ListLabel 2462"/>
    <w:qFormat/>
    <w:rPr>
      <w:rFonts w:cs="Noto Sans Symbols"/>
      <w:u w:val="none"/>
    </w:rPr>
  </w:style>
  <w:style w:type="character" w:customStyle="1" w:styleId="ListLabel2463">
    <w:name w:val="ListLabel 2463"/>
    <w:qFormat/>
    <w:rPr>
      <w:rFonts w:cs="Noto Sans Symbols"/>
      <w:u w:val="none"/>
    </w:rPr>
  </w:style>
  <w:style w:type="character" w:customStyle="1" w:styleId="ListLabel2464">
    <w:name w:val="ListLabel 2464"/>
    <w:qFormat/>
    <w:rPr>
      <w:rFonts w:cs="Noto Sans Symbols"/>
      <w:u w:val="none"/>
    </w:rPr>
  </w:style>
  <w:style w:type="character" w:customStyle="1" w:styleId="ListLabel2465">
    <w:name w:val="ListLabel 2465"/>
    <w:qFormat/>
    <w:rPr>
      <w:rFonts w:cs="Noto Sans Symbols"/>
      <w:u w:val="none"/>
    </w:rPr>
  </w:style>
  <w:style w:type="character" w:customStyle="1" w:styleId="ListLabel2466">
    <w:name w:val="ListLabel 2466"/>
    <w:qFormat/>
    <w:rPr>
      <w:rFonts w:cs="Noto Sans Symbols"/>
      <w:u w:val="none"/>
    </w:rPr>
  </w:style>
  <w:style w:type="character" w:customStyle="1" w:styleId="ListLabel2467">
    <w:name w:val="ListLabel 2467"/>
    <w:qFormat/>
    <w:rPr>
      <w:rFonts w:cs="Noto Sans Symbols"/>
      <w:u w:val="none"/>
    </w:rPr>
  </w:style>
  <w:style w:type="character" w:customStyle="1" w:styleId="ListLabel2468">
    <w:name w:val="ListLabel 2468"/>
    <w:qFormat/>
    <w:rPr>
      <w:rFonts w:cs="Noto Sans Symbols"/>
      <w:u w:val="none"/>
    </w:rPr>
  </w:style>
  <w:style w:type="character" w:customStyle="1" w:styleId="ListLabel2469">
    <w:name w:val="ListLabel 2469"/>
    <w:qFormat/>
    <w:rPr>
      <w:rFonts w:cs="Noto Sans Symbols"/>
      <w:u w:val="none"/>
    </w:rPr>
  </w:style>
  <w:style w:type="character" w:customStyle="1" w:styleId="ListLabel2470">
    <w:name w:val="ListLabel 2470"/>
    <w:qFormat/>
    <w:rPr>
      <w:rFonts w:ascii="Gill Sans" w:hAnsi="Gill Sans"/>
      <w:u w:val="none"/>
    </w:rPr>
  </w:style>
  <w:style w:type="character" w:customStyle="1" w:styleId="ListLabel2471">
    <w:name w:val="ListLabel 2471"/>
    <w:qFormat/>
    <w:rPr>
      <w:u w:val="none"/>
    </w:rPr>
  </w:style>
  <w:style w:type="character" w:customStyle="1" w:styleId="ListLabel2472">
    <w:name w:val="ListLabel 2472"/>
    <w:qFormat/>
    <w:rPr>
      <w:u w:val="none"/>
    </w:rPr>
  </w:style>
  <w:style w:type="character" w:customStyle="1" w:styleId="ListLabel2473">
    <w:name w:val="ListLabel 2473"/>
    <w:qFormat/>
    <w:rPr>
      <w:u w:val="none"/>
    </w:rPr>
  </w:style>
  <w:style w:type="character" w:customStyle="1" w:styleId="ListLabel2474">
    <w:name w:val="ListLabel 2474"/>
    <w:qFormat/>
    <w:rPr>
      <w:u w:val="none"/>
    </w:rPr>
  </w:style>
  <w:style w:type="character" w:customStyle="1" w:styleId="ListLabel2475">
    <w:name w:val="ListLabel 2475"/>
    <w:qFormat/>
    <w:rPr>
      <w:u w:val="none"/>
    </w:rPr>
  </w:style>
  <w:style w:type="character" w:customStyle="1" w:styleId="ListLabel2476">
    <w:name w:val="ListLabel 2476"/>
    <w:qFormat/>
    <w:rPr>
      <w:u w:val="none"/>
    </w:rPr>
  </w:style>
  <w:style w:type="character" w:customStyle="1" w:styleId="ListLabel2477">
    <w:name w:val="ListLabel 2477"/>
    <w:qFormat/>
    <w:rPr>
      <w:u w:val="none"/>
    </w:rPr>
  </w:style>
  <w:style w:type="character" w:customStyle="1" w:styleId="ListLabel2478">
    <w:name w:val="ListLabel 2478"/>
    <w:qFormat/>
    <w:rPr>
      <w:u w:val="none"/>
    </w:rPr>
  </w:style>
  <w:style w:type="character" w:customStyle="1" w:styleId="ListLabel2479">
    <w:name w:val="ListLabel 2479"/>
    <w:qFormat/>
    <w:rPr>
      <w:rFonts w:ascii="Gill Sans" w:hAnsi="Gill Sans"/>
      <w:u w:val="none"/>
    </w:rPr>
  </w:style>
  <w:style w:type="character" w:customStyle="1" w:styleId="ListLabel2480">
    <w:name w:val="ListLabel 2480"/>
    <w:qFormat/>
    <w:rPr>
      <w:u w:val="none"/>
    </w:rPr>
  </w:style>
  <w:style w:type="character" w:customStyle="1" w:styleId="ListLabel2481">
    <w:name w:val="ListLabel 2481"/>
    <w:qFormat/>
    <w:rPr>
      <w:u w:val="none"/>
    </w:rPr>
  </w:style>
  <w:style w:type="character" w:customStyle="1" w:styleId="ListLabel2482">
    <w:name w:val="ListLabel 2482"/>
    <w:qFormat/>
    <w:rPr>
      <w:u w:val="none"/>
    </w:rPr>
  </w:style>
  <w:style w:type="character" w:customStyle="1" w:styleId="ListLabel2483">
    <w:name w:val="ListLabel 2483"/>
    <w:qFormat/>
    <w:rPr>
      <w:u w:val="none"/>
    </w:rPr>
  </w:style>
  <w:style w:type="character" w:customStyle="1" w:styleId="ListLabel2484">
    <w:name w:val="ListLabel 2484"/>
    <w:qFormat/>
    <w:rPr>
      <w:u w:val="none"/>
    </w:rPr>
  </w:style>
  <w:style w:type="character" w:customStyle="1" w:styleId="ListLabel2485">
    <w:name w:val="ListLabel 2485"/>
    <w:qFormat/>
    <w:rPr>
      <w:u w:val="none"/>
    </w:rPr>
  </w:style>
  <w:style w:type="character" w:customStyle="1" w:styleId="ListLabel2486">
    <w:name w:val="ListLabel 2486"/>
    <w:qFormat/>
    <w:rPr>
      <w:u w:val="none"/>
    </w:rPr>
  </w:style>
  <w:style w:type="character" w:customStyle="1" w:styleId="ListLabel2487">
    <w:name w:val="ListLabel 2487"/>
    <w:qFormat/>
    <w:rPr>
      <w:u w:val="none"/>
    </w:rPr>
  </w:style>
  <w:style w:type="character" w:customStyle="1" w:styleId="ListLabel2488">
    <w:name w:val="ListLabel 2488"/>
    <w:qFormat/>
    <w:rPr>
      <w:rFonts w:ascii="Gill Sans" w:eastAsia="Arial" w:hAnsi="Gill Sans" w:cs="Arial"/>
      <w:b/>
    </w:rPr>
  </w:style>
  <w:style w:type="character" w:customStyle="1" w:styleId="ListLabel2489">
    <w:name w:val="ListLabel 2489"/>
    <w:qFormat/>
    <w:rPr>
      <w:rFonts w:ascii="Gill Sans" w:eastAsia="Gill Sans" w:hAnsi="Gill Sans" w:cs="Gill Sans"/>
      <w:b w:val="0"/>
      <w:sz w:val="24"/>
    </w:rPr>
  </w:style>
  <w:style w:type="character" w:customStyle="1" w:styleId="ListLabel2490">
    <w:name w:val="ListLabel 2490"/>
    <w:qFormat/>
    <w:rPr>
      <w:rFonts w:eastAsia="Gill Sans" w:cs="Gill Sans"/>
    </w:rPr>
  </w:style>
  <w:style w:type="character" w:customStyle="1" w:styleId="ListLabel2491">
    <w:name w:val="ListLabel 2491"/>
    <w:qFormat/>
    <w:rPr>
      <w:rFonts w:ascii="Gill Sans" w:hAnsi="Gill Sans"/>
      <w:u w:val="none"/>
    </w:rPr>
  </w:style>
  <w:style w:type="character" w:customStyle="1" w:styleId="ListLabel2492">
    <w:name w:val="ListLabel 2492"/>
    <w:qFormat/>
    <w:rPr>
      <w:u w:val="none"/>
    </w:rPr>
  </w:style>
  <w:style w:type="character" w:customStyle="1" w:styleId="ListLabel2493">
    <w:name w:val="ListLabel 2493"/>
    <w:qFormat/>
    <w:rPr>
      <w:u w:val="none"/>
    </w:rPr>
  </w:style>
  <w:style w:type="character" w:customStyle="1" w:styleId="ListLabel2494">
    <w:name w:val="ListLabel 2494"/>
    <w:qFormat/>
    <w:rPr>
      <w:u w:val="none"/>
    </w:rPr>
  </w:style>
  <w:style w:type="character" w:customStyle="1" w:styleId="ListLabel2495">
    <w:name w:val="ListLabel 2495"/>
    <w:qFormat/>
    <w:rPr>
      <w:u w:val="none"/>
    </w:rPr>
  </w:style>
  <w:style w:type="character" w:customStyle="1" w:styleId="ListLabel2496">
    <w:name w:val="ListLabel 2496"/>
    <w:qFormat/>
    <w:rPr>
      <w:u w:val="none"/>
    </w:rPr>
  </w:style>
  <w:style w:type="character" w:customStyle="1" w:styleId="ListLabel2497">
    <w:name w:val="ListLabel 2497"/>
    <w:qFormat/>
    <w:rPr>
      <w:u w:val="none"/>
    </w:rPr>
  </w:style>
  <w:style w:type="character" w:customStyle="1" w:styleId="ListLabel2498">
    <w:name w:val="ListLabel 2498"/>
    <w:qFormat/>
    <w:rPr>
      <w:u w:val="none"/>
    </w:rPr>
  </w:style>
  <w:style w:type="character" w:customStyle="1" w:styleId="ListLabel2499">
    <w:name w:val="ListLabel 2499"/>
    <w:qFormat/>
    <w:rPr>
      <w:u w:val="none"/>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Wingdings"/>
    </w:rPr>
  </w:style>
  <w:style w:type="character" w:customStyle="1" w:styleId="ListLabel2503">
    <w:name w:val="ListLabel 2503"/>
    <w:qFormat/>
    <w:rPr>
      <w:rFonts w:cs="OpenSymbol"/>
    </w:rPr>
  </w:style>
  <w:style w:type="character" w:customStyle="1" w:styleId="ListLabel2504">
    <w:name w:val="ListLabel 2504"/>
    <w:qFormat/>
    <w:rPr>
      <w:rFonts w:cs="OpenSymbol"/>
    </w:rPr>
  </w:style>
  <w:style w:type="character" w:customStyle="1" w:styleId="ListLabel2505">
    <w:name w:val="ListLabel 2505"/>
    <w:qFormat/>
    <w:rPr>
      <w:rFonts w:cs="Wingdings"/>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ascii="Gill Sans" w:eastAsia="Arial" w:hAnsi="Gill Sans" w:cs="Arial"/>
      <w:u w:val="none"/>
    </w:rPr>
  </w:style>
  <w:style w:type="character" w:customStyle="1" w:styleId="ListLabel2509">
    <w:name w:val="ListLabel 2509"/>
    <w:qFormat/>
    <w:rPr>
      <w:u w:val="none"/>
    </w:rPr>
  </w:style>
  <w:style w:type="character" w:customStyle="1" w:styleId="ListLabel2510">
    <w:name w:val="ListLabel 2510"/>
    <w:qFormat/>
    <w:rPr>
      <w:u w:val="none"/>
    </w:rPr>
  </w:style>
  <w:style w:type="character" w:customStyle="1" w:styleId="ListLabel2511">
    <w:name w:val="ListLabel 2511"/>
    <w:qFormat/>
    <w:rPr>
      <w:u w:val="none"/>
    </w:rPr>
  </w:style>
  <w:style w:type="character" w:customStyle="1" w:styleId="ListLabel2512">
    <w:name w:val="ListLabel 2512"/>
    <w:qFormat/>
    <w:rPr>
      <w:u w:val="none"/>
    </w:rPr>
  </w:style>
  <w:style w:type="character" w:customStyle="1" w:styleId="ListLabel2513">
    <w:name w:val="ListLabel 2513"/>
    <w:qFormat/>
    <w:rPr>
      <w:u w:val="none"/>
    </w:rPr>
  </w:style>
  <w:style w:type="character" w:customStyle="1" w:styleId="ListLabel2514">
    <w:name w:val="ListLabel 2514"/>
    <w:qFormat/>
    <w:rPr>
      <w:u w:val="none"/>
    </w:rPr>
  </w:style>
  <w:style w:type="character" w:customStyle="1" w:styleId="ListLabel2515">
    <w:name w:val="ListLabel 2515"/>
    <w:qFormat/>
    <w:rPr>
      <w:u w:val="none"/>
    </w:rPr>
  </w:style>
  <w:style w:type="character" w:customStyle="1" w:styleId="ListLabel2516">
    <w:name w:val="ListLabel 2516"/>
    <w:qFormat/>
    <w:rPr>
      <w:u w:val="none"/>
    </w:rPr>
  </w:style>
  <w:style w:type="character" w:customStyle="1" w:styleId="ListLabel2517">
    <w:name w:val="ListLabel 2517"/>
    <w:qFormat/>
    <w:rPr>
      <w:rFonts w:ascii="Gill Sans" w:hAnsi="Gill Sans"/>
      <w:u w:val="none"/>
    </w:rPr>
  </w:style>
  <w:style w:type="character" w:customStyle="1" w:styleId="ListLabel2518">
    <w:name w:val="ListLabel 2518"/>
    <w:qFormat/>
    <w:rPr>
      <w:u w:val="none"/>
    </w:rPr>
  </w:style>
  <w:style w:type="character" w:customStyle="1" w:styleId="ListLabel2519">
    <w:name w:val="ListLabel 2519"/>
    <w:qFormat/>
    <w:rPr>
      <w:u w:val="none"/>
    </w:rPr>
  </w:style>
  <w:style w:type="character" w:customStyle="1" w:styleId="ListLabel2520">
    <w:name w:val="ListLabel 2520"/>
    <w:qFormat/>
    <w:rPr>
      <w:u w:val="none"/>
    </w:rPr>
  </w:style>
  <w:style w:type="character" w:customStyle="1" w:styleId="ListLabel2521">
    <w:name w:val="ListLabel 2521"/>
    <w:qFormat/>
    <w:rPr>
      <w:u w:val="none"/>
    </w:rPr>
  </w:style>
  <w:style w:type="character" w:customStyle="1" w:styleId="ListLabel2522">
    <w:name w:val="ListLabel 2522"/>
    <w:qFormat/>
    <w:rPr>
      <w:u w:val="none"/>
    </w:rPr>
  </w:style>
  <w:style w:type="character" w:customStyle="1" w:styleId="ListLabel2523">
    <w:name w:val="ListLabel 2523"/>
    <w:qFormat/>
    <w:rPr>
      <w:u w:val="none"/>
    </w:rPr>
  </w:style>
  <w:style w:type="character" w:customStyle="1" w:styleId="ListLabel2524">
    <w:name w:val="ListLabel 2524"/>
    <w:qFormat/>
    <w:rPr>
      <w:u w:val="none"/>
    </w:rPr>
  </w:style>
  <w:style w:type="character" w:customStyle="1" w:styleId="ListLabel2525">
    <w:name w:val="ListLabel 2525"/>
    <w:qFormat/>
    <w:rPr>
      <w:u w:val="none"/>
    </w:rPr>
  </w:style>
  <w:style w:type="character" w:customStyle="1" w:styleId="ListLabel2526">
    <w:name w:val="ListLabel 2526"/>
    <w:qFormat/>
    <w:rPr>
      <w:rFonts w:ascii="Gill Sans" w:hAnsi="Gill Sans"/>
      <w:u w:val="none"/>
    </w:rPr>
  </w:style>
  <w:style w:type="character" w:customStyle="1" w:styleId="ListLabel2527">
    <w:name w:val="ListLabel 2527"/>
    <w:qFormat/>
    <w:rPr>
      <w:u w:val="none"/>
    </w:rPr>
  </w:style>
  <w:style w:type="character" w:customStyle="1" w:styleId="ListLabel2528">
    <w:name w:val="ListLabel 2528"/>
    <w:qFormat/>
    <w:rPr>
      <w:u w:val="none"/>
    </w:rPr>
  </w:style>
  <w:style w:type="character" w:customStyle="1" w:styleId="ListLabel2529">
    <w:name w:val="ListLabel 2529"/>
    <w:qFormat/>
    <w:rPr>
      <w:u w:val="none"/>
    </w:rPr>
  </w:style>
  <w:style w:type="character" w:customStyle="1" w:styleId="ListLabel2530">
    <w:name w:val="ListLabel 2530"/>
    <w:qFormat/>
    <w:rPr>
      <w:u w:val="none"/>
    </w:rPr>
  </w:style>
  <w:style w:type="character" w:customStyle="1" w:styleId="ListLabel2531">
    <w:name w:val="ListLabel 2531"/>
    <w:qFormat/>
    <w:rPr>
      <w:u w:val="none"/>
    </w:rPr>
  </w:style>
  <w:style w:type="character" w:customStyle="1" w:styleId="ListLabel2532">
    <w:name w:val="ListLabel 2532"/>
    <w:qFormat/>
    <w:rPr>
      <w:u w:val="none"/>
    </w:rPr>
  </w:style>
  <w:style w:type="character" w:customStyle="1" w:styleId="ListLabel2533">
    <w:name w:val="ListLabel 2533"/>
    <w:qFormat/>
    <w:rPr>
      <w:u w:val="none"/>
    </w:rPr>
  </w:style>
  <w:style w:type="character" w:customStyle="1" w:styleId="ListLabel2534">
    <w:name w:val="ListLabel 2534"/>
    <w:qFormat/>
    <w:rPr>
      <w:u w:val="none"/>
    </w:rPr>
  </w:style>
  <w:style w:type="character" w:customStyle="1" w:styleId="ListLabel2535">
    <w:name w:val="ListLabel 2535"/>
    <w:qFormat/>
    <w:rPr>
      <w:rFonts w:ascii="Gill Sans" w:hAnsi="Gill Sans"/>
      <w:u w:val="none"/>
    </w:rPr>
  </w:style>
  <w:style w:type="character" w:customStyle="1" w:styleId="ListLabel2536">
    <w:name w:val="ListLabel 2536"/>
    <w:qFormat/>
    <w:rPr>
      <w:rFonts w:ascii="Gill Sans" w:hAnsi="Gill Sans"/>
      <w:u w:val="none"/>
    </w:rPr>
  </w:style>
  <w:style w:type="character" w:customStyle="1" w:styleId="ListLabel2537">
    <w:name w:val="ListLabel 2537"/>
    <w:qFormat/>
    <w:rPr>
      <w:u w:val="none"/>
    </w:rPr>
  </w:style>
  <w:style w:type="character" w:customStyle="1" w:styleId="ListLabel2538">
    <w:name w:val="ListLabel 2538"/>
    <w:qFormat/>
    <w:rPr>
      <w:u w:val="none"/>
    </w:rPr>
  </w:style>
  <w:style w:type="character" w:customStyle="1" w:styleId="ListLabel2539">
    <w:name w:val="ListLabel 2539"/>
    <w:qFormat/>
    <w:rPr>
      <w:u w:val="none"/>
    </w:rPr>
  </w:style>
  <w:style w:type="character" w:customStyle="1" w:styleId="ListLabel2540">
    <w:name w:val="ListLabel 2540"/>
    <w:qFormat/>
    <w:rPr>
      <w:u w:val="none"/>
    </w:rPr>
  </w:style>
  <w:style w:type="character" w:customStyle="1" w:styleId="ListLabel2541">
    <w:name w:val="ListLabel 2541"/>
    <w:qFormat/>
    <w:rPr>
      <w:u w:val="none"/>
    </w:rPr>
  </w:style>
  <w:style w:type="character" w:customStyle="1" w:styleId="ListLabel2542">
    <w:name w:val="ListLabel 2542"/>
    <w:qFormat/>
    <w:rPr>
      <w:u w:val="none"/>
    </w:rPr>
  </w:style>
  <w:style w:type="character" w:customStyle="1" w:styleId="ListLabel2543">
    <w:name w:val="ListLabel 2543"/>
    <w:qFormat/>
    <w:rPr>
      <w:u w:val="none"/>
    </w:rPr>
  </w:style>
  <w:style w:type="character" w:customStyle="1" w:styleId="ListLabel2544">
    <w:name w:val="ListLabel 2544"/>
    <w:qFormat/>
    <w:rPr>
      <w:rFonts w:ascii="Gill Sans" w:hAnsi="Gill Sans"/>
      <w:u w:val="none"/>
    </w:rPr>
  </w:style>
  <w:style w:type="character" w:customStyle="1" w:styleId="ListLabel2545">
    <w:name w:val="ListLabel 2545"/>
    <w:qFormat/>
    <w:rPr>
      <w:u w:val="none"/>
    </w:rPr>
  </w:style>
  <w:style w:type="character" w:customStyle="1" w:styleId="ListLabel2546">
    <w:name w:val="ListLabel 2546"/>
    <w:qFormat/>
    <w:rPr>
      <w:u w:val="none"/>
    </w:rPr>
  </w:style>
  <w:style w:type="character" w:customStyle="1" w:styleId="ListLabel2547">
    <w:name w:val="ListLabel 2547"/>
    <w:qFormat/>
    <w:rPr>
      <w:u w:val="none"/>
    </w:rPr>
  </w:style>
  <w:style w:type="character" w:customStyle="1" w:styleId="ListLabel2548">
    <w:name w:val="ListLabel 2548"/>
    <w:qFormat/>
    <w:rPr>
      <w:u w:val="none"/>
    </w:rPr>
  </w:style>
  <w:style w:type="character" w:customStyle="1" w:styleId="ListLabel2549">
    <w:name w:val="ListLabel 2549"/>
    <w:qFormat/>
    <w:rPr>
      <w:u w:val="none"/>
    </w:rPr>
  </w:style>
  <w:style w:type="character" w:customStyle="1" w:styleId="ListLabel2550">
    <w:name w:val="ListLabel 2550"/>
    <w:qFormat/>
    <w:rPr>
      <w:u w:val="none"/>
    </w:rPr>
  </w:style>
  <w:style w:type="character" w:customStyle="1" w:styleId="ListLabel2551">
    <w:name w:val="ListLabel 2551"/>
    <w:qFormat/>
    <w:rPr>
      <w:u w:val="none"/>
    </w:rPr>
  </w:style>
  <w:style w:type="character" w:customStyle="1" w:styleId="ListLabel2552">
    <w:name w:val="ListLabel 2552"/>
    <w:qFormat/>
    <w:rPr>
      <w:u w:val="none"/>
    </w:rPr>
  </w:style>
  <w:style w:type="character" w:customStyle="1" w:styleId="ListLabel2553">
    <w:name w:val="ListLabel 2553"/>
    <w:qFormat/>
    <w:rPr>
      <w:u w:val="none"/>
    </w:rPr>
  </w:style>
  <w:style w:type="character" w:customStyle="1" w:styleId="ListLabel2554">
    <w:name w:val="ListLabel 2554"/>
    <w:qFormat/>
    <w:rPr>
      <w:u w:val="none"/>
    </w:rPr>
  </w:style>
  <w:style w:type="character" w:customStyle="1" w:styleId="ListLabel2555">
    <w:name w:val="ListLabel 2555"/>
    <w:qFormat/>
    <w:rPr>
      <w:u w:val="none"/>
    </w:rPr>
  </w:style>
  <w:style w:type="character" w:customStyle="1" w:styleId="ListLabel2556">
    <w:name w:val="ListLabel 2556"/>
    <w:qFormat/>
    <w:rPr>
      <w:u w:val="none"/>
    </w:rPr>
  </w:style>
  <w:style w:type="character" w:customStyle="1" w:styleId="ListLabel2557">
    <w:name w:val="ListLabel 2557"/>
    <w:qFormat/>
    <w:rPr>
      <w:u w:val="none"/>
    </w:rPr>
  </w:style>
  <w:style w:type="character" w:customStyle="1" w:styleId="ListLabel2558">
    <w:name w:val="ListLabel 2558"/>
    <w:qFormat/>
    <w:rPr>
      <w:u w:val="none"/>
    </w:rPr>
  </w:style>
  <w:style w:type="character" w:customStyle="1" w:styleId="ListLabel2559">
    <w:name w:val="ListLabel 2559"/>
    <w:qFormat/>
    <w:rPr>
      <w:u w:val="none"/>
    </w:rPr>
  </w:style>
  <w:style w:type="character" w:customStyle="1" w:styleId="ListLabel2560">
    <w:name w:val="ListLabel 2560"/>
    <w:qFormat/>
    <w:rPr>
      <w:u w:val="none"/>
    </w:rPr>
  </w:style>
  <w:style w:type="character" w:customStyle="1" w:styleId="ListLabel2561">
    <w:name w:val="ListLabel 2561"/>
    <w:qFormat/>
    <w:rPr>
      <w:u w:val="none"/>
    </w:rPr>
  </w:style>
  <w:style w:type="character" w:customStyle="1" w:styleId="ListLabel2562">
    <w:name w:val="ListLabel 2562"/>
    <w:qFormat/>
    <w:rPr>
      <w:rFonts w:ascii="Gill Sans" w:eastAsia="Arial" w:hAnsi="Gill Sans" w:cs="Arial"/>
      <w:b/>
      <w:u w:val="none"/>
    </w:rPr>
  </w:style>
  <w:style w:type="character" w:customStyle="1" w:styleId="ListLabel2563">
    <w:name w:val="ListLabel 2563"/>
    <w:qFormat/>
    <w:rPr>
      <w:rFonts w:cs="Wingdings 2"/>
      <w:u w:val="none"/>
    </w:rPr>
  </w:style>
  <w:style w:type="character" w:customStyle="1" w:styleId="ListLabel2564">
    <w:name w:val="ListLabel 2564"/>
    <w:qFormat/>
    <w:rPr>
      <w:rFonts w:cs="OpenSymbol"/>
      <w:u w:val="none"/>
    </w:rPr>
  </w:style>
  <w:style w:type="character" w:customStyle="1" w:styleId="ListLabel2565">
    <w:name w:val="ListLabel 2565"/>
    <w:qFormat/>
    <w:rPr>
      <w:rFonts w:cs="Wingdings"/>
      <w:u w:val="none"/>
    </w:rPr>
  </w:style>
  <w:style w:type="character" w:customStyle="1" w:styleId="ListLabel2566">
    <w:name w:val="ListLabel 2566"/>
    <w:qFormat/>
    <w:rPr>
      <w:rFonts w:cs="Wingdings 2"/>
      <w:u w:val="none"/>
    </w:rPr>
  </w:style>
  <w:style w:type="character" w:customStyle="1" w:styleId="ListLabel2567">
    <w:name w:val="ListLabel 2567"/>
    <w:qFormat/>
    <w:rPr>
      <w:rFonts w:cs="OpenSymbol"/>
      <w:u w:val="none"/>
    </w:rPr>
  </w:style>
  <w:style w:type="character" w:customStyle="1" w:styleId="ListLabel2568">
    <w:name w:val="ListLabel 2568"/>
    <w:qFormat/>
    <w:rPr>
      <w:rFonts w:cs="Wingdings"/>
      <w:u w:val="none"/>
    </w:rPr>
  </w:style>
  <w:style w:type="character" w:customStyle="1" w:styleId="ListLabel2569">
    <w:name w:val="ListLabel 2569"/>
    <w:qFormat/>
    <w:rPr>
      <w:rFonts w:cs="Wingdings 2"/>
      <w:u w:val="none"/>
    </w:rPr>
  </w:style>
  <w:style w:type="character" w:customStyle="1" w:styleId="ListLabel2570">
    <w:name w:val="ListLabel 2570"/>
    <w:qFormat/>
    <w:rPr>
      <w:rFonts w:cs="OpenSymbol"/>
      <w:u w:val="none"/>
    </w:rPr>
  </w:style>
  <w:style w:type="character" w:customStyle="1" w:styleId="ListLabel2571">
    <w:name w:val="ListLabel 2571"/>
    <w:qFormat/>
    <w:rPr>
      <w:rFonts w:ascii="Gill Sans" w:eastAsia="Arial" w:hAnsi="Gill Sans" w:cs="Arial"/>
      <w:u w:val="none"/>
    </w:rPr>
  </w:style>
  <w:style w:type="character" w:customStyle="1" w:styleId="ListLabel2572">
    <w:name w:val="ListLabel 2572"/>
    <w:qFormat/>
    <w:rPr>
      <w:u w:val="none"/>
    </w:rPr>
  </w:style>
  <w:style w:type="character" w:customStyle="1" w:styleId="ListLabel2573">
    <w:name w:val="ListLabel 2573"/>
    <w:qFormat/>
    <w:rPr>
      <w:u w:val="none"/>
    </w:rPr>
  </w:style>
  <w:style w:type="character" w:customStyle="1" w:styleId="ListLabel2574">
    <w:name w:val="ListLabel 2574"/>
    <w:qFormat/>
    <w:rPr>
      <w:u w:val="none"/>
    </w:rPr>
  </w:style>
  <w:style w:type="character" w:customStyle="1" w:styleId="ListLabel2575">
    <w:name w:val="ListLabel 2575"/>
    <w:qFormat/>
    <w:rPr>
      <w:u w:val="none"/>
    </w:rPr>
  </w:style>
  <w:style w:type="character" w:customStyle="1" w:styleId="ListLabel2576">
    <w:name w:val="ListLabel 2576"/>
    <w:qFormat/>
    <w:rPr>
      <w:u w:val="none"/>
    </w:rPr>
  </w:style>
  <w:style w:type="character" w:customStyle="1" w:styleId="ListLabel2577">
    <w:name w:val="ListLabel 2577"/>
    <w:qFormat/>
    <w:rPr>
      <w:u w:val="none"/>
    </w:rPr>
  </w:style>
  <w:style w:type="character" w:customStyle="1" w:styleId="ListLabel2578">
    <w:name w:val="ListLabel 2578"/>
    <w:qFormat/>
    <w:rPr>
      <w:u w:val="none"/>
    </w:rPr>
  </w:style>
  <w:style w:type="character" w:customStyle="1" w:styleId="ListLabel2579">
    <w:name w:val="ListLabel 2579"/>
    <w:qFormat/>
    <w:rPr>
      <w:u w:val="none"/>
    </w:rPr>
  </w:style>
  <w:style w:type="character" w:customStyle="1" w:styleId="ListLabel2580">
    <w:name w:val="ListLabel 2580"/>
    <w:qFormat/>
    <w:rPr>
      <w:rFonts w:ascii="Gill Sans" w:hAnsi="Gill Sans"/>
      <w:u w:val="none"/>
    </w:rPr>
  </w:style>
  <w:style w:type="character" w:customStyle="1" w:styleId="ListLabel2581">
    <w:name w:val="ListLabel 2581"/>
    <w:qFormat/>
    <w:rPr>
      <w:u w:val="none"/>
    </w:rPr>
  </w:style>
  <w:style w:type="character" w:customStyle="1" w:styleId="ListLabel2582">
    <w:name w:val="ListLabel 2582"/>
    <w:qFormat/>
    <w:rPr>
      <w:u w:val="none"/>
    </w:rPr>
  </w:style>
  <w:style w:type="character" w:customStyle="1" w:styleId="ListLabel2583">
    <w:name w:val="ListLabel 2583"/>
    <w:qFormat/>
    <w:rPr>
      <w:u w:val="none"/>
    </w:rPr>
  </w:style>
  <w:style w:type="character" w:customStyle="1" w:styleId="ListLabel2584">
    <w:name w:val="ListLabel 2584"/>
    <w:qFormat/>
    <w:rPr>
      <w:u w:val="none"/>
    </w:rPr>
  </w:style>
  <w:style w:type="character" w:customStyle="1" w:styleId="ListLabel2585">
    <w:name w:val="ListLabel 2585"/>
    <w:qFormat/>
    <w:rPr>
      <w:u w:val="none"/>
    </w:rPr>
  </w:style>
  <w:style w:type="character" w:customStyle="1" w:styleId="ListLabel2586">
    <w:name w:val="ListLabel 2586"/>
    <w:qFormat/>
    <w:rPr>
      <w:u w:val="none"/>
    </w:rPr>
  </w:style>
  <w:style w:type="character" w:customStyle="1" w:styleId="ListLabel2587">
    <w:name w:val="ListLabel 2587"/>
    <w:qFormat/>
    <w:rPr>
      <w:u w:val="none"/>
    </w:rPr>
  </w:style>
  <w:style w:type="character" w:customStyle="1" w:styleId="ListLabel2588">
    <w:name w:val="ListLabel 2588"/>
    <w:qFormat/>
    <w:rPr>
      <w:u w:val="none"/>
    </w:rPr>
  </w:style>
  <w:style w:type="character" w:customStyle="1" w:styleId="ListLabel2589">
    <w:name w:val="ListLabel 2589"/>
    <w:qFormat/>
    <w:rPr>
      <w:rFonts w:ascii="Gill Sans" w:hAnsi="Gill Sans"/>
      <w:u w:val="none"/>
    </w:rPr>
  </w:style>
  <w:style w:type="character" w:customStyle="1" w:styleId="ListLabel2590">
    <w:name w:val="ListLabel 2590"/>
    <w:qFormat/>
    <w:rPr>
      <w:u w:val="none"/>
    </w:rPr>
  </w:style>
  <w:style w:type="character" w:customStyle="1" w:styleId="ListLabel2591">
    <w:name w:val="ListLabel 2591"/>
    <w:qFormat/>
    <w:rPr>
      <w:u w:val="none"/>
    </w:rPr>
  </w:style>
  <w:style w:type="character" w:customStyle="1" w:styleId="ListLabel2592">
    <w:name w:val="ListLabel 2592"/>
    <w:qFormat/>
    <w:rPr>
      <w:u w:val="none"/>
    </w:rPr>
  </w:style>
  <w:style w:type="character" w:customStyle="1" w:styleId="ListLabel2593">
    <w:name w:val="ListLabel 2593"/>
    <w:qFormat/>
    <w:rPr>
      <w:u w:val="none"/>
    </w:rPr>
  </w:style>
  <w:style w:type="character" w:customStyle="1" w:styleId="ListLabel2594">
    <w:name w:val="ListLabel 2594"/>
    <w:qFormat/>
    <w:rPr>
      <w:u w:val="none"/>
    </w:rPr>
  </w:style>
  <w:style w:type="character" w:customStyle="1" w:styleId="ListLabel2595">
    <w:name w:val="ListLabel 2595"/>
    <w:qFormat/>
    <w:rPr>
      <w:u w:val="none"/>
    </w:rPr>
  </w:style>
  <w:style w:type="character" w:customStyle="1" w:styleId="ListLabel2596">
    <w:name w:val="ListLabel 2596"/>
    <w:qFormat/>
    <w:rPr>
      <w:u w:val="none"/>
    </w:rPr>
  </w:style>
  <w:style w:type="character" w:customStyle="1" w:styleId="ListLabel2597">
    <w:name w:val="ListLabel 2597"/>
    <w:qFormat/>
    <w:rPr>
      <w:u w:val="none"/>
    </w:rPr>
  </w:style>
  <w:style w:type="character" w:customStyle="1" w:styleId="ListLabel2598">
    <w:name w:val="ListLabel 2598"/>
    <w:qFormat/>
    <w:rPr>
      <w:rFonts w:ascii="Gill Sans" w:hAnsi="Gill Sans"/>
      <w:u w:val="none"/>
    </w:rPr>
  </w:style>
  <w:style w:type="character" w:customStyle="1" w:styleId="ListLabel2599">
    <w:name w:val="ListLabel 2599"/>
    <w:qFormat/>
    <w:rPr>
      <w:u w:val="none"/>
    </w:rPr>
  </w:style>
  <w:style w:type="character" w:customStyle="1" w:styleId="ListLabel2600">
    <w:name w:val="ListLabel 2600"/>
    <w:qFormat/>
    <w:rPr>
      <w:u w:val="none"/>
    </w:rPr>
  </w:style>
  <w:style w:type="character" w:customStyle="1" w:styleId="ListLabel2601">
    <w:name w:val="ListLabel 2601"/>
    <w:qFormat/>
    <w:rPr>
      <w:u w:val="none"/>
    </w:rPr>
  </w:style>
  <w:style w:type="character" w:customStyle="1" w:styleId="ListLabel2602">
    <w:name w:val="ListLabel 2602"/>
    <w:qFormat/>
    <w:rPr>
      <w:u w:val="none"/>
    </w:rPr>
  </w:style>
  <w:style w:type="character" w:customStyle="1" w:styleId="ListLabel2603">
    <w:name w:val="ListLabel 2603"/>
    <w:qFormat/>
    <w:rPr>
      <w:u w:val="none"/>
    </w:rPr>
  </w:style>
  <w:style w:type="character" w:customStyle="1" w:styleId="ListLabel2604">
    <w:name w:val="ListLabel 2604"/>
    <w:qFormat/>
    <w:rPr>
      <w:u w:val="none"/>
    </w:rPr>
  </w:style>
  <w:style w:type="character" w:customStyle="1" w:styleId="ListLabel2605">
    <w:name w:val="ListLabel 2605"/>
    <w:qFormat/>
    <w:rPr>
      <w:u w:val="none"/>
    </w:rPr>
  </w:style>
  <w:style w:type="character" w:customStyle="1" w:styleId="ListLabel2606">
    <w:name w:val="ListLabel 2606"/>
    <w:qFormat/>
    <w:rPr>
      <w:u w:val="none"/>
    </w:rPr>
  </w:style>
  <w:style w:type="character" w:customStyle="1" w:styleId="ListLabel2607">
    <w:name w:val="ListLabel 2607"/>
    <w:qFormat/>
    <w:rPr>
      <w:rFonts w:ascii="Gill Sans" w:eastAsia="Noto Sans Symbols" w:hAnsi="Gill Sans" w:cs="Noto Sans Symbols"/>
      <w:b/>
      <w:sz w:val="32"/>
      <w:szCs w:val="32"/>
      <w:u w:val="none"/>
    </w:rPr>
  </w:style>
  <w:style w:type="character" w:customStyle="1" w:styleId="ListLabel2608">
    <w:name w:val="ListLabel 2608"/>
    <w:qFormat/>
    <w:rPr>
      <w:rFonts w:cs="Noto Sans Symbols"/>
      <w:u w:val="none"/>
    </w:rPr>
  </w:style>
  <w:style w:type="character" w:customStyle="1" w:styleId="ListLabel2609">
    <w:name w:val="ListLabel 2609"/>
    <w:qFormat/>
    <w:rPr>
      <w:rFonts w:cs="Noto Sans Symbols"/>
      <w:u w:val="none"/>
    </w:rPr>
  </w:style>
  <w:style w:type="character" w:customStyle="1" w:styleId="ListLabel2610">
    <w:name w:val="ListLabel 2610"/>
    <w:qFormat/>
    <w:rPr>
      <w:rFonts w:cs="Noto Sans Symbols"/>
      <w:u w:val="none"/>
    </w:rPr>
  </w:style>
  <w:style w:type="character" w:customStyle="1" w:styleId="ListLabel2611">
    <w:name w:val="ListLabel 2611"/>
    <w:qFormat/>
    <w:rPr>
      <w:rFonts w:cs="Noto Sans Symbols"/>
      <w:u w:val="none"/>
    </w:rPr>
  </w:style>
  <w:style w:type="character" w:customStyle="1" w:styleId="ListLabel2612">
    <w:name w:val="ListLabel 2612"/>
    <w:qFormat/>
    <w:rPr>
      <w:rFonts w:cs="Noto Sans Symbols"/>
      <w:u w:val="none"/>
    </w:rPr>
  </w:style>
  <w:style w:type="character" w:customStyle="1" w:styleId="ListLabel2613">
    <w:name w:val="ListLabel 2613"/>
    <w:qFormat/>
    <w:rPr>
      <w:rFonts w:cs="Noto Sans Symbols"/>
      <w:u w:val="none"/>
    </w:rPr>
  </w:style>
  <w:style w:type="character" w:customStyle="1" w:styleId="ListLabel2614">
    <w:name w:val="ListLabel 2614"/>
    <w:qFormat/>
    <w:rPr>
      <w:rFonts w:cs="Noto Sans Symbols"/>
      <w:u w:val="none"/>
    </w:rPr>
  </w:style>
  <w:style w:type="character" w:customStyle="1" w:styleId="ListLabel2615">
    <w:name w:val="ListLabel 2615"/>
    <w:qFormat/>
    <w:rPr>
      <w:rFonts w:cs="Noto Sans Symbols"/>
      <w:u w:val="none"/>
    </w:rPr>
  </w:style>
  <w:style w:type="character" w:customStyle="1" w:styleId="ListLabel2616">
    <w:name w:val="ListLabel 2616"/>
    <w:qFormat/>
    <w:rPr>
      <w:rFonts w:ascii="Gill Sans" w:hAnsi="Gill Sans"/>
      <w:b/>
      <w:color w:val="000000"/>
      <w:sz w:val="28"/>
      <w:szCs w:val="28"/>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Wingdings"/>
    </w:rPr>
  </w:style>
  <w:style w:type="character" w:customStyle="1" w:styleId="ListLabel2620">
    <w:name w:val="ListLabel 2620"/>
    <w:qFormat/>
    <w:rPr>
      <w:rFonts w:cs="OpenSymbol"/>
    </w:rPr>
  </w:style>
  <w:style w:type="character" w:customStyle="1" w:styleId="ListLabel2621">
    <w:name w:val="ListLabel 2621"/>
    <w:qFormat/>
    <w:rPr>
      <w:rFonts w:cs="OpenSymbol"/>
    </w:rPr>
  </w:style>
  <w:style w:type="character" w:customStyle="1" w:styleId="ListLabel2622">
    <w:name w:val="ListLabel 2622"/>
    <w:qFormat/>
    <w:rPr>
      <w:rFonts w:cs="Wingdings"/>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ascii="Gill Sans" w:hAnsi="Gill Sans"/>
      <w:u w:val="none"/>
    </w:rPr>
  </w:style>
  <w:style w:type="character" w:customStyle="1" w:styleId="ListLabel2626">
    <w:name w:val="ListLabel 2626"/>
    <w:qFormat/>
    <w:rPr>
      <w:u w:val="none"/>
    </w:rPr>
  </w:style>
  <w:style w:type="character" w:customStyle="1" w:styleId="ListLabel2627">
    <w:name w:val="ListLabel 2627"/>
    <w:qFormat/>
    <w:rPr>
      <w:u w:val="none"/>
    </w:rPr>
  </w:style>
  <w:style w:type="character" w:customStyle="1" w:styleId="ListLabel2628">
    <w:name w:val="ListLabel 2628"/>
    <w:qFormat/>
    <w:rPr>
      <w:u w:val="none"/>
    </w:rPr>
  </w:style>
  <w:style w:type="character" w:customStyle="1" w:styleId="ListLabel2629">
    <w:name w:val="ListLabel 2629"/>
    <w:qFormat/>
    <w:rPr>
      <w:u w:val="none"/>
    </w:rPr>
  </w:style>
  <w:style w:type="character" w:customStyle="1" w:styleId="ListLabel2630">
    <w:name w:val="ListLabel 2630"/>
    <w:qFormat/>
    <w:rPr>
      <w:u w:val="none"/>
    </w:rPr>
  </w:style>
  <w:style w:type="character" w:customStyle="1" w:styleId="ListLabel2631">
    <w:name w:val="ListLabel 2631"/>
    <w:qFormat/>
    <w:rPr>
      <w:u w:val="none"/>
    </w:rPr>
  </w:style>
  <w:style w:type="character" w:customStyle="1" w:styleId="ListLabel2632">
    <w:name w:val="ListLabel 2632"/>
    <w:qFormat/>
    <w:rPr>
      <w:u w:val="none"/>
    </w:rPr>
  </w:style>
  <w:style w:type="character" w:customStyle="1" w:styleId="ListLabel2633">
    <w:name w:val="ListLabel 2633"/>
    <w:qFormat/>
    <w:rPr>
      <w:u w:val="none"/>
    </w:rPr>
  </w:style>
  <w:style w:type="character" w:customStyle="1" w:styleId="ListLabel2634">
    <w:name w:val="ListLabel 2634"/>
    <w:qFormat/>
    <w:rPr>
      <w:rFonts w:ascii="Gill Sans" w:eastAsia="Arial" w:hAnsi="Gill Sans" w:cs="Arial"/>
      <w:u w:val="none"/>
    </w:rPr>
  </w:style>
  <w:style w:type="character" w:customStyle="1" w:styleId="ListLabel2635">
    <w:name w:val="ListLabel 2635"/>
    <w:qFormat/>
    <w:rPr>
      <w:u w:val="none"/>
    </w:rPr>
  </w:style>
  <w:style w:type="character" w:customStyle="1" w:styleId="ListLabel2636">
    <w:name w:val="ListLabel 2636"/>
    <w:qFormat/>
    <w:rPr>
      <w:u w:val="none"/>
    </w:rPr>
  </w:style>
  <w:style w:type="character" w:customStyle="1" w:styleId="ListLabel2637">
    <w:name w:val="ListLabel 2637"/>
    <w:qFormat/>
    <w:rPr>
      <w:u w:val="none"/>
    </w:rPr>
  </w:style>
  <w:style w:type="character" w:customStyle="1" w:styleId="ListLabel2638">
    <w:name w:val="ListLabel 2638"/>
    <w:qFormat/>
    <w:rPr>
      <w:u w:val="none"/>
    </w:rPr>
  </w:style>
  <w:style w:type="character" w:customStyle="1" w:styleId="ListLabel2639">
    <w:name w:val="ListLabel 2639"/>
    <w:qFormat/>
    <w:rPr>
      <w:u w:val="none"/>
    </w:rPr>
  </w:style>
  <w:style w:type="character" w:customStyle="1" w:styleId="ListLabel2640">
    <w:name w:val="ListLabel 2640"/>
    <w:qFormat/>
    <w:rPr>
      <w:u w:val="none"/>
    </w:rPr>
  </w:style>
  <w:style w:type="character" w:customStyle="1" w:styleId="ListLabel2641">
    <w:name w:val="ListLabel 2641"/>
    <w:qFormat/>
    <w:rPr>
      <w:u w:val="none"/>
    </w:rPr>
  </w:style>
  <w:style w:type="character" w:customStyle="1" w:styleId="ListLabel2642">
    <w:name w:val="ListLabel 2642"/>
    <w:qFormat/>
    <w:rPr>
      <w:u w:val="none"/>
    </w:rPr>
  </w:style>
  <w:style w:type="character" w:customStyle="1" w:styleId="ListLabel2643">
    <w:name w:val="ListLabel 2643"/>
    <w:qFormat/>
    <w:rPr>
      <w:rFonts w:ascii="Arial" w:eastAsia="Noto Sans Symbols" w:hAnsi="Arial" w:cs="Noto Sans Symbols"/>
      <w:b/>
      <w:u w:val="none"/>
    </w:rPr>
  </w:style>
  <w:style w:type="character" w:customStyle="1" w:styleId="ListLabel2644">
    <w:name w:val="ListLabel 2644"/>
    <w:qFormat/>
    <w:rPr>
      <w:rFonts w:cs="Noto Sans Symbols"/>
      <w:u w:val="none"/>
    </w:rPr>
  </w:style>
  <w:style w:type="character" w:customStyle="1" w:styleId="ListLabel2645">
    <w:name w:val="ListLabel 2645"/>
    <w:qFormat/>
    <w:rPr>
      <w:rFonts w:cs="Noto Sans Symbols"/>
      <w:u w:val="none"/>
    </w:rPr>
  </w:style>
  <w:style w:type="character" w:customStyle="1" w:styleId="ListLabel2646">
    <w:name w:val="ListLabel 2646"/>
    <w:qFormat/>
    <w:rPr>
      <w:rFonts w:cs="Noto Sans Symbols"/>
      <w:u w:val="none"/>
    </w:rPr>
  </w:style>
  <w:style w:type="character" w:customStyle="1" w:styleId="ListLabel2647">
    <w:name w:val="ListLabel 2647"/>
    <w:qFormat/>
    <w:rPr>
      <w:rFonts w:cs="Noto Sans Symbols"/>
      <w:u w:val="none"/>
    </w:rPr>
  </w:style>
  <w:style w:type="character" w:customStyle="1" w:styleId="ListLabel2648">
    <w:name w:val="ListLabel 2648"/>
    <w:qFormat/>
    <w:rPr>
      <w:rFonts w:cs="Noto Sans Symbols"/>
      <w:u w:val="none"/>
    </w:rPr>
  </w:style>
  <w:style w:type="character" w:customStyle="1" w:styleId="ListLabel2649">
    <w:name w:val="ListLabel 2649"/>
    <w:qFormat/>
    <w:rPr>
      <w:rFonts w:cs="Noto Sans Symbols"/>
      <w:u w:val="none"/>
    </w:rPr>
  </w:style>
  <w:style w:type="character" w:customStyle="1" w:styleId="ListLabel2650">
    <w:name w:val="ListLabel 2650"/>
    <w:qFormat/>
    <w:rPr>
      <w:rFonts w:cs="Noto Sans Symbols"/>
      <w:u w:val="none"/>
    </w:rPr>
  </w:style>
  <w:style w:type="character" w:customStyle="1" w:styleId="ListLabel2651">
    <w:name w:val="ListLabel 2651"/>
    <w:qFormat/>
    <w:rPr>
      <w:rFonts w:cs="Noto Sans Symbols"/>
      <w:u w:val="none"/>
    </w:rPr>
  </w:style>
  <w:style w:type="character" w:customStyle="1" w:styleId="ListLabel2652">
    <w:name w:val="ListLabel 2652"/>
    <w:qFormat/>
    <w:rPr>
      <w:rFonts w:ascii="Gill Sans" w:hAnsi="Gill Sans"/>
      <w:u w:val="none"/>
    </w:rPr>
  </w:style>
  <w:style w:type="character" w:customStyle="1" w:styleId="ListLabel2653">
    <w:name w:val="ListLabel 2653"/>
    <w:qFormat/>
    <w:rPr>
      <w:u w:val="none"/>
    </w:rPr>
  </w:style>
  <w:style w:type="character" w:customStyle="1" w:styleId="ListLabel2654">
    <w:name w:val="ListLabel 2654"/>
    <w:qFormat/>
    <w:rPr>
      <w:u w:val="none"/>
    </w:rPr>
  </w:style>
  <w:style w:type="character" w:customStyle="1" w:styleId="ListLabel2655">
    <w:name w:val="ListLabel 2655"/>
    <w:qFormat/>
    <w:rPr>
      <w:u w:val="none"/>
    </w:rPr>
  </w:style>
  <w:style w:type="character" w:customStyle="1" w:styleId="ListLabel2656">
    <w:name w:val="ListLabel 2656"/>
    <w:qFormat/>
    <w:rPr>
      <w:u w:val="none"/>
    </w:rPr>
  </w:style>
  <w:style w:type="character" w:customStyle="1" w:styleId="ListLabel2657">
    <w:name w:val="ListLabel 2657"/>
    <w:qFormat/>
    <w:rPr>
      <w:u w:val="none"/>
    </w:rPr>
  </w:style>
  <w:style w:type="character" w:customStyle="1" w:styleId="ListLabel2658">
    <w:name w:val="ListLabel 2658"/>
    <w:qFormat/>
    <w:rPr>
      <w:u w:val="none"/>
    </w:rPr>
  </w:style>
  <w:style w:type="character" w:customStyle="1" w:styleId="ListLabel2659">
    <w:name w:val="ListLabel 2659"/>
    <w:qFormat/>
    <w:rPr>
      <w:u w:val="none"/>
    </w:rPr>
  </w:style>
  <w:style w:type="character" w:customStyle="1" w:styleId="ListLabel2660">
    <w:name w:val="ListLabel 2660"/>
    <w:qFormat/>
    <w:rPr>
      <w:u w:val="none"/>
    </w:rPr>
  </w:style>
  <w:style w:type="character" w:customStyle="1" w:styleId="ListLabel2661">
    <w:name w:val="ListLabel 2661"/>
    <w:qFormat/>
    <w:rPr>
      <w:rFonts w:ascii="Gill Sans" w:eastAsia="Arial" w:hAnsi="Gill Sans" w:cs="Arial"/>
      <w:u w:val="none"/>
    </w:rPr>
  </w:style>
  <w:style w:type="character" w:customStyle="1" w:styleId="ListLabel2662">
    <w:name w:val="ListLabel 2662"/>
    <w:qFormat/>
    <w:rPr>
      <w:u w:val="none"/>
    </w:rPr>
  </w:style>
  <w:style w:type="character" w:customStyle="1" w:styleId="ListLabel2663">
    <w:name w:val="ListLabel 2663"/>
    <w:qFormat/>
    <w:rPr>
      <w:u w:val="none"/>
    </w:rPr>
  </w:style>
  <w:style w:type="character" w:customStyle="1" w:styleId="ListLabel2664">
    <w:name w:val="ListLabel 2664"/>
    <w:qFormat/>
    <w:rPr>
      <w:u w:val="none"/>
    </w:rPr>
  </w:style>
  <w:style w:type="character" w:customStyle="1" w:styleId="ListLabel2665">
    <w:name w:val="ListLabel 2665"/>
    <w:qFormat/>
    <w:rPr>
      <w:u w:val="none"/>
    </w:rPr>
  </w:style>
  <w:style w:type="character" w:customStyle="1" w:styleId="ListLabel2666">
    <w:name w:val="ListLabel 2666"/>
    <w:qFormat/>
    <w:rPr>
      <w:u w:val="none"/>
    </w:rPr>
  </w:style>
  <w:style w:type="character" w:customStyle="1" w:styleId="ListLabel2667">
    <w:name w:val="ListLabel 2667"/>
    <w:qFormat/>
    <w:rPr>
      <w:u w:val="none"/>
    </w:rPr>
  </w:style>
  <w:style w:type="character" w:customStyle="1" w:styleId="ListLabel2668">
    <w:name w:val="ListLabel 2668"/>
    <w:qFormat/>
    <w:rPr>
      <w:u w:val="none"/>
    </w:rPr>
  </w:style>
  <w:style w:type="character" w:customStyle="1" w:styleId="ListLabel2669">
    <w:name w:val="ListLabel 2669"/>
    <w:qFormat/>
    <w:rPr>
      <w:u w:val="none"/>
    </w:rPr>
  </w:style>
  <w:style w:type="character" w:customStyle="1" w:styleId="ListLabel2670">
    <w:name w:val="ListLabel 2670"/>
    <w:qFormat/>
    <w:rPr>
      <w:rFonts w:ascii="Gill Sans" w:hAnsi="Gill Sans"/>
      <w:u w:val="none"/>
    </w:rPr>
  </w:style>
  <w:style w:type="character" w:customStyle="1" w:styleId="ListLabel2671">
    <w:name w:val="ListLabel 2671"/>
    <w:qFormat/>
    <w:rPr>
      <w:u w:val="none"/>
    </w:rPr>
  </w:style>
  <w:style w:type="character" w:customStyle="1" w:styleId="ListLabel2672">
    <w:name w:val="ListLabel 2672"/>
    <w:qFormat/>
    <w:rPr>
      <w:u w:val="none"/>
    </w:rPr>
  </w:style>
  <w:style w:type="character" w:customStyle="1" w:styleId="ListLabel2673">
    <w:name w:val="ListLabel 2673"/>
    <w:qFormat/>
    <w:rPr>
      <w:u w:val="none"/>
    </w:rPr>
  </w:style>
  <w:style w:type="character" w:customStyle="1" w:styleId="ListLabel2674">
    <w:name w:val="ListLabel 2674"/>
    <w:qFormat/>
    <w:rPr>
      <w:u w:val="none"/>
    </w:rPr>
  </w:style>
  <w:style w:type="character" w:customStyle="1" w:styleId="ListLabel2675">
    <w:name w:val="ListLabel 2675"/>
    <w:qFormat/>
    <w:rPr>
      <w:u w:val="none"/>
    </w:rPr>
  </w:style>
  <w:style w:type="character" w:customStyle="1" w:styleId="ListLabel2676">
    <w:name w:val="ListLabel 2676"/>
    <w:qFormat/>
    <w:rPr>
      <w:u w:val="none"/>
    </w:rPr>
  </w:style>
  <w:style w:type="character" w:customStyle="1" w:styleId="ListLabel2677">
    <w:name w:val="ListLabel 2677"/>
    <w:qFormat/>
    <w:rPr>
      <w:u w:val="none"/>
    </w:rPr>
  </w:style>
  <w:style w:type="character" w:customStyle="1" w:styleId="ListLabel2678">
    <w:name w:val="ListLabel 2678"/>
    <w:qFormat/>
    <w:rPr>
      <w:u w:val="none"/>
    </w:rPr>
  </w:style>
  <w:style w:type="character" w:customStyle="1" w:styleId="ListLabel2679">
    <w:name w:val="ListLabel 2679"/>
    <w:qFormat/>
    <w:rPr>
      <w:rFonts w:ascii="Gill Sans" w:hAnsi="Gill Sans"/>
      <w:b/>
      <w:u w:val="none"/>
    </w:rPr>
  </w:style>
  <w:style w:type="character" w:customStyle="1" w:styleId="ListLabel2680">
    <w:name w:val="ListLabel 2680"/>
    <w:qFormat/>
    <w:rPr>
      <w:rFonts w:cs="Wingdings 2"/>
      <w:u w:val="none"/>
    </w:rPr>
  </w:style>
  <w:style w:type="character" w:customStyle="1" w:styleId="ListLabel2681">
    <w:name w:val="ListLabel 2681"/>
    <w:qFormat/>
    <w:rPr>
      <w:rFonts w:cs="OpenSymbol"/>
      <w:u w:val="none"/>
    </w:rPr>
  </w:style>
  <w:style w:type="character" w:customStyle="1" w:styleId="ListLabel2682">
    <w:name w:val="ListLabel 2682"/>
    <w:qFormat/>
    <w:rPr>
      <w:rFonts w:cs="Wingdings"/>
      <w:u w:val="none"/>
    </w:rPr>
  </w:style>
  <w:style w:type="character" w:customStyle="1" w:styleId="ListLabel2683">
    <w:name w:val="ListLabel 2683"/>
    <w:qFormat/>
    <w:rPr>
      <w:rFonts w:cs="Wingdings 2"/>
      <w:u w:val="none"/>
    </w:rPr>
  </w:style>
  <w:style w:type="character" w:customStyle="1" w:styleId="ListLabel2684">
    <w:name w:val="ListLabel 2684"/>
    <w:qFormat/>
    <w:rPr>
      <w:rFonts w:cs="OpenSymbol"/>
      <w:u w:val="none"/>
    </w:rPr>
  </w:style>
  <w:style w:type="character" w:customStyle="1" w:styleId="ListLabel2685">
    <w:name w:val="ListLabel 2685"/>
    <w:qFormat/>
    <w:rPr>
      <w:rFonts w:cs="Wingdings"/>
      <w:u w:val="none"/>
    </w:rPr>
  </w:style>
  <w:style w:type="character" w:customStyle="1" w:styleId="ListLabel2686">
    <w:name w:val="ListLabel 2686"/>
    <w:qFormat/>
    <w:rPr>
      <w:rFonts w:cs="Wingdings 2"/>
      <w:u w:val="none"/>
    </w:rPr>
  </w:style>
  <w:style w:type="character" w:customStyle="1" w:styleId="ListLabel2687">
    <w:name w:val="ListLabel 2687"/>
    <w:qFormat/>
    <w:rPr>
      <w:rFonts w:cs="OpenSymbol"/>
      <w:u w:val="none"/>
    </w:rPr>
  </w:style>
  <w:style w:type="character" w:customStyle="1" w:styleId="ListLabel2688">
    <w:name w:val="ListLabel 2688"/>
    <w:qFormat/>
    <w:rPr>
      <w:rFonts w:ascii="Gill Sans" w:hAnsi="Gill Sans"/>
      <w:u w:val="none"/>
    </w:rPr>
  </w:style>
  <w:style w:type="character" w:customStyle="1" w:styleId="ListLabel2689">
    <w:name w:val="ListLabel 2689"/>
    <w:qFormat/>
    <w:rPr>
      <w:u w:val="none"/>
    </w:rPr>
  </w:style>
  <w:style w:type="character" w:customStyle="1" w:styleId="ListLabel2690">
    <w:name w:val="ListLabel 2690"/>
    <w:qFormat/>
    <w:rPr>
      <w:u w:val="none"/>
    </w:rPr>
  </w:style>
  <w:style w:type="character" w:customStyle="1" w:styleId="ListLabel2691">
    <w:name w:val="ListLabel 2691"/>
    <w:qFormat/>
    <w:rPr>
      <w:u w:val="none"/>
    </w:rPr>
  </w:style>
  <w:style w:type="character" w:customStyle="1" w:styleId="ListLabel2692">
    <w:name w:val="ListLabel 2692"/>
    <w:qFormat/>
    <w:rPr>
      <w:u w:val="none"/>
    </w:rPr>
  </w:style>
  <w:style w:type="character" w:customStyle="1" w:styleId="ListLabel2693">
    <w:name w:val="ListLabel 2693"/>
    <w:qFormat/>
    <w:rPr>
      <w:u w:val="none"/>
    </w:rPr>
  </w:style>
  <w:style w:type="character" w:customStyle="1" w:styleId="ListLabel2694">
    <w:name w:val="ListLabel 2694"/>
    <w:qFormat/>
    <w:rPr>
      <w:u w:val="none"/>
    </w:rPr>
  </w:style>
  <w:style w:type="character" w:customStyle="1" w:styleId="ListLabel2695">
    <w:name w:val="ListLabel 2695"/>
    <w:qFormat/>
    <w:rPr>
      <w:u w:val="none"/>
    </w:rPr>
  </w:style>
  <w:style w:type="character" w:customStyle="1" w:styleId="ListLabel2696">
    <w:name w:val="ListLabel 2696"/>
    <w:qFormat/>
    <w:rPr>
      <w:u w:val="none"/>
    </w:rPr>
  </w:style>
  <w:style w:type="character" w:customStyle="1" w:styleId="ListLabel2697">
    <w:name w:val="ListLabel 2697"/>
    <w:qFormat/>
    <w:rPr>
      <w:rFonts w:ascii="Gill Sans" w:hAnsi="Gill Sans"/>
      <w:u w:val="none"/>
    </w:rPr>
  </w:style>
  <w:style w:type="character" w:customStyle="1" w:styleId="ListLabel2698">
    <w:name w:val="ListLabel 2698"/>
    <w:qFormat/>
    <w:rPr>
      <w:u w:val="none"/>
    </w:rPr>
  </w:style>
  <w:style w:type="character" w:customStyle="1" w:styleId="ListLabel2699">
    <w:name w:val="ListLabel 2699"/>
    <w:qFormat/>
    <w:rPr>
      <w:u w:val="none"/>
    </w:rPr>
  </w:style>
  <w:style w:type="character" w:customStyle="1" w:styleId="ListLabel2700">
    <w:name w:val="ListLabel 2700"/>
    <w:qFormat/>
    <w:rPr>
      <w:u w:val="none"/>
    </w:rPr>
  </w:style>
  <w:style w:type="character" w:customStyle="1" w:styleId="ListLabel2701">
    <w:name w:val="ListLabel 2701"/>
    <w:qFormat/>
    <w:rPr>
      <w:u w:val="none"/>
    </w:rPr>
  </w:style>
  <w:style w:type="character" w:customStyle="1" w:styleId="ListLabel2702">
    <w:name w:val="ListLabel 2702"/>
    <w:qFormat/>
    <w:rPr>
      <w:u w:val="none"/>
    </w:rPr>
  </w:style>
  <w:style w:type="character" w:customStyle="1" w:styleId="ListLabel2703">
    <w:name w:val="ListLabel 2703"/>
    <w:qFormat/>
    <w:rPr>
      <w:u w:val="none"/>
    </w:rPr>
  </w:style>
  <w:style w:type="character" w:customStyle="1" w:styleId="ListLabel2704">
    <w:name w:val="ListLabel 2704"/>
    <w:qFormat/>
    <w:rPr>
      <w:u w:val="none"/>
    </w:rPr>
  </w:style>
  <w:style w:type="character" w:customStyle="1" w:styleId="ListLabel2705">
    <w:name w:val="ListLabel 2705"/>
    <w:qFormat/>
    <w:rPr>
      <w:u w:val="none"/>
    </w:rPr>
  </w:style>
  <w:style w:type="character" w:customStyle="1" w:styleId="ListLabel2706">
    <w:name w:val="ListLabel 2706"/>
    <w:qFormat/>
    <w:rPr>
      <w:rFonts w:ascii="Gill Sans" w:eastAsia="Gill Sans" w:hAnsi="Gill Sans" w:cs="Gill Sans"/>
      <w:b w:val="0"/>
      <w:sz w:val="24"/>
    </w:rPr>
  </w:style>
  <w:style w:type="character" w:customStyle="1" w:styleId="ListLabel2707">
    <w:name w:val="ListLabel 2707"/>
    <w:qFormat/>
    <w:rPr>
      <w:rFonts w:ascii="Gill Sans" w:eastAsia="Arial" w:hAnsi="Gill Sans" w:cs="Arial"/>
      <w:u w:val="none"/>
    </w:rPr>
  </w:style>
  <w:style w:type="character" w:customStyle="1" w:styleId="ListLabel2708">
    <w:name w:val="ListLabel 2708"/>
    <w:qFormat/>
    <w:rPr>
      <w:u w:val="none"/>
    </w:rPr>
  </w:style>
  <w:style w:type="character" w:customStyle="1" w:styleId="ListLabel2709">
    <w:name w:val="ListLabel 2709"/>
    <w:qFormat/>
    <w:rPr>
      <w:u w:val="none"/>
    </w:rPr>
  </w:style>
  <w:style w:type="character" w:customStyle="1" w:styleId="ListLabel2710">
    <w:name w:val="ListLabel 2710"/>
    <w:qFormat/>
    <w:rPr>
      <w:u w:val="none"/>
    </w:rPr>
  </w:style>
  <w:style w:type="character" w:customStyle="1" w:styleId="ListLabel2711">
    <w:name w:val="ListLabel 2711"/>
    <w:qFormat/>
    <w:rPr>
      <w:u w:val="none"/>
    </w:rPr>
  </w:style>
  <w:style w:type="character" w:customStyle="1" w:styleId="ListLabel2712">
    <w:name w:val="ListLabel 2712"/>
    <w:qFormat/>
    <w:rPr>
      <w:u w:val="none"/>
    </w:rPr>
  </w:style>
  <w:style w:type="character" w:customStyle="1" w:styleId="ListLabel2713">
    <w:name w:val="ListLabel 2713"/>
    <w:qFormat/>
    <w:rPr>
      <w:u w:val="none"/>
    </w:rPr>
  </w:style>
  <w:style w:type="character" w:customStyle="1" w:styleId="ListLabel2714">
    <w:name w:val="ListLabel 2714"/>
    <w:qFormat/>
    <w:rPr>
      <w:u w:val="none"/>
    </w:rPr>
  </w:style>
  <w:style w:type="character" w:customStyle="1" w:styleId="ListLabel2715">
    <w:name w:val="ListLabel 2715"/>
    <w:qFormat/>
    <w:rPr>
      <w:u w:val="none"/>
    </w:rPr>
  </w:style>
  <w:style w:type="character" w:customStyle="1" w:styleId="ListLabel2716">
    <w:name w:val="ListLabel 2716"/>
    <w:qFormat/>
    <w:rPr>
      <w:rFonts w:ascii="Gill Sans" w:hAnsi="Gill Sans"/>
      <w:u w:val="none"/>
    </w:rPr>
  </w:style>
  <w:style w:type="character" w:customStyle="1" w:styleId="ListLabel2717">
    <w:name w:val="ListLabel 2717"/>
    <w:qFormat/>
    <w:rPr>
      <w:u w:val="none"/>
    </w:rPr>
  </w:style>
  <w:style w:type="character" w:customStyle="1" w:styleId="ListLabel2718">
    <w:name w:val="ListLabel 2718"/>
    <w:qFormat/>
    <w:rPr>
      <w:u w:val="none"/>
    </w:rPr>
  </w:style>
  <w:style w:type="character" w:customStyle="1" w:styleId="ListLabel2719">
    <w:name w:val="ListLabel 2719"/>
    <w:qFormat/>
    <w:rPr>
      <w:u w:val="none"/>
    </w:rPr>
  </w:style>
  <w:style w:type="character" w:customStyle="1" w:styleId="ListLabel2720">
    <w:name w:val="ListLabel 2720"/>
    <w:qFormat/>
    <w:rPr>
      <w:u w:val="none"/>
    </w:rPr>
  </w:style>
  <w:style w:type="character" w:customStyle="1" w:styleId="ListLabel2721">
    <w:name w:val="ListLabel 2721"/>
    <w:qFormat/>
    <w:rPr>
      <w:u w:val="none"/>
    </w:rPr>
  </w:style>
  <w:style w:type="character" w:customStyle="1" w:styleId="ListLabel2722">
    <w:name w:val="ListLabel 2722"/>
    <w:qFormat/>
    <w:rPr>
      <w:u w:val="none"/>
    </w:rPr>
  </w:style>
  <w:style w:type="character" w:customStyle="1" w:styleId="ListLabel2723">
    <w:name w:val="ListLabel 2723"/>
    <w:qFormat/>
    <w:rPr>
      <w:u w:val="none"/>
    </w:rPr>
  </w:style>
  <w:style w:type="character" w:customStyle="1" w:styleId="ListLabel2724">
    <w:name w:val="ListLabel 2724"/>
    <w:qFormat/>
    <w:rPr>
      <w:u w:val="none"/>
    </w:rPr>
  </w:style>
  <w:style w:type="character" w:customStyle="1" w:styleId="ListLabel2725">
    <w:name w:val="ListLabel 2725"/>
    <w:qFormat/>
    <w:rPr>
      <w:rFonts w:ascii="Gill Sans" w:hAnsi="Gill Sans"/>
      <w:b/>
      <w:u w:val="none"/>
    </w:rPr>
  </w:style>
  <w:style w:type="character" w:customStyle="1" w:styleId="ListLabel2726">
    <w:name w:val="ListLabel 2726"/>
    <w:qFormat/>
    <w:rPr>
      <w:u w:val="none"/>
    </w:rPr>
  </w:style>
  <w:style w:type="character" w:customStyle="1" w:styleId="ListLabel2727">
    <w:name w:val="ListLabel 2727"/>
    <w:qFormat/>
    <w:rPr>
      <w:u w:val="none"/>
    </w:rPr>
  </w:style>
  <w:style w:type="character" w:customStyle="1" w:styleId="ListLabel2728">
    <w:name w:val="ListLabel 2728"/>
    <w:qFormat/>
    <w:rPr>
      <w:u w:val="none"/>
    </w:rPr>
  </w:style>
  <w:style w:type="character" w:customStyle="1" w:styleId="ListLabel2729">
    <w:name w:val="ListLabel 2729"/>
    <w:qFormat/>
    <w:rPr>
      <w:u w:val="none"/>
    </w:rPr>
  </w:style>
  <w:style w:type="character" w:customStyle="1" w:styleId="ListLabel2730">
    <w:name w:val="ListLabel 2730"/>
    <w:qFormat/>
    <w:rPr>
      <w:u w:val="none"/>
    </w:rPr>
  </w:style>
  <w:style w:type="character" w:customStyle="1" w:styleId="ListLabel2731">
    <w:name w:val="ListLabel 2731"/>
    <w:qFormat/>
    <w:rPr>
      <w:u w:val="none"/>
    </w:rPr>
  </w:style>
  <w:style w:type="character" w:customStyle="1" w:styleId="ListLabel2732">
    <w:name w:val="ListLabel 2732"/>
    <w:qFormat/>
    <w:rPr>
      <w:u w:val="none"/>
    </w:rPr>
  </w:style>
  <w:style w:type="character" w:customStyle="1" w:styleId="ListLabel2733">
    <w:name w:val="ListLabel 2733"/>
    <w:qFormat/>
    <w:rPr>
      <w:u w:val="none"/>
    </w:rPr>
  </w:style>
  <w:style w:type="character" w:customStyle="1" w:styleId="ListLabel2734">
    <w:name w:val="ListLabel 2734"/>
    <w:qFormat/>
    <w:rPr>
      <w:rFonts w:ascii="Gill Sans" w:hAnsi="Gill Sans"/>
      <w:u w:val="none"/>
    </w:rPr>
  </w:style>
  <w:style w:type="character" w:customStyle="1" w:styleId="ListLabel2735">
    <w:name w:val="ListLabel 2735"/>
    <w:qFormat/>
    <w:rPr>
      <w:u w:val="none"/>
    </w:rPr>
  </w:style>
  <w:style w:type="character" w:customStyle="1" w:styleId="ListLabel2736">
    <w:name w:val="ListLabel 2736"/>
    <w:qFormat/>
    <w:rPr>
      <w:u w:val="none"/>
    </w:rPr>
  </w:style>
  <w:style w:type="character" w:customStyle="1" w:styleId="ListLabel2737">
    <w:name w:val="ListLabel 2737"/>
    <w:qFormat/>
    <w:rPr>
      <w:u w:val="none"/>
    </w:rPr>
  </w:style>
  <w:style w:type="character" w:customStyle="1" w:styleId="ListLabel2738">
    <w:name w:val="ListLabel 2738"/>
    <w:qFormat/>
    <w:rPr>
      <w:u w:val="none"/>
    </w:rPr>
  </w:style>
  <w:style w:type="character" w:customStyle="1" w:styleId="ListLabel2739">
    <w:name w:val="ListLabel 2739"/>
    <w:qFormat/>
    <w:rPr>
      <w:u w:val="none"/>
    </w:rPr>
  </w:style>
  <w:style w:type="character" w:customStyle="1" w:styleId="ListLabel2740">
    <w:name w:val="ListLabel 2740"/>
    <w:qFormat/>
    <w:rPr>
      <w:u w:val="none"/>
    </w:rPr>
  </w:style>
  <w:style w:type="character" w:customStyle="1" w:styleId="ListLabel2741">
    <w:name w:val="ListLabel 2741"/>
    <w:qFormat/>
    <w:rPr>
      <w:u w:val="none"/>
    </w:rPr>
  </w:style>
  <w:style w:type="character" w:customStyle="1" w:styleId="ListLabel2742">
    <w:name w:val="ListLabel 2742"/>
    <w:qFormat/>
    <w:rPr>
      <w:u w:val="none"/>
    </w:rPr>
  </w:style>
  <w:style w:type="character" w:customStyle="1" w:styleId="ListLabel2743">
    <w:name w:val="ListLabel 2743"/>
    <w:qFormat/>
    <w:rPr>
      <w:rFonts w:ascii="Gill Sans" w:eastAsia="Arial" w:hAnsi="Gill Sans" w:cs="Arial"/>
      <w:u w:val="none"/>
    </w:rPr>
  </w:style>
  <w:style w:type="character" w:customStyle="1" w:styleId="ListLabel2744">
    <w:name w:val="ListLabel 2744"/>
    <w:qFormat/>
    <w:rPr>
      <w:u w:val="none"/>
    </w:rPr>
  </w:style>
  <w:style w:type="character" w:customStyle="1" w:styleId="ListLabel2745">
    <w:name w:val="ListLabel 2745"/>
    <w:qFormat/>
    <w:rPr>
      <w:u w:val="none"/>
    </w:rPr>
  </w:style>
  <w:style w:type="character" w:customStyle="1" w:styleId="ListLabel2746">
    <w:name w:val="ListLabel 2746"/>
    <w:qFormat/>
    <w:rPr>
      <w:u w:val="none"/>
    </w:rPr>
  </w:style>
  <w:style w:type="character" w:customStyle="1" w:styleId="ListLabel2747">
    <w:name w:val="ListLabel 2747"/>
    <w:qFormat/>
    <w:rPr>
      <w:u w:val="none"/>
    </w:rPr>
  </w:style>
  <w:style w:type="character" w:customStyle="1" w:styleId="ListLabel2748">
    <w:name w:val="ListLabel 2748"/>
    <w:qFormat/>
    <w:rPr>
      <w:u w:val="none"/>
    </w:rPr>
  </w:style>
  <w:style w:type="character" w:customStyle="1" w:styleId="ListLabel2749">
    <w:name w:val="ListLabel 2749"/>
    <w:qFormat/>
    <w:rPr>
      <w:u w:val="none"/>
    </w:rPr>
  </w:style>
  <w:style w:type="character" w:customStyle="1" w:styleId="ListLabel2750">
    <w:name w:val="ListLabel 2750"/>
    <w:qFormat/>
    <w:rPr>
      <w:u w:val="none"/>
    </w:rPr>
  </w:style>
  <w:style w:type="character" w:customStyle="1" w:styleId="ListLabel2751">
    <w:name w:val="ListLabel 2751"/>
    <w:qFormat/>
    <w:rPr>
      <w:u w:val="none"/>
    </w:rPr>
  </w:style>
  <w:style w:type="character" w:customStyle="1" w:styleId="ListLabel2752">
    <w:name w:val="ListLabel 2752"/>
    <w:qFormat/>
    <w:rPr>
      <w:rFonts w:ascii="Gill Sans" w:hAnsi="Gill Sans"/>
      <w:b/>
      <w:u w:val="none"/>
    </w:rPr>
  </w:style>
  <w:style w:type="character" w:customStyle="1" w:styleId="ListLabel2753">
    <w:name w:val="ListLabel 2753"/>
    <w:qFormat/>
    <w:rPr>
      <w:rFonts w:cs="Wingdings 2"/>
      <w:u w:val="none"/>
    </w:rPr>
  </w:style>
  <w:style w:type="character" w:customStyle="1" w:styleId="ListLabel2754">
    <w:name w:val="ListLabel 2754"/>
    <w:qFormat/>
    <w:rPr>
      <w:rFonts w:cs="OpenSymbol"/>
      <w:u w:val="none"/>
    </w:rPr>
  </w:style>
  <w:style w:type="character" w:customStyle="1" w:styleId="ListLabel2755">
    <w:name w:val="ListLabel 2755"/>
    <w:qFormat/>
    <w:rPr>
      <w:rFonts w:cs="Wingdings"/>
      <w:u w:val="none"/>
    </w:rPr>
  </w:style>
  <w:style w:type="character" w:customStyle="1" w:styleId="ListLabel2756">
    <w:name w:val="ListLabel 2756"/>
    <w:qFormat/>
    <w:rPr>
      <w:rFonts w:cs="Wingdings 2"/>
      <w:u w:val="none"/>
    </w:rPr>
  </w:style>
  <w:style w:type="character" w:customStyle="1" w:styleId="ListLabel2757">
    <w:name w:val="ListLabel 2757"/>
    <w:qFormat/>
    <w:rPr>
      <w:rFonts w:cs="OpenSymbol"/>
      <w:u w:val="none"/>
    </w:rPr>
  </w:style>
  <w:style w:type="character" w:customStyle="1" w:styleId="ListLabel2758">
    <w:name w:val="ListLabel 2758"/>
    <w:qFormat/>
    <w:rPr>
      <w:rFonts w:cs="Wingdings"/>
      <w:u w:val="none"/>
    </w:rPr>
  </w:style>
  <w:style w:type="character" w:customStyle="1" w:styleId="ListLabel2759">
    <w:name w:val="ListLabel 2759"/>
    <w:qFormat/>
    <w:rPr>
      <w:rFonts w:cs="Wingdings 2"/>
      <w:u w:val="none"/>
    </w:rPr>
  </w:style>
  <w:style w:type="character" w:customStyle="1" w:styleId="ListLabel2760">
    <w:name w:val="ListLabel 2760"/>
    <w:qFormat/>
    <w:rPr>
      <w:rFonts w:cs="OpenSymbol"/>
      <w:u w:val="none"/>
    </w:rPr>
  </w:style>
  <w:style w:type="character" w:customStyle="1" w:styleId="ListLabel2761">
    <w:name w:val="ListLabel 2761"/>
    <w:qFormat/>
    <w:rPr>
      <w:rFonts w:ascii="Gill Sans" w:eastAsia="Arial" w:hAnsi="Gill Sans" w:cs="Arial"/>
      <w:u w:val="none"/>
    </w:rPr>
  </w:style>
  <w:style w:type="character" w:customStyle="1" w:styleId="ListLabel2762">
    <w:name w:val="ListLabel 2762"/>
    <w:qFormat/>
    <w:rPr>
      <w:u w:val="none"/>
    </w:rPr>
  </w:style>
  <w:style w:type="character" w:customStyle="1" w:styleId="ListLabel2763">
    <w:name w:val="ListLabel 2763"/>
    <w:qFormat/>
    <w:rPr>
      <w:u w:val="none"/>
    </w:rPr>
  </w:style>
  <w:style w:type="character" w:customStyle="1" w:styleId="ListLabel2764">
    <w:name w:val="ListLabel 2764"/>
    <w:qFormat/>
    <w:rPr>
      <w:u w:val="none"/>
    </w:rPr>
  </w:style>
  <w:style w:type="character" w:customStyle="1" w:styleId="ListLabel2765">
    <w:name w:val="ListLabel 2765"/>
    <w:qFormat/>
    <w:rPr>
      <w:u w:val="none"/>
    </w:rPr>
  </w:style>
  <w:style w:type="character" w:customStyle="1" w:styleId="ListLabel2766">
    <w:name w:val="ListLabel 2766"/>
    <w:qFormat/>
    <w:rPr>
      <w:u w:val="none"/>
    </w:rPr>
  </w:style>
  <w:style w:type="character" w:customStyle="1" w:styleId="ListLabel2767">
    <w:name w:val="ListLabel 2767"/>
    <w:qFormat/>
    <w:rPr>
      <w:u w:val="none"/>
    </w:rPr>
  </w:style>
  <w:style w:type="character" w:customStyle="1" w:styleId="ListLabel2768">
    <w:name w:val="ListLabel 2768"/>
    <w:qFormat/>
    <w:rPr>
      <w:u w:val="none"/>
    </w:rPr>
  </w:style>
  <w:style w:type="character" w:customStyle="1" w:styleId="ListLabel2769">
    <w:name w:val="ListLabel 2769"/>
    <w:qFormat/>
    <w:rPr>
      <w:u w:val="none"/>
    </w:rPr>
  </w:style>
  <w:style w:type="character" w:customStyle="1" w:styleId="ListLabel2770">
    <w:name w:val="ListLabel 2770"/>
    <w:qFormat/>
    <w:rPr>
      <w:rFonts w:ascii="Gill Sans" w:hAnsi="Gill Sans"/>
      <w:u w:val="none"/>
    </w:rPr>
  </w:style>
  <w:style w:type="character" w:customStyle="1" w:styleId="ListLabel2771">
    <w:name w:val="ListLabel 2771"/>
    <w:qFormat/>
    <w:rPr>
      <w:rFonts w:ascii="Gill Sans" w:hAnsi="Gill Sans"/>
      <w:u w:val="none"/>
    </w:rPr>
  </w:style>
  <w:style w:type="character" w:customStyle="1" w:styleId="ListLabel2772">
    <w:name w:val="ListLabel 2772"/>
    <w:qFormat/>
    <w:rPr>
      <w:u w:val="none"/>
    </w:rPr>
  </w:style>
  <w:style w:type="character" w:customStyle="1" w:styleId="ListLabel2773">
    <w:name w:val="ListLabel 2773"/>
    <w:qFormat/>
    <w:rPr>
      <w:u w:val="none"/>
    </w:rPr>
  </w:style>
  <w:style w:type="character" w:customStyle="1" w:styleId="ListLabel2774">
    <w:name w:val="ListLabel 2774"/>
    <w:qFormat/>
    <w:rPr>
      <w:u w:val="none"/>
    </w:rPr>
  </w:style>
  <w:style w:type="character" w:customStyle="1" w:styleId="ListLabel2775">
    <w:name w:val="ListLabel 2775"/>
    <w:qFormat/>
    <w:rPr>
      <w:u w:val="none"/>
    </w:rPr>
  </w:style>
  <w:style w:type="character" w:customStyle="1" w:styleId="ListLabel2776">
    <w:name w:val="ListLabel 2776"/>
    <w:qFormat/>
    <w:rPr>
      <w:u w:val="none"/>
    </w:rPr>
  </w:style>
  <w:style w:type="character" w:customStyle="1" w:styleId="ListLabel2777">
    <w:name w:val="ListLabel 2777"/>
    <w:qFormat/>
    <w:rPr>
      <w:u w:val="none"/>
    </w:rPr>
  </w:style>
  <w:style w:type="character" w:customStyle="1" w:styleId="ListLabel2778">
    <w:name w:val="ListLabel 2778"/>
    <w:qFormat/>
    <w:rPr>
      <w:u w:val="none"/>
    </w:rPr>
  </w:style>
  <w:style w:type="character" w:customStyle="1" w:styleId="ListLabel2779">
    <w:name w:val="ListLabel 2779"/>
    <w:qFormat/>
    <w:rPr>
      <w:rFonts w:ascii="Gill Sans" w:eastAsia="Arial" w:hAnsi="Gill Sans" w:cs="Arial"/>
      <w:b/>
      <w:sz w:val="32"/>
      <w:szCs w:val="32"/>
    </w:rPr>
  </w:style>
  <w:style w:type="character" w:customStyle="1" w:styleId="ListLabel2780">
    <w:name w:val="ListLabel 2780"/>
    <w:qFormat/>
    <w:rPr>
      <w:rFonts w:ascii="Gill Sans" w:hAnsi="Gill Sans"/>
      <w:highlight w:val="white"/>
      <w:u w:val="none"/>
    </w:rPr>
  </w:style>
  <w:style w:type="character" w:customStyle="1" w:styleId="ListLabel2781">
    <w:name w:val="ListLabel 2781"/>
    <w:qFormat/>
    <w:rPr>
      <w:u w:val="none"/>
    </w:rPr>
  </w:style>
  <w:style w:type="character" w:customStyle="1" w:styleId="ListLabel2782">
    <w:name w:val="ListLabel 2782"/>
    <w:qFormat/>
    <w:rPr>
      <w:u w:val="none"/>
    </w:rPr>
  </w:style>
  <w:style w:type="character" w:customStyle="1" w:styleId="ListLabel2783">
    <w:name w:val="ListLabel 2783"/>
    <w:qFormat/>
    <w:rPr>
      <w:u w:val="none"/>
    </w:rPr>
  </w:style>
  <w:style w:type="character" w:customStyle="1" w:styleId="ListLabel2784">
    <w:name w:val="ListLabel 2784"/>
    <w:qFormat/>
    <w:rPr>
      <w:u w:val="none"/>
    </w:rPr>
  </w:style>
  <w:style w:type="character" w:customStyle="1" w:styleId="ListLabel2785">
    <w:name w:val="ListLabel 2785"/>
    <w:qFormat/>
    <w:rPr>
      <w:u w:val="none"/>
    </w:rPr>
  </w:style>
  <w:style w:type="character" w:customStyle="1" w:styleId="ListLabel2786">
    <w:name w:val="ListLabel 2786"/>
    <w:qFormat/>
    <w:rPr>
      <w:u w:val="none"/>
    </w:rPr>
  </w:style>
  <w:style w:type="character" w:customStyle="1" w:styleId="ListLabel2787">
    <w:name w:val="ListLabel 2787"/>
    <w:qFormat/>
    <w:rPr>
      <w:u w:val="none"/>
    </w:rPr>
  </w:style>
  <w:style w:type="character" w:customStyle="1" w:styleId="ListLabel2788">
    <w:name w:val="ListLabel 2788"/>
    <w:qFormat/>
    <w:rPr>
      <w:u w:val="none"/>
    </w:rPr>
  </w:style>
  <w:style w:type="character" w:customStyle="1" w:styleId="ListLabel2789">
    <w:name w:val="ListLabel 2789"/>
    <w:qFormat/>
    <w:rPr>
      <w:rFonts w:ascii="Gill Sans" w:hAnsi="Gill Sans" w:cs="Noto Sans Symbols"/>
      <w:u w:val="none"/>
    </w:rPr>
  </w:style>
  <w:style w:type="character" w:customStyle="1" w:styleId="ListLabel2790">
    <w:name w:val="ListLabel 2790"/>
    <w:qFormat/>
    <w:rPr>
      <w:rFonts w:cs="Noto Sans Symbols"/>
      <w:u w:val="none"/>
    </w:rPr>
  </w:style>
  <w:style w:type="character" w:customStyle="1" w:styleId="ListLabel2791">
    <w:name w:val="ListLabel 2791"/>
    <w:qFormat/>
    <w:rPr>
      <w:rFonts w:cs="Noto Sans Symbols"/>
      <w:u w:val="none"/>
    </w:rPr>
  </w:style>
  <w:style w:type="character" w:customStyle="1" w:styleId="ListLabel2792">
    <w:name w:val="ListLabel 2792"/>
    <w:qFormat/>
    <w:rPr>
      <w:rFonts w:cs="Noto Sans Symbols"/>
      <w:u w:val="none"/>
    </w:rPr>
  </w:style>
  <w:style w:type="character" w:customStyle="1" w:styleId="ListLabel2793">
    <w:name w:val="ListLabel 2793"/>
    <w:qFormat/>
    <w:rPr>
      <w:rFonts w:cs="Noto Sans Symbols"/>
      <w:u w:val="none"/>
    </w:rPr>
  </w:style>
  <w:style w:type="character" w:customStyle="1" w:styleId="ListLabel2794">
    <w:name w:val="ListLabel 2794"/>
    <w:qFormat/>
    <w:rPr>
      <w:rFonts w:cs="Noto Sans Symbols"/>
      <w:u w:val="none"/>
    </w:rPr>
  </w:style>
  <w:style w:type="character" w:customStyle="1" w:styleId="ListLabel2795">
    <w:name w:val="ListLabel 2795"/>
    <w:qFormat/>
    <w:rPr>
      <w:rFonts w:cs="Noto Sans Symbols"/>
      <w:u w:val="none"/>
    </w:rPr>
  </w:style>
  <w:style w:type="character" w:customStyle="1" w:styleId="ListLabel2796">
    <w:name w:val="ListLabel 2796"/>
    <w:qFormat/>
    <w:rPr>
      <w:rFonts w:cs="Noto Sans Symbols"/>
      <w:u w:val="none"/>
    </w:rPr>
  </w:style>
  <w:style w:type="character" w:customStyle="1" w:styleId="ListLabel2797">
    <w:name w:val="ListLabel 2797"/>
    <w:qFormat/>
    <w:rPr>
      <w:rFonts w:cs="Noto Sans Symbols"/>
      <w:u w:val="none"/>
    </w:rPr>
  </w:style>
  <w:style w:type="character" w:customStyle="1" w:styleId="ListLabel2798">
    <w:name w:val="ListLabel 2798"/>
    <w:qFormat/>
    <w:rPr>
      <w:rFonts w:ascii="Gill Sans" w:hAnsi="Gill Sans"/>
      <w:b w:val="0"/>
      <w:sz w:val="24"/>
      <w:u w:val="none"/>
    </w:rPr>
  </w:style>
  <w:style w:type="character" w:customStyle="1" w:styleId="ListLabel2799">
    <w:name w:val="ListLabel 2799"/>
    <w:qFormat/>
    <w:rPr>
      <w:rFonts w:ascii="Gill Sans" w:hAnsi="Gill Sans"/>
      <w:b/>
      <w:sz w:val="24"/>
      <w:u w:val="none"/>
    </w:rPr>
  </w:style>
  <w:style w:type="character" w:customStyle="1" w:styleId="ListLabel2800">
    <w:name w:val="ListLabel 2800"/>
    <w:qFormat/>
    <w:rPr>
      <w:u w:val="none"/>
    </w:rPr>
  </w:style>
  <w:style w:type="character" w:customStyle="1" w:styleId="ListLabel2801">
    <w:name w:val="ListLabel 2801"/>
    <w:qFormat/>
    <w:rPr>
      <w:u w:val="none"/>
    </w:rPr>
  </w:style>
  <w:style w:type="character" w:customStyle="1" w:styleId="ListLabel2802">
    <w:name w:val="ListLabel 2802"/>
    <w:qFormat/>
    <w:rPr>
      <w:u w:val="none"/>
    </w:rPr>
  </w:style>
  <w:style w:type="character" w:customStyle="1" w:styleId="ListLabel2803">
    <w:name w:val="ListLabel 2803"/>
    <w:qFormat/>
    <w:rPr>
      <w:u w:val="none"/>
    </w:rPr>
  </w:style>
  <w:style w:type="character" w:customStyle="1" w:styleId="ListLabel2804">
    <w:name w:val="ListLabel 2804"/>
    <w:qFormat/>
    <w:rPr>
      <w:u w:val="none"/>
    </w:rPr>
  </w:style>
  <w:style w:type="character" w:customStyle="1" w:styleId="ListLabel2805">
    <w:name w:val="ListLabel 2805"/>
    <w:qFormat/>
    <w:rPr>
      <w:u w:val="none"/>
    </w:rPr>
  </w:style>
  <w:style w:type="character" w:customStyle="1" w:styleId="ListLabel2806">
    <w:name w:val="ListLabel 2806"/>
    <w:qFormat/>
    <w:rPr>
      <w:u w:val="none"/>
    </w:rPr>
  </w:style>
  <w:style w:type="character" w:customStyle="1" w:styleId="ListLabel2807">
    <w:name w:val="ListLabel 2807"/>
    <w:qFormat/>
    <w:rPr>
      <w:rFonts w:ascii="Gill Sans" w:hAnsi="Gill Sans"/>
      <w:u w:val="none"/>
    </w:rPr>
  </w:style>
  <w:style w:type="character" w:customStyle="1" w:styleId="ListLabel2808">
    <w:name w:val="ListLabel 2808"/>
    <w:qFormat/>
    <w:rPr>
      <w:u w:val="none"/>
    </w:rPr>
  </w:style>
  <w:style w:type="character" w:customStyle="1" w:styleId="ListLabel2809">
    <w:name w:val="ListLabel 2809"/>
    <w:qFormat/>
    <w:rPr>
      <w:u w:val="none"/>
    </w:rPr>
  </w:style>
  <w:style w:type="character" w:customStyle="1" w:styleId="ListLabel2810">
    <w:name w:val="ListLabel 2810"/>
    <w:qFormat/>
    <w:rPr>
      <w:u w:val="none"/>
    </w:rPr>
  </w:style>
  <w:style w:type="character" w:customStyle="1" w:styleId="ListLabel2811">
    <w:name w:val="ListLabel 2811"/>
    <w:qFormat/>
    <w:rPr>
      <w:u w:val="none"/>
    </w:rPr>
  </w:style>
  <w:style w:type="character" w:customStyle="1" w:styleId="ListLabel2812">
    <w:name w:val="ListLabel 2812"/>
    <w:qFormat/>
    <w:rPr>
      <w:u w:val="none"/>
    </w:rPr>
  </w:style>
  <w:style w:type="character" w:customStyle="1" w:styleId="ListLabel2813">
    <w:name w:val="ListLabel 2813"/>
    <w:qFormat/>
    <w:rPr>
      <w:u w:val="none"/>
    </w:rPr>
  </w:style>
  <w:style w:type="character" w:customStyle="1" w:styleId="ListLabel2814">
    <w:name w:val="ListLabel 2814"/>
    <w:qFormat/>
    <w:rPr>
      <w:u w:val="none"/>
    </w:rPr>
  </w:style>
  <w:style w:type="character" w:customStyle="1" w:styleId="ListLabel2815">
    <w:name w:val="ListLabel 2815"/>
    <w:qFormat/>
    <w:rPr>
      <w:u w:val="none"/>
    </w:rPr>
  </w:style>
  <w:style w:type="character" w:customStyle="1" w:styleId="ListLabel2816">
    <w:name w:val="ListLabel 2816"/>
    <w:qFormat/>
    <w:rPr>
      <w:rFonts w:ascii="Gill Sans" w:eastAsia="Noto Sans Symbols" w:hAnsi="Gill Sans" w:cs="Noto Sans Symbols"/>
      <w:u w:val="none"/>
    </w:rPr>
  </w:style>
  <w:style w:type="character" w:customStyle="1" w:styleId="ListLabel2817">
    <w:name w:val="ListLabel 2817"/>
    <w:qFormat/>
    <w:rPr>
      <w:rFonts w:eastAsia="Noto Sans Symbols" w:cs="Noto Sans Symbols"/>
      <w:u w:val="none"/>
    </w:rPr>
  </w:style>
  <w:style w:type="character" w:customStyle="1" w:styleId="ListLabel2818">
    <w:name w:val="ListLabel 2818"/>
    <w:qFormat/>
    <w:rPr>
      <w:rFonts w:eastAsia="Noto Sans Symbols" w:cs="Noto Sans Symbols"/>
      <w:u w:val="none"/>
    </w:rPr>
  </w:style>
  <w:style w:type="character" w:customStyle="1" w:styleId="ListLabel2819">
    <w:name w:val="ListLabel 2819"/>
    <w:qFormat/>
    <w:rPr>
      <w:rFonts w:eastAsia="Noto Sans Symbols" w:cs="Noto Sans Symbols"/>
      <w:u w:val="none"/>
    </w:rPr>
  </w:style>
  <w:style w:type="character" w:customStyle="1" w:styleId="ListLabel2820">
    <w:name w:val="ListLabel 2820"/>
    <w:qFormat/>
    <w:rPr>
      <w:rFonts w:eastAsia="Noto Sans Symbols" w:cs="Noto Sans Symbols"/>
      <w:u w:val="none"/>
    </w:rPr>
  </w:style>
  <w:style w:type="character" w:customStyle="1" w:styleId="ListLabel2821">
    <w:name w:val="ListLabel 2821"/>
    <w:qFormat/>
    <w:rPr>
      <w:rFonts w:eastAsia="Noto Sans Symbols" w:cs="Noto Sans Symbols"/>
      <w:u w:val="none"/>
    </w:rPr>
  </w:style>
  <w:style w:type="character" w:customStyle="1" w:styleId="ListLabel2822">
    <w:name w:val="ListLabel 2822"/>
    <w:qFormat/>
    <w:rPr>
      <w:rFonts w:eastAsia="Noto Sans Symbols" w:cs="Noto Sans Symbols"/>
      <w:u w:val="none"/>
    </w:rPr>
  </w:style>
  <w:style w:type="character" w:customStyle="1" w:styleId="ListLabel2823">
    <w:name w:val="ListLabel 2823"/>
    <w:qFormat/>
    <w:rPr>
      <w:rFonts w:eastAsia="Noto Sans Symbols" w:cs="Noto Sans Symbols"/>
      <w:u w:val="none"/>
    </w:rPr>
  </w:style>
  <w:style w:type="character" w:customStyle="1" w:styleId="ListLabel2824">
    <w:name w:val="ListLabel 2824"/>
    <w:qFormat/>
    <w:rPr>
      <w:rFonts w:eastAsia="Noto Sans Symbols" w:cs="Noto Sans Symbols"/>
      <w:u w:val="none"/>
    </w:rPr>
  </w:style>
  <w:style w:type="character" w:customStyle="1" w:styleId="ListLabel2825">
    <w:name w:val="ListLabel 2825"/>
    <w:qFormat/>
    <w:rPr>
      <w:rFonts w:ascii="Gill Sans" w:hAnsi="Gill Sans"/>
      <w:u w:val="none"/>
    </w:rPr>
  </w:style>
  <w:style w:type="character" w:customStyle="1" w:styleId="ListLabel2826">
    <w:name w:val="ListLabel 2826"/>
    <w:qFormat/>
    <w:rPr>
      <w:u w:val="none"/>
    </w:rPr>
  </w:style>
  <w:style w:type="character" w:customStyle="1" w:styleId="ListLabel2827">
    <w:name w:val="ListLabel 2827"/>
    <w:qFormat/>
    <w:rPr>
      <w:u w:val="none"/>
    </w:rPr>
  </w:style>
  <w:style w:type="character" w:customStyle="1" w:styleId="ListLabel2828">
    <w:name w:val="ListLabel 2828"/>
    <w:qFormat/>
    <w:rPr>
      <w:u w:val="none"/>
    </w:rPr>
  </w:style>
  <w:style w:type="character" w:customStyle="1" w:styleId="ListLabel2829">
    <w:name w:val="ListLabel 2829"/>
    <w:qFormat/>
    <w:rPr>
      <w:u w:val="none"/>
    </w:rPr>
  </w:style>
  <w:style w:type="character" w:customStyle="1" w:styleId="ListLabel2830">
    <w:name w:val="ListLabel 2830"/>
    <w:qFormat/>
    <w:rPr>
      <w:u w:val="none"/>
    </w:rPr>
  </w:style>
  <w:style w:type="character" w:customStyle="1" w:styleId="ListLabel2831">
    <w:name w:val="ListLabel 2831"/>
    <w:qFormat/>
    <w:rPr>
      <w:u w:val="none"/>
    </w:rPr>
  </w:style>
  <w:style w:type="character" w:customStyle="1" w:styleId="ListLabel2832">
    <w:name w:val="ListLabel 2832"/>
    <w:qFormat/>
    <w:rPr>
      <w:u w:val="none"/>
    </w:rPr>
  </w:style>
  <w:style w:type="character" w:customStyle="1" w:styleId="ListLabel2833">
    <w:name w:val="ListLabel 2833"/>
    <w:qFormat/>
    <w:rPr>
      <w:u w:val="none"/>
    </w:rPr>
  </w:style>
  <w:style w:type="character" w:customStyle="1" w:styleId="ListLabel2834">
    <w:name w:val="ListLabel 2834"/>
    <w:qFormat/>
    <w:rPr>
      <w:rFonts w:ascii="Gill Sans" w:hAnsi="Gill Sans"/>
      <w:u w:val="none"/>
    </w:rPr>
  </w:style>
  <w:style w:type="character" w:customStyle="1" w:styleId="ListLabel2835">
    <w:name w:val="ListLabel 2835"/>
    <w:qFormat/>
    <w:rPr>
      <w:u w:val="none"/>
    </w:rPr>
  </w:style>
  <w:style w:type="character" w:customStyle="1" w:styleId="ListLabel2836">
    <w:name w:val="ListLabel 2836"/>
    <w:qFormat/>
    <w:rPr>
      <w:u w:val="none"/>
    </w:rPr>
  </w:style>
  <w:style w:type="character" w:customStyle="1" w:styleId="ListLabel2837">
    <w:name w:val="ListLabel 2837"/>
    <w:qFormat/>
    <w:rPr>
      <w:u w:val="none"/>
    </w:rPr>
  </w:style>
  <w:style w:type="character" w:customStyle="1" w:styleId="ListLabel2838">
    <w:name w:val="ListLabel 2838"/>
    <w:qFormat/>
    <w:rPr>
      <w:u w:val="none"/>
    </w:rPr>
  </w:style>
  <w:style w:type="character" w:customStyle="1" w:styleId="ListLabel2839">
    <w:name w:val="ListLabel 2839"/>
    <w:qFormat/>
    <w:rPr>
      <w:u w:val="none"/>
    </w:rPr>
  </w:style>
  <w:style w:type="character" w:customStyle="1" w:styleId="ListLabel2840">
    <w:name w:val="ListLabel 2840"/>
    <w:qFormat/>
    <w:rPr>
      <w:u w:val="none"/>
    </w:rPr>
  </w:style>
  <w:style w:type="character" w:customStyle="1" w:styleId="ListLabel2841">
    <w:name w:val="ListLabel 2841"/>
    <w:qFormat/>
    <w:rPr>
      <w:u w:val="none"/>
    </w:rPr>
  </w:style>
  <w:style w:type="character" w:customStyle="1" w:styleId="ListLabel2842">
    <w:name w:val="ListLabel 2842"/>
    <w:qFormat/>
    <w:rPr>
      <w:u w:val="none"/>
    </w:rPr>
  </w:style>
  <w:style w:type="character" w:customStyle="1" w:styleId="ListLabel2843">
    <w:name w:val="ListLabel 2843"/>
    <w:qFormat/>
    <w:rPr>
      <w:rFonts w:ascii="Gill Sans" w:eastAsia="Arial" w:hAnsi="Gill Sans" w:cs="Arial"/>
      <w:u w:val="none"/>
    </w:rPr>
  </w:style>
  <w:style w:type="character" w:customStyle="1" w:styleId="ListLabel2844">
    <w:name w:val="ListLabel 2844"/>
    <w:qFormat/>
    <w:rPr>
      <w:u w:val="none"/>
    </w:rPr>
  </w:style>
  <w:style w:type="character" w:customStyle="1" w:styleId="ListLabel2845">
    <w:name w:val="ListLabel 2845"/>
    <w:qFormat/>
    <w:rPr>
      <w:u w:val="none"/>
    </w:rPr>
  </w:style>
  <w:style w:type="character" w:customStyle="1" w:styleId="ListLabel2846">
    <w:name w:val="ListLabel 2846"/>
    <w:qFormat/>
    <w:rPr>
      <w:u w:val="none"/>
    </w:rPr>
  </w:style>
  <w:style w:type="character" w:customStyle="1" w:styleId="ListLabel2847">
    <w:name w:val="ListLabel 2847"/>
    <w:qFormat/>
    <w:rPr>
      <w:u w:val="none"/>
    </w:rPr>
  </w:style>
  <w:style w:type="character" w:customStyle="1" w:styleId="ListLabel2848">
    <w:name w:val="ListLabel 2848"/>
    <w:qFormat/>
    <w:rPr>
      <w:u w:val="none"/>
    </w:rPr>
  </w:style>
  <w:style w:type="character" w:customStyle="1" w:styleId="ListLabel2849">
    <w:name w:val="ListLabel 2849"/>
    <w:qFormat/>
    <w:rPr>
      <w:u w:val="none"/>
    </w:rPr>
  </w:style>
  <w:style w:type="character" w:customStyle="1" w:styleId="ListLabel2850">
    <w:name w:val="ListLabel 2850"/>
    <w:qFormat/>
    <w:rPr>
      <w:u w:val="none"/>
    </w:rPr>
  </w:style>
  <w:style w:type="character" w:customStyle="1" w:styleId="ListLabel2851">
    <w:name w:val="ListLabel 2851"/>
    <w:qFormat/>
    <w:rPr>
      <w:u w:val="none"/>
    </w:rPr>
  </w:style>
  <w:style w:type="character" w:customStyle="1" w:styleId="ListLabel2852">
    <w:name w:val="ListLabel 2852"/>
    <w:qFormat/>
    <w:rPr>
      <w:rFonts w:ascii="Gill Sans" w:eastAsia="Arial" w:hAnsi="Gill Sans" w:cs="Arial"/>
      <w:u w:val="none"/>
    </w:rPr>
  </w:style>
  <w:style w:type="character" w:customStyle="1" w:styleId="ListLabel2853">
    <w:name w:val="ListLabel 2853"/>
    <w:qFormat/>
    <w:rPr>
      <w:u w:val="none"/>
    </w:rPr>
  </w:style>
  <w:style w:type="character" w:customStyle="1" w:styleId="ListLabel2854">
    <w:name w:val="ListLabel 2854"/>
    <w:qFormat/>
    <w:rPr>
      <w:u w:val="none"/>
    </w:rPr>
  </w:style>
  <w:style w:type="character" w:customStyle="1" w:styleId="ListLabel2855">
    <w:name w:val="ListLabel 2855"/>
    <w:qFormat/>
    <w:rPr>
      <w:u w:val="none"/>
    </w:rPr>
  </w:style>
  <w:style w:type="character" w:customStyle="1" w:styleId="ListLabel2856">
    <w:name w:val="ListLabel 2856"/>
    <w:qFormat/>
    <w:rPr>
      <w:u w:val="none"/>
    </w:rPr>
  </w:style>
  <w:style w:type="character" w:customStyle="1" w:styleId="ListLabel2857">
    <w:name w:val="ListLabel 2857"/>
    <w:qFormat/>
    <w:rPr>
      <w:u w:val="none"/>
    </w:rPr>
  </w:style>
  <w:style w:type="character" w:customStyle="1" w:styleId="ListLabel2858">
    <w:name w:val="ListLabel 2858"/>
    <w:qFormat/>
    <w:rPr>
      <w:u w:val="none"/>
    </w:rPr>
  </w:style>
  <w:style w:type="character" w:customStyle="1" w:styleId="ListLabel2859">
    <w:name w:val="ListLabel 2859"/>
    <w:qFormat/>
    <w:rPr>
      <w:u w:val="none"/>
    </w:rPr>
  </w:style>
  <w:style w:type="character" w:customStyle="1" w:styleId="ListLabel2860">
    <w:name w:val="ListLabel 2860"/>
    <w:qFormat/>
    <w:rPr>
      <w:u w:val="none"/>
    </w:rPr>
  </w:style>
  <w:style w:type="character" w:customStyle="1" w:styleId="ListLabel2861">
    <w:name w:val="ListLabel 2861"/>
    <w:qFormat/>
    <w:rPr>
      <w:u w:val="none"/>
    </w:rPr>
  </w:style>
  <w:style w:type="character" w:customStyle="1" w:styleId="ListLabel2862">
    <w:name w:val="ListLabel 2862"/>
    <w:qFormat/>
    <w:rPr>
      <w:u w:val="none"/>
    </w:rPr>
  </w:style>
  <w:style w:type="character" w:customStyle="1" w:styleId="ListLabel2863">
    <w:name w:val="ListLabel 2863"/>
    <w:qFormat/>
    <w:rPr>
      <w:u w:val="none"/>
    </w:rPr>
  </w:style>
  <w:style w:type="character" w:customStyle="1" w:styleId="ListLabel2864">
    <w:name w:val="ListLabel 2864"/>
    <w:qFormat/>
    <w:rPr>
      <w:u w:val="none"/>
    </w:rPr>
  </w:style>
  <w:style w:type="character" w:customStyle="1" w:styleId="ListLabel2865">
    <w:name w:val="ListLabel 2865"/>
    <w:qFormat/>
    <w:rPr>
      <w:u w:val="none"/>
    </w:rPr>
  </w:style>
  <w:style w:type="character" w:customStyle="1" w:styleId="ListLabel2866">
    <w:name w:val="ListLabel 2866"/>
    <w:qFormat/>
    <w:rPr>
      <w:u w:val="none"/>
    </w:rPr>
  </w:style>
  <w:style w:type="character" w:customStyle="1" w:styleId="ListLabel2867">
    <w:name w:val="ListLabel 2867"/>
    <w:qFormat/>
    <w:rPr>
      <w:u w:val="none"/>
    </w:rPr>
  </w:style>
  <w:style w:type="character" w:customStyle="1" w:styleId="ListLabel2868">
    <w:name w:val="ListLabel 2868"/>
    <w:qFormat/>
    <w:rPr>
      <w:u w:val="none"/>
    </w:rPr>
  </w:style>
  <w:style w:type="character" w:customStyle="1" w:styleId="ListLabel2869">
    <w:name w:val="ListLabel 2869"/>
    <w:qFormat/>
    <w:rPr>
      <w:u w:val="none"/>
    </w:rPr>
  </w:style>
  <w:style w:type="character" w:customStyle="1" w:styleId="ListLabel2870">
    <w:name w:val="ListLabel 2870"/>
    <w:qFormat/>
    <w:rPr>
      <w:rFonts w:ascii="Gill Sans" w:eastAsia="Noto Sans Symbols" w:hAnsi="Gill Sans" w:cs="Noto Sans Symbols"/>
      <w:b/>
      <w:u w:val="none"/>
    </w:rPr>
  </w:style>
  <w:style w:type="character" w:customStyle="1" w:styleId="ListLabel2871">
    <w:name w:val="ListLabel 2871"/>
    <w:qFormat/>
    <w:rPr>
      <w:rFonts w:cs="Noto Sans Symbols"/>
      <w:u w:val="none"/>
    </w:rPr>
  </w:style>
  <w:style w:type="character" w:customStyle="1" w:styleId="ListLabel2872">
    <w:name w:val="ListLabel 2872"/>
    <w:qFormat/>
    <w:rPr>
      <w:rFonts w:cs="Noto Sans Symbols"/>
      <w:u w:val="none"/>
    </w:rPr>
  </w:style>
  <w:style w:type="character" w:customStyle="1" w:styleId="ListLabel2873">
    <w:name w:val="ListLabel 2873"/>
    <w:qFormat/>
    <w:rPr>
      <w:rFonts w:cs="Noto Sans Symbols"/>
      <w:u w:val="none"/>
    </w:rPr>
  </w:style>
  <w:style w:type="character" w:customStyle="1" w:styleId="ListLabel2874">
    <w:name w:val="ListLabel 2874"/>
    <w:qFormat/>
    <w:rPr>
      <w:rFonts w:cs="Noto Sans Symbols"/>
      <w:u w:val="none"/>
    </w:rPr>
  </w:style>
  <w:style w:type="character" w:customStyle="1" w:styleId="ListLabel2875">
    <w:name w:val="ListLabel 2875"/>
    <w:qFormat/>
    <w:rPr>
      <w:rFonts w:cs="Noto Sans Symbols"/>
      <w:u w:val="none"/>
    </w:rPr>
  </w:style>
  <w:style w:type="character" w:customStyle="1" w:styleId="ListLabel2876">
    <w:name w:val="ListLabel 2876"/>
    <w:qFormat/>
    <w:rPr>
      <w:rFonts w:cs="Noto Sans Symbols"/>
      <w:u w:val="none"/>
    </w:rPr>
  </w:style>
  <w:style w:type="character" w:customStyle="1" w:styleId="ListLabel2877">
    <w:name w:val="ListLabel 2877"/>
    <w:qFormat/>
    <w:rPr>
      <w:rFonts w:cs="Noto Sans Symbols"/>
      <w:u w:val="none"/>
    </w:rPr>
  </w:style>
  <w:style w:type="character" w:customStyle="1" w:styleId="ListLabel2878">
    <w:name w:val="ListLabel 2878"/>
    <w:qFormat/>
    <w:rPr>
      <w:rFonts w:cs="Noto Sans Symbols"/>
      <w:u w:val="none"/>
    </w:rPr>
  </w:style>
  <w:style w:type="character" w:customStyle="1" w:styleId="ListLabel2879">
    <w:name w:val="ListLabel 2879"/>
    <w:qFormat/>
    <w:rPr>
      <w:rFonts w:ascii="Gill Sans" w:hAnsi="Gill Sans"/>
      <w:u w:val="none"/>
    </w:rPr>
  </w:style>
  <w:style w:type="character" w:customStyle="1" w:styleId="ListLabel2880">
    <w:name w:val="ListLabel 2880"/>
    <w:qFormat/>
    <w:rPr>
      <w:u w:val="none"/>
    </w:rPr>
  </w:style>
  <w:style w:type="character" w:customStyle="1" w:styleId="ListLabel2881">
    <w:name w:val="ListLabel 2881"/>
    <w:qFormat/>
    <w:rPr>
      <w:u w:val="none"/>
    </w:rPr>
  </w:style>
  <w:style w:type="character" w:customStyle="1" w:styleId="ListLabel2882">
    <w:name w:val="ListLabel 2882"/>
    <w:qFormat/>
    <w:rPr>
      <w:u w:val="none"/>
    </w:rPr>
  </w:style>
  <w:style w:type="character" w:customStyle="1" w:styleId="ListLabel2883">
    <w:name w:val="ListLabel 2883"/>
    <w:qFormat/>
    <w:rPr>
      <w:u w:val="none"/>
    </w:rPr>
  </w:style>
  <w:style w:type="character" w:customStyle="1" w:styleId="ListLabel2884">
    <w:name w:val="ListLabel 2884"/>
    <w:qFormat/>
    <w:rPr>
      <w:u w:val="none"/>
    </w:rPr>
  </w:style>
  <w:style w:type="character" w:customStyle="1" w:styleId="ListLabel2885">
    <w:name w:val="ListLabel 2885"/>
    <w:qFormat/>
    <w:rPr>
      <w:u w:val="none"/>
    </w:rPr>
  </w:style>
  <w:style w:type="character" w:customStyle="1" w:styleId="ListLabel2886">
    <w:name w:val="ListLabel 2886"/>
    <w:qFormat/>
    <w:rPr>
      <w:u w:val="none"/>
    </w:rPr>
  </w:style>
  <w:style w:type="character" w:customStyle="1" w:styleId="ListLabel2887">
    <w:name w:val="ListLabel 2887"/>
    <w:qFormat/>
    <w:rPr>
      <w:u w:val="none"/>
    </w:rPr>
  </w:style>
  <w:style w:type="character" w:customStyle="1" w:styleId="ListLabel2888">
    <w:name w:val="ListLabel 2888"/>
    <w:qFormat/>
    <w:rPr>
      <w:rFonts w:ascii="Gill Sans" w:hAnsi="Gill Sans"/>
      <w:color w:val="CC0000"/>
      <w:u w:val="none"/>
    </w:rPr>
  </w:style>
  <w:style w:type="character" w:customStyle="1" w:styleId="ListLabel2889">
    <w:name w:val="ListLabel 2889"/>
    <w:qFormat/>
    <w:rPr>
      <w:u w:val="none"/>
    </w:rPr>
  </w:style>
  <w:style w:type="character" w:customStyle="1" w:styleId="ListLabel2890">
    <w:name w:val="ListLabel 2890"/>
    <w:qFormat/>
    <w:rPr>
      <w:rFonts w:ascii="Gill Sans" w:hAnsi="Gill Sans"/>
      <w:b w:val="0"/>
      <w:sz w:val="24"/>
      <w:u w:val="none"/>
    </w:rPr>
  </w:style>
  <w:style w:type="character" w:customStyle="1" w:styleId="ListLabel2891">
    <w:name w:val="ListLabel 2891"/>
    <w:qFormat/>
    <w:rPr>
      <w:u w:val="none"/>
    </w:rPr>
  </w:style>
  <w:style w:type="character" w:customStyle="1" w:styleId="ListLabel2892">
    <w:name w:val="ListLabel 2892"/>
    <w:qFormat/>
    <w:rPr>
      <w:u w:val="none"/>
    </w:rPr>
  </w:style>
  <w:style w:type="character" w:customStyle="1" w:styleId="ListLabel2893">
    <w:name w:val="ListLabel 2893"/>
    <w:qFormat/>
    <w:rPr>
      <w:u w:val="none"/>
    </w:rPr>
  </w:style>
  <w:style w:type="character" w:customStyle="1" w:styleId="ListLabel2894">
    <w:name w:val="ListLabel 2894"/>
    <w:qFormat/>
    <w:rPr>
      <w:u w:val="none"/>
    </w:rPr>
  </w:style>
  <w:style w:type="character" w:customStyle="1" w:styleId="ListLabel2895">
    <w:name w:val="ListLabel 2895"/>
    <w:qFormat/>
    <w:rPr>
      <w:u w:val="none"/>
    </w:rPr>
  </w:style>
  <w:style w:type="character" w:customStyle="1" w:styleId="ListLabel2896">
    <w:name w:val="ListLabel 2896"/>
    <w:qFormat/>
    <w:rPr>
      <w:u w:val="none"/>
    </w:rPr>
  </w:style>
  <w:style w:type="character" w:customStyle="1" w:styleId="ListLabel2897">
    <w:name w:val="ListLabel 2897"/>
    <w:qFormat/>
    <w:rPr>
      <w:rFonts w:ascii="Gill Sans" w:eastAsia="Arial" w:hAnsi="Gill Sans" w:cs="Arial"/>
      <w:u w:val="none"/>
    </w:rPr>
  </w:style>
  <w:style w:type="character" w:customStyle="1" w:styleId="ListLabel2898">
    <w:name w:val="ListLabel 2898"/>
    <w:qFormat/>
    <w:rPr>
      <w:u w:val="none"/>
    </w:rPr>
  </w:style>
  <w:style w:type="character" w:customStyle="1" w:styleId="ListLabel2899">
    <w:name w:val="ListLabel 2899"/>
    <w:qFormat/>
    <w:rPr>
      <w:u w:val="none"/>
    </w:rPr>
  </w:style>
  <w:style w:type="character" w:customStyle="1" w:styleId="ListLabel2900">
    <w:name w:val="ListLabel 2900"/>
    <w:qFormat/>
    <w:rPr>
      <w:u w:val="none"/>
    </w:rPr>
  </w:style>
  <w:style w:type="character" w:customStyle="1" w:styleId="ListLabel2901">
    <w:name w:val="ListLabel 2901"/>
    <w:qFormat/>
    <w:rPr>
      <w:u w:val="none"/>
    </w:rPr>
  </w:style>
  <w:style w:type="character" w:customStyle="1" w:styleId="ListLabel2902">
    <w:name w:val="ListLabel 2902"/>
    <w:qFormat/>
    <w:rPr>
      <w:u w:val="none"/>
    </w:rPr>
  </w:style>
  <w:style w:type="character" w:customStyle="1" w:styleId="ListLabel2903">
    <w:name w:val="ListLabel 2903"/>
    <w:qFormat/>
    <w:rPr>
      <w:u w:val="none"/>
    </w:rPr>
  </w:style>
  <w:style w:type="character" w:customStyle="1" w:styleId="ListLabel2904">
    <w:name w:val="ListLabel 2904"/>
    <w:qFormat/>
    <w:rPr>
      <w:u w:val="none"/>
    </w:rPr>
  </w:style>
  <w:style w:type="character" w:customStyle="1" w:styleId="ListLabel2905">
    <w:name w:val="ListLabel 2905"/>
    <w:qFormat/>
    <w:rPr>
      <w:u w:val="none"/>
    </w:rPr>
  </w:style>
  <w:style w:type="character" w:customStyle="1" w:styleId="ListLabel2906">
    <w:name w:val="ListLabel 2906"/>
    <w:qFormat/>
    <w:rPr>
      <w:rFonts w:ascii="Gill Sans" w:hAnsi="Gill Sans"/>
      <w:u w:val="none"/>
    </w:rPr>
  </w:style>
  <w:style w:type="character" w:customStyle="1" w:styleId="ListLabel2907">
    <w:name w:val="ListLabel 2907"/>
    <w:qFormat/>
    <w:rPr>
      <w:u w:val="none"/>
    </w:rPr>
  </w:style>
  <w:style w:type="character" w:customStyle="1" w:styleId="ListLabel2908">
    <w:name w:val="ListLabel 2908"/>
    <w:qFormat/>
    <w:rPr>
      <w:u w:val="none"/>
    </w:rPr>
  </w:style>
  <w:style w:type="character" w:customStyle="1" w:styleId="ListLabel2909">
    <w:name w:val="ListLabel 2909"/>
    <w:qFormat/>
    <w:rPr>
      <w:u w:val="none"/>
    </w:rPr>
  </w:style>
  <w:style w:type="character" w:customStyle="1" w:styleId="ListLabel2910">
    <w:name w:val="ListLabel 2910"/>
    <w:qFormat/>
    <w:rPr>
      <w:u w:val="none"/>
    </w:rPr>
  </w:style>
  <w:style w:type="character" w:customStyle="1" w:styleId="ListLabel2911">
    <w:name w:val="ListLabel 2911"/>
    <w:qFormat/>
    <w:rPr>
      <w:u w:val="none"/>
    </w:rPr>
  </w:style>
  <w:style w:type="character" w:customStyle="1" w:styleId="ListLabel2912">
    <w:name w:val="ListLabel 2912"/>
    <w:qFormat/>
    <w:rPr>
      <w:u w:val="none"/>
    </w:rPr>
  </w:style>
  <w:style w:type="character" w:customStyle="1" w:styleId="ListLabel2913">
    <w:name w:val="ListLabel 2913"/>
    <w:qFormat/>
    <w:rPr>
      <w:u w:val="none"/>
    </w:rPr>
  </w:style>
  <w:style w:type="character" w:customStyle="1" w:styleId="ListLabel2914">
    <w:name w:val="ListLabel 2914"/>
    <w:qFormat/>
    <w:rPr>
      <w:u w:val="none"/>
    </w:rPr>
  </w:style>
  <w:style w:type="character" w:customStyle="1" w:styleId="ListLabel2915">
    <w:name w:val="ListLabel 2915"/>
    <w:qFormat/>
    <w:rPr>
      <w:rFonts w:ascii="Gill Sans" w:hAnsi="Gill Sans"/>
      <w:sz w:val="23"/>
      <w:u w:val="none"/>
    </w:rPr>
  </w:style>
  <w:style w:type="character" w:customStyle="1" w:styleId="ListLabel2916">
    <w:name w:val="ListLabel 2916"/>
    <w:qFormat/>
    <w:rPr>
      <w:u w:val="none"/>
    </w:rPr>
  </w:style>
  <w:style w:type="character" w:customStyle="1" w:styleId="ListLabel2917">
    <w:name w:val="ListLabel 2917"/>
    <w:qFormat/>
    <w:rPr>
      <w:u w:val="none"/>
    </w:rPr>
  </w:style>
  <w:style w:type="character" w:customStyle="1" w:styleId="ListLabel2918">
    <w:name w:val="ListLabel 2918"/>
    <w:qFormat/>
    <w:rPr>
      <w:u w:val="none"/>
    </w:rPr>
  </w:style>
  <w:style w:type="character" w:customStyle="1" w:styleId="ListLabel2919">
    <w:name w:val="ListLabel 2919"/>
    <w:qFormat/>
    <w:rPr>
      <w:u w:val="none"/>
    </w:rPr>
  </w:style>
  <w:style w:type="character" w:customStyle="1" w:styleId="ListLabel2920">
    <w:name w:val="ListLabel 2920"/>
    <w:qFormat/>
    <w:rPr>
      <w:u w:val="none"/>
    </w:rPr>
  </w:style>
  <w:style w:type="character" w:customStyle="1" w:styleId="ListLabel2921">
    <w:name w:val="ListLabel 2921"/>
    <w:qFormat/>
    <w:rPr>
      <w:u w:val="none"/>
    </w:rPr>
  </w:style>
  <w:style w:type="character" w:customStyle="1" w:styleId="ListLabel2922">
    <w:name w:val="ListLabel 2922"/>
    <w:qFormat/>
    <w:rPr>
      <w:u w:val="none"/>
    </w:rPr>
  </w:style>
  <w:style w:type="character" w:customStyle="1" w:styleId="ListLabel2923">
    <w:name w:val="ListLabel 2923"/>
    <w:qFormat/>
    <w:rPr>
      <w:u w:val="none"/>
    </w:rPr>
  </w:style>
  <w:style w:type="character" w:customStyle="1" w:styleId="ListLabel2924">
    <w:name w:val="ListLabel 2924"/>
    <w:qFormat/>
    <w:rPr>
      <w:rFonts w:ascii="Gill Sans" w:hAnsi="Gill Sans"/>
      <w:u w:val="none"/>
    </w:rPr>
  </w:style>
  <w:style w:type="character" w:customStyle="1" w:styleId="ListLabel2925">
    <w:name w:val="ListLabel 2925"/>
    <w:qFormat/>
    <w:rPr>
      <w:u w:val="none"/>
    </w:rPr>
  </w:style>
  <w:style w:type="character" w:customStyle="1" w:styleId="ListLabel2926">
    <w:name w:val="ListLabel 2926"/>
    <w:qFormat/>
    <w:rPr>
      <w:u w:val="none"/>
    </w:rPr>
  </w:style>
  <w:style w:type="character" w:customStyle="1" w:styleId="ListLabel2927">
    <w:name w:val="ListLabel 2927"/>
    <w:qFormat/>
    <w:rPr>
      <w:u w:val="none"/>
    </w:rPr>
  </w:style>
  <w:style w:type="character" w:customStyle="1" w:styleId="ListLabel2928">
    <w:name w:val="ListLabel 2928"/>
    <w:qFormat/>
    <w:rPr>
      <w:u w:val="none"/>
    </w:rPr>
  </w:style>
  <w:style w:type="character" w:customStyle="1" w:styleId="ListLabel2929">
    <w:name w:val="ListLabel 2929"/>
    <w:qFormat/>
    <w:rPr>
      <w:u w:val="none"/>
    </w:rPr>
  </w:style>
  <w:style w:type="character" w:customStyle="1" w:styleId="ListLabel2930">
    <w:name w:val="ListLabel 2930"/>
    <w:qFormat/>
    <w:rPr>
      <w:u w:val="none"/>
    </w:rPr>
  </w:style>
  <w:style w:type="character" w:customStyle="1" w:styleId="ListLabel2931">
    <w:name w:val="ListLabel 2931"/>
    <w:qFormat/>
    <w:rPr>
      <w:u w:val="none"/>
    </w:rPr>
  </w:style>
  <w:style w:type="character" w:customStyle="1" w:styleId="ListLabel2932">
    <w:name w:val="ListLabel 2932"/>
    <w:qFormat/>
    <w:rPr>
      <w:u w:val="none"/>
    </w:rPr>
  </w:style>
  <w:style w:type="character" w:customStyle="1" w:styleId="ListLabel2933">
    <w:name w:val="ListLabel 2933"/>
    <w:qFormat/>
    <w:rPr>
      <w:rFonts w:ascii="Arial" w:hAnsi="Arial"/>
      <w:u w:val="none"/>
    </w:rPr>
  </w:style>
  <w:style w:type="character" w:customStyle="1" w:styleId="ListLabel2934">
    <w:name w:val="ListLabel 2934"/>
    <w:qFormat/>
    <w:rPr>
      <w:u w:val="none"/>
    </w:rPr>
  </w:style>
  <w:style w:type="character" w:customStyle="1" w:styleId="ListLabel2935">
    <w:name w:val="ListLabel 2935"/>
    <w:qFormat/>
    <w:rPr>
      <w:u w:val="none"/>
    </w:rPr>
  </w:style>
  <w:style w:type="character" w:customStyle="1" w:styleId="ListLabel2936">
    <w:name w:val="ListLabel 2936"/>
    <w:qFormat/>
    <w:rPr>
      <w:u w:val="none"/>
    </w:rPr>
  </w:style>
  <w:style w:type="character" w:customStyle="1" w:styleId="ListLabel2937">
    <w:name w:val="ListLabel 2937"/>
    <w:qFormat/>
    <w:rPr>
      <w:u w:val="none"/>
    </w:rPr>
  </w:style>
  <w:style w:type="character" w:customStyle="1" w:styleId="ListLabel2938">
    <w:name w:val="ListLabel 2938"/>
    <w:qFormat/>
    <w:rPr>
      <w:u w:val="none"/>
    </w:rPr>
  </w:style>
  <w:style w:type="character" w:customStyle="1" w:styleId="ListLabel2939">
    <w:name w:val="ListLabel 2939"/>
    <w:qFormat/>
    <w:rPr>
      <w:u w:val="none"/>
    </w:rPr>
  </w:style>
  <w:style w:type="character" w:customStyle="1" w:styleId="ListLabel2940">
    <w:name w:val="ListLabel 2940"/>
    <w:qFormat/>
    <w:rPr>
      <w:u w:val="none"/>
    </w:rPr>
  </w:style>
  <w:style w:type="character" w:customStyle="1" w:styleId="ListLabel2941">
    <w:name w:val="ListLabel 2941"/>
    <w:qFormat/>
    <w:rPr>
      <w:u w:val="none"/>
    </w:rPr>
  </w:style>
  <w:style w:type="character" w:customStyle="1" w:styleId="ListLabel2942">
    <w:name w:val="ListLabel 2942"/>
    <w:qFormat/>
    <w:rPr>
      <w:rFonts w:ascii="Gill Sans" w:eastAsia="Noto Sans Symbols" w:hAnsi="Gill Sans" w:cs="Noto Sans Symbols"/>
      <w:b/>
      <w:u w:val="none"/>
    </w:rPr>
  </w:style>
  <w:style w:type="character" w:customStyle="1" w:styleId="ListLabel2943">
    <w:name w:val="ListLabel 2943"/>
    <w:qFormat/>
    <w:rPr>
      <w:rFonts w:cs="Noto Sans Symbols"/>
      <w:u w:val="none"/>
    </w:rPr>
  </w:style>
  <w:style w:type="character" w:customStyle="1" w:styleId="ListLabel2944">
    <w:name w:val="ListLabel 2944"/>
    <w:qFormat/>
    <w:rPr>
      <w:rFonts w:cs="Noto Sans Symbols"/>
      <w:u w:val="none"/>
    </w:rPr>
  </w:style>
  <w:style w:type="character" w:customStyle="1" w:styleId="ListLabel2945">
    <w:name w:val="ListLabel 2945"/>
    <w:qFormat/>
    <w:rPr>
      <w:rFonts w:cs="Noto Sans Symbols"/>
      <w:u w:val="none"/>
    </w:rPr>
  </w:style>
  <w:style w:type="character" w:customStyle="1" w:styleId="ListLabel2946">
    <w:name w:val="ListLabel 2946"/>
    <w:qFormat/>
    <w:rPr>
      <w:rFonts w:cs="Noto Sans Symbols"/>
      <w:u w:val="none"/>
    </w:rPr>
  </w:style>
  <w:style w:type="character" w:customStyle="1" w:styleId="ListLabel2947">
    <w:name w:val="ListLabel 2947"/>
    <w:qFormat/>
    <w:rPr>
      <w:rFonts w:cs="Noto Sans Symbols"/>
      <w:u w:val="none"/>
    </w:rPr>
  </w:style>
  <w:style w:type="character" w:customStyle="1" w:styleId="ListLabel2948">
    <w:name w:val="ListLabel 2948"/>
    <w:qFormat/>
    <w:rPr>
      <w:rFonts w:cs="Noto Sans Symbols"/>
      <w:u w:val="none"/>
    </w:rPr>
  </w:style>
  <w:style w:type="character" w:customStyle="1" w:styleId="ListLabel2949">
    <w:name w:val="ListLabel 2949"/>
    <w:qFormat/>
    <w:rPr>
      <w:rFonts w:cs="Noto Sans Symbols"/>
      <w:u w:val="none"/>
    </w:rPr>
  </w:style>
  <w:style w:type="character" w:customStyle="1" w:styleId="ListLabel2950">
    <w:name w:val="ListLabel 2950"/>
    <w:qFormat/>
    <w:rPr>
      <w:rFonts w:cs="Noto Sans Symbols"/>
      <w:u w:val="none"/>
    </w:rPr>
  </w:style>
  <w:style w:type="character" w:customStyle="1" w:styleId="ListLabel2951">
    <w:name w:val="ListLabel 2951"/>
    <w:qFormat/>
    <w:rPr>
      <w:rFonts w:ascii="Gill Sans" w:hAnsi="Gill Sans"/>
      <w:b/>
      <w:u w:val="none"/>
    </w:rPr>
  </w:style>
  <w:style w:type="character" w:customStyle="1" w:styleId="ListLabel2952">
    <w:name w:val="ListLabel 2952"/>
    <w:qFormat/>
    <w:rPr>
      <w:u w:val="none"/>
    </w:rPr>
  </w:style>
  <w:style w:type="character" w:customStyle="1" w:styleId="ListLabel2953">
    <w:name w:val="ListLabel 2953"/>
    <w:qFormat/>
    <w:rPr>
      <w:u w:val="none"/>
    </w:rPr>
  </w:style>
  <w:style w:type="character" w:customStyle="1" w:styleId="ListLabel2954">
    <w:name w:val="ListLabel 2954"/>
    <w:qFormat/>
    <w:rPr>
      <w:u w:val="none"/>
    </w:rPr>
  </w:style>
  <w:style w:type="character" w:customStyle="1" w:styleId="ListLabel2955">
    <w:name w:val="ListLabel 2955"/>
    <w:qFormat/>
    <w:rPr>
      <w:u w:val="none"/>
    </w:rPr>
  </w:style>
  <w:style w:type="character" w:customStyle="1" w:styleId="ListLabel2956">
    <w:name w:val="ListLabel 2956"/>
    <w:qFormat/>
    <w:rPr>
      <w:u w:val="none"/>
    </w:rPr>
  </w:style>
  <w:style w:type="character" w:customStyle="1" w:styleId="ListLabel2957">
    <w:name w:val="ListLabel 2957"/>
    <w:qFormat/>
    <w:rPr>
      <w:u w:val="none"/>
    </w:rPr>
  </w:style>
  <w:style w:type="character" w:customStyle="1" w:styleId="ListLabel2958">
    <w:name w:val="ListLabel 2958"/>
    <w:qFormat/>
    <w:rPr>
      <w:u w:val="none"/>
    </w:rPr>
  </w:style>
  <w:style w:type="character" w:customStyle="1" w:styleId="ListLabel2959">
    <w:name w:val="ListLabel 2959"/>
    <w:qFormat/>
    <w:rPr>
      <w:u w:val="none"/>
    </w:rPr>
  </w:style>
  <w:style w:type="character" w:customStyle="1" w:styleId="ListLabel2960">
    <w:name w:val="ListLabel 2960"/>
    <w:qFormat/>
    <w:rPr>
      <w:rFonts w:ascii="Gill Sans" w:eastAsia="Arial" w:hAnsi="Gill Sans" w:cs="Arial"/>
      <w:u w:val="none"/>
    </w:rPr>
  </w:style>
  <w:style w:type="character" w:customStyle="1" w:styleId="ListLabel2961">
    <w:name w:val="ListLabel 2961"/>
    <w:qFormat/>
    <w:rPr>
      <w:u w:val="none"/>
    </w:rPr>
  </w:style>
  <w:style w:type="character" w:customStyle="1" w:styleId="ListLabel2962">
    <w:name w:val="ListLabel 2962"/>
    <w:qFormat/>
    <w:rPr>
      <w:u w:val="none"/>
    </w:rPr>
  </w:style>
  <w:style w:type="character" w:customStyle="1" w:styleId="ListLabel2963">
    <w:name w:val="ListLabel 2963"/>
    <w:qFormat/>
    <w:rPr>
      <w:u w:val="none"/>
    </w:rPr>
  </w:style>
  <w:style w:type="character" w:customStyle="1" w:styleId="ListLabel2964">
    <w:name w:val="ListLabel 2964"/>
    <w:qFormat/>
    <w:rPr>
      <w:u w:val="none"/>
    </w:rPr>
  </w:style>
  <w:style w:type="character" w:customStyle="1" w:styleId="ListLabel2965">
    <w:name w:val="ListLabel 2965"/>
    <w:qFormat/>
    <w:rPr>
      <w:u w:val="none"/>
    </w:rPr>
  </w:style>
  <w:style w:type="character" w:customStyle="1" w:styleId="ListLabel2966">
    <w:name w:val="ListLabel 2966"/>
    <w:qFormat/>
    <w:rPr>
      <w:u w:val="none"/>
    </w:rPr>
  </w:style>
  <w:style w:type="character" w:customStyle="1" w:styleId="ListLabel2967">
    <w:name w:val="ListLabel 2967"/>
    <w:qFormat/>
    <w:rPr>
      <w:u w:val="none"/>
    </w:rPr>
  </w:style>
  <w:style w:type="character" w:customStyle="1" w:styleId="ListLabel2968">
    <w:name w:val="ListLabel 2968"/>
    <w:qFormat/>
    <w:rPr>
      <w:u w:val="none"/>
    </w:rPr>
  </w:style>
  <w:style w:type="character" w:customStyle="1" w:styleId="ListLabel2969">
    <w:name w:val="ListLabel 2969"/>
    <w:qFormat/>
    <w:rPr>
      <w:rFonts w:ascii="Gill Sans" w:eastAsia="Arial" w:hAnsi="Gill Sans" w:cs="Arial"/>
      <w:u w:val="none"/>
    </w:rPr>
  </w:style>
  <w:style w:type="character" w:customStyle="1" w:styleId="ListLabel2970">
    <w:name w:val="ListLabel 2970"/>
    <w:qFormat/>
    <w:rPr>
      <w:u w:val="none"/>
    </w:rPr>
  </w:style>
  <w:style w:type="character" w:customStyle="1" w:styleId="ListLabel2971">
    <w:name w:val="ListLabel 2971"/>
    <w:qFormat/>
    <w:rPr>
      <w:u w:val="none"/>
    </w:rPr>
  </w:style>
  <w:style w:type="character" w:customStyle="1" w:styleId="ListLabel2972">
    <w:name w:val="ListLabel 2972"/>
    <w:qFormat/>
    <w:rPr>
      <w:u w:val="none"/>
    </w:rPr>
  </w:style>
  <w:style w:type="character" w:customStyle="1" w:styleId="ListLabel2973">
    <w:name w:val="ListLabel 2973"/>
    <w:qFormat/>
    <w:rPr>
      <w:u w:val="none"/>
    </w:rPr>
  </w:style>
  <w:style w:type="character" w:customStyle="1" w:styleId="ListLabel2974">
    <w:name w:val="ListLabel 2974"/>
    <w:qFormat/>
    <w:rPr>
      <w:u w:val="none"/>
    </w:rPr>
  </w:style>
  <w:style w:type="character" w:customStyle="1" w:styleId="ListLabel2975">
    <w:name w:val="ListLabel 2975"/>
    <w:qFormat/>
    <w:rPr>
      <w:u w:val="none"/>
    </w:rPr>
  </w:style>
  <w:style w:type="character" w:customStyle="1" w:styleId="ListLabel2976">
    <w:name w:val="ListLabel 2976"/>
    <w:qFormat/>
    <w:rPr>
      <w:u w:val="none"/>
    </w:rPr>
  </w:style>
  <w:style w:type="character" w:customStyle="1" w:styleId="ListLabel2977">
    <w:name w:val="ListLabel 2977"/>
    <w:qFormat/>
    <w:rPr>
      <w:u w:val="none"/>
    </w:rPr>
  </w:style>
  <w:style w:type="character" w:customStyle="1" w:styleId="ListLabel2978">
    <w:name w:val="ListLabel 2978"/>
    <w:qFormat/>
    <w:rPr>
      <w:rFonts w:ascii="Gill Sans" w:eastAsia="Arial" w:hAnsi="Gill Sans" w:cs="Arial"/>
      <w:u w:val="none"/>
    </w:rPr>
  </w:style>
  <w:style w:type="character" w:customStyle="1" w:styleId="ListLabel2979">
    <w:name w:val="ListLabel 2979"/>
    <w:qFormat/>
    <w:rPr>
      <w:u w:val="none"/>
    </w:rPr>
  </w:style>
  <w:style w:type="character" w:customStyle="1" w:styleId="ListLabel2980">
    <w:name w:val="ListLabel 2980"/>
    <w:qFormat/>
    <w:rPr>
      <w:u w:val="none"/>
    </w:rPr>
  </w:style>
  <w:style w:type="character" w:customStyle="1" w:styleId="ListLabel2981">
    <w:name w:val="ListLabel 2981"/>
    <w:qFormat/>
    <w:rPr>
      <w:u w:val="none"/>
    </w:rPr>
  </w:style>
  <w:style w:type="character" w:customStyle="1" w:styleId="ListLabel2982">
    <w:name w:val="ListLabel 2982"/>
    <w:qFormat/>
    <w:rPr>
      <w:u w:val="none"/>
    </w:rPr>
  </w:style>
  <w:style w:type="character" w:customStyle="1" w:styleId="ListLabel2983">
    <w:name w:val="ListLabel 2983"/>
    <w:qFormat/>
    <w:rPr>
      <w:u w:val="none"/>
    </w:rPr>
  </w:style>
  <w:style w:type="character" w:customStyle="1" w:styleId="ListLabel2984">
    <w:name w:val="ListLabel 2984"/>
    <w:qFormat/>
    <w:rPr>
      <w:u w:val="none"/>
    </w:rPr>
  </w:style>
  <w:style w:type="character" w:customStyle="1" w:styleId="ListLabel2985">
    <w:name w:val="ListLabel 2985"/>
    <w:qFormat/>
    <w:rPr>
      <w:u w:val="none"/>
    </w:rPr>
  </w:style>
  <w:style w:type="character" w:customStyle="1" w:styleId="ListLabel2986">
    <w:name w:val="ListLabel 2986"/>
    <w:qFormat/>
    <w:rPr>
      <w:u w:val="none"/>
    </w:rPr>
  </w:style>
  <w:style w:type="character" w:customStyle="1" w:styleId="ListLabel2987">
    <w:name w:val="ListLabel 2987"/>
    <w:qFormat/>
    <w:rPr>
      <w:rFonts w:ascii="Gill Sans" w:hAnsi="Gill Sans"/>
      <w:sz w:val="24"/>
      <w:szCs w:val="24"/>
    </w:rPr>
  </w:style>
  <w:style w:type="character" w:customStyle="1" w:styleId="ListLabel2988">
    <w:name w:val="ListLabel 2988"/>
    <w:qFormat/>
    <w:rPr>
      <w:rFonts w:ascii="Gill Sans" w:eastAsia="Arial" w:hAnsi="Gill Sans" w:cs="Arial"/>
      <w:u w:val="none"/>
    </w:rPr>
  </w:style>
  <w:style w:type="character" w:customStyle="1" w:styleId="ListLabel2989">
    <w:name w:val="ListLabel 2989"/>
    <w:qFormat/>
    <w:rPr>
      <w:u w:val="none"/>
    </w:rPr>
  </w:style>
  <w:style w:type="character" w:customStyle="1" w:styleId="ListLabel2990">
    <w:name w:val="ListLabel 2990"/>
    <w:qFormat/>
    <w:rPr>
      <w:u w:val="none"/>
    </w:rPr>
  </w:style>
  <w:style w:type="character" w:customStyle="1" w:styleId="ListLabel2991">
    <w:name w:val="ListLabel 2991"/>
    <w:qFormat/>
    <w:rPr>
      <w:u w:val="none"/>
    </w:rPr>
  </w:style>
  <w:style w:type="character" w:customStyle="1" w:styleId="ListLabel2992">
    <w:name w:val="ListLabel 2992"/>
    <w:qFormat/>
    <w:rPr>
      <w:u w:val="none"/>
    </w:rPr>
  </w:style>
  <w:style w:type="character" w:customStyle="1" w:styleId="ListLabel2993">
    <w:name w:val="ListLabel 2993"/>
    <w:qFormat/>
    <w:rPr>
      <w:u w:val="none"/>
    </w:rPr>
  </w:style>
  <w:style w:type="character" w:customStyle="1" w:styleId="ListLabel2994">
    <w:name w:val="ListLabel 2994"/>
    <w:qFormat/>
    <w:rPr>
      <w:u w:val="none"/>
    </w:rPr>
  </w:style>
  <w:style w:type="character" w:customStyle="1" w:styleId="ListLabel2995">
    <w:name w:val="ListLabel 2995"/>
    <w:qFormat/>
    <w:rPr>
      <w:u w:val="none"/>
    </w:rPr>
  </w:style>
  <w:style w:type="character" w:customStyle="1" w:styleId="ListLabel2996">
    <w:name w:val="ListLabel 2996"/>
    <w:qFormat/>
    <w:rPr>
      <w:u w:val="none"/>
    </w:rPr>
  </w:style>
  <w:style w:type="character" w:customStyle="1" w:styleId="ListLabel2997">
    <w:name w:val="ListLabel 2997"/>
    <w:qFormat/>
    <w:rPr>
      <w:rFonts w:ascii="Gill Sans" w:hAnsi="Gill Sans"/>
      <w:u w:val="none"/>
    </w:rPr>
  </w:style>
  <w:style w:type="character" w:customStyle="1" w:styleId="ListLabel2998">
    <w:name w:val="ListLabel 2998"/>
    <w:qFormat/>
    <w:rPr>
      <w:u w:val="none"/>
    </w:rPr>
  </w:style>
  <w:style w:type="character" w:customStyle="1" w:styleId="ListLabel2999">
    <w:name w:val="ListLabel 2999"/>
    <w:qFormat/>
    <w:rPr>
      <w:u w:val="none"/>
    </w:rPr>
  </w:style>
  <w:style w:type="character" w:customStyle="1" w:styleId="ListLabel3000">
    <w:name w:val="ListLabel 3000"/>
    <w:qFormat/>
    <w:rPr>
      <w:u w:val="none"/>
    </w:rPr>
  </w:style>
  <w:style w:type="character" w:customStyle="1" w:styleId="ListLabel3001">
    <w:name w:val="ListLabel 3001"/>
    <w:qFormat/>
    <w:rPr>
      <w:u w:val="none"/>
    </w:rPr>
  </w:style>
  <w:style w:type="character" w:customStyle="1" w:styleId="ListLabel3002">
    <w:name w:val="ListLabel 3002"/>
    <w:qFormat/>
    <w:rPr>
      <w:u w:val="none"/>
    </w:rPr>
  </w:style>
  <w:style w:type="character" w:customStyle="1" w:styleId="ListLabel3003">
    <w:name w:val="ListLabel 3003"/>
    <w:qFormat/>
    <w:rPr>
      <w:u w:val="none"/>
    </w:rPr>
  </w:style>
  <w:style w:type="character" w:customStyle="1" w:styleId="ListLabel3004">
    <w:name w:val="ListLabel 3004"/>
    <w:qFormat/>
    <w:rPr>
      <w:u w:val="none"/>
    </w:rPr>
  </w:style>
  <w:style w:type="character" w:customStyle="1" w:styleId="ListLabel3005">
    <w:name w:val="ListLabel 3005"/>
    <w:qFormat/>
    <w:rPr>
      <w:u w:val="none"/>
    </w:rPr>
  </w:style>
  <w:style w:type="character" w:customStyle="1" w:styleId="ListLabel3006">
    <w:name w:val="ListLabel 3006"/>
    <w:qFormat/>
    <w:rPr>
      <w:rFonts w:ascii="Gill Sans" w:hAnsi="Gill Sans"/>
      <w:u w:val="none"/>
    </w:rPr>
  </w:style>
  <w:style w:type="character" w:customStyle="1" w:styleId="ListLabel3007">
    <w:name w:val="ListLabel 3007"/>
    <w:qFormat/>
    <w:rPr>
      <w:u w:val="none"/>
    </w:rPr>
  </w:style>
  <w:style w:type="character" w:customStyle="1" w:styleId="ListLabel3008">
    <w:name w:val="ListLabel 3008"/>
    <w:qFormat/>
    <w:rPr>
      <w:u w:val="none"/>
    </w:rPr>
  </w:style>
  <w:style w:type="character" w:customStyle="1" w:styleId="ListLabel3009">
    <w:name w:val="ListLabel 3009"/>
    <w:qFormat/>
    <w:rPr>
      <w:u w:val="none"/>
    </w:rPr>
  </w:style>
  <w:style w:type="character" w:customStyle="1" w:styleId="ListLabel3010">
    <w:name w:val="ListLabel 3010"/>
    <w:qFormat/>
    <w:rPr>
      <w:u w:val="none"/>
    </w:rPr>
  </w:style>
  <w:style w:type="character" w:customStyle="1" w:styleId="ListLabel3011">
    <w:name w:val="ListLabel 3011"/>
    <w:qFormat/>
    <w:rPr>
      <w:u w:val="none"/>
    </w:rPr>
  </w:style>
  <w:style w:type="character" w:customStyle="1" w:styleId="ListLabel3012">
    <w:name w:val="ListLabel 3012"/>
    <w:qFormat/>
    <w:rPr>
      <w:u w:val="none"/>
    </w:rPr>
  </w:style>
  <w:style w:type="character" w:customStyle="1" w:styleId="ListLabel3013">
    <w:name w:val="ListLabel 3013"/>
    <w:qFormat/>
    <w:rPr>
      <w:u w:val="none"/>
    </w:rPr>
  </w:style>
  <w:style w:type="character" w:customStyle="1" w:styleId="ListLabel3014">
    <w:name w:val="ListLabel 3014"/>
    <w:qFormat/>
    <w:rPr>
      <w:u w:val="none"/>
    </w:rPr>
  </w:style>
  <w:style w:type="character" w:customStyle="1" w:styleId="ListLabel3015">
    <w:name w:val="ListLabel 3015"/>
    <w:qFormat/>
    <w:rPr>
      <w:rFonts w:ascii="Gill Sans" w:eastAsia="Arial" w:hAnsi="Gill Sans" w:cs="Arial"/>
      <w:u w:val="none"/>
    </w:rPr>
  </w:style>
  <w:style w:type="character" w:customStyle="1" w:styleId="ListLabel3016">
    <w:name w:val="ListLabel 3016"/>
    <w:qFormat/>
    <w:rPr>
      <w:u w:val="none"/>
    </w:rPr>
  </w:style>
  <w:style w:type="character" w:customStyle="1" w:styleId="ListLabel3017">
    <w:name w:val="ListLabel 3017"/>
    <w:qFormat/>
    <w:rPr>
      <w:u w:val="none"/>
    </w:rPr>
  </w:style>
  <w:style w:type="character" w:customStyle="1" w:styleId="ListLabel3018">
    <w:name w:val="ListLabel 3018"/>
    <w:qFormat/>
    <w:rPr>
      <w:u w:val="none"/>
    </w:rPr>
  </w:style>
  <w:style w:type="character" w:customStyle="1" w:styleId="ListLabel3019">
    <w:name w:val="ListLabel 3019"/>
    <w:qFormat/>
    <w:rPr>
      <w:u w:val="none"/>
    </w:rPr>
  </w:style>
  <w:style w:type="character" w:customStyle="1" w:styleId="ListLabel3020">
    <w:name w:val="ListLabel 3020"/>
    <w:qFormat/>
    <w:rPr>
      <w:u w:val="none"/>
    </w:rPr>
  </w:style>
  <w:style w:type="character" w:customStyle="1" w:styleId="ListLabel3021">
    <w:name w:val="ListLabel 3021"/>
    <w:qFormat/>
    <w:rPr>
      <w:u w:val="none"/>
    </w:rPr>
  </w:style>
  <w:style w:type="character" w:customStyle="1" w:styleId="ListLabel3022">
    <w:name w:val="ListLabel 3022"/>
    <w:qFormat/>
    <w:rPr>
      <w:u w:val="none"/>
    </w:rPr>
  </w:style>
  <w:style w:type="character" w:customStyle="1" w:styleId="ListLabel3023">
    <w:name w:val="ListLabel 3023"/>
    <w:qFormat/>
    <w:rPr>
      <w:u w:val="none"/>
    </w:rPr>
  </w:style>
  <w:style w:type="character" w:customStyle="1" w:styleId="ListLabel3024">
    <w:name w:val="ListLabel 3024"/>
    <w:qFormat/>
    <w:rPr>
      <w:rFonts w:ascii="Gill Sans" w:eastAsia="Arial" w:hAnsi="Gill Sans" w:cs="Arial"/>
      <w:b/>
      <w:sz w:val="32"/>
      <w:szCs w:val="32"/>
      <w:u w:val="none"/>
    </w:rPr>
  </w:style>
  <w:style w:type="character" w:customStyle="1" w:styleId="ListLabel3025">
    <w:name w:val="ListLabel 3025"/>
    <w:qFormat/>
    <w:rPr>
      <w:rFonts w:cs="Noto Sans Symbols"/>
      <w:u w:val="none"/>
    </w:rPr>
  </w:style>
  <w:style w:type="character" w:customStyle="1" w:styleId="ListLabel3026">
    <w:name w:val="ListLabel 3026"/>
    <w:qFormat/>
    <w:rPr>
      <w:rFonts w:cs="Noto Sans Symbols"/>
      <w:u w:val="none"/>
    </w:rPr>
  </w:style>
  <w:style w:type="character" w:customStyle="1" w:styleId="ListLabel3027">
    <w:name w:val="ListLabel 3027"/>
    <w:qFormat/>
    <w:rPr>
      <w:rFonts w:cs="Noto Sans Symbols"/>
      <w:u w:val="none"/>
    </w:rPr>
  </w:style>
  <w:style w:type="character" w:customStyle="1" w:styleId="ListLabel3028">
    <w:name w:val="ListLabel 3028"/>
    <w:qFormat/>
    <w:rPr>
      <w:rFonts w:cs="Noto Sans Symbols"/>
      <w:u w:val="none"/>
    </w:rPr>
  </w:style>
  <w:style w:type="character" w:customStyle="1" w:styleId="ListLabel3029">
    <w:name w:val="ListLabel 3029"/>
    <w:qFormat/>
    <w:rPr>
      <w:rFonts w:cs="Noto Sans Symbols"/>
      <w:u w:val="none"/>
    </w:rPr>
  </w:style>
  <w:style w:type="character" w:customStyle="1" w:styleId="ListLabel3030">
    <w:name w:val="ListLabel 3030"/>
    <w:qFormat/>
    <w:rPr>
      <w:rFonts w:cs="Noto Sans Symbols"/>
      <w:u w:val="none"/>
    </w:rPr>
  </w:style>
  <w:style w:type="character" w:customStyle="1" w:styleId="ListLabel3031">
    <w:name w:val="ListLabel 3031"/>
    <w:qFormat/>
    <w:rPr>
      <w:rFonts w:cs="Noto Sans Symbols"/>
      <w:u w:val="none"/>
    </w:rPr>
  </w:style>
  <w:style w:type="character" w:customStyle="1" w:styleId="ListLabel3032">
    <w:name w:val="ListLabel 3032"/>
    <w:qFormat/>
    <w:rPr>
      <w:rFonts w:cs="Noto Sans Symbols"/>
      <w:u w:val="none"/>
    </w:rPr>
  </w:style>
  <w:style w:type="character" w:customStyle="1" w:styleId="ListLabel3033">
    <w:name w:val="ListLabel 3033"/>
    <w:qFormat/>
    <w:rPr>
      <w:rFonts w:ascii="Gill Sans" w:hAnsi="Gill Sans"/>
      <w:u w:val="none"/>
    </w:rPr>
  </w:style>
  <w:style w:type="character" w:customStyle="1" w:styleId="ListLabel3034">
    <w:name w:val="ListLabel 3034"/>
    <w:qFormat/>
    <w:rPr>
      <w:u w:val="none"/>
    </w:rPr>
  </w:style>
  <w:style w:type="character" w:customStyle="1" w:styleId="ListLabel3035">
    <w:name w:val="ListLabel 3035"/>
    <w:qFormat/>
    <w:rPr>
      <w:u w:val="none"/>
    </w:rPr>
  </w:style>
  <w:style w:type="character" w:customStyle="1" w:styleId="ListLabel3036">
    <w:name w:val="ListLabel 3036"/>
    <w:qFormat/>
    <w:rPr>
      <w:u w:val="none"/>
    </w:rPr>
  </w:style>
  <w:style w:type="character" w:customStyle="1" w:styleId="ListLabel3037">
    <w:name w:val="ListLabel 3037"/>
    <w:qFormat/>
    <w:rPr>
      <w:u w:val="none"/>
    </w:rPr>
  </w:style>
  <w:style w:type="character" w:customStyle="1" w:styleId="ListLabel3038">
    <w:name w:val="ListLabel 3038"/>
    <w:qFormat/>
    <w:rPr>
      <w:u w:val="none"/>
    </w:rPr>
  </w:style>
  <w:style w:type="character" w:customStyle="1" w:styleId="ListLabel3039">
    <w:name w:val="ListLabel 3039"/>
    <w:qFormat/>
    <w:rPr>
      <w:u w:val="none"/>
    </w:rPr>
  </w:style>
  <w:style w:type="character" w:customStyle="1" w:styleId="ListLabel3040">
    <w:name w:val="ListLabel 3040"/>
    <w:qFormat/>
    <w:rPr>
      <w:u w:val="none"/>
    </w:rPr>
  </w:style>
  <w:style w:type="character" w:customStyle="1" w:styleId="ListLabel3041">
    <w:name w:val="ListLabel 3041"/>
    <w:qFormat/>
    <w:rPr>
      <w:u w:val="none"/>
    </w:rPr>
  </w:style>
  <w:style w:type="character" w:customStyle="1" w:styleId="ListLabel3042">
    <w:name w:val="ListLabel 3042"/>
    <w:qFormat/>
    <w:rPr>
      <w:rFonts w:ascii="Gill Sans" w:hAnsi="Gill Sans"/>
      <w:u w:val="none"/>
    </w:rPr>
  </w:style>
  <w:style w:type="character" w:customStyle="1" w:styleId="ListLabel3043">
    <w:name w:val="ListLabel 3043"/>
    <w:qFormat/>
    <w:rPr>
      <w:u w:val="none"/>
    </w:rPr>
  </w:style>
  <w:style w:type="character" w:customStyle="1" w:styleId="ListLabel3044">
    <w:name w:val="ListLabel 3044"/>
    <w:qFormat/>
    <w:rPr>
      <w:u w:val="none"/>
    </w:rPr>
  </w:style>
  <w:style w:type="character" w:customStyle="1" w:styleId="ListLabel3045">
    <w:name w:val="ListLabel 3045"/>
    <w:qFormat/>
    <w:rPr>
      <w:u w:val="none"/>
    </w:rPr>
  </w:style>
  <w:style w:type="character" w:customStyle="1" w:styleId="ListLabel3046">
    <w:name w:val="ListLabel 3046"/>
    <w:qFormat/>
    <w:rPr>
      <w:u w:val="none"/>
    </w:rPr>
  </w:style>
  <w:style w:type="character" w:customStyle="1" w:styleId="ListLabel3047">
    <w:name w:val="ListLabel 3047"/>
    <w:qFormat/>
    <w:rPr>
      <w:u w:val="none"/>
    </w:rPr>
  </w:style>
  <w:style w:type="character" w:customStyle="1" w:styleId="ListLabel3048">
    <w:name w:val="ListLabel 3048"/>
    <w:qFormat/>
    <w:rPr>
      <w:u w:val="none"/>
    </w:rPr>
  </w:style>
  <w:style w:type="character" w:customStyle="1" w:styleId="ListLabel3049">
    <w:name w:val="ListLabel 3049"/>
    <w:qFormat/>
    <w:rPr>
      <w:u w:val="none"/>
    </w:rPr>
  </w:style>
  <w:style w:type="character" w:customStyle="1" w:styleId="ListLabel3050">
    <w:name w:val="ListLabel 3050"/>
    <w:qFormat/>
    <w:rPr>
      <w:u w:val="none"/>
    </w:rPr>
  </w:style>
  <w:style w:type="character" w:customStyle="1" w:styleId="ListLabel3051">
    <w:name w:val="ListLabel 3051"/>
    <w:qFormat/>
    <w:rPr>
      <w:rFonts w:ascii="Gill Sans" w:hAnsi="Gill Sans"/>
      <w:u w:val="none"/>
    </w:rPr>
  </w:style>
  <w:style w:type="character" w:customStyle="1" w:styleId="ListLabel3052">
    <w:name w:val="ListLabel 3052"/>
    <w:qFormat/>
    <w:rPr>
      <w:u w:val="none"/>
    </w:rPr>
  </w:style>
  <w:style w:type="character" w:customStyle="1" w:styleId="ListLabel3053">
    <w:name w:val="ListLabel 3053"/>
    <w:qFormat/>
    <w:rPr>
      <w:u w:val="none"/>
    </w:rPr>
  </w:style>
  <w:style w:type="character" w:customStyle="1" w:styleId="ListLabel3054">
    <w:name w:val="ListLabel 3054"/>
    <w:qFormat/>
    <w:rPr>
      <w:u w:val="none"/>
    </w:rPr>
  </w:style>
  <w:style w:type="character" w:customStyle="1" w:styleId="ListLabel3055">
    <w:name w:val="ListLabel 3055"/>
    <w:qFormat/>
    <w:rPr>
      <w:u w:val="none"/>
    </w:rPr>
  </w:style>
  <w:style w:type="character" w:customStyle="1" w:styleId="ListLabel3056">
    <w:name w:val="ListLabel 3056"/>
    <w:qFormat/>
    <w:rPr>
      <w:u w:val="none"/>
    </w:rPr>
  </w:style>
  <w:style w:type="character" w:customStyle="1" w:styleId="ListLabel3057">
    <w:name w:val="ListLabel 3057"/>
    <w:qFormat/>
    <w:rPr>
      <w:u w:val="none"/>
    </w:rPr>
  </w:style>
  <w:style w:type="character" w:customStyle="1" w:styleId="ListLabel3058">
    <w:name w:val="ListLabel 3058"/>
    <w:qFormat/>
    <w:rPr>
      <w:u w:val="none"/>
    </w:rPr>
  </w:style>
  <w:style w:type="character" w:customStyle="1" w:styleId="ListLabel3059">
    <w:name w:val="ListLabel 3059"/>
    <w:qFormat/>
    <w:rPr>
      <w:u w:val="none"/>
    </w:rPr>
  </w:style>
  <w:style w:type="character" w:customStyle="1" w:styleId="ListLabel3060">
    <w:name w:val="ListLabel 3060"/>
    <w:qFormat/>
    <w:rPr>
      <w:rFonts w:ascii="Gill Sans" w:eastAsia="Noto Sans Symbols" w:hAnsi="Gill Sans" w:cs="Noto Sans Symbols"/>
      <w:b/>
      <w:u w:val="none"/>
    </w:rPr>
  </w:style>
  <w:style w:type="character" w:customStyle="1" w:styleId="ListLabel3061">
    <w:name w:val="ListLabel 3061"/>
    <w:qFormat/>
    <w:rPr>
      <w:rFonts w:cs="Noto Sans Symbols"/>
      <w:u w:val="none"/>
    </w:rPr>
  </w:style>
  <w:style w:type="character" w:customStyle="1" w:styleId="ListLabel3062">
    <w:name w:val="ListLabel 3062"/>
    <w:qFormat/>
    <w:rPr>
      <w:rFonts w:cs="Noto Sans Symbols"/>
      <w:u w:val="none"/>
    </w:rPr>
  </w:style>
  <w:style w:type="character" w:customStyle="1" w:styleId="ListLabel3063">
    <w:name w:val="ListLabel 3063"/>
    <w:qFormat/>
    <w:rPr>
      <w:rFonts w:cs="Noto Sans Symbols"/>
      <w:u w:val="none"/>
    </w:rPr>
  </w:style>
  <w:style w:type="character" w:customStyle="1" w:styleId="ListLabel3064">
    <w:name w:val="ListLabel 3064"/>
    <w:qFormat/>
    <w:rPr>
      <w:rFonts w:cs="Noto Sans Symbols"/>
      <w:u w:val="none"/>
    </w:rPr>
  </w:style>
  <w:style w:type="character" w:customStyle="1" w:styleId="ListLabel3065">
    <w:name w:val="ListLabel 3065"/>
    <w:qFormat/>
    <w:rPr>
      <w:rFonts w:cs="Noto Sans Symbols"/>
      <w:u w:val="none"/>
    </w:rPr>
  </w:style>
  <w:style w:type="character" w:customStyle="1" w:styleId="ListLabel3066">
    <w:name w:val="ListLabel 3066"/>
    <w:qFormat/>
    <w:rPr>
      <w:rFonts w:cs="Noto Sans Symbols"/>
      <w:u w:val="none"/>
    </w:rPr>
  </w:style>
  <w:style w:type="character" w:customStyle="1" w:styleId="ListLabel3067">
    <w:name w:val="ListLabel 3067"/>
    <w:qFormat/>
    <w:rPr>
      <w:rFonts w:cs="Noto Sans Symbols"/>
      <w:u w:val="none"/>
    </w:rPr>
  </w:style>
  <w:style w:type="character" w:customStyle="1" w:styleId="ListLabel3068">
    <w:name w:val="ListLabel 3068"/>
    <w:qFormat/>
    <w:rPr>
      <w:rFonts w:cs="Noto Sans Symbols"/>
      <w:u w:val="none"/>
    </w:rPr>
  </w:style>
  <w:style w:type="character" w:customStyle="1" w:styleId="ListLabel3069">
    <w:name w:val="ListLabel 3069"/>
    <w:qFormat/>
    <w:rPr>
      <w:rFonts w:ascii="Gill Sans" w:eastAsia="Noto Sans Symbols" w:hAnsi="Gill Sans" w:cs="Noto Sans Symbols"/>
      <w:b/>
      <w:u w:val="none"/>
    </w:rPr>
  </w:style>
  <w:style w:type="character" w:customStyle="1" w:styleId="ListLabel3070">
    <w:name w:val="ListLabel 3070"/>
    <w:qFormat/>
    <w:rPr>
      <w:rFonts w:cs="Noto Sans Symbols"/>
      <w:u w:val="none"/>
    </w:rPr>
  </w:style>
  <w:style w:type="character" w:customStyle="1" w:styleId="ListLabel3071">
    <w:name w:val="ListLabel 3071"/>
    <w:qFormat/>
    <w:rPr>
      <w:rFonts w:cs="Noto Sans Symbols"/>
      <w:u w:val="none"/>
    </w:rPr>
  </w:style>
  <w:style w:type="character" w:customStyle="1" w:styleId="ListLabel3072">
    <w:name w:val="ListLabel 3072"/>
    <w:qFormat/>
    <w:rPr>
      <w:rFonts w:cs="Noto Sans Symbols"/>
      <w:u w:val="none"/>
    </w:rPr>
  </w:style>
  <w:style w:type="character" w:customStyle="1" w:styleId="ListLabel3073">
    <w:name w:val="ListLabel 3073"/>
    <w:qFormat/>
    <w:rPr>
      <w:rFonts w:cs="Noto Sans Symbols"/>
      <w:u w:val="none"/>
    </w:rPr>
  </w:style>
  <w:style w:type="character" w:customStyle="1" w:styleId="ListLabel3074">
    <w:name w:val="ListLabel 3074"/>
    <w:qFormat/>
    <w:rPr>
      <w:rFonts w:cs="Noto Sans Symbols"/>
      <w:u w:val="none"/>
    </w:rPr>
  </w:style>
  <w:style w:type="character" w:customStyle="1" w:styleId="ListLabel3075">
    <w:name w:val="ListLabel 3075"/>
    <w:qFormat/>
    <w:rPr>
      <w:rFonts w:cs="Noto Sans Symbols"/>
      <w:u w:val="none"/>
    </w:rPr>
  </w:style>
  <w:style w:type="character" w:customStyle="1" w:styleId="ListLabel3076">
    <w:name w:val="ListLabel 3076"/>
    <w:qFormat/>
    <w:rPr>
      <w:rFonts w:cs="Noto Sans Symbols"/>
      <w:u w:val="none"/>
    </w:rPr>
  </w:style>
  <w:style w:type="character" w:customStyle="1" w:styleId="ListLabel3077">
    <w:name w:val="ListLabel 3077"/>
    <w:qFormat/>
    <w:rPr>
      <w:rFonts w:cs="Noto Sans Symbols"/>
      <w:u w:val="none"/>
    </w:rPr>
  </w:style>
  <w:style w:type="character" w:customStyle="1" w:styleId="ListLabel3078">
    <w:name w:val="ListLabel 3078"/>
    <w:qFormat/>
    <w:rPr>
      <w:rFonts w:ascii="Gill Sans" w:hAnsi="Gill Sans" w:cs="OpenSymbol"/>
      <w:u w:val="none"/>
    </w:rPr>
  </w:style>
  <w:style w:type="character" w:customStyle="1" w:styleId="ListLabel3079">
    <w:name w:val="ListLabel 3079"/>
    <w:qFormat/>
    <w:rPr>
      <w:rFonts w:cs="OpenSymbol"/>
      <w:u w:val="none"/>
    </w:rPr>
  </w:style>
  <w:style w:type="character" w:customStyle="1" w:styleId="ListLabel3080">
    <w:name w:val="ListLabel 3080"/>
    <w:qFormat/>
    <w:rPr>
      <w:rFonts w:cs="OpenSymbol"/>
      <w:u w:val="none"/>
    </w:rPr>
  </w:style>
  <w:style w:type="character" w:customStyle="1" w:styleId="ListLabel3081">
    <w:name w:val="ListLabel 3081"/>
    <w:qFormat/>
    <w:rPr>
      <w:rFonts w:cs="OpenSymbol"/>
      <w:u w:val="none"/>
    </w:rPr>
  </w:style>
  <w:style w:type="character" w:customStyle="1" w:styleId="ListLabel3082">
    <w:name w:val="ListLabel 3082"/>
    <w:qFormat/>
    <w:rPr>
      <w:rFonts w:cs="OpenSymbol"/>
      <w:u w:val="none"/>
    </w:rPr>
  </w:style>
  <w:style w:type="character" w:customStyle="1" w:styleId="ListLabel3083">
    <w:name w:val="ListLabel 3083"/>
    <w:qFormat/>
    <w:rPr>
      <w:rFonts w:cs="OpenSymbol"/>
      <w:u w:val="none"/>
    </w:rPr>
  </w:style>
  <w:style w:type="character" w:customStyle="1" w:styleId="ListLabel3084">
    <w:name w:val="ListLabel 3084"/>
    <w:qFormat/>
    <w:rPr>
      <w:rFonts w:cs="OpenSymbol"/>
      <w:u w:val="none"/>
    </w:rPr>
  </w:style>
  <w:style w:type="character" w:customStyle="1" w:styleId="ListLabel3085">
    <w:name w:val="ListLabel 3085"/>
    <w:qFormat/>
    <w:rPr>
      <w:rFonts w:cs="OpenSymbol"/>
      <w:u w:val="none"/>
    </w:rPr>
  </w:style>
  <w:style w:type="character" w:customStyle="1" w:styleId="ListLabel3086">
    <w:name w:val="ListLabel 3086"/>
    <w:qFormat/>
    <w:rPr>
      <w:rFonts w:cs="OpenSymbol"/>
      <w:u w:val="none"/>
    </w:rPr>
  </w:style>
  <w:style w:type="character" w:customStyle="1" w:styleId="ListLabel3087">
    <w:name w:val="ListLabel 3087"/>
    <w:qFormat/>
    <w:rPr>
      <w:rFonts w:ascii="Arial" w:hAnsi="Arial"/>
      <w:u w:val="none"/>
    </w:rPr>
  </w:style>
  <w:style w:type="character" w:customStyle="1" w:styleId="ListLabel3088">
    <w:name w:val="ListLabel 3088"/>
    <w:qFormat/>
    <w:rPr>
      <w:u w:val="none"/>
    </w:rPr>
  </w:style>
  <w:style w:type="character" w:customStyle="1" w:styleId="ListLabel3089">
    <w:name w:val="ListLabel 3089"/>
    <w:qFormat/>
    <w:rPr>
      <w:u w:val="none"/>
    </w:rPr>
  </w:style>
  <w:style w:type="character" w:customStyle="1" w:styleId="ListLabel3090">
    <w:name w:val="ListLabel 3090"/>
    <w:qFormat/>
    <w:rPr>
      <w:u w:val="none"/>
    </w:rPr>
  </w:style>
  <w:style w:type="character" w:customStyle="1" w:styleId="ListLabel3091">
    <w:name w:val="ListLabel 3091"/>
    <w:qFormat/>
    <w:rPr>
      <w:u w:val="none"/>
    </w:rPr>
  </w:style>
  <w:style w:type="character" w:customStyle="1" w:styleId="ListLabel3092">
    <w:name w:val="ListLabel 3092"/>
    <w:qFormat/>
    <w:rPr>
      <w:u w:val="none"/>
    </w:rPr>
  </w:style>
  <w:style w:type="character" w:customStyle="1" w:styleId="ListLabel3093">
    <w:name w:val="ListLabel 3093"/>
    <w:qFormat/>
    <w:rPr>
      <w:u w:val="none"/>
    </w:rPr>
  </w:style>
  <w:style w:type="character" w:customStyle="1" w:styleId="ListLabel3094">
    <w:name w:val="ListLabel 3094"/>
    <w:qFormat/>
    <w:rPr>
      <w:u w:val="none"/>
    </w:rPr>
  </w:style>
  <w:style w:type="character" w:customStyle="1" w:styleId="ListLabel3095">
    <w:name w:val="ListLabel 3095"/>
    <w:qFormat/>
    <w:rPr>
      <w:u w:val="none"/>
    </w:rPr>
  </w:style>
  <w:style w:type="character" w:customStyle="1" w:styleId="ListLabel3096">
    <w:name w:val="ListLabel 3096"/>
    <w:qFormat/>
    <w:rPr>
      <w:rFonts w:ascii="Gill Sans" w:eastAsia="Noto Sans Symbols" w:hAnsi="Gill Sans" w:cs="Noto Sans Symbols"/>
      <w:b/>
      <w:sz w:val="32"/>
      <w:szCs w:val="32"/>
      <w:u w:val="none"/>
    </w:rPr>
  </w:style>
  <w:style w:type="character" w:customStyle="1" w:styleId="ListLabel3097">
    <w:name w:val="ListLabel 3097"/>
    <w:qFormat/>
    <w:rPr>
      <w:rFonts w:cs="Noto Sans Symbols"/>
      <w:u w:val="none"/>
    </w:rPr>
  </w:style>
  <w:style w:type="character" w:customStyle="1" w:styleId="ListLabel3098">
    <w:name w:val="ListLabel 3098"/>
    <w:qFormat/>
    <w:rPr>
      <w:rFonts w:cs="Noto Sans Symbols"/>
      <w:u w:val="none"/>
    </w:rPr>
  </w:style>
  <w:style w:type="character" w:customStyle="1" w:styleId="ListLabel3099">
    <w:name w:val="ListLabel 3099"/>
    <w:qFormat/>
    <w:rPr>
      <w:rFonts w:cs="Noto Sans Symbols"/>
      <w:u w:val="none"/>
    </w:rPr>
  </w:style>
  <w:style w:type="character" w:customStyle="1" w:styleId="ListLabel3100">
    <w:name w:val="ListLabel 3100"/>
    <w:qFormat/>
    <w:rPr>
      <w:rFonts w:cs="Noto Sans Symbols"/>
      <w:u w:val="none"/>
    </w:rPr>
  </w:style>
  <w:style w:type="character" w:customStyle="1" w:styleId="ListLabel3101">
    <w:name w:val="ListLabel 3101"/>
    <w:qFormat/>
    <w:rPr>
      <w:rFonts w:cs="Noto Sans Symbols"/>
      <w:u w:val="none"/>
    </w:rPr>
  </w:style>
  <w:style w:type="character" w:customStyle="1" w:styleId="ListLabel3102">
    <w:name w:val="ListLabel 3102"/>
    <w:qFormat/>
    <w:rPr>
      <w:rFonts w:cs="Noto Sans Symbols"/>
      <w:u w:val="none"/>
    </w:rPr>
  </w:style>
  <w:style w:type="character" w:customStyle="1" w:styleId="ListLabel3103">
    <w:name w:val="ListLabel 3103"/>
    <w:qFormat/>
    <w:rPr>
      <w:rFonts w:cs="Noto Sans Symbols"/>
      <w:u w:val="none"/>
    </w:rPr>
  </w:style>
  <w:style w:type="character" w:customStyle="1" w:styleId="ListLabel3104">
    <w:name w:val="ListLabel 3104"/>
    <w:qFormat/>
    <w:rPr>
      <w:rFonts w:cs="Noto Sans Symbols"/>
      <w:u w:val="none"/>
    </w:rPr>
  </w:style>
  <w:style w:type="character" w:customStyle="1" w:styleId="ListLabel3105">
    <w:name w:val="ListLabel 3105"/>
    <w:qFormat/>
    <w:rPr>
      <w:rFonts w:ascii="Gill Sans" w:eastAsia="Arial" w:hAnsi="Gill Sans" w:cs="Arial"/>
      <w:u w:val="none"/>
    </w:rPr>
  </w:style>
  <w:style w:type="character" w:customStyle="1" w:styleId="ListLabel3106">
    <w:name w:val="ListLabel 3106"/>
    <w:qFormat/>
    <w:rPr>
      <w:u w:val="none"/>
    </w:rPr>
  </w:style>
  <w:style w:type="character" w:customStyle="1" w:styleId="ListLabel3107">
    <w:name w:val="ListLabel 3107"/>
    <w:qFormat/>
    <w:rPr>
      <w:u w:val="none"/>
    </w:rPr>
  </w:style>
  <w:style w:type="character" w:customStyle="1" w:styleId="ListLabel3108">
    <w:name w:val="ListLabel 3108"/>
    <w:qFormat/>
    <w:rPr>
      <w:u w:val="none"/>
    </w:rPr>
  </w:style>
  <w:style w:type="character" w:customStyle="1" w:styleId="ListLabel3109">
    <w:name w:val="ListLabel 3109"/>
    <w:qFormat/>
    <w:rPr>
      <w:u w:val="none"/>
    </w:rPr>
  </w:style>
  <w:style w:type="character" w:customStyle="1" w:styleId="ListLabel3110">
    <w:name w:val="ListLabel 3110"/>
    <w:qFormat/>
    <w:rPr>
      <w:u w:val="none"/>
    </w:rPr>
  </w:style>
  <w:style w:type="character" w:customStyle="1" w:styleId="ListLabel3111">
    <w:name w:val="ListLabel 3111"/>
    <w:qFormat/>
    <w:rPr>
      <w:u w:val="none"/>
    </w:rPr>
  </w:style>
  <w:style w:type="character" w:customStyle="1" w:styleId="ListLabel3112">
    <w:name w:val="ListLabel 3112"/>
    <w:qFormat/>
    <w:rPr>
      <w:u w:val="none"/>
    </w:rPr>
  </w:style>
  <w:style w:type="character" w:customStyle="1" w:styleId="ListLabel3113">
    <w:name w:val="ListLabel 3113"/>
    <w:qFormat/>
    <w:rPr>
      <w:u w:val="none"/>
    </w:rPr>
  </w:style>
  <w:style w:type="character" w:customStyle="1" w:styleId="ListLabel3114">
    <w:name w:val="ListLabel 3114"/>
    <w:qFormat/>
    <w:rPr>
      <w:rFonts w:ascii="Gill Sans" w:hAnsi="Gill Sans"/>
      <w:u w:val="none"/>
    </w:rPr>
  </w:style>
  <w:style w:type="character" w:customStyle="1" w:styleId="ListLabel3115">
    <w:name w:val="ListLabel 3115"/>
    <w:qFormat/>
    <w:rPr>
      <w:u w:val="none"/>
    </w:rPr>
  </w:style>
  <w:style w:type="character" w:customStyle="1" w:styleId="ListLabel3116">
    <w:name w:val="ListLabel 3116"/>
    <w:qFormat/>
    <w:rPr>
      <w:u w:val="none"/>
    </w:rPr>
  </w:style>
  <w:style w:type="character" w:customStyle="1" w:styleId="ListLabel3117">
    <w:name w:val="ListLabel 3117"/>
    <w:qFormat/>
    <w:rPr>
      <w:u w:val="none"/>
    </w:rPr>
  </w:style>
  <w:style w:type="character" w:customStyle="1" w:styleId="ListLabel3118">
    <w:name w:val="ListLabel 3118"/>
    <w:qFormat/>
    <w:rPr>
      <w:u w:val="none"/>
    </w:rPr>
  </w:style>
  <w:style w:type="character" w:customStyle="1" w:styleId="ListLabel3119">
    <w:name w:val="ListLabel 3119"/>
    <w:qFormat/>
    <w:rPr>
      <w:u w:val="none"/>
    </w:rPr>
  </w:style>
  <w:style w:type="character" w:customStyle="1" w:styleId="ListLabel3120">
    <w:name w:val="ListLabel 3120"/>
    <w:qFormat/>
    <w:rPr>
      <w:u w:val="none"/>
    </w:rPr>
  </w:style>
  <w:style w:type="character" w:customStyle="1" w:styleId="ListLabel3121">
    <w:name w:val="ListLabel 3121"/>
    <w:qFormat/>
    <w:rPr>
      <w:u w:val="none"/>
    </w:rPr>
  </w:style>
  <w:style w:type="character" w:customStyle="1" w:styleId="ListLabel3122">
    <w:name w:val="ListLabel 3122"/>
    <w:qFormat/>
    <w:rPr>
      <w:u w:val="none"/>
    </w:rPr>
  </w:style>
  <w:style w:type="character" w:customStyle="1" w:styleId="ListLabel3123">
    <w:name w:val="ListLabel 3123"/>
    <w:qFormat/>
    <w:rPr>
      <w:rFonts w:ascii="Gill Sans" w:hAnsi="Gill Sans"/>
      <w:u w:val="none"/>
    </w:rPr>
  </w:style>
  <w:style w:type="character" w:customStyle="1" w:styleId="ListLabel3124">
    <w:name w:val="ListLabel 3124"/>
    <w:qFormat/>
    <w:rPr>
      <w:u w:val="none"/>
    </w:rPr>
  </w:style>
  <w:style w:type="character" w:customStyle="1" w:styleId="ListLabel3125">
    <w:name w:val="ListLabel 3125"/>
    <w:qFormat/>
    <w:rPr>
      <w:u w:val="none"/>
    </w:rPr>
  </w:style>
  <w:style w:type="character" w:customStyle="1" w:styleId="ListLabel3126">
    <w:name w:val="ListLabel 3126"/>
    <w:qFormat/>
    <w:rPr>
      <w:u w:val="none"/>
    </w:rPr>
  </w:style>
  <w:style w:type="character" w:customStyle="1" w:styleId="ListLabel3127">
    <w:name w:val="ListLabel 3127"/>
    <w:qFormat/>
    <w:rPr>
      <w:u w:val="none"/>
    </w:rPr>
  </w:style>
  <w:style w:type="character" w:customStyle="1" w:styleId="ListLabel3128">
    <w:name w:val="ListLabel 3128"/>
    <w:qFormat/>
    <w:rPr>
      <w:u w:val="none"/>
    </w:rPr>
  </w:style>
  <w:style w:type="character" w:customStyle="1" w:styleId="ListLabel3129">
    <w:name w:val="ListLabel 3129"/>
    <w:qFormat/>
    <w:rPr>
      <w:u w:val="none"/>
    </w:rPr>
  </w:style>
  <w:style w:type="character" w:customStyle="1" w:styleId="ListLabel3130">
    <w:name w:val="ListLabel 3130"/>
    <w:qFormat/>
    <w:rPr>
      <w:u w:val="none"/>
    </w:rPr>
  </w:style>
  <w:style w:type="character" w:customStyle="1" w:styleId="ListLabel3131">
    <w:name w:val="ListLabel 3131"/>
    <w:qFormat/>
    <w:rPr>
      <w:u w:val="none"/>
    </w:rPr>
  </w:style>
  <w:style w:type="character" w:customStyle="1" w:styleId="ListLabel3132">
    <w:name w:val="ListLabel 3132"/>
    <w:qFormat/>
    <w:rPr>
      <w:rFonts w:ascii="Gill Sans" w:eastAsia="Arial" w:hAnsi="Gill Sans" w:cs="Arial"/>
      <w:b/>
      <w:u w:val="none"/>
    </w:rPr>
  </w:style>
  <w:style w:type="character" w:customStyle="1" w:styleId="ListLabel3133">
    <w:name w:val="ListLabel 3133"/>
    <w:qFormat/>
    <w:rPr>
      <w:u w:val="none"/>
    </w:rPr>
  </w:style>
  <w:style w:type="character" w:customStyle="1" w:styleId="ListLabel3134">
    <w:name w:val="ListLabel 3134"/>
    <w:qFormat/>
    <w:rPr>
      <w:u w:val="none"/>
    </w:rPr>
  </w:style>
  <w:style w:type="character" w:customStyle="1" w:styleId="ListLabel3135">
    <w:name w:val="ListLabel 3135"/>
    <w:qFormat/>
    <w:rPr>
      <w:u w:val="none"/>
    </w:rPr>
  </w:style>
  <w:style w:type="character" w:customStyle="1" w:styleId="ListLabel3136">
    <w:name w:val="ListLabel 3136"/>
    <w:qFormat/>
    <w:rPr>
      <w:u w:val="none"/>
    </w:rPr>
  </w:style>
  <w:style w:type="character" w:customStyle="1" w:styleId="ListLabel3137">
    <w:name w:val="ListLabel 3137"/>
    <w:qFormat/>
    <w:rPr>
      <w:u w:val="none"/>
    </w:rPr>
  </w:style>
  <w:style w:type="character" w:customStyle="1" w:styleId="ListLabel3138">
    <w:name w:val="ListLabel 3138"/>
    <w:qFormat/>
    <w:rPr>
      <w:u w:val="none"/>
    </w:rPr>
  </w:style>
  <w:style w:type="character" w:customStyle="1" w:styleId="ListLabel3139">
    <w:name w:val="ListLabel 3139"/>
    <w:qFormat/>
    <w:rPr>
      <w:u w:val="none"/>
    </w:rPr>
  </w:style>
  <w:style w:type="character" w:customStyle="1" w:styleId="ListLabel3140">
    <w:name w:val="ListLabel 3140"/>
    <w:qFormat/>
    <w:rPr>
      <w:u w:val="none"/>
    </w:rPr>
  </w:style>
  <w:style w:type="character" w:customStyle="1" w:styleId="ListLabel3141">
    <w:name w:val="ListLabel 3141"/>
    <w:qFormat/>
    <w:rPr>
      <w:rFonts w:ascii="Gill Sans" w:hAnsi="Gill Sans"/>
      <w:u w:val="none"/>
    </w:rPr>
  </w:style>
  <w:style w:type="character" w:customStyle="1" w:styleId="ListLabel3142">
    <w:name w:val="ListLabel 3142"/>
    <w:qFormat/>
    <w:rPr>
      <w:u w:val="none"/>
    </w:rPr>
  </w:style>
  <w:style w:type="character" w:customStyle="1" w:styleId="ListLabel3143">
    <w:name w:val="ListLabel 3143"/>
    <w:qFormat/>
    <w:rPr>
      <w:u w:val="none"/>
    </w:rPr>
  </w:style>
  <w:style w:type="character" w:customStyle="1" w:styleId="ListLabel3144">
    <w:name w:val="ListLabel 3144"/>
    <w:qFormat/>
    <w:rPr>
      <w:u w:val="none"/>
    </w:rPr>
  </w:style>
  <w:style w:type="character" w:customStyle="1" w:styleId="ListLabel3145">
    <w:name w:val="ListLabel 3145"/>
    <w:qFormat/>
    <w:rPr>
      <w:u w:val="none"/>
    </w:rPr>
  </w:style>
  <w:style w:type="character" w:customStyle="1" w:styleId="ListLabel3146">
    <w:name w:val="ListLabel 3146"/>
    <w:qFormat/>
    <w:rPr>
      <w:u w:val="none"/>
    </w:rPr>
  </w:style>
  <w:style w:type="character" w:customStyle="1" w:styleId="ListLabel3147">
    <w:name w:val="ListLabel 3147"/>
    <w:qFormat/>
    <w:rPr>
      <w:u w:val="none"/>
    </w:rPr>
  </w:style>
  <w:style w:type="character" w:customStyle="1" w:styleId="ListLabel3148">
    <w:name w:val="ListLabel 3148"/>
    <w:qFormat/>
    <w:rPr>
      <w:u w:val="none"/>
    </w:rPr>
  </w:style>
  <w:style w:type="character" w:customStyle="1" w:styleId="ListLabel3149">
    <w:name w:val="ListLabel 3149"/>
    <w:qFormat/>
    <w:rPr>
      <w:u w:val="none"/>
    </w:rPr>
  </w:style>
  <w:style w:type="character" w:customStyle="1" w:styleId="ListLabel3150">
    <w:name w:val="ListLabel 3150"/>
    <w:qFormat/>
    <w:rPr>
      <w:rFonts w:ascii="Gill Sans" w:eastAsia="Arial" w:hAnsi="Gill Sans" w:cs="Arial"/>
      <w:u w:val="none"/>
    </w:rPr>
  </w:style>
  <w:style w:type="character" w:customStyle="1" w:styleId="ListLabel3151">
    <w:name w:val="ListLabel 3151"/>
    <w:qFormat/>
    <w:rPr>
      <w:u w:val="none"/>
    </w:rPr>
  </w:style>
  <w:style w:type="character" w:customStyle="1" w:styleId="ListLabel3152">
    <w:name w:val="ListLabel 3152"/>
    <w:qFormat/>
    <w:rPr>
      <w:u w:val="none"/>
    </w:rPr>
  </w:style>
  <w:style w:type="character" w:customStyle="1" w:styleId="ListLabel3153">
    <w:name w:val="ListLabel 3153"/>
    <w:qFormat/>
    <w:rPr>
      <w:u w:val="none"/>
    </w:rPr>
  </w:style>
  <w:style w:type="character" w:customStyle="1" w:styleId="ListLabel3154">
    <w:name w:val="ListLabel 3154"/>
    <w:qFormat/>
    <w:rPr>
      <w:u w:val="none"/>
    </w:rPr>
  </w:style>
  <w:style w:type="character" w:customStyle="1" w:styleId="ListLabel3155">
    <w:name w:val="ListLabel 3155"/>
    <w:qFormat/>
    <w:rPr>
      <w:u w:val="none"/>
    </w:rPr>
  </w:style>
  <w:style w:type="character" w:customStyle="1" w:styleId="ListLabel3156">
    <w:name w:val="ListLabel 3156"/>
    <w:qFormat/>
    <w:rPr>
      <w:u w:val="none"/>
    </w:rPr>
  </w:style>
  <w:style w:type="character" w:customStyle="1" w:styleId="ListLabel3157">
    <w:name w:val="ListLabel 3157"/>
    <w:qFormat/>
    <w:rPr>
      <w:u w:val="none"/>
    </w:rPr>
  </w:style>
  <w:style w:type="character" w:customStyle="1" w:styleId="ListLabel3158">
    <w:name w:val="ListLabel 3158"/>
    <w:qFormat/>
    <w:rPr>
      <w:u w:val="none"/>
    </w:rPr>
  </w:style>
  <w:style w:type="character" w:customStyle="1" w:styleId="ListLabel3159">
    <w:name w:val="ListLabel 3159"/>
    <w:qFormat/>
    <w:rPr>
      <w:rFonts w:ascii="Gill Sans" w:hAnsi="Gill Sans"/>
      <w:u w:val="none"/>
    </w:rPr>
  </w:style>
  <w:style w:type="character" w:customStyle="1" w:styleId="ListLabel3160">
    <w:name w:val="ListLabel 3160"/>
    <w:qFormat/>
    <w:rPr>
      <w:u w:val="none"/>
    </w:rPr>
  </w:style>
  <w:style w:type="character" w:customStyle="1" w:styleId="ListLabel3161">
    <w:name w:val="ListLabel 3161"/>
    <w:qFormat/>
    <w:rPr>
      <w:u w:val="none"/>
    </w:rPr>
  </w:style>
  <w:style w:type="character" w:customStyle="1" w:styleId="ListLabel3162">
    <w:name w:val="ListLabel 3162"/>
    <w:qFormat/>
    <w:rPr>
      <w:u w:val="none"/>
    </w:rPr>
  </w:style>
  <w:style w:type="character" w:customStyle="1" w:styleId="ListLabel3163">
    <w:name w:val="ListLabel 3163"/>
    <w:qFormat/>
    <w:rPr>
      <w:u w:val="none"/>
    </w:rPr>
  </w:style>
  <w:style w:type="character" w:customStyle="1" w:styleId="ListLabel3164">
    <w:name w:val="ListLabel 3164"/>
    <w:qFormat/>
    <w:rPr>
      <w:u w:val="none"/>
    </w:rPr>
  </w:style>
  <w:style w:type="character" w:customStyle="1" w:styleId="ListLabel3165">
    <w:name w:val="ListLabel 3165"/>
    <w:qFormat/>
    <w:rPr>
      <w:u w:val="none"/>
    </w:rPr>
  </w:style>
  <w:style w:type="character" w:customStyle="1" w:styleId="ListLabel3166">
    <w:name w:val="ListLabel 3166"/>
    <w:qFormat/>
    <w:rPr>
      <w:u w:val="none"/>
    </w:rPr>
  </w:style>
  <w:style w:type="character" w:customStyle="1" w:styleId="ListLabel3167">
    <w:name w:val="ListLabel 3167"/>
    <w:qFormat/>
    <w:rPr>
      <w:u w:val="none"/>
    </w:rPr>
  </w:style>
  <w:style w:type="character" w:customStyle="1" w:styleId="ListLabel3168">
    <w:name w:val="ListLabel 3168"/>
    <w:qFormat/>
    <w:rPr>
      <w:rFonts w:ascii="Gill Sans" w:hAnsi="Gill Sans"/>
      <w:b/>
      <w:color w:val="000099"/>
      <w:sz w:val="28"/>
      <w:szCs w:val="28"/>
      <w:u w:val="none"/>
    </w:rPr>
  </w:style>
  <w:style w:type="character" w:customStyle="1" w:styleId="ListLabel3169">
    <w:name w:val="ListLabel 3169"/>
    <w:qFormat/>
    <w:rPr>
      <w:u w:val="none"/>
    </w:rPr>
  </w:style>
  <w:style w:type="character" w:customStyle="1" w:styleId="ListLabel3170">
    <w:name w:val="ListLabel 3170"/>
    <w:qFormat/>
    <w:rPr>
      <w:u w:val="none"/>
    </w:rPr>
  </w:style>
  <w:style w:type="character" w:customStyle="1" w:styleId="ListLabel3171">
    <w:name w:val="ListLabel 3171"/>
    <w:qFormat/>
    <w:rPr>
      <w:u w:val="none"/>
    </w:rPr>
  </w:style>
  <w:style w:type="character" w:customStyle="1" w:styleId="ListLabel3172">
    <w:name w:val="ListLabel 3172"/>
    <w:qFormat/>
    <w:rPr>
      <w:u w:val="none"/>
    </w:rPr>
  </w:style>
  <w:style w:type="character" w:customStyle="1" w:styleId="ListLabel3173">
    <w:name w:val="ListLabel 3173"/>
    <w:qFormat/>
    <w:rPr>
      <w:u w:val="none"/>
    </w:rPr>
  </w:style>
  <w:style w:type="character" w:customStyle="1" w:styleId="ListLabel3174">
    <w:name w:val="ListLabel 3174"/>
    <w:qFormat/>
    <w:rPr>
      <w:u w:val="none"/>
    </w:rPr>
  </w:style>
  <w:style w:type="character" w:customStyle="1" w:styleId="ListLabel3175">
    <w:name w:val="ListLabel 3175"/>
    <w:qFormat/>
    <w:rPr>
      <w:u w:val="none"/>
    </w:rPr>
  </w:style>
  <w:style w:type="character" w:customStyle="1" w:styleId="ListLabel3176">
    <w:name w:val="ListLabel 3176"/>
    <w:qFormat/>
    <w:rPr>
      <w:u w:val="none"/>
    </w:rPr>
  </w:style>
  <w:style w:type="character" w:customStyle="1" w:styleId="ListLabel3177">
    <w:name w:val="ListLabel 3177"/>
    <w:qFormat/>
    <w:rPr>
      <w:u w:val="none"/>
    </w:rPr>
  </w:style>
  <w:style w:type="character" w:customStyle="1" w:styleId="ListLabel3178">
    <w:name w:val="ListLabel 3178"/>
    <w:qFormat/>
    <w:rPr>
      <w:u w:val="none"/>
    </w:rPr>
  </w:style>
  <w:style w:type="character" w:customStyle="1" w:styleId="ListLabel3179">
    <w:name w:val="ListLabel 3179"/>
    <w:qFormat/>
    <w:rPr>
      <w:u w:val="none"/>
    </w:rPr>
  </w:style>
  <w:style w:type="character" w:customStyle="1" w:styleId="ListLabel3180">
    <w:name w:val="ListLabel 3180"/>
    <w:qFormat/>
    <w:rPr>
      <w:u w:val="none"/>
    </w:rPr>
  </w:style>
  <w:style w:type="character" w:customStyle="1" w:styleId="ListLabel3181">
    <w:name w:val="ListLabel 3181"/>
    <w:qFormat/>
    <w:rPr>
      <w:u w:val="none"/>
    </w:rPr>
  </w:style>
  <w:style w:type="character" w:customStyle="1" w:styleId="ListLabel3182">
    <w:name w:val="ListLabel 3182"/>
    <w:qFormat/>
    <w:rPr>
      <w:u w:val="none"/>
    </w:rPr>
  </w:style>
  <w:style w:type="character" w:customStyle="1" w:styleId="ListLabel3183">
    <w:name w:val="ListLabel 3183"/>
    <w:qFormat/>
    <w:rPr>
      <w:u w:val="none"/>
    </w:rPr>
  </w:style>
  <w:style w:type="character" w:customStyle="1" w:styleId="ListLabel3184">
    <w:name w:val="ListLabel 3184"/>
    <w:qFormat/>
    <w:rPr>
      <w:u w:val="none"/>
    </w:rPr>
  </w:style>
  <w:style w:type="character" w:customStyle="1" w:styleId="ListLabel3185">
    <w:name w:val="ListLabel 3185"/>
    <w:qFormat/>
    <w:rPr>
      <w:u w:val="none"/>
    </w:rPr>
  </w:style>
  <w:style w:type="character" w:customStyle="1" w:styleId="ListLabel3186">
    <w:name w:val="ListLabel 3186"/>
    <w:qFormat/>
    <w:rPr>
      <w:rFonts w:ascii="Gill Sans" w:eastAsia="Arial" w:hAnsi="Gill Sans" w:cs="Arial"/>
      <w:b/>
      <w:color w:val="000000"/>
      <w:sz w:val="32"/>
      <w:szCs w:val="32"/>
    </w:rPr>
  </w:style>
  <w:style w:type="character" w:customStyle="1" w:styleId="ListLabel3187">
    <w:name w:val="ListLabel 3187"/>
    <w:qFormat/>
    <w:rPr>
      <w:rFonts w:ascii="Gill Sans" w:hAnsi="Gill Sans"/>
      <w:u w:val="none"/>
    </w:rPr>
  </w:style>
  <w:style w:type="character" w:customStyle="1" w:styleId="ListLabel3188">
    <w:name w:val="ListLabel 3188"/>
    <w:qFormat/>
    <w:rPr>
      <w:u w:val="none"/>
    </w:rPr>
  </w:style>
  <w:style w:type="character" w:customStyle="1" w:styleId="ListLabel3189">
    <w:name w:val="ListLabel 3189"/>
    <w:qFormat/>
    <w:rPr>
      <w:u w:val="none"/>
    </w:rPr>
  </w:style>
  <w:style w:type="character" w:customStyle="1" w:styleId="ListLabel3190">
    <w:name w:val="ListLabel 3190"/>
    <w:qFormat/>
    <w:rPr>
      <w:u w:val="none"/>
    </w:rPr>
  </w:style>
  <w:style w:type="character" w:customStyle="1" w:styleId="ListLabel3191">
    <w:name w:val="ListLabel 3191"/>
    <w:qFormat/>
    <w:rPr>
      <w:u w:val="none"/>
    </w:rPr>
  </w:style>
  <w:style w:type="character" w:customStyle="1" w:styleId="ListLabel3192">
    <w:name w:val="ListLabel 3192"/>
    <w:qFormat/>
    <w:rPr>
      <w:u w:val="none"/>
    </w:rPr>
  </w:style>
  <w:style w:type="character" w:customStyle="1" w:styleId="ListLabel3193">
    <w:name w:val="ListLabel 3193"/>
    <w:qFormat/>
    <w:rPr>
      <w:u w:val="none"/>
    </w:rPr>
  </w:style>
  <w:style w:type="character" w:customStyle="1" w:styleId="ListLabel3194">
    <w:name w:val="ListLabel 3194"/>
    <w:qFormat/>
    <w:rPr>
      <w:u w:val="none"/>
    </w:rPr>
  </w:style>
  <w:style w:type="character" w:customStyle="1" w:styleId="ListLabel3195">
    <w:name w:val="ListLabel 3195"/>
    <w:qFormat/>
    <w:rPr>
      <w:u w:val="none"/>
    </w:rPr>
  </w:style>
  <w:style w:type="character" w:customStyle="1" w:styleId="ListLabel3196">
    <w:name w:val="ListLabel 3196"/>
    <w:qFormat/>
    <w:rPr>
      <w:rFonts w:ascii="Gill Sans" w:hAnsi="Gill Sans"/>
      <w:u w:val="none"/>
    </w:rPr>
  </w:style>
  <w:style w:type="character" w:customStyle="1" w:styleId="ListLabel3197">
    <w:name w:val="ListLabel 3197"/>
    <w:qFormat/>
    <w:rPr>
      <w:rFonts w:cs="Wingdings 2"/>
      <w:u w:val="none"/>
    </w:rPr>
  </w:style>
  <w:style w:type="character" w:customStyle="1" w:styleId="ListLabel3198">
    <w:name w:val="ListLabel 3198"/>
    <w:qFormat/>
    <w:rPr>
      <w:rFonts w:cs="OpenSymbol"/>
      <w:u w:val="none"/>
    </w:rPr>
  </w:style>
  <w:style w:type="character" w:customStyle="1" w:styleId="ListLabel3199">
    <w:name w:val="ListLabel 3199"/>
    <w:qFormat/>
    <w:rPr>
      <w:rFonts w:cs="Wingdings"/>
      <w:u w:val="none"/>
    </w:rPr>
  </w:style>
  <w:style w:type="character" w:customStyle="1" w:styleId="ListLabel3200">
    <w:name w:val="ListLabel 3200"/>
    <w:qFormat/>
    <w:rPr>
      <w:rFonts w:cs="Wingdings 2"/>
      <w:u w:val="none"/>
    </w:rPr>
  </w:style>
  <w:style w:type="character" w:customStyle="1" w:styleId="ListLabel3201">
    <w:name w:val="ListLabel 3201"/>
    <w:qFormat/>
    <w:rPr>
      <w:rFonts w:cs="OpenSymbol"/>
      <w:u w:val="none"/>
    </w:rPr>
  </w:style>
  <w:style w:type="character" w:customStyle="1" w:styleId="ListLabel3202">
    <w:name w:val="ListLabel 3202"/>
    <w:qFormat/>
    <w:rPr>
      <w:rFonts w:cs="Wingdings"/>
      <w:u w:val="none"/>
    </w:rPr>
  </w:style>
  <w:style w:type="character" w:customStyle="1" w:styleId="ListLabel3203">
    <w:name w:val="ListLabel 3203"/>
    <w:qFormat/>
    <w:rPr>
      <w:rFonts w:cs="Wingdings 2"/>
      <w:u w:val="none"/>
    </w:rPr>
  </w:style>
  <w:style w:type="character" w:customStyle="1" w:styleId="ListLabel3204">
    <w:name w:val="ListLabel 3204"/>
    <w:qFormat/>
    <w:rPr>
      <w:rFonts w:cs="OpenSymbol"/>
      <w:u w:val="none"/>
    </w:rPr>
  </w:style>
  <w:style w:type="character" w:customStyle="1" w:styleId="ListLabel3205">
    <w:name w:val="ListLabel 3205"/>
    <w:qFormat/>
    <w:rPr>
      <w:rFonts w:ascii="Gill Sans" w:hAnsi="Gill Sans"/>
      <w:u w:val="none"/>
    </w:rPr>
  </w:style>
  <w:style w:type="character" w:customStyle="1" w:styleId="ListLabel3206">
    <w:name w:val="ListLabel 3206"/>
    <w:qFormat/>
    <w:rPr>
      <w:u w:val="none"/>
    </w:rPr>
  </w:style>
  <w:style w:type="character" w:customStyle="1" w:styleId="ListLabel3207">
    <w:name w:val="ListLabel 3207"/>
    <w:qFormat/>
    <w:rPr>
      <w:u w:val="none"/>
    </w:rPr>
  </w:style>
  <w:style w:type="character" w:customStyle="1" w:styleId="ListLabel3208">
    <w:name w:val="ListLabel 3208"/>
    <w:qFormat/>
    <w:rPr>
      <w:u w:val="none"/>
    </w:rPr>
  </w:style>
  <w:style w:type="character" w:customStyle="1" w:styleId="ListLabel3209">
    <w:name w:val="ListLabel 3209"/>
    <w:qFormat/>
    <w:rPr>
      <w:u w:val="none"/>
    </w:rPr>
  </w:style>
  <w:style w:type="character" w:customStyle="1" w:styleId="ListLabel3210">
    <w:name w:val="ListLabel 3210"/>
    <w:qFormat/>
    <w:rPr>
      <w:u w:val="none"/>
    </w:rPr>
  </w:style>
  <w:style w:type="character" w:customStyle="1" w:styleId="ListLabel3211">
    <w:name w:val="ListLabel 3211"/>
    <w:qFormat/>
    <w:rPr>
      <w:u w:val="none"/>
    </w:rPr>
  </w:style>
  <w:style w:type="character" w:customStyle="1" w:styleId="ListLabel3212">
    <w:name w:val="ListLabel 3212"/>
    <w:qFormat/>
    <w:rPr>
      <w:u w:val="none"/>
    </w:rPr>
  </w:style>
  <w:style w:type="character" w:customStyle="1" w:styleId="ListLabel3213">
    <w:name w:val="ListLabel 3213"/>
    <w:qFormat/>
    <w:rPr>
      <w:u w:val="none"/>
    </w:rPr>
  </w:style>
  <w:style w:type="character" w:customStyle="1" w:styleId="ListLabel3214">
    <w:name w:val="ListLabel 3214"/>
    <w:qFormat/>
    <w:rPr>
      <w:rFonts w:ascii="Gill Sans" w:hAnsi="Gill Sans"/>
      <w:u w:val="none"/>
    </w:rPr>
  </w:style>
  <w:style w:type="character" w:customStyle="1" w:styleId="ListLabel3215">
    <w:name w:val="ListLabel 3215"/>
    <w:qFormat/>
    <w:rPr>
      <w:u w:val="none"/>
    </w:rPr>
  </w:style>
  <w:style w:type="character" w:customStyle="1" w:styleId="ListLabel3216">
    <w:name w:val="ListLabel 3216"/>
    <w:qFormat/>
    <w:rPr>
      <w:u w:val="none"/>
    </w:rPr>
  </w:style>
  <w:style w:type="character" w:customStyle="1" w:styleId="ListLabel3217">
    <w:name w:val="ListLabel 3217"/>
    <w:qFormat/>
    <w:rPr>
      <w:u w:val="none"/>
    </w:rPr>
  </w:style>
  <w:style w:type="character" w:customStyle="1" w:styleId="ListLabel3218">
    <w:name w:val="ListLabel 3218"/>
    <w:qFormat/>
    <w:rPr>
      <w:u w:val="none"/>
    </w:rPr>
  </w:style>
  <w:style w:type="character" w:customStyle="1" w:styleId="ListLabel3219">
    <w:name w:val="ListLabel 3219"/>
    <w:qFormat/>
    <w:rPr>
      <w:u w:val="none"/>
    </w:rPr>
  </w:style>
  <w:style w:type="character" w:customStyle="1" w:styleId="ListLabel3220">
    <w:name w:val="ListLabel 3220"/>
    <w:qFormat/>
    <w:rPr>
      <w:u w:val="none"/>
    </w:rPr>
  </w:style>
  <w:style w:type="character" w:customStyle="1" w:styleId="ListLabel3221">
    <w:name w:val="ListLabel 3221"/>
    <w:qFormat/>
    <w:rPr>
      <w:u w:val="none"/>
    </w:rPr>
  </w:style>
  <w:style w:type="character" w:customStyle="1" w:styleId="ListLabel3222">
    <w:name w:val="ListLabel 3222"/>
    <w:qFormat/>
    <w:rPr>
      <w:u w:val="none"/>
    </w:rPr>
  </w:style>
  <w:style w:type="character" w:customStyle="1" w:styleId="ListLabel3223">
    <w:name w:val="ListLabel 3223"/>
    <w:qFormat/>
    <w:rPr>
      <w:rFonts w:ascii="Gill Sans" w:hAnsi="Gill Sans"/>
      <w:u w:val="none"/>
    </w:rPr>
  </w:style>
  <w:style w:type="character" w:customStyle="1" w:styleId="ListLabel3224">
    <w:name w:val="ListLabel 3224"/>
    <w:qFormat/>
    <w:rPr>
      <w:rFonts w:ascii="Gill Sans" w:hAnsi="Gill Sans"/>
      <w:b w:val="0"/>
      <w:sz w:val="24"/>
      <w:u w:val="none"/>
    </w:rPr>
  </w:style>
  <w:style w:type="character" w:customStyle="1" w:styleId="ListLabel3225">
    <w:name w:val="ListLabel 3225"/>
    <w:qFormat/>
    <w:rPr>
      <w:u w:val="none"/>
    </w:rPr>
  </w:style>
  <w:style w:type="character" w:customStyle="1" w:styleId="ListLabel3226">
    <w:name w:val="ListLabel 3226"/>
    <w:qFormat/>
    <w:rPr>
      <w:u w:val="none"/>
    </w:rPr>
  </w:style>
  <w:style w:type="character" w:customStyle="1" w:styleId="ListLabel3227">
    <w:name w:val="ListLabel 3227"/>
    <w:qFormat/>
    <w:rPr>
      <w:u w:val="none"/>
    </w:rPr>
  </w:style>
  <w:style w:type="character" w:customStyle="1" w:styleId="ListLabel3228">
    <w:name w:val="ListLabel 3228"/>
    <w:qFormat/>
    <w:rPr>
      <w:u w:val="none"/>
    </w:rPr>
  </w:style>
  <w:style w:type="character" w:customStyle="1" w:styleId="ListLabel3229">
    <w:name w:val="ListLabel 3229"/>
    <w:qFormat/>
    <w:rPr>
      <w:u w:val="none"/>
    </w:rPr>
  </w:style>
  <w:style w:type="character" w:customStyle="1" w:styleId="ListLabel3230">
    <w:name w:val="ListLabel 3230"/>
    <w:qFormat/>
    <w:rPr>
      <w:u w:val="none"/>
    </w:rPr>
  </w:style>
  <w:style w:type="character" w:customStyle="1" w:styleId="ListLabel3231">
    <w:name w:val="ListLabel 3231"/>
    <w:qFormat/>
    <w:rPr>
      <w:u w:val="none"/>
    </w:rPr>
  </w:style>
  <w:style w:type="character" w:customStyle="1" w:styleId="ListLabel3232">
    <w:name w:val="ListLabel 3232"/>
    <w:qFormat/>
    <w:rPr>
      <w:rFonts w:ascii="Gill Sans" w:hAnsi="Gill Sans"/>
      <w:b/>
      <w:u w:val="none"/>
    </w:rPr>
  </w:style>
  <w:style w:type="character" w:customStyle="1" w:styleId="ListLabel3233">
    <w:name w:val="ListLabel 3233"/>
    <w:qFormat/>
    <w:rPr>
      <w:rFonts w:cs="Wingdings 2"/>
      <w:u w:val="none"/>
    </w:rPr>
  </w:style>
  <w:style w:type="character" w:customStyle="1" w:styleId="ListLabel3234">
    <w:name w:val="ListLabel 3234"/>
    <w:qFormat/>
    <w:rPr>
      <w:rFonts w:cs="OpenSymbol"/>
      <w:u w:val="none"/>
    </w:rPr>
  </w:style>
  <w:style w:type="character" w:customStyle="1" w:styleId="ListLabel3235">
    <w:name w:val="ListLabel 3235"/>
    <w:qFormat/>
    <w:rPr>
      <w:rFonts w:cs="Wingdings"/>
      <w:u w:val="none"/>
    </w:rPr>
  </w:style>
  <w:style w:type="character" w:customStyle="1" w:styleId="ListLabel3236">
    <w:name w:val="ListLabel 3236"/>
    <w:qFormat/>
    <w:rPr>
      <w:rFonts w:cs="Wingdings 2"/>
      <w:u w:val="none"/>
    </w:rPr>
  </w:style>
  <w:style w:type="character" w:customStyle="1" w:styleId="ListLabel3237">
    <w:name w:val="ListLabel 3237"/>
    <w:qFormat/>
    <w:rPr>
      <w:rFonts w:cs="OpenSymbol"/>
      <w:u w:val="none"/>
    </w:rPr>
  </w:style>
  <w:style w:type="character" w:customStyle="1" w:styleId="ListLabel3238">
    <w:name w:val="ListLabel 3238"/>
    <w:qFormat/>
    <w:rPr>
      <w:rFonts w:cs="Wingdings"/>
      <w:u w:val="none"/>
    </w:rPr>
  </w:style>
  <w:style w:type="character" w:customStyle="1" w:styleId="ListLabel3239">
    <w:name w:val="ListLabel 3239"/>
    <w:qFormat/>
    <w:rPr>
      <w:rFonts w:cs="Wingdings 2"/>
      <w:u w:val="none"/>
    </w:rPr>
  </w:style>
  <w:style w:type="character" w:customStyle="1" w:styleId="ListLabel3240">
    <w:name w:val="ListLabel 3240"/>
    <w:qFormat/>
    <w:rPr>
      <w:rFonts w:cs="OpenSymbol"/>
      <w:u w:val="none"/>
    </w:rPr>
  </w:style>
  <w:style w:type="character" w:customStyle="1" w:styleId="ListLabel3241">
    <w:name w:val="ListLabel 3241"/>
    <w:qFormat/>
    <w:rPr>
      <w:rFonts w:ascii="Gill Sans" w:hAnsi="Gill Sans"/>
      <w:u w:val="none"/>
    </w:rPr>
  </w:style>
  <w:style w:type="character" w:customStyle="1" w:styleId="ListLabel3242">
    <w:name w:val="ListLabel 3242"/>
    <w:qFormat/>
    <w:rPr>
      <w:u w:val="none"/>
    </w:rPr>
  </w:style>
  <w:style w:type="character" w:customStyle="1" w:styleId="ListLabel3243">
    <w:name w:val="ListLabel 3243"/>
    <w:qFormat/>
    <w:rPr>
      <w:u w:val="none"/>
    </w:rPr>
  </w:style>
  <w:style w:type="character" w:customStyle="1" w:styleId="ListLabel3244">
    <w:name w:val="ListLabel 3244"/>
    <w:qFormat/>
    <w:rPr>
      <w:u w:val="none"/>
    </w:rPr>
  </w:style>
  <w:style w:type="character" w:customStyle="1" w:styleId="ListLabel3245">
    <w:name w:val="ListLabel 3245"/>
    <w:qFormat/>
    <w:rPr>
      <w:u w:val="none"/>
    </w:rPr>
  </w:style>
  <w:style w:type="character" w:customStyle="1" w:styleId="ListLabel3246">
    <w:name w:val="ListLabel 3246"/>
    <w:qFormat/>
    <w:rPr>
      <w:u w:val="none"/>
    </w:rPr>
  </w:style>
  <w:style w:type="character" w:customStyle="1" w:styleId="ListLabel3247">
    <w:name w:val="ListLabel 3247"/>
    <w:qFormat/>
    <w:rPr>
      <w:u w:val="none"/>
    </w:rPr>
  </w:style>
  <w:style w:type="character" w:customStyle="1" w:styleId="ListLabel3248">
    <w:name w:val="ListLabel 3248"/>
    <w:qFormat/>
    <w:rPr>
      <w:u w:val="none"/>
    </w:rPr>
  </w:style>
  <w:style w:type="character" w:customStyle="1" w:styleId="ListLabel3249">
    <w:name w:val="ListLabel 3249"/>
    <w:qFormat/>
    <w:rPr>
      <w:u w:val="none"/>
    </w:rPr>
  </w:style>
  <w:style w:type="character" w:customStyle="1" w:styleId="ListLabel3250">
    <w:name w:val="ListLabel 3250"/>
    <w:qFormat/>
    <w:rPr>
      <w:rFonts w:ascii="Gill Sans" w:hAnsi="Gill Sans"/>
      <w:u w:val="none"/>
    </w:rPr>
  </w:style>
  <w:style w:type="character" w:customStyle="1" w:styleId="ListLabel3251">
    <w:name w:val="ListLabel 3251"/>
    <w:qFormat/>
    <w:rPr>
      <w:u w:val="none"/>
    </w:rPr>
  </w:style>
  <w:style w:type="character" w:customStyle="1" w:styleId="ListLabel3252">
    <w:name w:val="ListLabel 3252"/>
    <w:qFormat/>
    <w:rPr>
      <w:u w:val="none"/>
    </w:rPr>
  </w:style>
  <w:style w:type="character" w:customStyle="1" w:styleId="ListLabel3253">
    <w:name w:val="ListLabel 3253"/>
    <w:qFormat/>
    <w:rPr>
      <w:u w:val="none"/>
    </w:rPr>
  </w:style>
  <w:style w:type="character" w:customStyle="1" w:styleId="ListLabel3254">
    <w:name w:val="ListLabel 3254"/>
    <w:qFormat/>
    <w:rPr>
      <w:u w:val="none"/>
    </w:rPr>
  </w:style>
  <w:style w:type="character" w:customStyle="1" w:styleId="ListLabel3255">
    <w:name w:val="ListLabel 3255"/>
    <w:qFormat/>
    <w:rPr>
      <w:u w:val="none"/>
    </w:rPr>
  </w:style>
  <w:style w:type="character" w:customStyle="1" w:styleId="ListLabel3256">
    <w:name w:val="ListLabel 3256"/>
    <w:qFormat/>
    <w:rPr>
      <w:u w:val="none"/>
    </w:rPr>
  </w:style>
  <w:style w:type="character" w:customStyle="1" w:styleId="ListLabel3257">
    <w:name w:val="ListLabel 3257"/>
    <w:qFormat/>
    <w:rPr>
      <w:u w:val="none"/>
    </w:rPr>
  </w:style>
  <w:style w:type="character" w:customStyle="1" w:styleId="ListLabel3258">
    <w:name w:val="ListLabel 3258"/>
    <w:qFormat/>
    <w:rPr>
      <w:u w:val="none"/>
    </w:rPr>
  </w:style>
  <w:style w:type="character" w:customStyle="1" w:styleId="ListLabel3259">
    <w:name w:val="ListLabel 3259"/>
    <w:qFormat/>
    <w:rPr>
      <w:rFonts w:ascii="Gill Sans" w:hAnsi="Gill Sans"/>
      <w:u w:val="none"/>
    </w:rPr>
  </w:style>
  <w:style w:type="character" w:customStyle="1" w:styleId="ListLabel3260">
    <w:name w:val="ListLabel 3260"/>
    <w:qFormat/>
    <w:rPr>
      <w:u w:val="none"/>
    </w:rPr>
  </w:style>
  <w:style w:type="character" w:customStyle="1" w:styleId="ListLabel3261">
    <w:name w:val="ListLabel 3261"/>
    <w:qFormat/>
    <w:rPr>
      <w:u w:val="none"/>
    </w:rPr>
  </w:style>
  <w:style w:type="character" w:customStyle="1" w:styleId="ListLabel3262">
    <w:name w:val="ListLabel 3262"/>
    <w:qFormat/>
    <w:rPr>
      <w:u w:val="none"/>
    </w:rPr>
  </w:style>
  <w:style w:type="character" w:customStyle="1" w:styleId="ListLabel3263">
    <w:name w:val="ListLabel 3263"/>
    <w:qFormat/>
    <w:rPr>
      <w:u w:val="none"/>
    </w:rPr>
  </w:style>
  <w:style w:type="character" w:customStyle="1" w:styleId="ListLabel3264">
    <w:name w:val="ListLabel 3264"/>
    <w:qFormat/>
    <w:rPr>
      <w:u w:val="none"/>
    </w:rPr>
  </w:style>
  <w:style w:type="character" w:customStyle="1" w:styleId="ListLabel3265">
    <w:name w:val="ListLabel 3265"/>
    <w:qFormat/>
    <w:rPr>
      <w:u w:val="none"/>
    </w:rPr>
  </w:style>
  <w:style w:type="character" w:customStyle="1" w:styleId="ListLabel3266">
    <w:name w:val="ListLabel 3266"/>
    <w:qFormat/>
    <w:rPr>
      <w:u w:val="none"/>
    </w:rPr>
  </w:style>
  <w:style w:type="character" w:customStyle="1" w:styleId="ListLabel3267">
    <w:name w:val="ListLabel 3267"/>
    <w:qFormat/>
    <w:rPr>
      <w:u w:val="none"/>
    </w:rPr>
  </w:style>
  <w:style w:type="character" w:customStyle="1" w:styleId="ListLabel3268">
    <w:name w:val="ListLabel 3268"/>
    <w:qFormat/>
    <w:rPr>
      <w:rFonts w:ascii="Gill Sans" w:eastAsia="Arial" w:hAnsi="Gill Sans" w:cs="Arial"/>
      <w:u w:val="none"/>
    </w:rPr>
  </w:style>
  <w:style w:type="character" w:customStyle="1" w:styleId="ListLabel3269">
    <w:name w:val="ListLabel 3269"/>
    <w:qFormat/>
    <w:rPr>
      <w:u w:val="none"/>
    </w:rPr>
  </w:style>
  <w:style w:type="character" w:customStyle="1" w:styleId="ListLabel3270">
    <w:name w:val="ListLabel 3270"/>
    <w:qFormat/>
    <w:rPr>
      <w:u w:val="none"/>
    </w:rPr>
  </w:style>
  <w:style w:type="character" w:customStyle="1" w:styleId="ListLabel3271">
    <w:name w:val="ListLabel 3271"/>
    <w:qFormat/>
    <w:rPr>
      <w:u w:val="none"/>
    </w:rPr>
  </w:style>
  <w:style w:type="character" w:customStyle="1" w:styleId="ListLabel3272">
    <w:name w:val="ListLabel 3272"/>
    <w:qFormat/>
    <w:rPr>
      <w:u w:val="none"/>
    </w:rPr>
  </w:style>
  <w:style w:type="character" w:customStyle="1" w:styleId="ListLabel3273">
    <w:name w:val="ListLabel 3273"/>
    <w:qFormat/>
    <w:rPr>
      <w:u w:val="none"/>
    </w:rPr>
  </w:style>
  <w:style w:type="character" w:customStyle="1" w:styleId="ListLabel3274">
    <w:name w:val="ListLabel 3274"/>
    <w:qFormat/>
    <w:rPr>
      <w:u w:val="none"/>
    </w:rPr>
  </w:style>
  <w:style w:type="character" w:customStyle="1" w:styleId="ListLabel3275">
    <w:name w:val="ListLabel 3275"/>
    <w:qFormat/>
    <w:rPr>
      <w:u w:val="none"/>
    </w:rPr>
  </w:style>
  <w:style w:type="character" w:customStyle="1" w:styleId="ListLabel3276">
    <w:name w:val="ListLabel 3276"/>
    <w:qFormat/>
    <w:rPr>
      <w:u w:val="none"/>
    </w:rPr>
  </w:style>
  <w:style w:type="character" w:customStyle="1" w:styleId="ListLabel3277">
    <w:name w:val="ListLabel 3277"/>
    <w:qFormat/>
    <w:rPr>
      <w:rFonts w:cs="OpenSymbol"/>
    </w:rPr>
  </w:style>
  <w:style w:type="character" w:customStyle="1" w:styleId="ListLabel3278">
    <w:name w:val="ListLabel 3278"/>
    <w:qFormat/>
    <w:rPr>
      <w:rFonts w:cs="OpenSymbol"/>
    </w:rPr>
  </w:style>
  <w:style w:type="character" w:customStyle="1" w:styleId="ListLabel3279">
    <w:name w:val="ListLabel 3279"/>
    <w:qFormat/>
    <w:rPr>
      <w:rFonts w:cs="Wingdings"/>
    </w:rPr>
  </w:style>
  <w:style w:type="character" w:customStyle="1" w:styleId="ListLabel3280">
    <w:name w:val="ListLabel 3280"/>
    <w:qFormat/>
    <w:rPr>
      <w:rFonts w:cs="OpenSymbol"/>
    </w:rPr>
  </w:style>
  <w:style w:type="character" w:customStyle="1" w:styleId="ListLabel3281">
    <w:name w:val="ListLabel 3281"/>
    <w:qFormat/>
    <w:rPr>
      <w:rFonts w:cs="OpenSymbol"/>
    </w:rPr>
  </w:style>
  <w:style w:type="character" w:customStyle="1" w:styleId="ListLabel3282">
    <w:name w:val="ListLabel 3282"/>
    <w:qFormat/>
    <w:rPr>
      <w:rFonts w:cs="Wingdings"/>
    </w:rPr>
  </w:style>
  <w:style w:type="character" w:customStyle="1" w:styleId="ListLabel3283">
    <w:name w:val="ListLabel 3283"/>
    <w:qFormat/>
    <w:rPr>
      <w:rFonts w:cs="OpenSymbol"/>
    </w:rPr>
  </w:style>
  <w:style w:type="character" w:customStyle="1" w:styleId="ListLabel3284">
    <w:name w:val="ListLabel 3284"/>
    <w:qFormat/>
    <w:rPr>
      <w:rFonts w:cs="OpenSymbol"/>
    </w:rPr>
  </w:style>
  <w:style w:type="character" w:customStyle="1" w:styleId="ListLabel3285">
    <w:name w:val="ListLabel 3285"/>
    <w:qFormat/>
    <w:rPr>
      <w:rFonts w:ascii="Gill Sans" w:hAnsi="Gill Sans"/>
      <w:u w:val="none"/>
    </w:rPr>
  </w:style>
  <w:style w:type="character" w:customStyle="1" w:styleId="ListLabel3286">
    <w:name w:val="ListLabel 3286"/>
    <w:qFormat/>
    <w:rPr>
      <w:u w:val="none"/>
    </w:rPr>
  </w:style>
  <w:style w:type="character" w:customStyle="1" w:styleId="ListLabel3287">
    <w:name w:val="ListLabel 3287"/>
    <w:qFormat/>
    <w:rPr>
      <w:u w:val="none"/>
    </w:rPr>
  </w:style>
  <w:style w:type="character" w:customStyle="1" w:styleId="ListLabel3288">
    <w:name w:val="ListLabel 3288"/>
    <w:qFormat/>
    <w:rPr>
      <w:u w:val="none"/>
    </w:rPr>
  </w:style>
  <w:style w:type="character" w:customStyle="1" w:styleId="ListLabel3289">
    <w:name w:val="ListLabel 3289"/>
    <w:qFormat/>
    <w:rPr>
      <w:u w:val="none"/>
    </w:rPr>
  </w:style>
  <w:style w:type="character" w:customStyle="1" w:styleId="ListLabel3290">
    <w:name w:val="ListLabel 3290"/>
    <w:qFormat/>
    <w:rPr>
      <w:u w:val="none"/>
    </w:rPr>
  </w:style>
  <w:style w:type="character" w:customStyle="1" w:styleId="ListLabel3291">
    <w:name w:val="ListLabel 3291"/>
    <w:qFormat/>
    <w:rPr>
      <w:u w:val="none"/>
    </w:rPr>
  </w:style>
  <w:style w:type="character" w:customStyle="1" w:styleId="ListLabel3292">
    <w:name w:val="ListLabel 3292"/>
    <w:qFormat/>
    <w:rPr>
      <w:u w:val="none"/>
    </w:rPr>
  </w:style>
  <w:style w:type="character" w:customStyle="1" w:styleId="ListLabel3293">
    <w:name w:val="ListLabel 3293"/>
    <w:qFormat/>
    <w:rPr>
      <w:u w:val="none"/>
    </w:rPr>
  </w:style>
  <w:style w:type="character" w:customStyle="1" w:styleId="ListLabel3294">
    <w:name w:val="ListLabel 3294"/>
    <w:qFormat/>
    <w:rPr>
      <w:rFonts w:ascii="Gill Sans" w:hAnsi="Gill Sans"/>
      <w:b/>
      <w:u w:val="none"/>
    </w:rPr>
  </w:style>
  <w:style w:type="character" w:customStyle="1" w:styleId="ListLabel3295">
    <w:name w:val="ListLabel 3295"/>
    <w:qFormat/>
    <w:rPr>
      <w:u w:val="none"/>
    </w:rPr>
  </w:style>
  <w:style w:type="character" w:customStyle="1" w:styleId="ListLabel3296">
    <w:name w:val="ListLabel 3296"/>
    <w:qFormat/>
    <w:rPr>
      <w:u w:val="none"/>
    </w:rPr>
  </w:style>
  <w:style w:type="character" w:customStyle="1" w:styleId="ListLabel3297">
    <w:name w:val="ListLabel 3297"/>
    <w:qFormat/>
    <w:rPr>
      <w:u w:val="none"/>
    </w:rPr>
  </w:style>
  <w:style w:type="character" w:customStyle="1" w:styleId="ListLabel3298">
    <w:name w:val="ListLabel 3298"/>
    <w:qFormat/>
    <w:rPr>
      <w:u w:val="none"/>
    </w:rPr>
  </w:style>
  <w:style w:type="character" w:customStyle="1" w:styleId="ListLabel3299">
    <w:name w:val="ListLabel 3299"/>
    <w:qFormat/>
    <w:rPr>
      <w:u w:val="none"/>
    </w:rPr>
  </w:style>
  <w:style w:type="character" w:customStyle="1" w:styleId="ListLabel3300">
    <w:name w:val="ListLabel 3300"/>
    <w:qFormat/>
    <w:rPr>
      <w:u w:val="none"/>
    </w:rPr>
  </w:style>
  <w:style w:type="character" w:customStyle="1" w:styleId="ListLabel3301">
    <w:name w:val="ListLabel 3301"/>
    <w:qFormat/>
    <w:rPr>
      <w:u w:val="none"/>
    </w:rPr>
  </w:style>
  <w:style w:type="character" w:customStyle="1" w:styleId="ListLabel3302">
    <w:name w:val="ListLabel 3302"/>
    <w:qFormat/>
    <w:rPr>
      <w:u w:val="none"/>
    </w:rPr>
  </w:style>
  <w:style w:type="character" w:customStyle="1" w:styleId="ListLabel3303">
    <w:name w:val="ListLabel 3303"/>
    <w:qFormat/>
    <w:rPr>
      <w:rFonts w:ascii="Gill Sans" w:eastAsia="Arial" w:hAnsi="Gill Sans" w:cs="Arial"/>
      <w:u w:val="none"/>
    </w:rPr>
  </w:style>
  <w:style w:type="character" w:customStyle="1" w:styleId="ListLabel3304">
    <w:name w:val="ListLabel 3304"/>
    <w:qFormat/>
    <w:rPr>
      <w:u w:val="none"/>
    </w:rPr>
  </w:style>
  <w:style w:type="character" w:customStyle="1" w:styleId="ListLabel3305">
    <w:name w:val="ListLabel 3305"/>
    <w:qFormat/>
    <w:rPr>
      <w:u w:val="none"/>
    </w:rPr>
  </w:style>
  <w:style w:type="character" w:customStyle="1" w:styleId="ListLabel3306">
    <w:name w:val="ListLabel 3306"/>
    <w:qFormat/>
    <w:rPr>
      <w:u w:val="none"/>
    </w:rPr>
  </w:style>
  <w:style w:type="character" w:customStyle="1" w:styleId="ListLabel3307">
    <w:name w:val="ListLabel 3307"/>
    <w:qFormat/>
    <w:rPr>
      <w:u w:val="none"/>
    </w:rPr>
  </w:style>
  <w:style w:type="character" w:customStyle="1" w:styleId="ListLabel3308">
    <w:name w:val="ListLabel 3308"/>
    <w:qFormat/>
    <w:rPr>
      <w:u w:val="none"/>
    </w:rPr>
  </w:style>
  <w:style w:type="character" w:customStyle="1" w:styleId="ListLabel3309">
    <w:name w:val="ListLabel 3309"/>
    <w:qFormat/>
    <w:rPr>
      <w:u w:val="none"/>
    </w:rPr>
  </w:style>
  <w:style w:type="character" w:customStyle="1" w:styleId="ListLabel3310">
    <w:name w:val="ListLabel 3310"/>
    <w:qFormat/>
    <w:rPr>
      <w:u w:val="none"/>
    </w:rPr>
  </w:style>
  <w:style w:type="character" w:customStyle="1" w:styleId="ListLabel3311">
    <w:name w:val="ListLabel 3311"/>
    <w:qFormat/>
    <w:rPr>
      <w:u w:val="none"/>
    </w:rPr>
  </w:style>
  <w:style w:type="character" w:customStyle="1" w:styleId="ListLabel3312">
    <w:name w:val="ListLabel 3312"/>
    <w:qFormat/>
    <w:rPr>
      <w:rFonts w:ascii="Arial" w:hAnsi="Arial"/>
      <w:u w:val="none"/>
    </w:rPr>
  </w:style>
  <w:style w:type="character" w:customStyle="1" w:styleId="ListLabel3313">
    <w:name w:val="ListLabel 3313"/>
    <w:qFormat/>
    <w:rPr>
      <w:u w:val="none"/>
    </w:rPr>
  </w:style>
  <w:style w:type="character" w:customStyle="1" w:styleId="ListLabel3314">
    <w:name w:val="ListLabel 3314"/>
    <w:qFormat/>
    <w:rPr>
      <w:u w:val="none"/>
    </w:rPr>
  </w:style>
  <w:style w:type="character" w:customStyle="1" w:styleId="ListLabel3315">
    <w:name w:val="ListLabel 3315"/>
    <w:qFormat/>
    <w:rPr>
      <w:u w:val="none"/>
    </w:rPr>
  </w:style>
  <w:style w:type="character" w:customStyle="1" w:styleId="ListLabel3316">
    <w:name w:val="ListLabel 3316"/>
    <w:qFormat/>
    <w:rPr>
      <w:u w:val="none"/>
    </w:rPr>
  </w:style>
  <w:style w:type="character" w:customStyle="1" w:styleId="ListLabel3317">
    <w:name w:val="ListLabel 3317"/>
    <w:qFormat/>
    <w:rPr>
      <w:u w:val="none"/>
    </w:rPr>
  </w:style>
  <w:style w:type="character" w:customStyle="1" w:styleId="ListLabel3318">
    <w:name w:val="ListLabel 3318"/>
    <w:qFormat/>
    <w:rPr>
      <w:u w:val="none"/>
    </w:rPr>
  </w:style>
  <w:style w:type="character" w:customStyle="1" w:styleId="ListLabel3319">
    <w:name w:val="ListLabel 3319"/>
    <w:qFormat/>
    <w:rPr>
      <w:u w:val="none"/>
    </w:rPr>
  </w:style>
  <w:style w:type="character" w:customStyle="1" w:styleId="ListLabel3320">
    <w:name w:val="ListLabel 3320"/>
    <w:qFormat/>
    <w:rPr>
      <w:u w:val="none"/>
    </w:rPr>
  </w:style>
  <w:style w:type="character" w:customStyle="1" w:styleId="ListLabel3321">
    <w:name w:val="ListLabel 3321"/>
    <w:qFormat/>
    <w:rPr>
      <w:rFonts w:ascii="Gill Sans" w:hAnsi="Gill Sans"/>
      <w:u w:val="none"/>
    </w:rPr>
  </w:style>
  <w:style w:type="character" w:customStyle="1" w:styleId="ListLabel3322">
    <w:name w:val="ListLabel 3322"/>
    <w:qFormat/>
    <w:rPr>
      <w:u w:val="none"/>
    </w:rPr>
  </w:style>
  <w:style w:type="character" w:customStyle="1" w:styleId="ListLabel3323">
    <w:name w:val="ListLabel 3323"/>
    <w:qFormat/>
    <w:rPr>
      <w:u w:val="none"/>
    </w:rPr>
  </w:style>
  <w:style w:type="character" w:customStyle="1" w:styleId="ListLabel3324">
    <w:name w:val="ListLabel 3324"/>
    <w:qFormat/>
    <w:rPr>
      <w:u w:val="none"/>
    </w:rPr>
  </w:style>
  <w:style w:type="character" w:customStyle="1" w:styleId="ListLabel3325">
    <w:name w:val="ListLabel 3325"/>
    <w:qFormat/>
    <w:rPr>
      <w:u w:val="none"/>
    </w:rPr>
  </w:style>
  <w:style w:type="character" w:customStyle="1" w:styleId="ListLabel3326">
    <w:name w:val="ListLabel 3326"/>
    <w:qFormat/>
    <w:rPr>
      <w:u w:val="none"/>
    </w:rPr>
  </w:style>
  <w:style w:type="character" w:customStyle="1" w:styleId="ListLabel3327">
    <w:name w:val="ListLabel 3327"/>
    <w:qFormat/>
    <w:rPr>
      <w:u w:val="none"/>
    </w:rPr>
  </w:style>
  <w:style w:type="character" w:customStyle="1" w:styleId="ListLabel3328">
    <w:name w:val="ListLabel 3328"/>
    <w:qFormat/>
    <w:rPr>
      <w:u w:val="none"/>
    </w:rPr>
  </w:style>
  <w:style w:type="character" w:customStyle="1" w:styleId="ListLabel3329">
    <w:name w:val="ListLabel 3329"/>
    <w:qFormat/>
    <w:rPr>
      <w:u w:val="none"/>
    </w:rPr>
  </w:style>
  <w:style w:type="character" w:customStyle="1" w:styleId="ListLabel3330">
    <w:name w:val="ListLabel 3330"/>
    <w:qFormat/>
    <w:rPr>
      <w:rFonts w:ascii="Gill Sans" w:hAnsi="Gill Sans"/>
      <w:u w:val="none"/>
    </w:rPr>
  </w:style>
  <w:style w:type="character" w:customStyle="1" w:styleId="ListLabel3331">
    <w:name w:val="ListLabel 3331"/>
    <w:qFormat/>
    <w:rPr>
      <w:u w:val="none"/>
    </w:rPr>
  </w:style>
  <w:style w:type="character" w:customStyle="1" w:styleId="ListLabel3332">
    <w:name w:val="ListLabel 3332"/>
    <w:qFormat/>
    <w:rPr>
      <w:u w:val="none"/>
    </w:rPr>
  </w:style>
  <w:style w:type="character" w:customStyle="1" w:styleId="ListLabel3333">
    <w:name w:val="ListLabel 3333"/>
    <w:qFormat/>
    <w:rPr>
      <w:u w:val="none"/>
    </w:rPr>
  </w:style>
  <w:style w:type="character" w:customStyle="1" w:styleId="ListLabel3334">
    <w:name w:val="ListLabel 3334"/>
    <w:qFormat/>
    <w:rPr>
      <w:u w:val="none"/>
    </w:rPr>
  </w:style>
  <w:style w:type="character" w:customStyle="1" w:styleId="ListLabel3335">
    <w:name w:val="ListLabel 3335"/>
    <w:qFormat/>
    <w:rPr>
      <w:u w:val="none"/>
    </w:rPr>
  </w:style>
  <w:style w:type="character" w:customStyle="1" w:styleId="ListLabel3336">
    <w:name w:val="ListLabel 3336"/>
    <w:qFormat/>
    <w:rPr>
      <w:u w:val="none"/>
    </w:rPr>
  </w:style>
  <w:style w:type="character" w:customStyle="1" w:styleId="ListLabel3337">
    <w:name w:val="ListLabel 3337"/>
    <w:qFormat/>
    <w:rPr>
      <w:u w:val="none"/>
    </w:rPr>
  </w:style>
  <w:style w:type="character" w:customStyle="1" w:styleId="ListLabel3338">
    <w:name w:val="ListLabel 3338"/>
    <w:qFormat/>
    <w:rPr>
      <w:u w:val="none"/>
    </w:rPr>
  </w:style>
  <w:style w:type="character" w:customStyle="1" w:styleId="ListLabel3339">
    <w:name w:val="ListLabel 3339"/>
    <w:qFormat/>
    <w:rPr>
      <w:rFonts w:ascii="Gill Sans" w:eastAsia="Arial" w:hAnsi="Gill Sans" w:cs="Arial"/>
      <w:b/>
      <w:color w:val="000000"/>
      <w:sz w:val="32"/>
      <w:szCs w:val="32"/>
    </w:rPr>
  </w:style>
  <w:style w:type="character" w:customStyle="1" w:styleId="ListLabel3340">
    <w:name w:val="ListLabel 3340"/>
    <w:qFormat/>
    <w:rPr>
      <w:rFonts w:ascii="Gill Sans" w:eastAsia="Arial" w:hAnsi="Gill Sans" w:cs="Arial"/>
      <w:b/>
      <w:sz w:val="32"/>
      <w:szCs w:val="32"/>
    </w:rPr>
  </w:style>
  <w:style w:type="character" w:customStyle="1" w:styleId="ListLabel3341">
    <w:name w:val="ListLabel 3341"/>
    <w:qFormat/>
    <w:rPr>
      <w:rFonts w:ascii="Gill Sans" w:eastAsia="Arial" w:hAnsi="Gill Sans" w:cs="Arial"/>
      <w:u w:val="none"/>
    </w:rPr>
  </w:style>
  <w:style w:type="character" w:customStyle="1" w:styleId="ListLabel3342">
    <w:name w:val="ListLabel 3342"/>
    <w:qFormat/>
    <w:rPr>
      <w:u w:val="none"/>
    </w:rPr>
  </w:style>
  <w:style w:type="character" w:customStyle="1" w:styleId="ListLabel3343">
    <w:name w:val="ListLabel 3343"/>
    <w:qFormat/>
    <w:rPr>
      <w:u w:val="none"/>
    </w:rPr>
  </w:style>
  <w:style w:type="character" w:customStyle="1" w:styleId="ListLabel3344">
    <w:name w:val="ListLabel 3344"/>
    <w:qFormat/>
    <w:rPr>
      <w:u w:val="none"/>
    </w:rPr>
  </w:style>
  <w:style w:type="character" w:customStyle="1" w:styleId="ListLabel3345">
    <w:name w:val="ListLabel 3345"/>
    <w:qFormat/>
    <w:rPr>
      <w:u w:val="none"/>
    </w:rPr>
  </w:style>
  <w:style w:type="character" w:customStyle="1" w:styleId="ListLabel3346">
    <w:name w:val="ListLabel 3346"/>
    <w:qFormat/>
    <w:rPr>
      <w:u w:val="none"/>
    </w:rPr>
  </w:style>
  <w:style w:type="character" w:customStyle="1" w:styleId="ListLabel3347">
    <w:name w:val="ListLabel 3347"/>
    <w:qFormat/>
    <w:rPr>
      <w:u w:val="none"/>
    </w:rPr>
  </w:style>
  <w:style w:type="character" w:customStyle="1" w:styleId="ListLabel3348">
    <w:name w:val="ListLabel 3348"/>
    <w:qFormat/>
    <w:rPr>
      <w:u w:val="none"/>
    </w:rPr>
  </w:style>
  <w:style w:type="character" w:customStyle="1" w:styleId="ListLabel3349">
    <w:name w:val="ListLabel 3349"/>
    <w:qFormat/>
    <w:rPr>
      <w:u w:val="none"/>
    </w:rPr>
  </w:style>
  <w:style w:type="character" w:customStyle="1" w:styleId="ListLabel3350">
    <w:name w:val="ListLabel 3350"/>
    <w:qFormat/>
    <w:rPr>
      <w:rFonts w:ascii="Gill Sans" w:eastAsia="Arial" w:hAnsi="Gill Sans" w:cs="Arial"/>
      <w:u w:val="none"/>
    </w:rPr>
  </w:style>
  <w:style w:type="character" w:customStyle="1" w:styleId="ListLabel3351">
    <w:name w:val="ListLabel 3351"/>
    <w:qFormat/>
    <w:rPr>
      <w:u w:val="none"/>
    </w:rPr>
  </w:style>
  <w:style w:type="character" w:customStyle="1" w:styleId="ListLabel3352">
    <w:name w:val="ListLabel 3352"/>
    <w:qFormat/>
    <w:rPr>
      <w:u w:val="none"/>
    </w:rPr>
  </w:style>
  <w:style w:type="character" w:customStyle="1" w:styleId="ListLabel3353">
    <w:name w:val="ListLabel 3353"/>
    <w:qFormat/>
    <w:rPr>
      <w:u w:val="none"/>
    </w:rPr>
  </w:style>
  <w:style w:type="character" w:customStyle="1" w:styleId="ListLabel3354">
    <w:name w:val="ListLabel 3354"/>
    <w:qFormat/>
    <w:rPr>
      <w:u w:val="none"/>
    </w:rPr>
  </w:style>
  <w:style w:type="character" w:customStyle="1" w:styleId="ListLabel3355">
    <w:name w:val="ListLabel 3355"/>
    <w:qFormat/>
    <w:rPr>
      <w:u w:val="none"/>
    </w:rPr>
  </w:style>
  <w:style w:type="character" w:customStyle="1" w:styleId="ListLabel3356">
    <w:name w:val="ListLabel 3356"/>
    <w:qFormat/>
    <w:rPr>
      <w:u w:val="none"/>
    </w:rPr>
  </w:style>
  <w:style w:type="character" w:customStyle="1" w:styleId="ListLabel3357">
    <w:name w:val="ListLabel 3357"/>
    <w:qFormat/>
    <w:rPr>
      <w:u w:val="none"/>
    </w:rPr>
  </w:style>
  <w:style w:type="character" w:customStyle="1" w:styleId="ListLabel3358">
    <w:name w:val="ListLabel 3358"/>
    <w:qFormat/>
    <w:rPr>
      <w:u w:val="none"/>
    </w:rPr>
  </w:style>
  <w:style w:type="character" w:customStyle="1" w:styleId="ListLabel3359">
    <w:name w:val="ListLabel 3359"/>
    <w:qFormat/>
    <w:rPr>
      <w:rFonts w:ascii="Gill Sans" w:eastAsia="Noto Sans Symbols" w:hAnsi="Gill Sans" w:cs="Noto Sans Symbols"/>
      <w:b/>
      <w:u w:val="none"/>
    </w:rPr>
  </w:style>
  <w:style w:type="character" w:customStyle="1" w:styleId="ListLabel3360">
    <w:name w:val="ListLabel 3360"/>
    <w:qFormat/>
    <w:rPr>
      <w:rFonts w:cs="Noto Sans Symbols"/>
      <w:u w:val="none"/>
    </w:rPr>
  </w:style>
  <w:style w:type="character" w:customStyle="1" w:styleId="ListLabel3361">
    <w:name w:val="ListLabel 3361"/>
    <w:qFormat/>
    <w:rPr>
      <w:rFonts w:cs="Noto Sans Symbols"/>
      <w:u w:val="none"/>
    </w:rPr>
  </w:style>
  <w:style w:type="character" w:customStyle="1" w:styleId="ListLabel3362">
    <w:name w:val="ListLabel 3362"/>
    <w:qFormat/>
    <w:rPr>
      <w:rFonts w:cs="Noto Sans Symbols"/>
      <w:u w:val="none"/>
    </w:rPr>
  </w:style>
  <w:style w:type="character" w:customStyle="1" w:styleId="ListLabel3363">
    <w:name w:val="ListLabel 3363"/>
    <w:qFormat/>
    <w:rPr>
      <w:rFonts w:cs="Noto Sans Symbols"/>
      <w:u w:val="none"/>
    </w:rPr>
  </w:style>
  <w:style w:type="character" w:customStyle="1" w:styleId="ListLabel3364">
    <w:name w:val="ListLabel 3364"/>
    <w:qFormat/>
    <w:rPr>
      <w:rFonts w:cs="Noto Sans Symbols"/>
      <w:u w:val="none"/>
    </w:rPr>
  </w:style>
  <w:style w:type="character" w:customStyle="1" w:styleId="ListLabel3365">
    <w:name w:val="ListLabel 3365"/>
    <w:qFormat/>
    <w:rPr>
      <w:rFonts w:cs="Noto Sans Symbols"/>
      <w:u w:val="none"/>
    </w:rPr>
  </w:style>
  <w:style w:type="character" w:customStyle="1" w:styleId="ListLabel3366">
    <w:name w:val="ListLabel 3366"/>
    <w:qFormat/>
    <w:rPr>
      <w:rFonts w:cs="Noto Sans Symbols"/>
      <w:u w:val="none"/>
    </w:rPr>
  </w:style>
  <w:style w:type="character" w:customStyle="1" w:styleId="ListLabel3367">
    <w:name w:val="ListLabel 3367"/>
    <w:qFormat/>
    <w:rPr>
      <w:rFonts w:cs="Noto Sans Symbols"/>
      <w:u w:val="none"/>
    </w:rPr>
  </w:style>
  <w:style w:type="character" w:customStyle="1" w:styleId="ListLabel3368">
    <w:name w:val="ListLabel 3368"/>
    <w:qFormat/>
    <w:rPr>
      <w:rFonts w:ascii="Gill Sans" w:eastAsia="Noto Sans Symbols" w:hAnsi="Gill Sans" w:cs="Noto Sans Symbols"/>
      <w:b/>
      <w:u w:val="none"/>
    </w:rPr>
  </w:style>
  <w:style w:type="character" w:customStyle="1" w:styleId="ListLabel3369">
    <w:name w:val="ListLabel 3369"/>
    <w:qFormat/>
    <w:rPr>
      <w:rFonts w:cs="Noto Sans Symbols"/>
      <w:u w:val="none"/>
    </w:rPr>
  </w:style>
  <w:style w:type="character" w:customStyle="1" w:styleId="ListLabel3370">
    <w:name w:val="ListLabel 3370"/>
    <w:qFormat/>
    <w:rPr>
      <w:rFonts w:cs="Noto Sans Symbols"/>
      <w:u w:val="none"/>
    </w:rPr>
  </w:style>
  <w:style w:type="character" w:customStyle="1" w:styleId="ListLabel3371">
    <w:name w:val="ListLabel 3371"/>
    <w:qFormat/>
    <w:rPr>
      <w:rFonts w:cs="Noto Sans Symbols"/>
      <w:u w:val="none"/>
    </w:rPr>
  </w:style>
  <w:style w:type="character" w:customStyle="1" w:styleId="ListLabel3372">
    <w:name w:val="ListLabel 3372"/>
    <w:qFormat/>
    <w:rPr>
      <w:rFonts w:cs="Noto Sans Symbols"/>
      <w:u w:val="none"/>
    </w:rPr>
  </w:style>
  <w:style w:type="character" w:customStyle="1" w:styleId="ListLabel3373">
    <w:name w:val="ListLabel 3373"/>
    <w:qFormat/>
    <w:rPr>
      <w:rFonts w:cs="Noto Sans Symbols"/>
      <w:u w:val="none"/>
    </w:rPr>
  </w:style>
  <w:style w:type="character" w:customStyle="1" w:styleId="ListLabel3374">
    <w:name w:val="ListLabel 3374"/>
    <w:qFormat/>
    <w:rPr>
      <w:rFonts w:cs="Noto Sans Symbols"/>
      <w:u w:val="none"/>
    </w:rPr>
  </w:style>
  <w:style w:type="character" w:customStyle="1" w:styleId="ListLabel3375">
    <w:name w:val="ListLabel 3375"/>
    <w:qFormat/>
    <w:rPr>
      <w:rFonts w:cs="Noto Sans Symbols"/>
      <w:u w:val="none"/>
    </w:rPr>
  </w:style>
  <w:style w:type="character" w:customStyle="1" w:styleId="ListLabel3376">
    <w:name w:val="ListLabel 3376"/>
    <w:qFormat/>
    <w:rPr>
      <w:rFonts w:cs="Noto Sans Symbols"/>
      <w:u w:val="none"/>
    </w:rPr>
  </w:style>
  <w:style w:type="character" w:customStyle="1" w:styleId="ListLabel3377">
    <w:name w:val="ListLabel 3377"/>
    <w:qFormat/>
    <w:rPr>
      <w:rFonts w:ascii="Gill Sans" w:hAnsi="Gill Sans"/>
      <w:u w:val="none"/>
    </w:rPr>
  </w:style>
  <w:style w:type="character" w:customStyle="1" w:styleId="ListLabel3378">
    <w:name w:val="ListLabel 3378"/>
    <w:qFormat/>
    <w:rPr>
      <w:u w:val="none"/>
    </w:rPr>
  </w:style>
  <w:style w:type="character" w:customStyle="1" w:styleId="ListLabel3379">
    <w:name w:val="ListLabel 3379"/>
    <w:qFormat/>
    <w:rPr>
      <w:u w:val="none"/>
    </w:rPr>
  </w:style>
  <w:style w:type="character" w:customStyle="1" w:styleId="ListLabel3380">
    <w:name w:val="ListLabel 3380"/>
    <w:qFormat/>
    <w:rPr>
      <w:u w:val="none"/>
    </w:rPr>
  </w:style>
  <w:style w:type="character" w:customStyle="1" w:styleId="ListLabel3381">
    <w:name w:val="ListLabel 3381"/>
    <w:qFormat/>
    <w:rPr>
      <w:u w:val="none"/>
    </w:rPr>
  </w:style>
  <w:style w:type="character" w:customStyle="1" w:styleId="ListLabel3382">
    <w:name w:val="ListLabel 3382"/>
    <w:qFormat/>
    <w:rPr>
      <w:u w:val="none"/>
    </w:rPr>
  </w:style>
  <w:style w:type="character" w:customStyle="1" w:styleId="ListLabel3383">
    <w:name w:val="ListLabel 3383"/>
    <w:qFormat/>
    <w:rPr>
      <w:u w:val="none"/>
    </w:rPr>
  </w:style>
  <w:style w:type="character" w:customStyle="1" w:styleId="ListLabel3384">
    <w:name w:val="ListLabel 3384"/>
    <w:qFormat/>
    <w:rPr>
      <w:u w:val="none"/>
    </w:rPr>
  </w:style>
  <w:style w:type="character" w:customStyle="1" w:styleId="ListLabel3385">
    <w:name w:val="ListLabel 3385"/>
    <w:qFormat/>
    <w:rPr>
      <w:u w:val="none"/>
    </w:rPr>
  </w:style>
  <w:style w:type="character" w:customStyle="1" w:styleId="ListLabel3386">
    <w:name w:val="ListLabel 3386"/>
    <w:qFormat/>
    <w:rPr>
      <w:rFonts w:ascii="Gill Sans" w:hAnsi="Gill Sans"/>
      <w:b/>
      <w:u w:val="none"/>
    </w:rPr>
  </w:style>
  <w:style w:type="character" w:customStyle="1" w:styleId="ListLabel3387">
    <w:name w:val="ListLabel 3387"/>
    <w:qFormat/>
    <w:rPr>
      <w:rFonts w:cs="Wingdings 2"/>
      <w:u w:val="none"/>
    </w:rPr>
  </w:style>
  <w:style w:type="character" w:customStyle="1" w:styleId="ListLabel3388">
    <w:name w:val="ListLabel 3388"/>
    <w:qFormat/>
    <w:rPr>
      <w:rFonts w:cs="OpenSymbol"/>
      <w:u w:val="none"/>
    </w:rPr>
  </w:style>
  <w:style w:type="character" w:customStyle="1" w:styleId="ListLabel3389">
    <w:name w:val="ListLabel 3389"/>
    <w:qFormat/>
    <w:rPr>
      <w:rFonts w:cs="Wingdings"/>
      <w:u w:val="none"/>
    </w:rPr>
  </w:style>
  <w:style w:type="character" w:customStyle="1" w:styleId="ListLabel3390">
    <w:name w:val="ListLabel 3390"/>
    <w:qFormat/>
    <w:rPr>
      <w:rFonts w:cs="Wingdings 2"/>
      <w:u w:val="none"/>
    </w:rPr>
  </w:style>
  <w:style w:type="character" w:customStyle="1" w:styleId="ListLabel3391">
    <w:name w:val="ListLabel 3391"/>
    <w:qFormat/>
    <w:rPr>
      <w:rFonts w:cs="OpenSymbol"/>
      <w:u w:val="none"/>
    </w:rPr>
  </w:style>
  <w:style w:type="character" w:customStyle="1" w:styleId="ListLabel3392">
    <w:name w:val="ListLabel 3392"/>
    <w:qFormat/>
    <w:rPr>
      <w:rFonts w:cs="Wingdings"/>
      <w:u w:val="none"/>
    </w:rPr>
  </w:style>
  <w:style w:type="character" w:customStyle="1" w:styleId="ListLabel3393">
    <w:name w:val="ListLabel 3393"/>
    <w:qFormat/>
    <w:rPr>
      <w:rFonts w:cs="Wingdings 2"/>
      <w:u w:val="none"/>
    </w:rPr>
  </w:style>
  <w:style w:type="character" w:customStyle="1" w:styleId="ListLabel3394">
    <w:name w:val="ListLabel 3394"/>
    <w:qFormat/>
    <w:rPr>
      <w:rFonts w:cs="OpenSymbol"/>
      <w:u w:val="none"/>
    </w:rPr>
  </w:style>
  <w:style w:type="character" w:customStyle="1" w:styleId="ListLabel3395">
    <w:name w:val="ListLabel 3395"/>
    <w:qFormat/>
    <w:rPr>
      <w:rFonts w:ascii="Gill Sans" w:hAnsi="Gill Sans"/>
      <w:b/>
      <w:u w:val="none"/>
    </w:rPr>
  </w:style>
  <w:style w:type="character" w:customStyle="1" w:styleId="ListLabel3396">
    <w:name w:val="ListLabel 3396"/>
    <w:qFormat/>
    <w:rPr>
      <w:u w:val="none"/>
    </w:rPr>
  </w:style>
  <w:style w:type="character" w:customStyle="1" w:styleId="ListLabel3397">
    <w:name w:val="ListLabel 3397"/>
    <w:qFormat/>
    <w:rPr>
      <w:u w:val="none"/>
    </w:rPr>
  </w:style>
  <w:style w:type="character" w:customStyle="1" w:styleId="ListLabel3398">
    <w:name w:val="ListLabel 3398"/>
    <w:qFormat/>
    <w:rPr>
      <w:u w:val="none"/>
    </w:rPr>
  </w:style>
  <w:style w:type="character" w:customStyle="1" w:styleId="ListLabel3399">
    <w:name w:val="ListLabel 3399"/>
    <w:qFormat/>
    <w:rPr>
      <w:u w:val="none"/>
    </w:rPr>
  </w:style>
  <w:style w:type="character" w:customStyle="1" w:styleId="ListLabel3400">
    <w:name w:val="ListLabel 3400"/>
    <w:qFormat/>
    <w:rPr>
      <w:u w:val="none"/>
    </w:rPr>
  </w:style>
  <w:style w:type="character" w:customStyle="1" w:styleId="ListLabel3401">
    <w:name w:val="ListLabel 3401"/>
    <w:qFormat/>
    <w:rPr>
      <w:u w:val="none"/>
    </w:rPr>
  </w:style>
  <w:style w:type="character" w:customStyle="1" w:styleId="ListLabel3402">
    <w:name w:val="ListLabel 3402"/>
    <w:qFormat/>
    <w:rPr>
      <w:u w:val="none"/>
    </w:rPr>
  </w:style>
  <w:style w:type="character" w:customStyle="1" w:styleId="ListLabel3403">
    <w:name w:val="ListLabel 3403"/>
    <w:qFormat/>
    <w:rPr>
      <w:u w:val="none"/>
    </w:rPr>
  </w:style>
  <w:style w:type="character" w:customStyle="1" w:styleId="ListLabel3404">
    <w:name w:val="ListLabel 3404"/>
    <w:qFormat/>
    <w:rPr>
      <w:rFonts w:ascii="Gill Sans" w:hAnsi="Gill Sans"/>
      <w:u w:val="none"/>
    </w:rPr>
  </w:style>
  <w:style w:type="character" w:customStyle="1" w:styleId="ListLabel3405">
    <w:name w:val="ListLabel 3405"/>
    <w:qFormat/>
    <w:rPr>
      <w:u w:val="none"/>
    </w:rPr>
  </w:style>
  <w:style w:type="character" w:customStyle="1" w:styleId="ListLabel3406">
    <w:name w:val="ListLabel 3406"/>
    <w:qFormat/>
    <w:rPr>
      <w:u w:val="none"/>
    </w:rPr>
  </w:style>
  <w:style w:type="character" w:customStyle="1" w:styleId="ListLabel3407">
    <w:name w:val="ListLabel 3407"/>
    <w:qFormat/>
    <w:rPr>
      <w:u w:val="none"/>
    </w:rPr>
  </w:style>
  <w:style w:type="character" w:customStyle="1" w:styleId="ListLabel3408">
    <w:name w:val="ListLabel 3408"/>
    <w:qFormat/>
    <w:rPr>
      <w:u w:val="none"/>
    </w:rPr>
  </w:style>
  <w:style w:type="character" w:customStyle="1" w:styleId="ListLabel3409">
    <w:name w:val="ListLabel 3409"/>
    <w:qFormat/>
    <w:rPr>
      <w:u w:val="none"/>
    </w:rPr>
  </w:style>
  <w:style w:type="character" w:customStyle="1" w:styleId="ListLabel3410">
    <w:name w:val="ListLabel 3410"/>
    <w:qFormat/>
    <w:rPr>
      <w:u w:val="none"/>
    </w:rPr>
  </w:style>
  <w:style w:type="character" w:customStyle="1" w:styleId="ListLabel3411">
    <w:name w:val="ListLabel 3411"/>
    <w:qFormat/>
    <w:rPr>
      <w:u w:val="none"/>
    </w:rPr>
  </w:style>
  <w:style w:type="character" w:customStyle="1" w:styleId="ListLabel3412">
    <w:name w:val="ListLabel 3412"/>
    <w:qFormat/>
    <w:rPr>
      <w:u w:val="none"/>
    </w:rPr>
  </w:style>
  <w:style w:type="character" w:customStyle="1" w:styleId="ListLabel3413">
    <w:name w:val="ListLabel 3413"/>
    <w:qFormat/>
    <w:rPr>
      <w:rFonts w:ascii="Gill Sans" w:hAnsi="Gill Sans"/>
      <w:u w:val="none"/>
    </w:rPr>
  </w:style>
  <w:style w:type="character" w:customStyle="1" w:styleId="ListLabel3414">
    <w:name w:val="ListLabel 3414"/>
    <w:qFormat/>
    <w:rPr>
      <w:u w:val="none"/>
    </w:rPr>
  </w:style>
  <w:style w:type="character" w:customStyle="1" w:styleId="ListLabel3415">
    <w:name w:val="ListLabel 3415"/>
    <w:qFormat/>
    <w:rPr>
      <w:u w:val="none"/>
    </w:rPr>
  </w:style>
  <w:style w:type="character" w:customStyle="1" w:styleId="ListLabel3416">
    <w:name w:val="ListLabel 3416"/>
    <w:qFormat/>
    <w:rPr>
      <w:u w:val="none"/>
    </w:rPr>
  </w:style>
  <w:style w:type="character" w:customStyle="1" w:styleId="ListLabel3417">
    <w:name w:val="ListLabel 3417"/>
    <w:qFormat/>
    <w:rPr>
      <w:u w:val="none"/>
    </w:rPr>
  </w:style>
  <w:style w:type="character" w:customStyle="1" w:styleId="ListLabel3418">
    <w:name w:val="ListLabel 3418"/>
    <w:qFormat/>
    <w:rPr>
      <w:u w:val="none"/>
    </w:rPr>
  </w:style>
  <w:style w:type="character" w:customStyle="1" w:styleId="ListLabel3419">
    <w:name w:val="ListLabel 3419"/>
    <w:qFormat/>
    <w:rPr>
      <w:u w:val="none"/>
    </w:rPr>
  </w:style>
  <w:style w:type="character" w:customStyle="1" w:styleId="ListLabel3420">
    <w:name w:val="ListLabel 3420"/>
    <w:qFormat/>
    <w:rPr>
      <w:u w:val="none"/>
    </w:rPr>
  </w:style>
  <w:style w:type="character" w:customStyle="1" w:styleId="ListLabel3421">
    <w:name w:val="ListLabel 3421"/>
    <w:qFormat/>
    <w:rPr>
      <w:u w:val="none"/>
    </w:rPr>
  </w:style>
  <w:style w:type="character" w:customStyle="1" w:styleId="ListLabel3422">
    <w:name w:val="ListLabel 3422"/>
    <w:qFormat/>
    <w:rPr>
      <w:rFonts w:ascii="Gill Sans" w:hAnsi="Gill Sans"/>
      <w:sz w:val="23"/>
      <w:u w:val="none"/>
    </w:rPr>
  </w:style>
  <w:style w:type="character" w:customStyle="1" w:styleId="ListLabel3423">
    <w:name w:val="ListLabel 3423"/>
    <w:qFormat/>
    <w:rPr>
      <w:u w:val="none"/>
    </w:rPr>
  </w:style>
  <w:style w:type="character" w:customStyle="1" w:styleId="ListLabel3424">
    <w:name w:val="ListLabel 3424"/>
    <w:qFormat/>
    <w:rPr>
      <w:u w:val="none"/>
    </w:rPr>
  </w:style>
  <w:style w:type="character" w:customStyle="1" w:styleId="ListLabel3425">
    <w:name w:val="ListLabel 3425"/>
    <w:qFormat/>
    <w:rPr>
      <w:u w:val="none"/>
    </w:rPr>
  </w:style>
  <w:style w:type="character" w:customStyle="1" w:styleId="ListLabel3426">
    <w:name w:val="ListLabel 3426"/>
    <w:qFormat/>
    <w:rPr>
      <w:u w:val="none"/>
    </w:rPr>
  </w:style>
  <w:style w:type="character" w:customStyle="1" w:styleId="ListLabel3427">
    <w:name w:val="ListLabel 3427"/>
    <w:qFormat/>
    <w:rPr>
      <w:u w:val="none"/>
    </w:rPr>
  </w:style>
  <w:style w:type="character" w:customStyle="1" w:styleId="ListLabel3428">
    <w:name w:val="ListLabel 3428"/>
    <w:qFormat/>
    <w:rPr>
      <w:u w:val="none"/>
    </w:rPr>
  </w:style>
  <w:style w:type="character" w:customStyle="1" w:styleId="ListLabel3429">
    <w:name w:val="ListLabel 3429"/>
    <w:qFormat/>
    <w:rPr>
      <w:u w:val="none"/>
    </w:rPr>
  </w:style>
  <w:style w:type="character" w:customStyle="1" w:styleId="ListLabel3430">
    <w:name w:val="ListLabel 3430"/>
    <w:qFormat/>
    <w:rPr>
      <w:u w:val="none"/>
    </w:rPr>
  </w:style>
  <w:style w:type="character" w:customStyle="1" w:styleId="ListLabel3431">
    <w:name w:val="ListLabel 3431"/>
    <w:qFormat/>
    <w:rPr>
      <w:rFonts w:ascii="Gill Sans" w:eastAsia="Noto Sans Symbols" w:hAnsi="Gill Sans" w:cs="Noto Sans Symbols"/>
      <w:b/>
      <w:u w:val="none"/>
    </w:rPr>
  </w:style>
  <w:style w:type="character" w:customStyle="1" w:styleId="ListLabel3432">
    <w:name w:val="ListLabel 3432"/>
    <w:qFormat/>
    <w:rPr>
      <w:rFonts w:cs="Noto Sans Symbols"/>
      <w:u w:val="none"/>
    </w:rPr>
  </w:style>
  <w:style w:type="character" w:customStyle="1" w:styleId="ListLabel3433">
    <w:name w:val="ListLabel 3433"/>
    <w:qFormat/>
    <w:rPr>
      <w:rFonts w:cs="Noto Sans Symbols"/>
      <w:u w:val="none"/>
    </w:rPr>
  </w:style>
  <w:style w:type="character" w:customStyle="1" w:styleId="ListLabel3434">
    <w:name w:val="ListLabel 3434"/>
    <w:qFormat/>
    <w:rPr>
      <w:rFonts w:cs="Noto Sans Symbols"/>
      <w:u w:val="none"/>
    </w:rPr>
  </w:style>
  <w:style w:type="character" w:customStyle="1" w:styleId="ListLabel3435">
    <w:name w:val="ListLabel 3435"/>
    <w:qFormat/>
    <w:rPr>
      <w:rFonts w:cs="Noto Sans Symbols"/>
      <w:u w:val="none"/>
    </w:rPr>
  </w:style>
  <w:style w:type="character" w:customStyle="1" w:styleId="ListLabel3436">
    <w:name w:val="ListLabel 3436"/>
    <w:qFormat/>
    <w:rPr>
      <w:rFonts w:cs="Noto Sans Symbols"/>
      <w:u w:val="none"/>
    </w:rPr>
  </w:style>
  <w:style w:type="character" w:customStyle="1" w:styleId="ListLabel3437">
    <w:name w:val="ListLabel 3437"/>
    <w:qFormat/>
    <w:rPr>
      <w:rFonts w:cs="Noto Sans Symbols"/>
      <w:u w:val="none"/>
    </w:rPr>
  </w:style>
  <w:style w:type="character" w:customStyle="1" w:styleId="ListLabel3438">
    <w:name w:val="ListLabel 3438"/>
    <w:qFormat/>
    <w:rPr>
      <w:rFonts w:cs="Noto Sans Symbols"/>
      <w:u w:val="none"/>
    </w:rPr>
  </w:style>
  <w:style w:type="character" w:customStyle="1" w:styleId="ListLabel3439">
    <w:name w:val="ListLabel 3439"/>
    <w:qFormat/>
    <w:rPr>
      <w:rFonts w:cs="Noto Sans Symbols"/>
      <w:u w:val="none"/>
    </w:rPr>
  </w:style>
  <w:style w:type="character" w:customStyle="1" w:styleId="ListLabel3440">
    <w:name w:val="ListLabel 3440"/>
    <w:qFormat/>
    <w:rPr>
      <w:rFonts w:ascii="Gill Sans" w:hAnsi="Gill Sans"/>
      <w:b/>
      <w:u w:val="none"/>
    </w:rPr>
  </w:style>
  <w:style w:type="character" w:customStyle="1" w:styleId="ListLabel3441">
    <w:name w:val="ListLabel 3441"/>
    <w:qFormat/>
    <w:rPr>
      <w:rFonts w:cs="Wingdings 2"/>
      <w:u w:val="none"/>
    </w:rPr>
  </w:style>
  <w:style w:type="character" w:customStyle="1" w:styleId="ListLabel3442">
    <w:name w:val="ListLabel 3442"/>
    <w:qFormat/>
    <w:rPr>
      <w:rFonts w:cs="OpenSymbol"/>
      <w:u w:val="none"/>
    </w:rPr>
  </w:style>
  <w:style w:type="character" w:customStyle="1" w:styleId="ListLabel3443">
    <w:name w:val="ListLabel 3443"/>
    <w:qFormat/>
    <w:rPr>
      <w:rFonts w:cs="Wingdings"/>
      <w:u w:val="none"/>
    </w:rPr>
  </w:style>
  <w:style w:type="character" w:customStyle="1" w:styleId="ListLabel3444">
    <w:name w:val="ListLabel 3444"/>
    <w:qFormat/>
    <w:rPr>
      <w:rFonts w:cs="Wingdings 2"/>
      <w:u w:val="none"/>
    </w:rPr>
  </w:style>
  <w:style w:type="character" w:customStyle="1" w:styleId="ListLabel3445">
    <w:name w:val="ListLabel 3445"/>
    <w:qFormat/>
    <w:rPr>
      <w:rFonts w:cs="OpenSymbol"/>
      <w:u w:val="none"/>
    </w:rPr>
  </w:style>
  <w:style w:type="character" w:customStyle="1" w:styleId="ListLabel3446">
    <w:name w:val="ListLabel 3446"/>
    <w:qFormat/>
    <w:rPr>
      <w:rFonts w:cs="Wingdings"/>
      <w:u w:val="none"/>
    </w:rPr>
  </w:style>
  <w:style w:type="character" w:customStyle="1" w:styleId="ListLabel3447">
    <w:name w:val="ListLabel 3447"/>
    <w:qFormat/>
    <w:rPr>
      <w:rFonts w:cs="Wingdings 2"/>
      <w:u w:val="none"/>
    </w:rPr>
  </w:style>
  <w:style w:type="character" w:customStyle="1" w:styleId="ListLabel3448">
    <w:name w:val="ListLabel 3448"/>
    <w:qFormat/>
    <w:rPr>
      <w:rFonts w:cs="OpenSymbol"/>
      <w:u w:val="none"/>
    </w:rPr>
  </w:style>
  <w:style w:type="character" w:customStyle="1" w:styleId="ListLabel3449">
    <w:name w:val="ListLabel 3449"/>
    <w:qFormat/>
    <w:rPr>
      <w:rFonts w:ascii="Gill Sans" w:hAnsi="Gill Sans"/>
      <w:u w:val="none"/>
    </w:rPr>
  </w:style>
  <w:style w:type="character" w:customStyle="1" w:styleId="ListLabel3450">
    <w:name w:val="ListLabel 3450"/>
    <w:qFormat/>
    <w:rPr>
      <w:u w:val="none"/>
    </w:rPr>
  </w:style>
  <w:style w:type="character" w:customStyle="1" w:styleId="ListLabel3451">
    <w:name w:val="ListLabel 3451"/>
    <w:qFormat/>
    <w:rPr>
      <w:u w:val="none"/>
    </w:rPr>
  </w:style>
  <w:style w:type="character" w:customStyle="1" w:styleId="ListLabel3452">
    <w:name w:val="ListLabel 3452"/>
    <w:qFormat/>
    <w:rPr>
      <w:u w:val="none"/>
    </w:rPr>
  </w:style>
  <w:style w:type="character" w:customStyle="1" w:styleId="ListLabel3453">
    <w:name w:val="ListLabel 3453"/>
    <w:qFormat/>
    <w:rPr>
      <w:u w:val="none"/>
    </w:rPr>
  </w:style>
  <w:style w:type="character" w:customStyle="1" w:styleId="ListLabel3454">
    <w:name w:val="ListLabel 3454"/>
    <w:qFormat/>
    <w:rPr>
      <w:u w:val="none"/>
    </w:rPr>
  </w:style>
  <w:style w:type="character" w:customStyle="1" w:styleId="ListLabel3455">
    <w:name w:val="ListLabel 3455"/>
    <w:qFormat/>
    <w:rPr>
      <w:u w:val="none"/>
    </w:rPr>
  </w:style>
  <w:style w:type="character" w:customStyle="1" w:styleId="ListLabel3456">
    <w:name w:val="ListLabel 3456"/>
    <w:qFormat/>
    <w:rPr>
      <w:u w:val="none"/>
    </w:rPr>
  </w:style>
  <w:style w:type="character" w:customStyle="1" w:styleId="ListLabel3457">
    <w:name w:val="ListLabel 3457"/>
    <w:qFormat/>
    <w:rPr>
      <w:u w:val="none"/>
    </w:rPr>
  </w:style>
  <w:style w:type="character" w:customStyle="1" w:styleId="ListLabel3458">
    <w:name w:val="ListLabel 3458"/>
    <w:qFormat/>
    <w:rPr>
      <w:rFonts w:ascii="Gill Sans" w:eastAsia="Arial" w:hAnsi="Gill Sans" w:cs="Arial"/>
      <w:u w:val="none"/>
    </w:rPr>
  </w:style>
  <w:style w:type="character" w:customStyle="1" w:styleId="ListLabel3459">
    <w:name w:val="ListLabel 3459"/>
    <w:qFormat/>
    <w:rPr>
      <w:u w:val="none"/>
    </w:rPr>
  </w:style>
  <w:style w:type="character" w:customStyle="1" w:styleId="ListLabel3460">
    <w:name w:val="ListLabel 3460"/>
    <w:qFormat/>
    <w:rPr>
      <w:u w:val="none"/>
    </w:rPr>
  </w:style>
  <w:style w:type="character" w:customStyle="1" w:styleId="ListLabel3461">
    <w:name w:val="ListLabel 3461"/>
    <w:qFormat/>
    <w:rPr>
      <w:u w:val="none"/>
    </w:rPr>
  </w:style>
  <w:style w:type="character" w:customStyle="1" w:styleId="ListLabel3462">
    <w:name w:val="ListLabel 3462"/>
    <w:qFormat/>
    <w:rPr>
      <w:u w:val="none"/>
    </w:rPr>
  </w:style>
  <w:style w:type="character" w:customStyle="1" w:styleId="ListLabel3463">
    <w:name w:val="ListLabel 3463"/>
    <w:qFormat/>
    <w:rPr>
      <w:u w:val="none"/>
    </w:rPr>
  </w:style>
  <w:style w:type="character" w:customStyle="1" w:styleId="ListLabel3464">
    <w:name w:val="ListLabel 3464"/>
    <w:qFormat/>
    <w:rPr>
      <w:u w:val="none"/>
    </w:rPr>
  </w:style>
  <w:style w:type="character" w:customStyle="1" w:styleId="ListLabel3465">
    <w:name w:val="ListLabel 3465"/>
    <w:qFormat/>
    <w:rPr>
      <w:u w:val="none"/>
    </w:rPr>
  </w:style>
  <w:style w:type="character" w:customStyle="1" w:styleId="ListLabel3466">
    <w:name w:val="ListLabel 3466"/>
    <w:qFormat/>
    <w:rPr>
      <w:u w:val="none"/>
    </w:rPr>
  </w:style>
  <w:style w:type="character" w:customStyle="1" w:styleId="ListLabel3467">
    <w:name w:val="ListLabel 3467"/>
    <w:qFormat/>
    <w:rPr>
      <w:rFonts w:ascii="Gill Sans" w:eastAsia="Arial" w:hAnsi="Gill Sans" w:cs="Arial"/>
      <w:u w:val="none"/>
    </w:rPr>
  </w:style>
  <w:style w:type="character" w:customStyle="1" w:styleId="ListLabel3468">
    <w:name w:val="ListLabel 3468"/>
    <w:qFormat/>
    <w:rPr>
      <w:u w:val="none"/>
    </w:rPr>
  </w:style>
  <w:style w:type="character" w:customStyle="1" w:styleId="ListLabel3469">
    <w:name w:val="ListLabel 3469"/>
    <w:qFormat/>
    <w:rPr>
      <w:u w:val="none"/>
    </w:rPr>
  </w:style>
  <w:style w:type="character" w:customStyle="1" w:styleId="ListLabel3470">
    <w:name w:val="ListLabel 3470"/>
    <w:qFormat/>
    <w:rPr>
      <w:u w:val="none"/>
    </w:rPr>
  </w:style>
  <w:style w:type="character" w:customStyle="1" w:styleId="ListLabel3471">
    <w:name w:val="ListLabel 3471"/>
    <w:qFormat/>
    <w:rPr>
      <w:u w:val="none"/>
    </w:rPr>
  </w:style>
  <w:style w:type="character" w:customStyle="1" w:styleId="ListLabel3472">
    <w:name w:val="ListLabel 3472"/>
    <w:qFormat/>
    <w:rPr>
      <w:u w:val="none"/>
    </w:rPr>
  </w:style>
  <w:style w:type="character" w:customStyle="1" w:styleId="ListLabel3473">
    <w:name w:val="ListLabel 3473"/>
    <w:qFormat/>
    <w:rPr>
      <w:u w:val="none"/>
    </w:rPr>
  </w:style>
  <w:style w:type="character" w:customStyle="1" w:styleId="ListLabel3474">
    <w:name w:val="ListLabel 3474"/>
    <w:qFormat/>
    <w:rPr>
      <w:u w:val="none"/>
    </w:rPr>
  </w:style>
  <w:style w:type="character" w:customStyle="1" w:styleId="ListLabel3475">
    <w:name w:val="ListLabel 3475"/>
    <w:qFormat/>
    <w:rPr>
      <w:u w:val="none"/>
    </w:rPr>
  </w:style>
  <w:style w:type="character" w:customStyle="1" w:styleId="ListLabel3476">
    <w:name w:val="ListLabel 3476"/>
    <w:qFormat/>
    <w:rPr>
      <w:rFonts w:ascii="Gill Sans" w:hAnsi="Gill Sans"/>
      <w:b/>
      <w:u w:val="none"/>
    </w:rPr>
  </w:style>
  <w:style w:type="character" w:customStyle="1" w:styleId="ListLabel3477">
    <w:name w:val="ListLabel 3477"/>
    <w:qFormat/>
    <w:rPr>
      <w:u w:val="none"/>
    </w:rPr>
  </w:style>
  <w:style w:type="character" w:customStyle="1" w:styleId="ListLabel3478">
    <w:name w:val="ListLabel 3478"/>
    <w:qFormat/>
    <w:rPr>
      <w:u w:val="none"/>
    </w:rPr>
  </w:style>
  <w:style w:type="character" w:customStyle="1" w:styleId="ListLabel3479">
    <w:name w:val="ListLabel 3479"/>
    <w:qFormat/>
    <w:rPr>
      <w:u w:val="none"/>
    </w:rPr>
  </w:style>
  <w:style w:type="character" w:customStyle="1" w:styleId="ListLabel3480">
    <w:name w:val="ListLabel 3480"/>
    <w:qFormat/>
    <w:rPr>
      <w:u w:val="none"/>
    </w:rPr>
  </w:style>
  <w:style w:type="character" w:customStyle="1" w:styleId="ListLabel3481">
    <w:name w:val="ListLabel 3481"/>
    <w:qFormat/>
    <w:rPr>
      <w:u w:val="none"/>
    </w:rPr>
  </w:style>
  <w:style w:type="character" w:customStyle="1" w:styleId="ListLabel3482">
    <w:name w:val="ListLabel 3482"/>
    <w:qFormat/>
    <w:rPr>
      <w:u w:val="none"/>
    </w:rPr>
  </w:style>
  <w:style w:type="character" w:customStyle="1" w:styleId="ListLabel3483">
    <w:name w:val="ListLabel 3483"/>
    <w:qFormat/>
    <w:rPr>
      <w:u w:val="none"/>
    </w:rPr>
  </w:style>
  <w:style w:type="character" w:customStyle="1" w:styleId="ListLabel3484">
    <w:name w:val="ListLabel 3484"/>
    <w:qFormat/>
    <w:rPr>
      <w:u w:val="none"/>
    </w:rPr>
  </w:style>
  <w:style w:type="paragraph" w:customStyle="1" w:styleId="Heading">
    <w:name w:val="Heading"/>
    <w:basedOn w:val="Heading2"/>
    <w:next w:val="Heading2"/>
    <w:link w:val="HeadingChar"/>
    <w:qFormat/>
    <w:rsid w:val="00081F97"/>
    <w:pPr>
      <w:spacing w:before="240"/>
    </w:pPr>
    <w:rPr>
      <w:rFonts w:eastAsia="Microsoft YaHei" w:cs="Mangal"/>
      <w:color w:val="000099"/>
    </w:rPr>
  </w:style>
  <w:style w:type="paragraph" w:customStyle="1" w:styleId="TextBody">
    <w:name w:val="Text Body"/>
    <w:basedOn w:val="Normal"/>
    <w:pPr>
      <w:spacing w:after="140" w:line="288" w:lineRule="auto"/>
    </w:pPr>
  </w:style>
  <w:style w:type="paragraph" w:styleId="List">
    <w:name w:val="List"/>
    <w:basedOn w:val="TextBody"/>
    <w:rPr>
      <w:rFonts w:cs="Mangal"/>
    </w:rPr>
  </w:style>
  <w:style w:type="paragraph" w:styleId="Caption">
    <w:name w:val="caption"/>
    <w:basedOn w:val="LO-normal1"/>
    <w:next w:val="Normal"/>
    <w:uiPriority w:val="35"/>
    <w:unhideWhenUsed/>
    <w:qFormat/>
    <w:rsid w:val="00A86571"/>
    <w:pPr>
      <w:spacing w:after="200"/>
    </w:pPr>
    <w:rPr>
      <w:i/>
      <w:iCs/>
      <w:color w:val="1F497D" w:themeColor="text2"/>
      <w:sz w:val="18"/>
      <w:szCs w:val="18"/>
    </w:rPr>
  </w:style>
  <w:style w:type="paragraph" w:customStyle="1" w:styleId="Index">
    <w:name w:val="Index"/>
    <w:basedOn w:val="Normal"/>
    <w:qFormat/>
    <w:pPr>
      <w:suppressLineNumbers/>
    </w:pPr>
    <w:rPr>
      <w:rFonts w:cs="Mangal"/>
    </w:rPr>
  </w:style>
  <w:style w:type="paragraph" w:customStyle="1" w:styleId="LO-normal1">
    <w:name w:val="LO-normal1"/>
    <w:qFormat/>
    <w:rPr>
      <w:color w:val="00000A"/>
      <w:sz w:val="24"/>
    </w:rPr>
  </w:style>
  <w:style w:type="paragraph" w:styleId="Title">
    <w:name w:val="Title"/>
    <w:basedOn w:val="LO-normal1"/>
    <w:next w:val="Normal"/>
    <w:link w:val="TitleChar"/>
    <w:uiPriority w:val="10"/>
    <w:qFormat/>
    <w:pPr>
      <w:keepNext/>
      <w:spacing w:before="240" w:after="120"/>
      <w:jc w:val="center"/>
    </w:pPr>
    <w:rPr>
      <w:rFonts w:ascii="Liberation Sans" w:eastAsia="Liberation Sans" w:hAnsi="Liberation Sans" w:cs="Liberation Sans"/>
      <w:b/>
      <w:color w:val="000000"/>
      <w:sz w:val="56"/>
      <w:szCs w:val="56"/>
    </w:rPr>
  </w:style>
  <w:style w:type="paragraph" w:styleId="Subtitle">
    <w:name w:val="Subtitle"/>
    <w:basedOn w:val="LO-normal1"/>
    <w:next w:val="Normal"/>
    <w:link w:val="SubtitleChar"/>
    <w:qFormat/>
    <w:pPr>
      <w:keepNext/>
      <w:spacing w:before="60" w:after="120"/>
      <w:jc w:val="center"/>
    </w:pPr>
    <w:rPr>
      <w:rFonts w:ascii="Liberation Sans" w:eastAsia="Liberation Sans" w:hAnsi="Liberation Sans" w:cs="Liberation Sans"/>
      <w:sz w:val="36"/>
      <w:szCs w:val="36"/>
    </w:rPr>
  </w:style>
  <w:style w:type="paragraph" w:styleId="CommentText">
    <w:name w:val="annotation text"/>
    <w:basedOn w:val="LO-normal1"/>
    <w:link w:val="CommentTextChar"/>
    <w:uiPriority w:val="99"/>
    <w:unhideWhenUsed/>
    <w:qFormat/>
    <w:rPr>
      <w:sz w:val="20"/>
      <w:szCs w:val="20"/>
    </w:rPr>
  </w:style>
  <w:style w:type="paragraph" w:styleId="BalloonText">
    <w:name w:val="Balloon Text"/>
    <w:basedOn w:val="LO-normal1"/>
    <w:link w:val="BalloonTextChar"/>
    <w:uiPriority w:val="99"/>
    <w:semiHidden/>
    <w:unhideWhenUsed/>
    <w:qFormat/>
    <w:rsid w:val="004F495C"/>
    <w:rPr>
      <w:rFonts w:ascii="Segoe UI" w:hAnsi="Segoe UI" w:cs="Segoe UI"/>
      <w:sz w:val="18"/>
      <w:szCs w:val="18"/>
    </w:rPr>
  </w:style>
  <w:style w:type="paragraph" w:styleId="CommentSubject">
    <w:name w:val="annotation subject"/>
    <w:basedOn w:val="CommentText"/>
    <w:link w:val="CommentSubjectChar"/>
    <w:uiPriority w:val="99"/>
    <w:semiHidden/>
    <w:unhideWhenUsed/>
    <w:qFormat/>
    <w:rsid w:val="004F495C"/>
    <w:rPr>
      <w:b/>
      <w:bCs/>
    </w:rPr>
  </w:style>
  <w:style w:type="paragraph" w:styleId="ListParagraph">
    <w:name w:val="List Paragraph"/>
    <w:basedOn w:val="LO-normal1"/>
    <w:uiPriority w:val="34"/>
    <w:qFormat/>
    <w:rsid w:val="00C139FE"/>
    <w:pPr>
      <w:ind w:left="720"/>
      <w:contextualSpacing/>
    </w:pPr>
  </w:style>
  <w:style w:type="paragraph" w:styleId="Header">
    <w:name w:val="header"/>
    <w:basedOn w:val="LO-normal1"/>
    <w:link w:val="HeaderChar"/>
    <w:uiPriority w:val="99"/>
    <w:unhideWhenUsed/>
    <w:rsid w:val="007F229E"/>
    <w:pPr>
      <w:tabs>
        <w:tab w:val="center" w:pos="4680"/>
        <w:tab w:val="right" w:pos="9360"/>
      </w:tabs>
    </w:pPr>
  </w:style>
  <w:style w:type="paragraph" w:styleId="Footer">
    <w:name w:val="footer"/>
    <w:basedOn w:val="LO-normal1"/>
    <w:link w:val="FooterChar"/>
    <w:uiPriority w:val="99"/>
    <w:unhideWhenUsed/>
    <w:rsid w:val="007F229E"/>
    <w:pPr>
      <w:tabs>
        <w:tab w:val="center" w:pos="4680"/>
        <w:tab w:val="right" w:pos="9360"/>
      </w:tabs>
    </w:pPr>
  </w:style>
  <w:style w:type="paragraph" w:customStyle="1" w:styleId="Contents1">
    <w:name w:val="Contents 1"/>
    <w:basedOn w:val="LO-normal1"/>
    <w:next w:val="Normal"/>
    <w:autoRedefine/>
    <w:uiPriority w:val="39"/>
    <w:unhideWhenUsed/>
    <w:rsid w:val="005F6A54"/>
    <w:pPr>
      <w:spacing w:after="100"/>
    </w:pPr>
  </w:style>
  <w:style w:type="paragraph" w:customStyle="1" w:styleId="Contents2">
    <w:name w:val="Contents 2"/>
    <w:basedOn w:val="LO-normal1"/>
    <w:next w:val="Normal"/>
    <w:autoRedefine/>
    <w:uiPriority w:val="39"/>
    <w:unhideWhenUsed/>
    <w:rsid w:val="005F6A54"/>
    <w:pPr>
      <w:spacing w:after="100"/>
      <w:ind w:left="240"/>
    </w:pPr>
  </w:style>
  <w:style w:type="paragraph" w:styleId="TOCHeading">
    <w:name w:val="TOC Heading"/>
    <w:basedOn w:val="Heading1"/>
    <w:next w:val="Normal"/>
    <w:uiPriority w:val="39"/>
    <w:unhideWhenUsed/>
    <w:qFormat/>
    <w:rsid w:val="00606D43"/>
    <w:pPr>
      <w:keepLines/>
      <w:spacing w:after="0" w:line="259" w:lineRule="auto"/>
      <w:ind w:left="0" w:firstLine="0"/>
    </w:pPr>
    <w:rPr>
      <w:rFonts w:asciiTheme="majorHAnsi" w:eastAsiaTheme="majorEastAsia" w:hAnsiTheme="majorHAnsi" w:cstheme="majorBidi"/>
      <w:b w:val="0"/>
      <w:color w:val="365F91" w:themeColor="accent1" w:themeShade="BF"/>
      <w:sz w:val="32"/>
      <w:szCs w:val="32"/>
    </w:rPr>
  </w:style>
  <w:style w:type="paragraph" w:styleId="NormalWeb">
    <w:name w:val="Normal (Web)"/>
    <w:basedOn w:val="LO-normal1"/>
    <w:uiPriority w:val="99"/>
    <w:semiHidden/>
    <w:unhideWhenUsed/>
    <w:qFormat/>
    <w:rsid w:val="00F50C14"/>
    <w:pPr>
      <w:spacing w:beforeAutospacing="1" w:afterAutospacing="1"/>
    </w:pPr>
    <w:rPr>
      <w:rFonts w:ascii="Times New Roman" w:eastAsia="Times New Roman" w:hAnsi="Times New Roman" w:cs="Times New Roman"/>
    </w:rPr>
  </w:style>
  <w:style w:type="paragraph" w:customStyle="1" w:styleId="LO-normal">
    <w:name w:val="LO-normal"/>
    <w:qFormat/>
    <w:rsid w:val="003E41BA"/>
    <w:rPr>
      <w:color w:val="00000A"/>
      <w:sz w:val="24"/>
    </w:rPr>
  </w:style>
  <w:style w:type="paragraph" w:styleId="Revision">
    <w:name w:val="Revision"/>
    <w:uiPriority w:val="99"/>
    <w:semiHidden/>
    <w:qFormat/>
    <w:rsid w:val="00476C6A"/>
    <w:rPr>
      <w:color w:val="00000A"/>
      <w:sz w:val="24"/>
    </w:rPr>
  </w:style>
  <w:style w:type="paragraph" w:customStyle="1" w:styleId="TableContents">
    <w:name w:val="Table Contents"/>
    <w:basedOn w:val="Normal"/>
    <w:link w:val="TableContentsChar"/>
    <w:qFormat/>
  </w:style>
  <w:style w:type="paragraph" w:customStyle="1" w:styleId="TableHeading">
    <w:name w:val="Table Heading"/>
    <w:basedOn w:val="TableContents"/>
    <w:qFormat/>
  </w:style>
  <w:style w:type="character" w:customStyle="1" w:styleId="Heading1Char">
    <w:name w:val="Heading 1 Char"/>
    <w:basedOn w:val="DefaultParagraphFont"/>
    <w:link w:val="Heading1"/>
    <w:uiPriority w:val="9"/>
    <w:rsid w:val="005037B3"/>
    <w:rPr>
      <w:rFonts w:ascii="Liberation Sans" w:eastAsia="Liberation Sans" w:hAnsi="Liberation Sans" w:cs="Liberation Sans"/>
      <w:b/>
      <w:color w:val="000000"/>
      <w:sz w:val="36"/>
      <w:szCs w:val="36"/>
    </w:rPr>
  </w:style>
  <w:style w:type="character" w:customStyle="1" w:styleId="Heading2Char">
    <w:name w:val="Heading 2 Char"/>
    <w:basedOn w:val="DefaultParagraphFont"/>
    <w:link w:val="Heading2"/>
    <w:uiPriority w:val="9"/>
    <w:rsid w:val="005037B3"/>
    <w:rPr>
      <w:rFonts w:ascii="Liberation Sans" w:eastAsia="Liberation Sans" w:hAnsi="Liberation Sans" w:cs="Liberation Sans"/>
      <w:b/>
      <w:color w:val="000000"/>
      <w:sz w:val="32"/>
      <w:szCs w:val="32"/>
    </w:rPr>
  </w:style>
  <w:style w:type="character" w:customStyle="1" w:styleId="Heading3Char">
    <w:name w:val="Heading 3 Char"/>
    <w:basedOn w:val="DefaultParagraphFont"/>
    <w:link w:val="Heading3"/>
    <w:uiPriority w:val="9"/>
    <w:rsid w:val="005037B3"/>
    <w:rPr>
      <w:rFonts w:ascii="Liberation Sans" w:eastAsia="Liberation Sans" w:hAnsi="Liberation Sans" w:cs="Liberation Sans"/>
      <w:b/>
      <w:color w:val="808080"/>
      <w:sz w:val="28"/>
      <w:szCs w:val="28"/>
    </w:rPr>
  </w:style>
  <w:style w:type="character" w:customStyle="1" w:styleId="Heading4Char">
    <w:name w:val="Heading 4 Char"/>
    <w:basedOn w:val="DefaultParagraphFont"/>
    <w:link w:val="Heading4"/>
    <w:uiPriority w:val="9"/>
    <w:semiHidden/>
    <w:rsid w:val="005037B3"/>
    <w:rPr>
      <w:rFonts w:ascii="Liberation Sans" w:eastAsia="Liberation Sans" w:hAnsi="Liberation Sans" w:cs="Liberation Sans"/>
      <w:b/>
      <w:i/>
      <w:color w:val="808080"/>
      <w:sz w:val="27"/>
      <w:szCs w:val="27"/>
    </w:rPr>
  </w:style>
  <w:style w:type="character" w:customStyle="1" w:styleId="Heading5Char">
    <w:name w:val="Heading 5 Char"/>
    <w:basedOn w:val="DefaultParagraphFont"/>
    <w:link w:val="Heading5"/>
    <w:uiPriority w:val="9"/>
    <w:semiHidden/>
    <w:rsid w:val="005037B3"/>
    <w:rPr>
      <w:rFonts w:ascii="Liberation Sans" w:eastAsia="Liberation Sans" w:hAnsi="Liberation Sans" w:cs="Liberation Sans"/>
      <w:b/>
      <w:color w:val="000000"/>
      <w:sz w:val="24"/>
    </w:rPr>
  </w:style>
  <w:style w:type="character" w:customStyle="1" w:styleId="Heading6Char">
    <w:name w:val="Heading 6 Char"/>
    <w:basedOn w:val="DefaultParagraphFont"/>
    <w:link w:val="Heading6"/>
    <w:uiPriority w:val="9"/>
    <w:semiHidden/>
    <w:rsid w:val="005037B3"/>
    <w:rPr>
      <w:rFonts w:ascii="Liberation Sans" w:eastAsia="Liberation Sans" w:hAnsi="Liberation Sans" w:cs="Liberation Sans"/>
      <w:b/>
      <w:i/>
      <w:color w:val="000000"/>
      <w:sz w:val="24"/>
    </w:rPr>
  </w:style>
  <w:style w:type="numbering" w:customStyle="1" w:styleId="NoList1">
    <w:name w:val="No List1"/>
    <w:next w:val="NoList"/>
    <w:uiPriority w:val="99"/>
    <w:semiHidden/>
    <w:unhideWhenUsed/>
    <w:rsid w:val="005037B3"/>
  </w:style>
  <w:style w:type="paragraph" w:customStyle="1" w:styleId="Caption1">
    <w:name w:val="Caption1"/>
    <w:basedOn w:val="LO-normal1"/>
    <w:next w:val="Normal"/>
    <w:uiPriority w:val="35"/>
    <w:unhideWhenUsed/>
    <w:qFormat/>
    <w:rsid w:val="005037B3"/>
    <w:pPr>
      <w:spacing w:after="200"/>
    </w:pPr>
    <w:rPr>
      <w:i/>
      <w:iCs/>
      <w:color w:val="1F497D"/>
      <w:sz w:val="18"/>
      <w:szCs w:val="18"/>
    </w:rPr>
  </w:style>
  <w:style w:type="character" w:customStyle="1" w:styleId="TitleChar">
    <w:name w:val="Title Char"/>
    <w:basedOn w:val="DefaultParagraphFont"/>
    <w:link w:val="Title"/>
    <w:uiPriority w:val="10"/>
    <w:rsid w:val="005037B3"/>
    <w:rPr>
      <w:rFonts w:ascii="Liberation Sans" w:eastAsia="Liberation Sans" w:hAnsi="Liberation Sans" w:cs="Liberation Sans"/>
      <w:b/>
      <w:color w:val="000000"/>
      <w:sz w:val="56"/>
      <w:szCs w:val="56"/>
    </w:rPr>
  </w:style>
  <w:style w:type="character" w:customStyle="1" w:styleId="SubtitleChar">
    <w:name w:val="Subtitle Char"/>
    <w:basedOn w:val="DefaultParagraphFont"/>
    <w:link w:val="Subtitle"/>
    <w:uiPriority w:val="11"/>
    <w:rsid w:val="005037B3"/>
    <w:rPr>
      <w:rFonts w:ascii="Liberation Sans" w:eastAsia="Liberation Sans" w:hAnsi="Liberation Sans" w:cs="Liberation Sans"/>
      <w:color w:val="00000A"/>
      <w:sz w:val="36"/>
      <w:szCs w:val="36"/>
    </w:rPr>
  </w:style>
  <w:style w:type="character" w:customStyle="1" w:styleId="CommentTextChar1">
    <w:name w:val="Comment Text Char1"/>
    <w:basedOn w:val="DefaultParagraphFont"/>
    <w:uiPriority w:val="99"/>
    <w:semiHidden/>
    <w:rsid w:val="005037B3"/>
    <w:rPr>
      <w:sz w:val="20"/>
      <w:szCs w:val="20"/>
    </w:rPr>
  </w:style>
  <w:style w:type="character" w:customStyle="1" w:styleId="BalloonTextChar1">
    <w:name w:val="Balloon Text Char1"/>
    <w:basedOn w:val="DefaultParagraphFont"/>
    <w:uiPriority w:val="99"/>
    <w:semiHidden/>
    <w:rsid w:val="005037B3"/>
    <w:rPr>
      <w:rFonts w:ascii="Segoe UI" w:hAnsi="Segoe UI" w:cs="Segoe UI"/>
      <w:sz w:val="18"/>
      <w:szCs w:val="18"/>
    </w:rPr>
  </w:style>
  <w:style w:type="character" w:customStyle="1" w:styleId="CommentSubjectChar1">
    <w:name w:val="Comment Subject Char1"/>
    <w:basedOn w:val="CommentTextChar1"/>
    <w:uiPriority w:val="99"/>
    <w:semiHidden/>
    <w:rsid w:val="005037B3"/>
    <w:rPr>
      <w:b/>
      <w:bCs/>
      <w:sz w:val="20"/>
      <w:szCs w:val="20"/>
    </w:rPr>
  </w:style>
  <w:style w:type="character" w:customStyle="1" w:styleId="HeaderChar1">
    <w:name w:val="Header Char1"/>
    <w:basedOn w:val="DefaultParagraphFont"/>
    <w:uiPriority w:val="99"/>
    <w:semiHidden/>
    <w:rsid w:val="005037B3"/>
  </w:style>
  <w:style w:type="character" w:customStyle="1" w:styleId="FooterChar1">
    <w:name w:val="Footer Char1"/>
    <w:basedOn w:val="DefaultParagraphFont"/>
    <w:uiPriority w:val="99"/>
    <w:semiHidden/>
    <w:rsid w:val="005037B3"/>
  </w:style>
  <w:style w:type="paragraph" w:customStyle="1" w:styleId="TOCHeading1">
    <w:name w:val="TOC Heading1"/>
    <w:basedOn w:val="Heading1"/>
    <w:next w:val="Normal"/>
    <w:uiPriority w:val="39"/>
    <w:unhideWhenUsed/>
    <w:qFormat/>
    <w:rsid w:val="005037B3"/>
    <w:pPr>
      <w:keepLines/>
      <w:spacing w:after="0" w:line="259" w:lineRule="auto"/>
      <w:ind w:left="0" w:firstLine="0"/>
    </w:pPr>
    <w:rPr>
      <w:rFonts w:ascii="Calibri" w:eastAsia="Calibri" w:hAnsi="Calibri" w:cs="Calibri"/>
      <w:b w:val="0"/>
      <w:color w:val="365F91"/>
      <w:sz w:val="32"/>
      <w:szCs w:val="32"/>
    </w:rPr>
  </w:style>
  <w:style w:type="paragraph" w:styleId="TOC1">
    <w:name w:val="toc 1"/>
    <w:basedOn w:val="Normal"/>
    <w:next w:val="Normal"/>
    <w:autoRedefine/>
    <w:uiPriority w:val="39"/>
    <w:unhideWhenUsed/>
    <w:rsid w:val="00AA73A9"/>
    <w:pPr>
      <w:tabs>
        <w:tab w:val="right" w:leader="dot" w:pos="9682"/>
      </w:tabs>
      <w:spacing w:after="100"/>
    </w:pPr>
    <w:rPr>
      <w:color w:val="auto"/>
      <w:lang w:eastAsia="en-US" w:bidi="ar-SA"/>
    </w:rPr>
  </w:style>
  <w:style w:type="paragraph" w:styleId="TOC2">
    <w:name w:val="toc 2"/>
    <w:basedOn w:val="Normal"/>
    <w:next w:val="Normal"/>
    <w:autoRedefine/>
    <w:uiPriority w:val="39"/>
    <w:unhideWhenUsed/>
    <w:rsid w:val="00904C0C"/>
    <w:pPr>
      <w:tabs>
        <w:tab w:val="left" w:pos="880"/>
        <w:tab w:val="right" w:pos="9682"/>
      </w:tabs>
      <w:spacing w:after="100"/>
      <w:ind w:left="240"/>
    </w:pPr>
    <w:rPr>
      <w:color w:val="auto"/>
      <w:lang w:eastAsia="en-US" w:bidi="ar-SA"/>
    </w:rPr>
  </w:style>
  <w:style w:type="character" w:styleId="Hyperlink">
    <w:name w:val="Hyperlink"/>
    <w:basedOn w:val="DefaultParagraphFont"/>
    <w:uiPriority w:val="99"/>
    <w:unhideWhenUsed/>
    <w:rsid w:val="005037B3"/>
    <w:rPr>
      <w:color w:val="0000FF" w:themeColor="hyperlink"/>
      <w:u w:val="single"/>
    </w:rPr>
  </w:style>
  <w:style w:type="paragraph" w:customStyle="1" w:styleId="Style1">
    <w:name w:val="Style1"/>
    <w:basedOn w:val="Heading1"/>
    <w:link w:val="Style1Char"/>
    <w:qFormat/>
    <w:rsid w:val="00904C0C"/>
    <w:pPr>
      <w:widowControl/>
      <w:numPr>
        <w:numId w:val="160"/>
      </w:numPr>
      <w:pBdr>
        <w:top w:val="nil"/>
        <w:left w:val="nil"/>
        <w:bottom w:val="nil"/>
        <w:right w:val="nil"/>
        <w:between w:val="nil"/>
      </w:pBdr>
      <w:spacing w:after="0"/>
    </w:pPr>
    <w:rPr>
      <w:rFonts w:ascii="Gill Sans" w:eastAsia="Gill Sans" w:hAnsi="Gill Sans" w:cs="Gill Sans"/>
      <w:color w:val="CC0000"/>
    </w:rPr>
  </w:style>
  <w:style w:type="paragraph" w:styleId="TOC3">
    <w:name w:val="toc 3"/>
    <w:basedOn w:val="Normal"/>
    <w:next w:val="Normal"/>
    <w:autoRedefine/>
    <w:uiPriority w:val="39"/>
    <w:unhideWhenUsed/>
    <w:rsid w:val="00904C0C"/>
    <w:pPr>
      <w:spacing w:after="100"/>
      <w:ind w:left="480"/>
    </w:pPr>
    <w:rPr>
      <w:rFonts w:cs="Mangal"/>
      <w:szCs w:val="21"/>
    </w:rPr>
  </w:style>
  <w:style w:type="character" w:customStyle="1" w:styleId="Style1Char">
    <w:name w:val="Style1 Char"/>
    <w:basedOn w:val="Heading1Char"/>
    <w:link w:val="Style1"/>
    <w:rsid w:val="00904C0C"/>
    <w:rPr>
      <w:rFonts w:ascii="Gill Sans" w:eastAsia="Gill Sans" w:hAnsi="Gill Sans" w:cs="Gill Sans"/>
      <w:b/>
      <w:color w:val="CC0000"/>
      <w:sz w:val="36"/>
      <w:szCs w:val="36"/>
    </w:rPr>
  </w:style>
  <w:style w:type="paragraph" w:styleId="TOC4">
    <w:name w:val="toc 4"/>
    <w:basedOn w:val="Normal"/>
    <w:next w:val="Normal"/>
    <w:autoRedefine/>
    <w:uiPriority w:val="39"/>
    <w:unhideWhenUsed/>
    <w:rsid w:val="00904C0C"/>
    <w:pPr>
      <w:spacing w:after="100" w:line="259" w:lineRule="auto"/>
      <w:ind w:left="660"/>
    </w:pPr>
    <w:rPr>
      <w:rFonts w:asciiTheme="minorHAnsi" w:eastAsiaTheme="minorEastAsia" w:hAnsiTheme="minorHAnsi" w:cstheme="minorBidi"/>
      <w:color w:val="auto"/>
      <w:sz w:val="22"/>
      <w:szCs w:val="22"/>
      <w:lang w:eastAsia="en-US" w:bidi="ar-SA"/>
    </w:rPr>
  </w:style>
  <w:style w:type="paragraph" w:styleId="TOC5">
    <w:name w:val="toc 5"/>
    <w:basedOn w:val="Normal"/>
    <w:next w:val="Normal"/>
    <w:autoRedefine/>
    <w:uiPriority w:val="39"/>
    <w:unhideWhenUsed/>
    <w:rsid w:val="00904C0C"/>
    <w:pPr>
      <w:spacing w:after="100" w:line="259" w:lineRule="auto"/>
      <w:ind w:left="880"/>
    </w:pPr>
    <w:rPr>
      <w:rFonts w:asciiTheme="minorHAnsi" w:eastAsiaTheme="minorEastAsia" w:hAnsiTheme="minorHAnsi" w:cstheme="minorBidi"/>
      <w:color w:val="auto"/>
      <w:sz w:val="22"/>
      <w:szCs w:val="22"/>
      <w:lang w:eastAsia="en-US" w:bidi="ar-SA"/>
    </w:rPr>
  </w:style>
  <w:style w:type="paragraph" w:styleId="TOC6">
    <w:name w:val="toc 6"/>
    <w:basedOn w:val="Normal"/>
    <w:next w:val="Normal"/>
    <w:autoRedefine/>
    <w:uiPriority w:val="39"/>
    <w:unhideWhenUsed/>
    <w:rsid w:val="00904C0C"/>
    <w:pPr>
      <w:spacing w:after="100" w:line="259" w:lineRule="auto"/>
      <w:ind w:left="1100"/>
    </w:pPr>
    <w:rPr>
      <w:rFonts w:asciiTheme="minorHAnsi" w:eastAsiaTheme="minorEastAsia" w:hAnsiTheme="minorHAnsi" w:cstheme="minorBidi"/>
      <w:color w:val="auto"/>
      <w:sz w:val="22"/>
      <w:szCs w:val="22"/>
      <w:lang w:eastAsia="en-US" w:bidi="ar-SA"/>
    </w:rPr>
  </w:style>
  <w:style w:type="paragraph" w:styleId="TOC7">
    <w:name w:val="toc 7"/>
    <w:basedOn w:val="Normal"/>
    <w:next w:val="Normal"/>
    <w:autoRedefine/>
    <w:uiPriority w:val="39"/>
    <w:unhideWhenUsed/>
    <w:rsid w:val="00904C0C"/>
    <w:pPr>
      <w:spacing w:after="100" w:line="259" w:lineRule="auto"/>
      <w:ind w:left="1320"/>
    </w:pPr>
    <w:rPr>
      <w:rFonts w:asciiTheme="minorHAnsi" w:eastAsiaTheme="minorEastAsia" w:hAnsiTheme="minorHAnsi" w:cstheme="minorBidi"/>
      <w:color w:val="auto"/>
      <w:sz w:val="22"/>
      <w:szCs w:val="22"/>
      <w:lang w:eastAsia="en-US" w:bidi="ar-SA"/>
    </w:rPr>
  </w:style>
  <w:style w:type="paragraph" w:styleId="TOC8">
    <w:name w:val="toc 8"/>
    <w:basedOn w:val="Normal"/>
    <w:next w:val="Normal"/>
    <w:autoRedefine/>
    <w:uiPriority w:val="39"/>
    <w:unhideWhenUsed/>
    <w:rsid w:val="00904C0C"/>
    <w:pPr>
      <w:spacing w:after="100" w:line="259" w:lineRule="auto"/>
      <w:ind w:left="1540"/>
    </w:pPr>
    <w:rPr>
      <w:rFonts w:asciiTheme="minorHAnsi" w:eastAsiaTheme="minorEastAsia" w:hAnsiTheme="minorHAnsi" w:cstheme="minorBidi"/>
      <w:color w:val="auto"/>
      <w:sz w:val="22"/>
      <w:szCs w:val="22"/>
      <w:lang w:eastAsia="en-US" w:bidi="ar-SA"/>
    </w:rPr>
  </w:style>
  <w:style w:type="paragraph" w:styleId="TOC9">
    <w:name w:val="toc 9"/>
    <w:basedOn w:val="Normal"/>
    <w:next w:val="Normal"/>
    <w:autoRedefine/>
    <w:uiPriority w:val="39"/>
    <w:unhideWhenUsed/>
    <w:rsid w:val="00904C0C"/>
    <w:pPr>
      <w:spacing w:after="100" w:line="259" w:lineRule="auto"/>
      <w:ind w:left="1760"/>
    </w:pPr>
    <w:rPr>
      <w:rFonts w:asciiTheme="minorHAnsi" w:eastAsiaTheme="minorEastAsia" w:hAnsiTheme="minorHAnsi" w:cstheme="minorBidi"/>
      <w:color w:val="auto"/>
      <w:sz w:val="22"/>
      <w:szCs w:val="22"/>
      <w:lang w:eastAsia="en-US" w:bidi="ar-SA"/>
    </w:rPr>
  </w:style>
  <w:style w:type="character" w:customStyle="1" w:styleId="TableContentsChar">
    <w:name w:val="Table Contents Char"/>
    <w:basedOn w:val="DefaultParagraphFont"/>
    <w:link w:val="TableContents"/>
    <w:rsid w:val="00AA73A9"/>
    <w:rPr>
      <w:color w:val="00000A"/>
      <w:sz w:val="24"/>
    </w:rPr>
  </w:style>
  <w:style w:type="character" w:customStyle="1" w:styleId="HeadingChar">
    <w:name w:val="Heading Char"/>
    <w:basedOn w:val="TableContentsChar"/>
    <w:link w:val="Heading"/>
    <w:rsid w:val="00081F97"/>
    <w:rPr>
      <w:rFonts w:ascii="Liberation Sans" w:eastAsia="Microsoft YaHei" w:hAnsi="Liberation Sans" w:cs="Mangal"/>
      <w:b/>
      <w:color w:val="000099"/>
      <w:sz w:val="32"/>
      <w:szCs w:val="32"/>
    </w:rPr>
  </w:style>
  <w:style w:type="character" w:styleId="FollowedHyperlink">
    <w:name w:val="FollowedHyperlink"/>
    <w:basedOn w:val="DefaultParagraphFont"/>
    <w:uiPriority w:val="99"/>
    <w:semiHidden/>
    <w:unhideWhenUsed/>
    <w:rsid w:val="008479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604928">
      <w:bodyDiv w:val="1"/>
      <w:marLeft w:val="0"/>
      <w:marRight w:val="0"/>
      <w:marTop w:val="0"/>
      <w:marBottom w:val="0"/>
      <w:divBdr>
        <w:top w:val="none" w:sz="0" w:space="0" w:color="auto"/>
        <w:left w:val="none" w:sz="0" w:space="0" w:color="auto"/>
        <w:bottom w:val="none" w:sz="0" w:space="0" w:color="auto"/>
        <w:right w:val="none" w:sz="0" w:space="0" w:color="auto"/>
      </w:divBdr>
    </w:div>
    <w:div w:id="1551961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hyperlink" Target="http://task2.sh" TargetMode="Externa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4.jpg"/><Relationship Id="rId149" Type="http://schemas.openxmlformats.org/officeDocument/2006/relationships/image" Target="media/image135.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2" Type="http://schemas.openxmlformats.org/officeDocument/2006/relationships/image" Target="media/image11.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comments" Target="comments.xml"/><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hyperlink" Target="http://task3.sh" TargetMode="External"/><Relationship Id="rId12" Type="http://schemas.openxmlformats.org/officeDocument/2006/relationships/hyperlink" Target="https://www.google.com/intl/en_in/chrome/" TargetMode="External"/><Relationship Id="rId33" Type="http://schemas.openxmlformats.org/officeDocument/2006/relationships/image" Target="media/image22.png"/><Relationship Id="rId108" Type="http://schemas.openxmlformats.org/officeDocument/2006/relationships/image" Target="media/image94.png"/><Relationship Id="rId129" Type="http://schemas.openxmlformats.org/officeDocument/2006/relationships/image" Target="media/image115.jp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87" Type="http://schemas.openxmlformats.org/officeDocument/2006/relationships/image" Target="media/image173.pn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8.png"/><Relationship Id="rId233" Type="http://schemas.openxmlformats.org/officeDocument/2006/relationships/image" Target="media/image219.PNG"/><Relationship Id="rId238" Type="http://schemas.openxmlformats.org/officeDocument/2006/relationships/image" Target="media/image224.pn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microsoft.com/office/2011/relationships/commentsExtended" Target="commentsExtended.xml"/><Relationship Id="rId130" Type="http://schemas.openxmlformats.org/officeDocument/2006/relationships/image" Target="media/image116.jpg"/><Relationship Id="rId135" Type="http://schemas.openxmlformats.org/officeDocument/2006/relationships/image" Target="media/image121.jp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172" Type="http://schemas.openxmlformats.org/officeDocument/2006/relationships/image" Target="media/image158.pn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image" Target="media/image214.png"/><Relationship Id="rId244" Type="http://schemas.openxmlformats.org/officeDocument/2006/relationships/hyperlink" Target="https://github.com/AltiusIndia/fasp-core-ui" TargetMode="External"/><Relationship Id="rId249" Type="http://schemas.openxmlformats.org/officeDocument/2006/relationships/header" Target="header1.xml"/><Relationship Id="rId13" Type="http://schemas.openxmlformats.org/officeDocument/2006/relationships/hyperlink" Target="https://www.quantificationanalytics.org"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18.png"/><Relationship Id="rId250" Type="http://schemas.openxmlformats.org/officeDocument/2006/relationships/footer" Target="footer1.xm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jp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5.PNG"/><Relationship Id="rId19" Type="http://schemas.openxmlformats.org/officeDocument/2006/relationships/image" Target="media/image8.png"/><Relationship Id="rId224" Type="http://schemas.openxmlformats.org/officeDocument/2006/relationships/image" Target="media/image210.png"/><Relationship Id="rId240" Type="http://schemas.openxmlformats.org/officeDocument/2006/relationships/image" Target="media/image226.png"/><Relationship Id="rId245" Type="http://schemas.openxmlformats.org/officeDocument/2006/relationships/image" Target="media/image230.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219" Type="http://schemas.openxmlformats.org/officeDocument/2006/relationships/image" Target="media/image205.png"/><Relationship Id="rId3" Type="http://schemas.openxmlformats.org/officeDocument/2006/relationships/numbering" Target="numbering.xml"/><Relationship Id="rId214" Type="http://schemas.openxmlformats.org/officeDocument/2006/relationships/image" Target="media/image200.png"/><Relationship Id="rId230" Type="http://schemas.openxmlformats.org/officeDocument/2006/relationships/image" Target="media/image216.PNG"/><Relationship Id="rId235" Type="http://schemas.openxmlformats.org/officeDocument/2006/relationships/image" Target="media/image221.PNG"/><Relationship Id="rId251"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jp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hyperlink" Target="http://task1.sh" TargetMode="External"/><Relationship Id="rId15" Type="http://schemas.openxmlformats.org/officeDocument/2006/relationships/hyperlink" Target="https://www.quantificationanalytics.org/" TargetMode="External"/><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jp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6" Type="http://schemas.openxmlformats.org/officeDocument/2006/relationships/image" Target="media/image15.png"/><Relationship Id="rId231" Type="http://schemas.openxmlformats.org/officeDocument/2006/relationships/image" Target="media/image217.PNG"/><Relationship Id="rId252" Type="http://schemas.microsoft.com/office/2011/relationships/people" Target="people.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jp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image" Target="media/image207.PNG"/><Relationship Id="rId242" Type="http://schemas.openxmlformats.org/officeDocument/2006/relationships/image" Target="media/image22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9.png"/><Relationship Id="rId134" Type="http://schemas.openxmlformats.org/officeDocument/2006/relationships/image" Target="media/image120.jpg"/><Relationship Id="rId80" Type="http://schemas.openxmlformats.org/officeDocument/2006/relationships/image" Target="media/image68.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17" Type="http://schemas.openxmlformats.org/officeDocument/2006/relationships/image" Target="media/image6.png"/><Relationship Id="rId38" Type="http://schemas.openxmlformats.org/officeDocument/2006/relationships/hyperlink" Target="https://www.google.com/url?q=https://qathelpdesk.atlassian.net/jira/servicedesk/projects/QAT/queues/custom/9&amp;sa=D&amp;source=hangouts&amp;ust=1606538126105000&amp;usg=AFQjCNH2uMgt0lcAuwhitIA9KzUTiDVk3A"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jpg"/></Relationships>
</file>

<file path=word/_rels/header1.xml.rels><?xml version="1.0" encoding="UTF-8" standalone="yes"?>
<Relationships xmlns="http://schemas.openxmlformats.org/package/2006/relationships"><Relationship Id="rId1" Type="http://schemas.openxmlformats.org/officeDocument/2006/relationships/image" Target="media/image2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roundtripDataSignature="AMtx7miROuPzdJaKRB/rTeaigAIES7GJ/w==">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3B25BE8-3D54-45DA-93C2-4C1EB6954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1567</TotalTime>
  <Pages>192</Pages>
  <Words>25009</Words>
  <Characters>142557</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 Simmons</dc:creator>
  <dc:description/>
  <cp:lastModifiedBy>WFH</cp:lastModifiedBy>
  <cp:revision>113</cp:revision>
  <dcterms:created xsi:type="dcterms:W3CDTF">2020-11-07T15:04:00Z</dcterms:created>
  <dcterms:modified xsi:type="dcterms:W3CDTF">2020-11-30T10:04:00Z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0x010100162DF6CE8E227A4E95D6434E1A31BE12</vt:lpwstr>
  </property>
</Properties>
</file>