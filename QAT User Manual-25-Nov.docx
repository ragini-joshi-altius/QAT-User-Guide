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8A440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860B1A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08D6B0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1C50C1D1"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61283E93" w14:textId="77777777" w:rsidR="005037B3" w:rsidRDefault="005037B3" w:rsidP="005037B3">
      <w:pPr>
        <w:pBdr>
          <w:top w:val="nil"/>
          <w:left w:val="nil"/>
          <w:bottom w:val="single" w:sz="8" w:space="2" w:color="000001"/>
          <w:right w:val="nil"/>
          <w:between w:val="nil"/>
        </w:pBdr>
        <w:jc w:val="center"/>
        <w:rPr>
          <w:rFonts w:ascii="Gill Sans" w:eastAsia="Gill Sans" w:hAnsi="Gill Sans" w:cs="Gill Sans"/>
          <w:color w:val="000000"/>
          <w:sz w:val="64"/>
          <w:szCs w:val="64"/>
        </w:rPr>
      </w:pPr>
      <w:r>
        <w:rPr>
          <w:rFonts w:ascii="Gill Sans" w:eastAsia="Gill Sans" w:hAnsi="Gill Sans" w:cs="Gill Sans"/>
          <w:color w:val="000000"/>
          <w:sz w:val="64"/>
          <w:szCs w:val="64"/>
        </w:rPr>
        <w:t>Quantification Analytics Tool</w:t>
      </w:r>
    </w:p>
    <w:p w14:paraId="5FF56A7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50221A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DD12BD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8C2887"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27FBB72F" w14:textId="77777777" w:rsidR="005037B3" w:rsidRDefault="005037B3" w:rsidP="005037B3">
      <w:pPr>
        <w:pBdr>
          <w:top w:val="nil"/>
          <w:left w:val="nil"/>
          <w:bottom w:val="nil"/>
          <w:right w:val="nil"/>
          <w:between w:val="nil"/>
        </w:pBdr>
        <w:rPr>
          <w:rFonts w:ascii="Gill Sans" w:eastAsia="Gill Sans" w:hAnsi="Gill Sans" w:cs="Gill Sans"/>
          <w:b/>
        </w:rPr>
      </w:pPr>
    </w:p>
    <w:p w14:paraId="7EAF4E8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Client name: </w:t>
      </w:r>
      <w:r>
        <w:rPr>
          <w:rFonts w:ascii="Gill Sans" w:eastAsia="Gill Sans" w:hAnsi="Gill Sans" w:cs="Gill Sans"/>
          <w:color w:val="000000"/>
        </w:rPr>
        <w:t xml:space="preserve">Chemonics Inc </w:t>
      </w:r>
    </w:p>
    <w:p w14:paraId="266483A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Scope of work: </w:t>
      </w:r>
    </w:p>
    <w:p w14:paraId="791CA71D"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r>
        <w:rPr>
          <w:rFonts w:ascii="Gill Sans" w:eastAsia="Gill Sans" w:hAnsi="Gill Sans" w:cs="Gill Sans"/>
          <w:b/>
          <w:color w:val="000000"/>
        </w:rPr>
        <w:t>Period of engagement:</w:t>
      </w:r>
      <w:r>
        <w:rPr>
          <w:rFonts w:ascii="Gill Sans" w:eastAsia="Gill Sans" w:hAnsi="Gill Sans" w:cs="Gill Sans"/>
          <w:color w:val="000000"/>
        </w:rPr>
        <w:t xml:space="preserve"> Ongoing</w:t>
      </w:r>
    </w:p>
    <w:p w14:paraId="5B43FBD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A22690F" w14:textId="77777777" w:rsidR="005037B3" w:rsidRDefault="005037B3" w:rsidP="005037B3">
      <w:pPr>
        <w:pBdr>
          <w:top w:val="nil"/>
          <w:left w:val="nil"/>
          <w:bottom w:val="nil"/>
          <w:right w:val="nil"/>
          <w:between w:val="nil"/>
        </w:pBdr>
        <w:rPr>
          <w:rFonts w:ascii="Gill Sans" w:eastAsia="Gill Sans" w:hAnsi="Gill Sans" w:cs="Gill Sans"/>
          <w:color w:val="000000"/>
        </w:rPr>
      </w:pPr>
      <w:r>
        <w:rPr>
          <w:noProof/>
          <w:lang w:eastAsia="en-US" w:bidi="ar-SA"/>
        </w:rPr>
        <w:drawing>
          <wp:anchor distT="0" distB="0" distL="0" distR="0" simplePos="0" relativeHeight="251654144" behindDoc="0" locked="0" layoutInCell="1" hidden="0" allowOverlap="1" wp14:anchorId="32C9699B" wp14:editId="29085B6D">
            <wp:simplePos x="0" y="0"/>
            <wp:positionH relativeFrom="column">
              <wp:posOffset>2012315</wp:posOffset>
            </wp:positionH>
            <wp:positionV relativeFrom="paragraph">
              <wp:posOffset>167640</wp:posOffset>
            </wp:positionV>
            <wp:extent cx="1775460" cy="709930"/>
            <wp:effectExtent l="0" t="0" r="0" b="0"/>
            <wp:wrapSquare wrapText="bothSides" distT="0" distB="0" distL="0" distR="0"/>
            <wp:docPr id="101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
                    <a:srcRect/>
                    <a:stretch>
                      <a:fillRect/>
                    </a:stretch>
                  </pic:blipFill>
                  <pic:spPr>
                    <a:xfrm>
                      <a:off x="0" y="0"/>
                      <a:ext cx="1775460" cy="709930"/>
                    </a:xfrm>
                    <a:prstGeom prst="rect">
                      <a:avLst/>
                    </a:prstGeom>
                    <a:ln/>
                  </pic:spPr>
                </pic:pic>
              </a:graphicData>
            </a:graphic>
          </wp:anchor>
        </w:drawing>
      </w:r>
      <w:r>
        <w:rPr>
          <w:noProof/>
          <w:lang w:eastAsia="en-US" w:bidi="ar-SA"/>
        </w:rPr>
        <w:drawing>
          <wp:anchor distT="0" distB="0" distL="0" distR="0" simplePos="0" relativeHeight="251655168" behindDoc="0" locked="0" layoutInCell="1" hidden="0" allowOverlap="1" wp14:anchorId="38DA3A7D" wp14:editId="40A82AF5">
            <wp:simplePos x="0" y="0"/>
            <wp:positionH relativeFrom="column">
              <wp:posOffset>-27933</wp:posOffset>
            </wp:positionH>
            <wp:positionV relativeFrom="paragraph">
              <wp:posOffset>187960</wp:posOffset>
            </wp:positionV>
            <wp:extent cx="1811655" cy="724535"/>
            <wp:effectExtent l="0" t="0" r="0" b="0"/>
            <wp:wrapSquare wrapText="bothSides" distT="0" distB="0" distL="0" distR="0"/>
            <wp:docPr id="89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1811655" cy="724535"/>
                    </a:xfrm>
                    <a:prstGeom prst="rect">
                      <a:avLst/>
                    </a:prstGeom>
                    <a:ln/>
                  </pic:spPr>
                </pic:pic>
              </a:graphicData>
            </a:graphic>
          </wp:anchor>
        </w:drawing>
      </w:r>
      <w:r>
        <w:rPr>
          <w:noProof/>
          <w:lang w:eastAsia="en-US" w:bidi="ar-SA"/>
        </w:rPr>
        <w:drawing>
          <wp:anchor distT="0" distB="0" distL="0" distR="0" simplePos="0" relativeHeight="251656192" behindDoc="0" locked="0" layoutInCell="1" hidden="0" allowOverlap="1" wp14:anchorId="2D3B83E3" wp14:editId="0E84C1FD">
            <wp:simplePos x="0" y="0"/>
            <wp:positionH relativeFrom="column">
              <wp:posOffset>4071620</wp:posOffset>
            </wp:positionH>
            <wp:positionV relativeFrom="paragraph">
              <wp:posOffset>154305</wp:posOffset>
            </wp:positionV>
            <wp:extent cx="1807210" cy="722630"/>
            <wp:effectExtent l="0" t="0" r="0" b="0"/>
            <wp:wrapSquare wrapText="bothSides" distT="0" distB="0" distL="0" distR="0"/>
            <wp:docPr id="97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
                    <a:srcRect/>
                    <a:stretch>
                      <a:fillRect/>
                    </a:stretch>
                  </pic:blipFill>
                  <pic:spPr>
                    <a:xfrm>
                      <a:off x="0" y="0"/>
                      <a:ext cx="1807210" cy="722630"/>
                    </a:xfrm>
                    <a:prstGeom prst="rect">
                      <a:avLst/>
                    </a:prstGeom>
                    <a:ln/>
                  </pic:spPr>
                </pic:pic>
              </a:graphicData>
            </a:graphic>
          </wp:anchor>
        </w:drawing>
      </w:r>
    </w:p>
    <w:p w14:paraId="7525567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473E4C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1CB1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30DB546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942153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33B27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5386BC"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7064908B" w14:textId="77777777" w:rsidR="005037B3" w:rsidRDefault="00CA3956" w:rsidP="005037B3">
      <w:pPr>
        <w:pBdr>
          <w:top w:val="nil"/>
          <w:left w:val="nil"/>
          <w:bottom w:val="single" w:sz="8" w:space="2" w:color="000001"/>
          <w:right w:val="nil"/>
          <w:between w:val="nil"/>
        </w:pBdr>
        <w:rPr>
          <w:rFonts w:ascii="Gill Sans" w:eastAsia="Gill Sans" w:hAnsi="Gill Sans" w:cs="Gill Sans"/>
          <w:b/>
          <w:color w:val="000000"/>
        </w:rPr>
      </w:pPr>
      <w:sdt>
        <w:sdtPr>
          <w:tag w:val="goog_rdk_0"/>
          <w:id w:val="2129431511"/>
        </w:sdtPr>
        <w:sdtEndPr/>
        <w:sdtContent/>
      </w:sdt>
      <w:r w:rsidR="005037B3">
        <w:rPr>
          <w:rFonts w:ascii="Gill Sans" w:eastAsia="Gill Sans" w:hAnsi="Gill Sans" w:cs="Gill Sans"/>
          <w:b/>
          <w:color w:val="000000"/>
        </w:rPr>
        <w:t>Document details:</w:t>
      </w:r>
    </w:p>
    <w:p w14:paraId="5D0A11D1"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4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282"/>
        <w:gridCol w:w="2379"/>
        <w:gridCol w:w="2825"/>
        <w:gridCol w:w="2158"/>
      </w:tblGrid>
      <w:tr w:rsidR="003C25AA" w14:paraId="19545DAB"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5A595D" w14:textId="1FBE10E0"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Author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2327D7" w14:textId="0A5D7B7F"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BC41E3" w14:textId="174E7E76"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Initiation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38990C"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33A702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49A29B5" w14:textId="39EEE2C9"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reviewer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93EF49F" w14:textId="53B56011"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Afaque Mohammed</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F3B58DF" w14:textId="78BBC883"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CD2612"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43393ADC"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3EE8747" w14:textId="30D99E28"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First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0C87E4C" w14:textId="49005716"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6A1D25E" w14:textId="4E0AB3F1"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910592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415C52F"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593CFE9" w14:textId="7A1FF3DE"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reviewer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29BC3C9" w14:textId="1EE1A3E9"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Sameer Gharpurey</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CB2BAF3" w14:textId="7DC4FE44"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FBB00AC"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4708BA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23AA246" w14:textId="70C8B65C"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Second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E701732" w14:textId="0488384B"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D36A2BF" w14:textId="679320B7"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40E521A"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3A6166B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CAB830E" w14:textId="470B8963"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reviewer (Client)</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ACF78D7" w14:textId="15677D7E"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FASP Team</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45BB843" w14:textId="1D7437B8"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DB8820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30C530C0"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5AF47D6" w14:textId="13201AED"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Third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063BB26" w14:textId="3F35909E"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t>FASP Team</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D0F9BEA" w14:textId="04F9D1FF"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ADD2445"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0CD2D1F5"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7EC0CBF" w14:textId="5228A06C"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Author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5B1AA71" w14:textId="240E8E8B"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BE48D97" w14:textId="71712255"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Initiation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A1899D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bl>
    <w:p w14:paraId="0ECD595B" w14:textId="77777777" w:rsidR="005037B3" w:rsidRDefault="005037B3" w:rsidP="005037B3">
      <w:pPr>
        <w:pStyle w:val="Heading2"/>
        <w:ind w:left="0" w:firstLine="0"/>
        <w:rPr>
          <w:rFonts w:ascii="Gill Sans" w:eastAsia="Gill Sans" w:hAnsi="Gill Sans" w:cs="Gill Sans"/>
          <w:highlight w:val="yellow"/>
        </w:rPr>
      </w:pPr>
    </w:p>
    <w:p w14:paraId="76E9B81F" w14:textId="5947EF63" w:rsidR="005037B3" w:rsidRDefault="005037B3" w:rsidP="005037B3">
      <w:pPr>
        <w:pBdr>
          <w:top w:val="nil"/>
          <w:left w:val="nil"/>
          <w:bottom w:val="nil"/>
          <w:right w:val="nil"/>
          <w:between w:val="nil"/>
        </w:pBdr>
        <w:rPr>
          <w:rFonts w:ascii="Gill Sans" w:eastAsia="Gill Sans" w:hAnsi="Gill Sans" w:cs="Gill Sans"/>
          <w:color w:val="000000"/>
          <w:highlight w:val="yellow"/>
        </w:rPr>
      </w:pPr>
    </w:p>
    <w:p w14:paraId="37B78B7F" w14:textId="3F2379A2"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4EFE1B89" w14:textId="2BE28F31"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2D9C2085" w14:textId="4F33A4A2"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0B3FCA80" w14:textId="243BFAEA"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5BAC94E2" w14:textId="190648EA" w:rsidR="005037B3" w:rsidRPr="009B659B" w:rsidRDefault="005037B3" w:rsidP="009B659B">
      <w:pPr>
        <w:keepNext/>
        <w:pBdr>
          <w:top w:val="nil"/>
          <w:left w:val="nil"/>
          <w:bottom w:val="nil"/>
          <w:right w:val="nil"/>
          <w:between w:val="nil"/>
        </w:pBdr>
        <w:spacing w:before="240" w:after="120"/>
        <w:rPr>
          <w:rFonts w:ascii="Gill Sans" w:eastAsia="Gill Sans" w:hAnsi="Gill Sans" w:cs="Gill Sans"/>
          <w:b/>
          <w:color w:val="000000"/>
          <w:sz w:val="32"/>
          <w:szCs w:val="32"/>
        </w:rPr>
      </w:pPr>
      <w:r>
        <w:rPr>
          <w:rFonts w:ascii="Gill Sans" w:eastAsia="Gill Sans" w:hAnsi="Gill Sans" w:cs="Gill Sans"/>
          <w:b/>
          <w:color w:val="000000"/>
          <w:sz w:val="32"/>
          <w:szCs w:val="32"/>
        </w:rPr>
        <w:lastRenderedPageBreak/>
        <w:t xml:space="preserve">Table of Contents </w:t>
      </w:r>
    </w:p>
    <w:bookmarkStart w:id="0" w:name="_Toc57478122" w:displacedByCustomXml="next"/>
    <w:sdt>
      <w:sdtPr>
        <w:rPr>
          <w:rFonts w:ascii="Liberation Serif" w:eastAsia="Liberation Serif" w:hAnsi="Liberation Serif" w:cs="Liberation Serif"/>
          <w:color w:val="00000A"/>
          <w:sz w:val="24"/>
          <w:szCs w:val="24"/>
        </w:rPr>
        <w:id w:val="509263690"/>
        <w:docPartObj>
          <w:docPartGallery w:val="Table of Contents"/>
          <w:docPartUnique/>
        </w:docPartObj>
      </w:sdtPr>
      <w:sdtEndPr>
        <w:rPr>
          <w:b/>
          <w:bCs/>
          <w:noProof/>
        </w:rPr>
      </w:sdtEndPr>
      <w:sdtContent>
        <w:p w14:paraId="63BA647F" w14:textId="596EEAAB" w:rsidR="00AA73A9" w:rsidRDefault="00AA73A9">
          <w:pPr>
            <w:pStyle w:val="TOCHeading"/>
          </w:pPr>
          <w:r>
            <w:t>Contents</w:t>
          </w:r>
          <w:bookmarkEnd w:id="0"/>
        </w:p>
        <w:p w14:paraId="20DFA83F" w14:textId="31B87F4B" w:rsidR="00927D32" w:rsidRPr="00775BA5" w:rsidRDefault="00AA73A9">
          <w:pPr>
            <w:pStyle w:val="TOC1"/>
            <w:rPr>
              <w:rFonts w:ascii="Gill Sans" w:eastAsiaTheme="minorEastAsia" w:hAnsi="Gill Sans" w:cstheme="minorBidi"/>
              <w:noProof/>
              <w:sz w:val="22"/>
              <w:szCs w:val="22"/>
            </w:rPr>
          </w:pPr>
          <w:r>
            <w:fldChar w:fldCharType="begin"/>
          </w:r>
          <w:r>
            <w:instrText xml:space="preserve"> TOC \o "1-3" \h \z \u </w:instrText>
          </w:r>
          <w:r>
            <w:fldChar w:fldCharType="separate"/>
          </w:r>
          <w:hyperlink w:anchor="_Toc57478122" w:history="1">
            <w:r w:rsidR="00927D32" w:rsidRPr="00775BA5">
              <w:rPr>
                <w:rStyle w:val="Hyperlink"/>
                <w:rFonts w:ascii="Gill Sans" w:hAnsi="Gill Sans"/>
                <w:noProof/>
                <w:sz w:val="22"/>
                <w:szCs w:val="22"/>
                <w:lang w:bidi="hi-IN"/>
              </w:rPr>
              <w:t>Contents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w:t>
            </w:r>
            <w:r w:rsidR="00927D32" w:rsidRPr="00775BA5">
              <w:rPr>
                <w:rFonts w:ascii="Gill Sans" w:hAnsi="Gill Sans"/>
                <w:noProof/>
                <w:webHidden/>
                <w:sz w:val="22"/>
                <w:szCs w:val="22"/>
              </w:rPr>
              <w:fldChar w:fldCharType="end"/>
            </w:r>
          </w:hyperlink>
        </w:p>
        <w:p w14:paraId="3F4629D1" w14:textId="0335D992" w:rsidR="00927D32" w:rsidRPr="00775BA5" w:rsidRDefault="00CA3956">
          <w:pPr>
            <w:pStyle w:val="TOC2"/>
            <w:rPr>
              <w:rFonts w:ascii="Gill Sans" w:eastAsiaTheme="minorEastAsia" w:hAnsi="Gill Sans" w:cstheme="minorBidi"/>
              <w:noProof/>
              <w:sz w:val="22"/>
              <w:szCs w:val="22"/>
            </w:rPr>
          </w:pPr>
          <w:hyperlink w:anchor="_Toc57478123" w:history="1">
            <w:r w:rsidR="00927D32" w:rsidRPr="00775BA5">
              <w:rPr>
                <w:rStyle w:val="Hyperlink"/>
                <w:rFonts w:ascii="Gill Sans" w:hAnsi="Gill Sans"/>
                <w:noProof/>
                <w:sz w:val="22"/>
                <w:szCs w:val="22"/>
                <w:lang w:bidi="hi-IN"/>
              </w:rPr>
              <w:t>Acronyms &amp; Definitions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w:t>
            </w:r>
            <w:r w:rsidR="00927D32" w:rsidRPr="00775BA5">
              <w:rPr>
                <w:rFonts w:ascii="Gill Sans" w:hAnsi="Gill Sans"/>
                <w:noProof/>
                <w:webHidden/>
                <w:sz w:val="22"/>
                <w:szCs w:val="22"/>
              </w:rPr>
              <w:fldChar w:fldCharType="end"/>
            </w:r>
          </w:hyperlink>
        </w:p>
        <w:p w14:paraId="01BF01DC" w14:textId="44F40C56" w:rsidR="00927D32" w:rsidRPr="00775BA5" w:rsidRDefault="00CA3956">
          <w:pPr>
            <w:pStyle w:val="TOC2"/>
            <w:rPr>
              <w:rFonts w:ascii="Gill Sans" w:eastAsiaTheme="minorEastAsia" w:hAnsi="Gill Sans" w:cstheme="minorBidi"/>
              <w:noProof/>
              <w:sz w:val="22"/>
              <w:szCs w:val="22"/>
            </w:rPr>
          </w:pPr>
          <w:hyperlink w:anchor="_Toc57478124" w:history="1">
            <w:r w:rsidR="00927D32" w:rsidRPr="00775BA5">
              <w:rPr>
                <w:rStyle w:val="Hyperlink"/>
                <w:rFonts w:ascii="Gill Sans" w:hAnsi="Gill Sans"/>
                <w:noProof/>
                <w:sz w:val="22"/>
                <w:szCs w:val="22"/>
                <w:lang w:bidi="hi-IN"/>
              </w:rPr>
              <w:t>1.</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Overview</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6</w:t>
            </w:r>
            <w:r w:rsidR="00927D32" w:rsidRPr="00775BA5">
              <w:rPr>
                <w:rFonts w:ascii="Gill Sans" w:hAnsi="Gill Sans"/>
                <w:noProof/>
                <w:webHidden/>
                <w:sz w:val="22"/>
                <w:szCs w:val="22"/>
              </w:rPr>
              <w:fldChar w:fldCharType="end"/>
            </w:r>
          </w:hyperlink>
        </w:p>
        <w:p w14:paraId="17B6FA9D" w14:textId="09CBADFC" w:rsidR="00927D32" w:rsidRPr="00775BA5" w:rsidRDefault="00CA3956">
          <w:pPr>
            <w:pStyle w:val="TOC2"/>
            <w:rPr>
              <w:rFonts w:ascii="Gill Sans" w:eastAsiaTheme="minorEastAsia" w:hAnsi="Gill Sans" w:cstheme="minorBidi"/>
              <w:noProof/>
              <w:sz w:val="22"/>
              <w:szCs w:val="22"/>
            </w:rPr>
          </w:pPr>
          <w:hyperlink w:anchor="_Toc57478125" w:history="1">
            <w:r w:rsidR="00927D32" w:rsidRPr="00775BA5">
              <w:rPr>
                <w:rStyle w:val="Hyperlink"/>
                <w:rFonts w:ascii="Gill Sans" w:hAnsi="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General 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6</w:t>
            </w:r>
            <w:r w:rsidR="00927D32" w:rsidRPr="00775BA5">
              <w:rPr>
                <w:rFonts w:ascii="Gill Sans" w:hAnsi="Gill Sans"/>
                <w:noProof/>
                <w:webHidden/>
                <w:sz w:val="22"/>
                <w:szCs w:val="22"/>
              </w:rPr>
              <w:fldChar w:fldCharType="end"/>
            </w:r>
          </w:hyperlink>
        </w:p>
        <w:p w14:paraId="61B91A86" w14:textId="1EE70E60" w:rsidR="00927D32" w:rsidRPr="00775BA5" w:rsidRDefault="00CA3956">
          <w:pPr>
            <w:pStyle w:val="TOC2"/>
            <w:rPr>
              <w:rFonts w:ascii="Gill Sans" w:eastAsiaTheme="minorEastAsia" w:hAnsi="Gill Sans" w:cstheme="minorBidi"/>
              <w:noProof/>
              <w:sz w:val="22"/>
              <w:szCs w:val="22"/>
            </w:rPr>
          </w:pPr>
          <w:hyperlink w:anchor="_Toc57478126" w:history="1">
            <w:r w:rsidR="00927D32" w:rsidRPr="00775BA5">
              <w:rPr>
                <w:rStyle w:val="Hyperlink"/>
                <w:rFonts w:ascii="Gill Sans" w:hAnsi="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Background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6</w:t>
            </w:r>
            <w:r w:rsidR="00927D32" w:rsidRPr="00775BA5">
              <w:rPr>
                <w:rFonts w:ascii="Gill Sans" w:hAnsi="Gill Sans"/>
                <w:noProof/>
                <w:webHidden/>
                <w:sz w:val="22"/>
                <w:szCs w:val="22"/>
              </w:rPr>
              <w:fldChar w:fldCharType="end"/>
            </w:r>
          </w:hyperlink>
        </w:p>
        <w:p w14:paraId="153B6E15" w14:textId="48B533A9" w:rsidR="00927D32" w:rsidRPr="00775BA5" w:rsidRDefault="00CA3956">
          <w:pPr>
            <w:pStyle w:val="TOC1"/>
            <w:tabs>
              <w:tab w:val="left" w:pos="480"/>
            </w:tabs>
            <w:rPr>
              <w:rFonts w:ascii="Gill Sans" w:eastAsiaTheme="minorEastAsia" w:hAnsi="Gill Sans" w:cstheme="minorBidi"/>
              <w:noProof/>
              <w:sz w:val="22"/>
              <w:szCs w:val="22"/>
            </w:rPr>
          </w:pPr>
          <w:hyperlink w:anchor="_Toc57478127" w:history="1">
            <w:r w:rsidR="00927D32" w:rsidRPr="00775BA5">
              <w:rPr>
                <w:rStyle w:val="Hyperlink"/>
                <w:rFonts w:ascii="Gill Sans" w:eastAsia="Gill Sans" w:hAnsi="Gill Sans" w:cs="Gill Sans"/>
                <w:noProof/>
                <w:sz w:val="22"/>
                <w:szCs w:val="22"/>
                <w:lang w:bidi="hi-IN"/>
              </w:rPr>
              <w:t>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Introduction to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w:t>
            </w:r>
            <w:r w:rsidR="00927D32" w:rsidRPr="00775BA5">
              <w:rPr>
                <w:rFonts w:ascii="Gill Sans" w:hAnsi="Gill Sans"/>
                <w:noProof/>
                <w:webHidden/>
                <w:sz w:val="22"/>
                <w:szCs w:val="22"/>
              </w:rPr>
              <w:fldChar w:fldCharType="end"/>
            </w:r>
          </w:hyperlink>
        </w:p>
        <w:p w14:paraId="23FAE895" w14:textId="0FB5EF22" w:rsidR="00927D32" w:rsidRPr="00775BA5" w:rsidRDefault="00CA3956">
          <w:pPr>
            <w:pStyle w:val="TOC2"/>
            <w:rPr>
              <w:rFonts w:ascii="Gill Sans" w:eastAsiaTheme="minorEastAsia" w:hAnsi="Gill Sans" w:cstheme="minorBidi"/>
              <w:noProof/>
              <w:sz w:val="22"/>
              <w:szCs w:val="22"/>
            </w:rPr>
          </w:pPr>
          <w:hyperlink w:anchor="_Toc57478128" w:history="1">
            <w:r w:rsidR="00927D32" w:rsidRPr="00775BA5">
              <w:rPr>
                <w:rStyle w:val="Hyperlink"/>
                <w:rFonts w:ascii="Gill Sans" w:eastAsia="Gill Sans" w:hAnsi="Gill Sans" w:cs="Gill Sans"/>
                <w:noProof/>
                <w:sz w:val="22"/>
                <w:szCs w:val="22"/>
                <w:highlight w:val="white"/>
                <w:lang w:bidi="hi-IN"/>
              </w:rPr>
              <w:t>1.</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w:t>
            </w:r>
            <w:r w:rsidR="00927D32" w:rsidRPr="00775BA5">
              <w:rPr>
                <w:rFonts w:ascii="Gill Sans" w:hAnsi="Gill Sans"/>
                <w:noProof/>
                <w:webHidden/>
                <w:sz w:val="22"/>
                <w:szCs w:val="22"/>
              </w:rPr>
              <w:fldChar w:fldCharType="end"/>
            </w:r>
          </w:hyperlink>
        </w:p>
        <w:p w14:paraId="6BB96482" w14:textId="0BEEA9C1" w:rsidR="00927D32" w:rsidRPr="00775BA5" w:rsidRDefault="00CA3956">
          <w:pPr>
            <w:pStyle w:val="TOC2"/>
            <w:rPr>
              <w:rFonts w:ascii="Gill Sans" w:eastAsiaTheme="minorEastAsia" w:hAnsi="Gill Sans" w:cstheme="minorBidi"/>
              <w:noProof/>
              <w:sz w:val="22"/>
              <w:szCs w:val="22"/>
            </w:rPr>
          </w:pPr>
          <w:hyperlink w:anchor="_Toc57478129"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Importance of 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w:t>
            </w:r>
            <w:r w:rsidR="00927D32" w:rsidRPr="00775BA5">
              <w:rPr>
                <w:rFonts w:ascii="Gill Sans" w:hAnsi="Gill Sans"/>
                <w:noProof/>
                <w:webHidden/>
                <w:sz w:val="22"/>
                <w:szCs w:val="22"/>
              </w:rPr>
              <w:fldChar w:fldCharType="end"/>
            </w:r>
          </w:hyperlink>
        </w:p>
        <w:p w14:paraId="4251BAE6" w14:textId="4E155143" w:rsidR="00927D32" w:rsidRPr="00775BA5" w:rsidRDefault="00CA3956">
          <w:pPr>
            <w:pStyle w:val="TOC2"/>
            <w:rPr>
              <w:rFonts w:ascii="Gill Sans" w:eastAsiaTheme="minorEastAsia" w:hAnsi="Gill Sans" w:cstheme="minorBidi"/>
              <w:noProof/>
              <w:sz w:val="22"/>
              <w:szCs w:val="22"/>
            </w:rPr>
          </w:pPr>
          <w:hyperlink w:anchor="_Toc57478130"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What QAT Supply Planning Can Do for You?</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w:t>
            </w:r>
            <w:r w:rsidR="00927D32" w:rsidRPr="00775BA5">
              <w:rPr>
                <w:rFonts w:ascii="Gill Sans" w:hAnsi="Gill Sans"/>
                <w:noProof/>
                <w:webHidden/>
                <w:sz w:val="22"/>
                <w:szCs w:val="22"/>
              </w:rPr>
              <w:fldChar w:fldCharType="end"/>
            </w:r>
          </w:hyperlink>
        </w:p>
        <w:p w14:paraId="547BE424" w14:textId="523949B8" w:rsidR="00927D32" w:rsidRPr="00775BA5" w:rsidRDefault="00CA3956">
          <w:pPr>
            <w:pStyle w:val="TOC2"/>
            <w:rPr>
              <w:rFonts w:ascii="Gill Sans" w:eastAsiaTheme="minorEastAsia" w:hAnsi="Gill Sans" w:cstheme="minorBidi"/>
              <w:noProof/>
              <w:sz w:val="22"/>
              <w:szCs w:val="22"/>
            </w:rPr>
          </w:pPr>
          <w:hyperlink w:anchor="_Toc57478131" w:history="1">
            <w:r w:rsidR="00927D32" w:rsidRPr="00775BA5">
              <w:rPr>
                <w:rStyle w:val="Hyperlink"/>
                <w:rFonts w:ascii="Gill Sans" w:eastAsia="Gill Sans" w:hAnsi="Gill Sans" w:cs="Gill Sans"/>
                <w:noProof/>
                <w:sz w:val="22"/>
                <w:szCs w:val="22"/>
                <w:highlight w:val="white"/>
                <w:lang w:bidi="hi-IN"/>
              </w:rPr>
              <w:t>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Objectives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w:t>
            </w:r>
            <w:r w:rsidR="00927D32" w:rsidRPr="00775BA5">
              <w:rPr>
                <w:rFonts w:ascii="Gill Sans" w:hAnsi="Gill Sans"/>
                <w:noProof/>
                <w:webHidden/>
                <w:sz w:val="22"/>
                <w:szCs w:val="22"/>
              </w:rPr>
              <w:fldChar w:fldCharType="end"/>
            </w:r>
          </w:hyperlink>
        </w:p>
        <w:p w14:paraId="2FEC2A12" w14:textId="4B306790" w:rsidR="00927D32" w:rsidRPr="00775BA5" w:rsidRDefault="00CA3956">
          <w:pPr>
            <w:pStyle w:val="TOC2"/>
            <w:rPr>
              <w:rFonts w:ascii="Gill Sans" w:eastAsiaTheme="minorEastAsia" w:hAnsi="Gill Sans" w:cstheme="minorBidi"/>
              <w:noProof/>
              <w:sz w:val="22"/>
              <w:szCs w:val="22"/>
            </w:rPr>
          </w:pPr>
          <w:hyperlink w:anchor="_Toc57478132" w:history="1">
            <w:r w:rsidR="00927D32" w:rsidRPr="00775BA5">
              <w:rPr>
                <w:rStyle w:val="Hyperlink"/>
                <w:rFonts w:ascii="Gill Sans" w:eastAsia="Gill Sans" w:hAnsi="Gill Sans" w:cs="Gill Sans"/>
                <w:noProof/>
                <w:sz w:val="22"/>
                <w:szCs w:val="22"/>
                <w:highlight w:val="white"/>
                <w:lang w:bidi="hi-IN"/>
              </w:rPr>
              <w:t>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Who Should Use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w:t>
            </w:r>
            <w:r w:rsidR="00927D32" w:rsidRPr="00775BA5">
              <w:rPr>
                <w:rFonts w:ascii="Gill Sans" w:hAnsi="Gill Sans"/>
                <w:noProof/>
                <w:webHidden/>
                <w:sz w:val="22"/>
                <w:szCs w:val="22"/>
              </w:rPr>
              <w:fldChar w:fldCharType="end"/>
            </w:r>
          </w:hyperlink>
        </w:p>
        <w:p w14:paraId="1216CB16" w14:textId="31B7F60C" w:rsidR="00927D32" w:rsidRPr="00775BA5" w:rsidRDefault="00CA3956">
          <w:pPr>
            <w:pStyle w:val="TOC2"/>
            <w:rPr>
              <w:rFonts w:ascii="Gill Sans" w:eastAsiaTheme="minorEastAsia" w:hAnsi="Gill Sans" w:cstheme="minorBidi"/>
              <w:noProof/>
              <w:sz w:val="22"/>
              <w:szCs w:val="22"/>
            </w:rPr>
          </w:pPr>
          <w:hyperlink w:anchor="_Toc57478133" w:history="1">
            <w:r w:rsidR="00927D32" w:rsidRPr="00775BA5">
              <w:rPr>
                <w:rStyle w:val="Hyperlink"/>
                <w:rFonts w:ascii="Gill Sans" w:eastAsia="Gill Sans" w:hAnsi="Gill Sans" w:cs="Gill Sans"/>
                <w:noProof/>
                <w:sz w:val="22"/>
                <w:szCs w:val="22"/>
                <w:lang w:bidi="hi-IN"/>
              </w:rPr>
              <w:t>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Important QAT Concepts and Terms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w:t>
            </w:r>
            <w:r w:rsidR="00927D32" w:rsidRPr="00775BA5">
              <w:rPr>
                <w:rFonts w:ascii="Gill Sans" w:hAnsi="Gill Sans"/>
                <w:noProof/>
                <w:webHidden/>
                <w:sz w:val="22"/>
                <w:szCs w:val="22"/>
              </w:rPr>
              <w:fldChar w:fldCharType="end"/>
            </w:r>
          </w:hyperlink>
        </w:p>
        <w:p w14:paraId="0F79B69B" w14:textId="7E473F26" w:rsidR="00927D32" w:rsidRPr="00775BA5" w:rsidRDefault="00CA3956">
          <w:pPr>
            <w:pStyle w:val="TOC1"/>
            <w:tabs>
              <w:tab w:val="left" w:pos="480"/>
            </w:tabs>
            <w:rPr>
              <w:rFonts w:ascii="Gill Sans" w:eastAsiaTheme="minorEastAsia" w:hAnsi="Gill Sans" w:cstheme="minorBidi"/>
              <w:noProof/>
              <w:sz w:val="22"/>
              <w:szCs w:val="22"/>
            </w:rPr>
          </w:pPr>
          <w:hyperlink w:anchor="_Toc57478134" w:history="1">
            <w:r w:rsidR="00927D32" w:rsidRPr="00775BA5">
              <w:rPr>
                <w:rStyle w:val="Hyperlink"/>
                <w:rFonts w:ascii="Gill Sans" w:eastAsia="Gill Sans" w:hAnsi="Gill Sans" w:cs="Gill Sans"/>
                <w:noProof/>
                <w:sz w:val="22"/>
                <w:szCs w:val="22"/>
                <w:lang w:bidi="hi-IN"/>
              </w:rPr>
              <w:t>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Getting Started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4B5F00D8" w14:textId="743667D2" w:rsidR="00927D32" w:rsidRPr="00775BA5" w:rsidRDefault="00CA3956">
          <w:pPr>
            <w:pStyle w:val="TOC2"/>
            <w:rPr>
              <w:rFonts w:ascii="Gill Sans" w:eastAsiaTheme="minorEastAsia" w:hAnsi="Gill Sans" w:cstheme="minorBidi"/>
              <w:noProof/>
              <w:sz w:val="22"/>
              <w:szCs w:val="22"/>
            </w:rPr>
          </w:pPr>
          <w:hyperlink w:anchor="_Toc57478135"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QAT Requirements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16B04293" w14:textId="540A5F6A" w:rsidR="00927D32" w:rsidRPr="00775BA5" w:rsidRDefault="00CA3956">
          <w:pPr>
            <w:pStyle w:val="TOC2"/>
            <w:rPr>
              <w:rFonts w:ascii="Gill Sans" w:eastAsiaTheme="minorEastAsia" w:hAnsi="Gill Sans" w:cstheme="minorBidi"/>
              <w:noProof/>
              <w:sz w:val="22"/>
              <w:szCs w:val="22"/>
            </w:rPr>
          </w:pPr>
          <w:hyperlink w:anchor="_Toc57478136"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How to Install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02F6CEA8" w14:textId="41718032" w:rsidR="00927D32" w:rsidRPr="00775BA5" w:rsidRDefault="00CA3956">
          <w:pPr>
            <w:pStyle w:val="TOC2"/>
            <w:rPr>
              <w:rFonts w:ascii="Gill Sans" w:eastAsiaTheme="minorEastAsia" w:hAnsi="Gill Sans" w:cstheme="minorBidi"/>
              <w:noProof/>
              <w:sz w:val="22"/>
              <w:szCs w:val="22"/>
            </w:rPr>
          </w:pPr>
          <w:hyperlink w:anchor="_Toc57478137"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Logging in to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16</w:t>
            </w:r>
            <w:r w:rsidR="00927D32" w:rsidRPr="00775BA5">
              <w:rPr>
                <w:rFonts w:ascii="Gill Sans" w:hAnsi="Gill Sans"/>
                <w:noProof/>
                <w:webHidden/>
                <w:sz w:val="22"/>
                <w:szCs w:val="22"/>
              </w:rPr>
              <w:fldChar w:fldCharType="end"/>
            </w:r>
          </w:hyperlink>
        </w:p>
        <w:p w14:paraId="5162C0EC" w14:textId="2699B375" w:rsidR="00927D32" w:rsidRPr="00775BA5" w:rsidRDefault="00CA3956">
          <w:pPr>
            <w:pStyle w:val="TOC2"/>
            <w:rPr>
              <w:rFonts w:ascii="Gill Sans" w:eastAsiaTheme="minorEastAsia" w:hAnsi="Gill Sans" w:cstheme="minorBidi"/>
              <w:noProof/>
              <w:sz w:val="22"/>
              <w:szCs w:val="22"/>
            </w:rPr>
          </w:pPr>
          <w:hyperlink w:anchor="_Toc57478138"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User ID &amp; Password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16</w:t>
            </w:r>
            <w:r w:rsidR="00927D32" w:rsidRPr="00775BA5">
              <w:rPr>
                <w:rFonts w:ascii="Gill Sans" w:hAnsi="Gill Sans"/>
                <w:noProof/>
                <w:webHidden/>
                <w:sz w:val="22"/>
                <w:szCs w:val="22"/>
              </w:rPr>
              <w:fldChar w:fldCharType="end"/>
            </w:r>
          </w:hyperlink>
        </w:p>
        <w:p w14:paraId="548FF8EC" w14:textId="4831786E" w:rsidR="00927D32" w:rsidRPr="00775BA5" w:rsidRDefault="00CA3956">
          <w:pPr>
            <w:pStyle w:val="TOC2"/>
            <w:rPr>
              <w:rFonts w:ascii="Gill Sans" w:eastAsiaTheme="minorEastAsia" w:hAnsi="Gill Sans" w:cstheme="minorBidi"/>
              <w:noProof/>
              <w:sz w:val="22"/>
              <w:szCs w:val="22"/>
            </w:rPr>
          </w:pPr>
          <w:hyperlink w:anchor="_Toc57478139"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Logging out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17</w:t>
            </w:r>
            <w:r w:rsidR="00927D32" w:rsidRPr="00775BA5">
              <w:rPr>
                <w:rFonts w:ascii="Gill Sans" w:hAnsi="Gill Sans"/>
                <w:noProof/>
                <w:webHidden/>
                <w:sz w:val="22"/>
                <w:szCs w:val="22"/>
              </w:rPr>
              <w:fldChar w:fldCharType="end"/>
            </w:r>
          </w:hyperlink>
        </w:p>
        <w:p w14:paraId="324D68C0" w14:textId="0DE04C21" w:rsidR="00927D32" w:rsidRPr="00775BA5" w:rsidRDefault="00CA3956">
          <w:pPr>
            <w:pStyle w:val="TOC2"/>
            <w:rPr>
              <w:rFonts w:ascii="Gill Sans" w:eastAsiaTheme="minorEastAsia" w:hAnsi="Gill Sans" w:cstheme="minorBidi"/>
              <w:noProof/>
              <w:sz w:val="22"/>
              <w:szCs w:val="22"/>
            </w:rPr>
          </w:pPr>
          <w:hyperlink w:anchor="_Toc57478140" w:history="1">
            <w:r w:rsidR="00927D32" w:rsidRPr="00775BA5">
              <w:rPr>
                <w:rStyle w:val="Hyperlink"/>
                <w:rFonts w:ascii="Gill Sans" w:eastAsia="Arial" w:hAnsi="Gill Sans" w:cs="Arial"/>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Working Offline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17</w:t>
            </w:r>
            <w:r w:rsidR="00927D32" w:rsidRPr="00775BA5">
              <w:rPr>
                <w:rFonts w:ascii="Gill Sans" w:hAnsi="Gill Sans"/>
                <w:noProof/>
                <w:webHidden/>
                <w:sz w:val="22"/>
                <w:szCs w:val="22"/>
              </w:rPr>
              <w:fldChar w:fldCharType="end"/>
            </w:r>
          </w:hyperlink>
        </w:p>
        <w:p w14:paraId="5EB8609F" w14:textId="3F79CCB2" w:rsidR="00927D32" w:rsidRPr="00775BA5" w:rsidRDefault="00CA3956">
          <w:pPr>
            <w:pStyle w:val="TOC1"/>
            <w:tabs>
              <w:tab w:val="left" w:pos="480"/>
            </w:tabs>
            <w:rPr>
              <w:rFonts w:ascii="Gill Sans" w:eastAsiaTheme="minorEastAsia" w:hAnsi="Gill Sans" w:cstheme="minorBidi"/>
              <w:noProof/>
              <w:sz w:val="22"/>
              <w:szCs w:val="22"/>
            </w:rPr>
          </w:pPr>
          <w:hyperlink w:anchor="_Toc57478141" w:history="1">
            <w:r w:rsidR="00927D32" w:rsidRPr="00775BA5">
              <w:rPr>
                <w:rStyle w:val="Hyperlink"/>
                <w:rFonts w:ascii="Gill Sans" w:eastAsia="Gill Sans" w:hAnsi="Gill Sans" w:cs="Gill Sans"/>
                <w:noProof/>
                <w:sz w:val="22"/>
                <w:szCs w:val="22"/>
                <w:lang w:bidi="hi-IN"/>
              </w:rPr>
              <w:t>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Navigating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17</w:t>
            </w:r>
            <w:r w:rsidR="00927D32" w:rsidRPr="00775BA5">
              <w:rPr>
                <w:rFonts w:ascii="Gill Sans" w:hAnsi="Gill Sans"/>
                <w:noProof/>
                <w:webHidden/>
                <w:sz w:val="22"/>
                <w:szCs w:val="22"/>
              </w:rPr>
              <w:fldChar w:fldCharType="end"/>
            </w:r>
          </w:hyperlink>
        </w:p>
        <w:p w14:paraId="625F898E" w14:textId="4E51ECE1" w:rsidR="00927D32" w:rsidRPr="00775BA5" w:rsidRDefault="00CA3956">
          <w:pPr>
            <w:pStyle w:val="TOC2"/>
            <w:rPr>
              <w:rFonts w:ascii="Gill Sans" w:eastAsiaTheme="minorEastAsia" w:hAnsi="Gill Sans" w:cstheme="minorBidi"/>
              <w:noProof/>
              <w:sz w:val="22"/>
              <w:szCs w:val="22"/>
            </w:rPr>
          </w:pPr>
          <w:hyperlink w:anchor="_Toc57478142"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Basic Navigation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17</w:t>
            </w:r>
            <w:r w:rsidR="00927D32" w:rsidRPr="00775BA5">
              <w:rPr>
                <w:rFonts w:ascii="Gill Sans" w:hAnsi="Gill Sans"/>
                <w:noProof/>
                <w:webHidden/>
                <w:sz w:val="22"/>
                <w:szCs w:val="22"/>
              </w:rPr>
              <w:fldChar w:fldCharType="end"/>
            </w:r>
          </w:hyperlink>
        </w:p>
        <w:p w14:paraId="062CE59B" w14:textId="702DCEF0" w:rsidR="00927D32" w:rsidRPr="00775BA5" w:rsidRDefault="00CA3956">
          <w:pPr>
            <w:pStyle w:val="TOC2"/>
            <w:rPr>
              <w:rFonts w:ascii="Gill Sans" w:eastAsiaTheme="minorEastAsia" w:hAnsi="Gill Sans" w:cstheme="minorBidi"/>
              <w:noProof/>
              <w:sz w:val="22"/>
              <w:szCs w:val="22"/>
            </w:rPr>
          </w:pPr>
          <w:hyperlink w:anchor="_Toc57478143"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Top Ribbon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w:t>
            </w:r>
            <w:r w:rsidR="00927D32" w:rsidRPr="00775BA5">
              <w:rPr>
                <w:rFonts w:ascii="Gill Sans" w:hAnsi="Gill Sans"/>
                <w:noProof/>
                <w:webHidden/>
                <w:sz w:val="22"/>
                <w:szCs w:val="22"/>
              </w:rPr>
              <w:fldChar w:fldCharType="end"/>
            </w:r>
          </w:hyperlink>
        </w:p>
        <w:p w14:paraId="037116B2" w14:textId="55C4DC49" w:rsidR="00927D32" w:rsidRPr="00775BA5" w:rsidRDefault="00CA3956">
          <w:pPr>
            <w:pStyle w:val="TOC2"/>
            <w:rPr>
              <w:rFonts w:ascii="Gill Sans" w:eastAsiaTheme="minorEastAsia" w:hAnsi="Gill Sans" w:cstheme="minorBidi"/>
              <w:noProof/>
              <w:sz w:val="22"/>
              <w:szCs w:val="22"/>
            </w:rPr>
          </w:pPr>
          <w:hyperlink w:anchor="_Toc57478144"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Left-hand Menu</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w:t>
            </w:r>
            <w:r w:rsidR="00927D32" w:rsidRPr="00775BA5">
              <w:rPr>
                <w:rFonts w:ascii="Gill Sans" w:hAnsi="Gill Sans"/>
                <w:noProof/>
                <w:webHidden/>
                <w:sz w:val="22"/>
                <w:szCs w:val="22"/>
              </w:rPr>
              <w:fldChar w:fldCharType="end"/>
            </w:r>
          </w:hyperlink>
        </w:p>
        <w:p w14:paraId="248064A9" w14:textId="4B7E6731" w:rsidR="00927D32" w:rsidRPr="00775BA5" w:rsidRDefault="00CA3956">
          <w:pPr>
            <w:pStyle w:val="TOC2"/>
            <w:rPr>
              <w:rFonts w:ascii="Gill Sans" w:eastAsiaTheme="minorEastAsia" w:hAnsi="Gill Sans" w:cstheme="minorBidi"/>
              <w:noProof/>
              <w:sz w:val="22"/>
              <w:szCs w:val="22"/>
            </w:rPr>
          </w:pPr>
          <w:hyperlink w:anchor="_Toc57478145"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Buttons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19</w:t>
            </w:r>
            <w:r w:rsidR="00927D32" w:rsidRPr="00775BA5">
              <w:rPr>
                <w:rFonts w:ascii="Gill Sans" w:hAnsi="Gill Sans"/>
                <w:noProof/>
                <w:webHidden/>
                <w:sz w:val="22"/>
                <w:szCs w:val="22"/>
              </w:rPr>
              <w:fldChar w:fldCharType="end"/>
            </w:r>
          </w:hyperlink>
        </w:p>
        <w:p w14:paraId="6CA2717F" w14:textId="6050652A" w:rsidR="00927D32" w:rsidRPr="00775BA5" w:rsidRDefault="00CA3956">
          <w:pPr>
            <w:pStyle w:val="TOC2"/>
            <w:rPr>
              <w:rFonts w:ascii="Gill Sans" w:eastAsiaTheme="minorEastAsia" w:hAnsi="Gill Sans" w:cstheme="minorBidi"/>
              <w:noProof/>
              <w:sz w:val="22"/>
              <w:szCs w:val="22"/>
            </w:rPr>
          </w:pPr>
          <w:hyperlink w:anchor="_Toc57478146"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Keys for Updating Records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19</w:t>
            </w:r>
            <w:r w:rsidR="00927D32" w:rsidRPr="00775BA5">
              <w:rPr>
                <w:rFonts w:ascii="Gill Sans" w:hAnsi="Gill Sans"/>
                <w:noProof/>
                <w:webHidden/>
                <w:sz w:val="22"/>
                <w:szCs w:val="22"/>
              </w:rPr>
              <w:fldChar w:fldCharType="end"/>
            </w:r>
          </w:hyperlink>
        </w:p>
        <w:p w14:paraId="2EE907A1" w14:textId="20412B94" w:rsidR="00927D32" w:rsidRPr="00775BA5" w:rsidRDefault="00CA3956">
          <w:pPr>
            <w:pStyle w:val="TOC1"/>
            <w:tabs>
              <w:tab w:val="left" w:pos="480"/>
            </w:tabs>
            <w:rPr>
              <w:rFonts w:ascii="Gill Sans" w:eastAsiaTheme="minorEastAsia" w:hAnsi="Gill Sans" w:cstheme="minorBidi"/>
              <w:noProof/>
              <w:sz w:val="22"/>
              <w:szCs w:val="22"/>
            </w:rPr>
          </w:pPr>
          <w:hyperlink w:anchor="_Toc57478147" w:history="1">
            <w:r w:rsidR="00927D32" w:rsidRPr="00775BA5">
              <w:rPr>
                <w:rStyle w:val="Hyperlink"/>
                <w:rFonts w:ascii="Gill Sans" w:eastAsia="Gill Sans" w:hAnsi="Gill Sans" w:cs="Gill Sans"/>
                <w:noProof/>
                <w:sz w:val="22"/>
                <w:szCs w:val="22"/>
                <w:lang w:bidi="hi-IN"/>
              </w:rPr>
              <w:t>5.</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User Roles and Permissions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19</w:t>
            </w:r>
            <w:r w:rsidR="00927D32" w:rsidRPr="00775BA5">
              <w:rPr>
                <w:rFonts w:ascii="Gill Sans" w:hAnsi="Gill Sans"/>
                <w:noProof/>
                <w:webHidden/>
                <w:sz w:val="22"/>
                <w:szCs w:val="22"/>
              </w:rPr>
              <w:fldChar w:fldCharType="end"/>
            </w:r>
          </w:hyperlink>
        </w:p>
        <w:p w14:paraId="3CD673F2" w14:textId="2D7E293E" w:rsidR="00927D32" w:rsidRPr="00775BA5" w:rsidRDefault="00CA3956">
          <w:pPr>
            <w:pStyle w:val="TOC2"/>
            <w:rPr>
              <w:rFonts w:ascii="Gill Sans" w:eastAsiaTheme="minorEastAsia" w:hAnsi="Gill Sans" w:cstheme="minorBidi"/>
              <w:noProof/>
              <w:sz w:val="22"/>
              <w:szCs w:val="22"/>
            </w:rPr>
          </w:pPr>
          <w:hyperlink w:anchor="_Toc57478148"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Setting Up a New User</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25</w:t>
            </w:r>
            <w:r w:rsidR="00927D32" w:rsidRPr="00775BA5">
              <w:rPr>
                <w:rFonts w:ascii="Gill Sans" w:hAnsi="Gill Sans"/>
                <w:noProof/>
                <w:webHidden/>
                <w:sz w:val="22"/>
                <w:szCs w:val="22"/>
              </w:rPr>
              <w:fldChar w:fldCharType="end"/>
            </w:r>
          </w:hyperlink>
        </w:p>
        <w:p w14:paraId="0A2AD732" w14:textId="2CE29CB4" w:rsidR="00927D32" w:rsidRPr="00775BA5" w:rsidRDefault="00CA3956">
          <w:pPr>
            <w:pStyle w:val="TOC1"/>
            <w:tabs>
              <w:tab w:val="left" w:pos="480"/>
            </w:tabs>
            <w:rPr>
              <w:rFonts w:ascii="Gill Sans" w:eastAsiaTheme="minorEastAsia" w:hAnsi="Gill Sans" w:cstheme="minorBidi"/>
              <w:noProof/>
              <w:sz w:val="22"/>
              <w:szCs w:val="22"/>
            </w:rPr>
          </w:pPr>
          <w:hyperlink w:anchor="_Toc57478149" w:history="1">
            <w:r w:rsidR="00927D32" w:rsidRPr="00775BA5">
              <w:rPr>
                <w:rStyle w:val="Hyperlink"/>
                <w:rFonts w:ascii="Gill Sans" w:eastAsia="Gill Sans" w:hAnsi="Gill Sans" w:cs="Gill Sans"/>
                <w:noProof/>
                <w:sz w:val="22"/>
                <w:szCs w:val="22"/>
                <w:lang w:bidi="hi-IN"/>
              </w:rPr>
              <w:t>6.</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Troubleshooting &amp; How to Report an Error/Bug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29</w:t>
            </w:r>
            <w:r w:rsidR="00927D32" w:rsidRPr="00775BA5">
              <w:rPr>
                <w:rFonts w:ascii="Gill Sans" w:hAnsi="Gill Sans"/>
                <w:noProof/>
                <w:webHidden/>
                <w:sz w:val="22"/>
                <w:szCs w:val="22"/>
              </w:rPr>
              <w:fldChar w:fldCharType="end"/>
            </w:r>
          </w:hyperlink>
        </w:p>
        <w:p w14:paraId="288E4932" w14:textId="4DE42F8A" w:rsidR="00927D32" w:rsidRPr="00775BA5" w:rsidRDefault="00CA3956">
          <w:pPr>
            <w:pStyle w:val="TOC1"/>
            <w:tabs>
              <w:tab w:val="left" w:pos="480"/>
            </w:tabs>
            <w:rPr>
              <w:rFonts w:ascii="Gill Sans" w:eastAsiaTheme="minorEastAsia" w:hAnsi="Gill Sans" w:cstheme="minorBidi"/>
              <w:noProof/>
              <w:sz w:val="22"/>
              <w:szCs w:val="22"/>
            </w:rPr>
          </w:pPr>
          <w:hyperlink w:anchor="_Toc57478150" w:history="1">
            <w:r w:rsidR="00927D32" w:rsidRPr="00775BA5">
              <w:rPr>
                <w:rStyle w:val="Hyperlink"/>
                <w:rFonts w:ascii="Gill Sans" w:eastAsia="Gill Sans" w:hAnsi="Gill Sans" w:cs="Gill Sans"/>
                <w:noProof/>
                <w:sz w:val="22"/>
                <w:szCs w:val="22"/>
                <w:lang w:bidi="hi-IN"/>
              </w:rPr>
              <w:t>7.</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Translations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32</w:t>
            </w:r>
            <w:r w:rsidR="00927D32" w:rsidRPr="00775BA5">
              <w:rPr>
                <w:rFonts w:ascii="Gill Sans" w:hAnsi="Gill Sans"/>
                <w:noProof/>
                <w:webHidden/>
                <w:sz w:val="22"/>
                <w:szCs w:val="22"/>
              </w:rPr>
              <w:fldChar w:fldCharType="end"/>
            </w:r>
          </w:hyperlink>
        </w:p>
        <w:p w14:paraId="759AC732" w14:textId="22B2F832" w:rsidR="00927D32" w:rsidRPr="00775BA5" w:rsidRDefault="00CA3956">
          <w:pPr>
            <w:pStyle w:val="TOC1"/>
            <w:tabs>
              <w:tab w:val="left" w:pos="480"/>
            </w:tabs>
            <w:rPr>
              <w:rFonts w:ascii="Gill Sans" w:eastAsiaTheme="minorEastAsia" w:hAnsi="Gill Sans" w:cstheme="minorBidi"/>
              <w:noProof/>
              <w:sz w:val="22"/>
              <w:szCs w:val="22"/>
            </w:rPr>
          </w:pPr>
          <w:hyperlink w:anchor="_Toc57478151" w:history="1">
            <w:r w:rsidR="00927D32" w:rsidRPr="00775BA5">
              <w:rPr>
                <w:rStyle w:val="Hyperlink"/>
                <w:rFonts w:ascii="Gill Sans" w:eastAsia="Gill Sans" w:hAnsi="Gill Sans" w:cs="Gill Sans"/>
                <w:noProof/>
                <w:sz w:val="22"/>
                <w:szCs w:val="22"/>
                <w:lang w:bidi="hi-IN"/>
              </w:rPr>
              <w:t>8.</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Application Dashboard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35</w:t>
            </w:r>
            <w:r w:rsidR="00927D32" w:rsidRPr="00775BA5">
              <w:rPr>
                <w:rFonts w:ascii="Gill Sans" w:hAnsi="Gill Sans"/>
                <w:noProof/>
                <w:webHidden/>
                <w:sz w:val="22"/>
                <w:szCs w:val="22"/>
              </w:rPr>
              <w:fldChar w:fldCharType="end"/>
            </w:r>
          </w:hyperlink>
        </w:p>
        <w:p w14:paraId="4DD8C6AB" w14:textId="5CE17642" w:rsidR="00927D32" w:rsidRPr="00775BA5" w:rsidRDefault="00CA3956">
          <w:pPr>
            <w:pStyle w:val="TOC1"/>
            <w:tabs>
              <w:tab w:val="left" w:pos="480"/>
            </w:tabs>
            <w:rPr>
              <w:rFonts w:ascii="Gill Sans" w:eastAsiaTheme="minorEastAsia" w:hAnsi="Gill Sans" w:cstheme="minorBidi"/>
              <w:noProof/>
              <w:sz w:val="22"/>
              <w:szCs w:val="22"/>
            </w:rPr>
          </w:pPr>
          <w:hyperlink w:anchor="_Toc57478152" w:history="1">
            <w:r w:rsidR="00927D32" w:rsidRPr="00775BA5">
              <w:rPr>
                <w:rStyle w:val="Hyperlink"/>
                <w:rFonts w:ascii="Gill Sans" w:eastAsia="Gill Sans" w:hAnsi="Gill Sans" w:cs="Gill Sans"/>
                <w:noProof/>
                <w:sz w:val="22"/>
                <w:szCs w:val="22"/>
                <w:lang w:bidi="hi-IN"/>
              </w:rPr>
              <w:t>9.</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Three Levels of Hierarchy in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36</w:t>
            </w:r>
            <w:r w:rsidR="00927D32" w:rsidRPr="00775BA5">
              <w:rPr>
                <w:rFonts w:ascii="Gill Sans" w:hAnsi="Gill Sans"/>
                <w:noProof/>
                <w:webHidden/>
                <w:sz w:val="22"/>
                <w:szCs w:val="22"/>
              </w:rPr>
              <w:fldChar w:fldCharType="end"/>
            </w:r>
          </w:hyperlink>
        </w:p>
        <w:p w14:paraId="3712D7C4" w14:textId="4240BD51" w:rsidR="00927D32" w:rsidRPr="00775BA5" w:rsidRDefault="00CA3956">
          <w:pPr>
            <w:pStyle w:val="TOC1"/>
            <w:tabs>
              <w:tab w:val="left" w:pos="660"/>
            </w:tabs>
            <w:rPr>
              <w:rFonts w:ascii="Gill Sans" w:eastAsiaTheme="minorEastAsia" w:hAnsi="Gill Sans" w:cstheme="minorBidi"/>
              <w:noProof/>
              <w:sz w:val="22"/>
              <w:szCs w:val="22"/>
            </w:rPr>
          </w:pPr>
          <w:hyperlink w:anchor="_Toc57478157" w:history="1">
            <w:r w:rsidR="00927D32" w:rsidRPr="00775BA5">
              <w:rPr>
                <w:rStyle w:val="Hyperlink"/>
                <w:rFonts w:ascii="Gill Sans" w:eastAsia="Gill Sans" w:hAnsi="Gill Sans" w:cs="Gill Sans"/>
                <w:noProof/>
                <w:sz w:val="22"/>
                <w:szCs w:val="22"/>
                <w:lang w:bidi="hi-IN"/>
              </w:rPr>
              <w:t>10.</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Application Masters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37</w:t>
            </w:r>
            <w:r w:rsidR="00927D32" w:rsidRPr="00775BA5">
              <w:rPr>
                <w:rFonts w:ascii="Gill Sans" w:hAnsi="Gill Sans"/>
                <w:noProof/>
                <w:webHidden/>
                <w:sz w:val="22"/>
                <w:szCs w:val="22"/>
              </w:rPr>
              <w:fldChar w:fldCharType="end"/>
            </w:r>
          </w:hyperlink>
        </w:p>
        <w:p w14:paraId="4CBD230A" w14:textId="7A89A238" w:rsidR="00927D32" w:rsidRPr="00775BA5" w:rsidRDefault="00CA3956">
          <w:pPr>
            <w:pStyle w:val="TOC2"/>
            <w:rPr>
              <w:rFonts w:ascii="Gill Sans" w:eastAsiaTheme="minorEastAsia" w:hAnsi="Gill Sans" w:cstheme="minorBidi"/>
              <w:noProof/>
              <w:sz w:val="22"/>
              <w:szCs w:val="22"/>
            </w:rPr>
          </w:pPr>
          <w:hyperlink w:anchor="_Toc57478159"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Country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37</w:t>
            </w:r>
            <w:r w:rsidR="00927D32" w:rsidRPr="00775BA5">
              <w:rPr>
                <w:rFonts w:ascii="Gill Sans" w:hAnsi="Gill Sans"/>
                <w:noProof/>
                <w:webHidden/>
                <w:sz w:val="22"/>
                <w:szCs w:val="22"/>
              </w:rPr>
              <w:fldChar w:fldCharType="end"/>
            </w:r>
          </w:hyperlink>
        </w:p>
        <w:p w14:paraId="0EF614BF" w14:textId="4E555F05" w:rsidR="00927D32" w:rsidRPr="00775BA5" w:rsidRDefault="00CA3956">
          <w:pPr>
            <w:pStyle w:val="TOC2"/>
            <w:rPr>
              <w:rFonts w:ascii="Gill Sans" w:eastAsiaTheme="minorEastAsia" w:hAnsi="Gill Sans" w:cstheme="minorBidi"/>
              <w:noProof/>
              <w:sz w:val="22"/>
              <w:szCs w:val="22"/>
            </w:rPr>
          </w:pPr>
          <w:hyperlink w:anchor="_Toc57478160" w:history="1">
            <w:r w:rsidR="00927D32" w:rsidRPr="00775BA5">
              <w:rPr>
                <w:rStyle w:val="Hyperlink"/>
                <w:rFonts w:ascii="Gill Sans" w:hAnsi="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Currency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39</w:t>
            </w:r>
            <w:r w:rsidR="00927D32" w:rsidRPr="00775BA5">
              <w:rPr>
                <w:rFonts w:ascii="Gill Sans" w:hAnsi="Gill Sans"/>
                <w:noProof/>
                <w:webHidden/>
                <w:sz w:val="22"/>
                <w:szCs w:val="22"/>
              </w:rPr>
              <w:fldChar w:fldCharType="end"/>
            </w:r>
          </w:hyperlink>
        </w:p>
        <w:p w14:paraId="11869C43" w14:textId="5FBD2AC2" w:rsidR="00927D32" w:rsidRPr="00775BA5" w:rsidRDefault="00CA3956">
          <w:pPr>
            <w:pStyle w:val="TOC2"/>
            <w:rPr>
              <w:rFonts w:ascii="Gill Sans" w:eastAsiaTheme="minorEastAsia" w:hAnsi="Gill Sans" w:cstheme="minorBidi"/>
              <w:noProof/>
              <w:sz w:val="22"/>
              <w:szCs w:val="22"/>
            </w:rPr>
          </w:pPr>
          <w:hyperlink w:anchor="_Toc57478161" w:history="1">
            <w:r w:rsidR="00927D32" w:rsidRPr="00775BA5">
              <w:rPr>
                <w:rStyle w:val="Hyperlink"/>
                <w:rFonts w:ascii="Gill Sans" w:hAnsi="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Dimensions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40</w:t>
            </w:r>
            <w:r w:rsidR="00927D32" w:rsidRPr="00775BA5">
              <w:rPr>
                <w:rFonts w:ascii="Gill Sans" w:hAnsi="Gill Sans"/>
                <w:noProof/>
                <w:webHidden/>
                <w:sz w:val="22"/>
                <w:szCs w:val="22"/>
              </w:rPr>
              <w:fldChar w:fldCharType="end"/>
            </w:r>
          </w:hyperlink>
        </w:p>
        <w:p w14:paraId="742564A5" w14:textId="5E816CF7" w:rsidR="00927D32" w:rsidRPr="00775BA5" w:rsidRDefault="00CA3956">
          <w:pPr>
            <w:pStyle w:val="TOC2"/>
            <w:rPr>
              <w:rFonts w:ascii="Gill Sans" w:eastAsiaTheme="minorEastAsia" w:hAnsi="Gill Sans" w:cstheme="minorBidi"/>
              <w:noProof/>
              <w:sz w:val="22"/>
              <w:szCs w:val="22"/>
            </w:rPr>
          </w:pPr>
          <w:hyperlink w:anchor="_Toc57478162" w:history="1">
            <w:r w:rsidR="00927D32" w:rsidRPr="00775BA5">
              <w:rPr>
                <w:rStyle w:val="Hyperlink"/>
                <w:rFonts w:ascii="Gill Sans" w:hAnsi="Gill Sans"/>
                <w:noProof/>
                <w:sz w:val="22"/>
                <w:szCs w:val="22"/>
                <w:highlight w:val="white"/>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Language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42</w:t>
            </w:r>
            <w:r w:rsidR="00927D32" w:rsidRPr="00775BA5">
              <w:rPr>
                <w:rFonts w:ascii="Gill Sans" w:hAnsi="Gill Sans"/>
                <w:noProof/>
                <w:webHidden/>
                <w:sz w:val="22"/>
                <w:szCs w:val="22"/>
              </w:rPr>
              <w:fldChar w:fldCharType="end"/>
            </w:r>
          </w:hyperlink>
        </w:p>
        <w:p w14:paraId="75486496" w14:textId="372E4A4C" w:rsidR="00927D32" w:rsidRPr="00775BA5" w:rsidRDefault="00CA3956">
          <w:pPr>
            <w:pStyle w:val="TOC2"/>
            <w:rPr>
              <w:rFonts w:ascii="Gill Sans" w:eastAsiaTheme="minorEastAsia" w:hAnsi="Gill Sans" w:cstheme="minorBidi"/>
              <w:noProof/>
              <w:sz w:val="22"/>
              <w:szCs w:val="22"/>
            </w:rPr>
          </w:pPr>
          <w:hyperlink w:anchor="_Toc57478164" w:history="1">
            <w:r w:rsidR="00927D32" w:rsidRPr="00775BA5">
              <w:rPr>
                <w:rStyle w:val="Hyperlink"/>
                <w:rFonts w:ascii="Gill Sans" w:hAnsi="Gill Sans"/>
                <w:noProof/>
                <w:sz w:val="22"/>
                <w:szCs w:val="22"/>
                <w:highlight w:val="white"/>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Realm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43</w:t>
            </w:r>
            <w:r w:rsidR="00927D32" w:rsidRPr="00775BA5">
              <w:rPr>
                <w:rFonts w:ascii="Gill Sans" w:hAnsi="Gill Sans"/>
                <w:noProof/>
                <w:webHidden/>
                <w:sz w:val="22"/>
                <w:szCs w:val="22"/>
              </w:rPr>
              <w:fldChar w:fldCharType="end"/>
            </w:r>
          </w:hyperlink>
        </w:p>
        <w:p w14:paraId="7547D68F" w14:textId="42BD8766" w:rsidR="00927D32" w:rsidRPr="00775BA5" w:rsidRDefault="00CA3956">
          <w:pPr>
            <w:pStyle w:val="TOC2"/>
            <w:rPr>
              <w:rFonts w:ascii="Gill Sans" w:eastAsiaTheme="minorEastAsia" w:hAnsi="Gill Sans" w:cstheme="minorBidi"/>
              <w:noProof/>
              <w:sz w:val="22"/>
              <w:szCs w:val="22"/>
            </w:rPr>
          </w:pPr>
          <w:hyperlink w:anchor="_Toc57478165" w:history="1">
            <w:r w:rsidR="00927D32" w:rsidRPr="00775BA5">
              <w:rPr>
                <w:rStyle w:val="Hyperlink"/>
                <w:rFonts w:ascii="Gill Sans" w:hAnsi="Gill Sans"/>
                <w:noProof/>
                <w:sz w:val="22"/>
                <w:szCs w:val="22"/>
                <w:highlight w:val="white"/>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Unit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46</w:t>
            </w:r>
            <w:r w:rsidR="00927D32" w:rsidRPr="00775BA5">
              <w:rPr>
                <w:rFonts w:ascii="Gill Sans" w:hAnsi="Gill Sans"/>
                <w:noProof/>
                <w:webHidden/>
                <w:sz w:val="22"/>
                <w:szCs w:val="22"/>
              </w:rPr>
              <w:fldChar w:fldCharType="end"/>
            </w:r>
          </w:hyperlink>
        </w:p>
        <w:p w14:paraId="5FFF26C1" w14:textId="2ADF9F0B" w:rsidR="00927D32" w:rsidRPr="00775BA5" w:rsidRDefault="00CA3956">
          <w:pPr>
            <w:pStyle w:val="TOC1"/>
            <w:tabs>
              <w:tab w:val="left" w:pos="660"/>
            </w:tabs>
            <w:rPr>
              <w:rFonts w:ascii="Gill Sans" w:eastAsiaTheme="minorEastAsia" w:hAnsi="Gill Sans" w:cstheme="minorBidi"/>
              <w:noProof/>
              <w:sz w:val="22"/>
              <w:szCs w:val="22"/>
            </w:rPr>
          </w:pPr>
          <w:hyperlink w:anchor="_Toc57478166" w:history="1">
            <w:r w:rsidR="00927D32" w:rsidRPr="00775BA5">
              <w:rPr>
                <w:rStyle w:val="Hyperlink"/>
                <w:rFonts w:ascii="Gill Sans" w:eastAsia="Gill Sans" w:hAnsi="Gill Sans" w:cs="Gill Sans"/>
                <w:noProof/>
                <w:sz w:val="22"/>
                <w:szCs w:val="22"/>
                <w:lang w:bidi="hi-IN"/>
              </w:rPr>
              <w:t>11.</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Realm Level Masters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48</w:t>
            </w:r>
            <w:r w:rsidR="00927D32" w:rsidRPr="00775BA5">
              <w:rPr>
                <w:rFonts w:ascii="Gill Sans" w:hAnsi="Gill Sans"/>
                <w:noProof/>
                <w:webHidden/>
                <w:sz w:val="22"/>
                <w:szCs w:val="22"/>
              </w:rPr>
              <w:fldChar w:fldCharType="end"/>
            </w:r>
          </w:hyperlink>
        </w:p>
        <w:p w14:paraId="5A7EAF3A" w14:textId="74B891A9" w:rsidR="00927D32" w:rsidRPr="00775BA5" w:rsidRDefault="00CA3956">
          <w:pPr>
            <w:pStyle w:val="TOC2"/>
            <w:rPr>
              <w:rFonts w:ascii="Gill Sans" w:eastAsiaTheme="minorEastAsia" w:hAnsi="Gill Sans" w:cstheme="minorBidi"/>
              <w:noProof/>
              <w:sz w:val="22"/>
              <w:szCs w:val="22"/>
            </w:rPr>
          </w:pPr>
          <w:hyperlink w:anchor="_Toc57478167"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Realm Country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49</w:t>
            </w:r>
            <w:r w:rsidR="00927D32" w:rsidRPr="00775BA5">
              <w:rPr>
                <w:rFonts w:ascii="Gill Sans" w:hAnsi="Gill Sans"/>
                <w:noProof/>
                <w:webHidden/>
                <w:sz w:val="22"/>
                <w:szCs w:val="22"/>
              </w:rPr>
              <w:fldChar w:fldCharType="end"/>
            </w:r>
          </w:hyperlink>
        </w:p>
        <w:p w14:paraId="49151A3D" w14:textId="3BD227F0" w:rsidR="00927D32" w:rsidRPr="00775BA5" w:rsidRDefault="00CA3956">
          <w:pPr>
            <w:pStyle w:val="TOC2"/>
            <w:rPr>
              <w:rFonts w:ascii="Gill Sans" w:eastAsiaTheme="minorEastAsia" w:hAnsi="Gill Sans" w:cstheme="minorBidi"/>
              <w:noProof/>
              <w:sz w:val="22"/>
              <w:szCs w:val="22"/>
            </w:rPr>
          </w:pPr>
          <w:hyperlink w:anchor="_Toc57478168" w:history="1">
            <w:r w:rsidR="00927D32" w:rsidRPr="00775BA5">
              <w:rPr>
                <w:rStyle w:val="Hyperlink"/>
                <w:rFonts w:ascii="Gill Sans" w:hAnsi="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Data Source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50</w:t>
            </w:r>
            <w:r w:rsidR="00927D32" w:rsidRPr="00775BA5">
              <w:rPr>
                <w:rFonts w:ascii="Gill Sans" w:hAnsi="Gill Sans"/>
                <w:noProof/>
                <w:webHidden/>
                <w:sz w:val="22"/>
                <w:szCs w:val="22"/>
              </w:rPr>
              <w:fldChar w:fldCharType="end"/>
            </w:r>
          </w:hyperlink>
        </w:p>
        <w:p w14:paraId="499C6BA7" w14:textId="7208D0CF" w:rsidR="00927D32" w:rsidRPr="00775BA5" w:rsidRDefault="00CA3956">
          <w:pPr>
            <w:pStyle w:val="TOC2"/>
            <w:rPr>
              <w:rFonts w:ascii="Gill Sans" w:eastAsiaTheme="minorEastAsia" w:hAnsi="Gill Sans" w:cstheme="minorBidi"/>
              <w:noProof/>
              <w:sz w:val="22"/>
              <w:szCs w:val="22"/>
            </w:rPr>
          </w:pPr>
          <w:hyperlink w:anchor="_Toc57478169" w:history="1">
            <w:r w:rsidR="00927D32" w:rsidRPr="00775BA5">
              <w:rPr>
                <w:rStyle w:val="Hyperlink"/>
                <w:rFonts w:ascii="Gill Sans" w:hAnsi="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Data Source Type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52</w:t>
            </w:r>
            <w:r w:rsidR="00927D32" w:rsidRPr="00775BA5">
              <w:rPr>
                <w:rFonts w:ascii="Gill Sans" w:hAnsi="Gill Sans"/>
                <w:noProof/>
                <w:webHidden/>
                <w:sz w:val="22"/>
                <w:szCs w:val="22"/>
              </w:rPr>
              <w:fldChar w:fldCharType="end"/>
            </w:r>
          </w:hyperlink>
        </w:p>
        <w:p w14:paraId="10DAC92D" w14:textId="3A42A58C" w:rsidR="00927D32" w:rsidRPr="00775BA5" w:rsidRDefault="00CA3956">
          <w:pPr>
            <w:pStyle w:val="TOC2"/>
            <w:rPr>
              <w:rFonts w:ascii="Gill Sans" w:eastAsiaTheme="minorEastAsia" w:hAnsi="Gill Sans" w:cstheme="minorBidi"/>
              <w:noProof/>
              <w:sz w:val="22"/>
              <w:szCs w:val="22"/>
            </w:rPr>
          </w:pPr>
          <w:hyperlink w:anchor="_Toc57478170" w:history="1">
            <w:r w:rsidR="00927D32" w:rsidRPr="00775BA5">
              <w:rPr>
                <w:rStyle w:val="Hyperlink"/>
                <w:rFonts w:ascii="Gill Sans" w:hAnsi="Gill Sans"/>
                <w:noProof/>
                <w:sz w:val="22"/>
                <w:szCs w:val="22"/>
                <w:highlight w:val="white"/>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Funding Source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53</w:t>
            </w:r>
            <w:r w:rsidR="00927D32" w:rsidRPr="00775BA5">
              <w:rPr>
                <w:rFonts w:ascii="Gill Sans" w:hAnsi="Gill Sans"/>
                <w:noProof/>
                <w:webHidden/>
                <w:sz w:val="22"/>
                <w:szCs w:val="22"/>
              </w:rPr>
              <w:fldChar w:fldCharType="end"/>
            </w:r>
          </w:hyperlink>
        </w:p>
        <w:p w14:paraId="34647F37" w14:textId="0733EB0B" w:rsidR="00927D32" w:rsidRPr="00775BA5" w:rsidRDefault="00CA3956">
          <w:pPr>
            <w:pStyle w:val="TOC2"/>
            <w:rPr>
              <w:rFonts w:ascii="Gill Sans" w:eastAsiaTheme="minorEastAsia" w:hAnsi="Gill Sans" w:cstheme="minorBidi"/>
              <w:noProof/>
              <w:sz w:val="22"/>
              <w:szCs w:val="22"/>
            </w:rPr>
          </w:pPr>
          <w:hyperlink w:anchor="_Toc57478171" w:history="1">
            <w:r w:rsidR="00927D32" w:rsidRPr="00775BA5">
              <w:rPr>
                <w:rStyle w:val="Hyperlink"/>
                <w:rFonts w:ascii="Gill Sans" w:hAnsi="Gill Sans"/>
                <w:noProof/>
                <w:sz w:val="22"/>
                <w:szCs w:val="22"/>
                <w:highlight w:val="white"/>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Manufacturer</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55</w:t>
            </w:r>
            <w:r w:rsidR="00927D32" w:rsidRPr="00775BA5">
              <w:rPr>
                <w:rFonts w:ascii="Gill Sans" w:hAnsi="Gill Sans"/>
                <w:noProof/>
                <w:webHidden/>
                <w:sz w:val="22"/>
                <w:szCs w:val="22"/>
              </w:rPr>
              <w:fldChar w:fldCharType="end"/>
            </w:r>
          </w:hyperlink>
        </w:p>
        <w:p w14:paraId="0E713FD8" w14:textId="60273EA3" w:rsidR="00927D32" w:rsidRPr="00775BA5" w:rsidRDefault="00CA3956">
          <w:pPr>
            <w:pStyle w:val="TOC2"/>
            <w:rPr>
              <w:rFonts w:ascii="Gill Sans" w:eastAsiaTheme="minorEastAsia" w:hAnsi="Gill Sans" w:cstheme="minorBidi"/>
              <w:noProof/>
              <w:sz w:val="22"/>
              <w:szCs w:val="22"/>
            </w:rPr>
          </w:pPr>
          <w:hyperlink w:anchor="_Toc57478172" w:history="1">
            <w:r w:rsidR="00927D32" w:rsidRPr="00775BA5">
              <w:rPr>
                <w:rStyle w:val="Hyperlink"/>
                <w:rFonts w:ascii="Gill Sans" w:hAnsi="Gill Sans"/>
                <w:noProof/>
                <w:sz w:val="22"/>
                <w:szCs w:val="22"/>
                <w:highlight w:val="white"/>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Organization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57</w:t>
            </w:r>
            <w:r w:rsidR="00927D32" w:rsidRPr="00775BA5">
              <w:rPr>
                <w:rFonts w:ascii="Gill Sans" w:hAnsi="Gill Sans"/>
                <w:noProof/>
                <w:webHidden/>
                <w:sz w:val="22"/>
                <w:szCs w:val="22"/>
              </w:rPr>
              <w:fldChar w:fldCharType="end"/>
            </w:r>
          </w:hyperlink>
        </w:p>
        <w:p w14:paraId="29AAF34C" w14:textId="3E373007" w:rsidR="00927D32" w:rsidRPr="00775BA5" w:rsidRDefault="00CA3956">
          <w:pPr>
            <w:pStyle w:val="TOC2"/>
            <w:rPr>
              <w:rFonts w:ascii="Gill Sans" w:eastAsiaTheme="minorEastAsia" w:hAnsi="Gill Sans" w:cstheme="minorBidi"/>
              <w:noProof/>
              <w:sz w:val="22"/>
              <w:szCs w:val="22"/>
            </w:rPr>
          </w:pPr>
          <w:hyperlink w:anchor="_Toc57478173" w:history="1">
            <w:r w:rsidR="00927D32" w:rsidRPr="00775BA5">
              <w:rPr>
                <w:rStyle w:val="Hyperlink"/>
                <w:rFonts w:ascii="Gill Sans" w:hAnsi="Gill Sans"/>
                <w:noProof/>
                <w:sz w:val="22"/>
                <w:szCs w:val="22"/>
                <w:highlight w:val="white"/>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Product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59</w:t>
            </w:r>
            <w:r w:rsidR="00927D32" w:rsidRPr="00775BA5">
              <w:rPr>
                <w:rFonts w:ascii="Gill Sans" w:hAnsi="Gill Sans"/>
                <w:noProof/>
                <w:webHidden/>
                <w:sz w:val="22"/>
                <w:szCs w:val="22"/>
              </w:rPr>
              <w:fldChar w:fldCharType="end"/>
            </w:r>
          </w:hyperlink>
        </w:p>
        <w:p w14:paraId="1E447C6F" w14:textId="672D7DFA" w:rsidR="00927D32" w:rsidRPr="00775BA5" w:rsidRDefault="00CA3956">
          <w:pPr>
            <w:pStyle w:val="TOC2"/>
            <w:rPr>
              <w:rFonts w:ascii="Gill Sans" w:eastAsiaTheme="minorEastAsia" w:hAnsi="Gill Sans" w:cstheme="minorBidi"/>
              <w:noProof/>
              <w:sz w:val="22"/>
              <w:szCs w:val="22"/>
            </w:rPr>
          </w:pPr>
          <w:hyperlink w:anchor="_Toc57478174" w:history="1">
            <w:r w:rsidR="00927D32" w:rsidRPr="00775BA5">
              <w:rPr>
                <w:rStyle w:val="Hyperlink"/>
                <w:rFonts w:ascii="Gill Sans" w:hAnsi="Gill Sans"/>
                <w:noProof/>
                <w:sz w:val="22"/>
                <w:szCs w:val="22"/>
                <w:highlight w:val="white"/>
                <w:lang w:bidi="hi-IN"/>
              </w:rPr>
              <w:t>H.</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Technical Area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74</w:t>
            </w:r>
            <w:r w:rsidR="00927D32" w:rsidRPr="00775BA5">
              <w:rPr>
                <w:rFonts w:ascii="Gill Sans" w:hAnsi="Gill Sans"/>
                <w:noProof/>
                <w:webHidden/>
                <w:sz w:val="22"/>
                <w:szCs w:val="22"/>
              </w:rPr>
              <w:fldChar w:fldCharType="end"/>
            </w:r>
          </w:hyperlink>
        </w:p>
        <w:p w14:paraId="44666F49" w14:textId="548E9D8A" w:rsidR="00927D32" w:rsidRPr="00775BA5" w:rsidRDefault="00CA3956">
          <w:pPr>
            <w:pStyle w:val="TOC1"/>
            <w:tabs>
              <w:tab w:val="left" w:pos="660"/>
            </w:tabs>
            <w:rPr>
              <w:rFonts w:ascii="Gill Sans" w:eastAsiaTheme="minorEastAsia" w:hAnsi="Gill Sans" w:cstheme="minorBidi"/>
              <w:noProof/>
              <w:sz w:val="22"/>
              <w:szCs w:val="22"/>
            </w:rPr>
          </w:pPr>
          <w:hyperlink w:anchor="_Toc57478175" w:history="1">
            <w:r w:rsidR="00927D32" w:rsidRPr="00775BA5">
              <w:rPr>
                <w:rStyle w:val="Hyperlink"/>
                <w:rFonts w:ascii="Gill Sans" w:eastAsia="Gill Sans" w:hAnsi="Gill Sans" w:cs="Gill Sans"/>
                <w:noProof/>
                <w:sz w:val="22"/>
                <w:szCs w:val="22"/>
                <w:lang w:bidi="hi-IN"/>
              </w:rPr>
              <w:t>12.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Setup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76</w:t>
            </w:r>
            <w:r w:rsidR="00927D32" w:rsidRPr="00775BA5">
              <w:rPr>
                <w:rFonts w:ascii="Gill Sans" w:hAnsi="Gill Sans"/>
                <w:noProof/>
                <w:webHidden/>
                <w:sz w:val="22"/>
                <w:szCs w:val="22"/>
              </w:rPr>
              <w:fldChar w:fldCharType="end"/>
            </w:r>
          </w:hyperlink>
        </w:p>
        <w:p w14:paraId="28C82FDE" w14:textId="456882CC" w:rsidR="00927D32" w:rsidRPr="00775BA5" w:rsidRDefault="00CA3956">
          <w:pPr>
            <w:pStyle w:val="TOC2"/>
            <w:rPr>
              <w:rFonts w:ascii="Gill Sans" w:eastAsiaTheme="minorEastAsia" w:hAnsi="Gill Sans" w:cstheme="minorBidi"/>
              <w:noProof/>
              <w:sz w:val="22"/>
              <w:szCs w:val="22"/>
            </w:rPr>
          </w:pPr>
          <w:hyperlink w:anchor="_Toc57478176"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76</w:t>
            </w:r>
            <w:r w:rsidR="00927D32" w:rsidRPr="00775BA5">
              <w:rPr>
                <w:rFonts w:ascii="Gill Sans" w:hAnsi="Gill Sans"/>
                <w:noProof/>
                <w:webHidden/>
                <w:sz w:val="22"/>
                <w:szCs w:val="22"/>
              </w:rPr>
              <w:fldChar w:fldCharType="end"/>
            </w:r>
          </w:hyperlink>
        </w:p>
        <w:p w14:paraId="22E12427" w14:textId="0EFE42AE" w:rsidR="00927D32" w:rsidRPr="00775BA5" w:rsidRDefault="00CA3956">
          <w:pPr>
            <w:pStyle w:val="TOC2"/>
            <w:rPr>
              <w:rFonts w:ascii="Gill Sans" w:eastAsiaTheme="minorEastAsia" w:hAnsi="Gill Sans" w:cstheme="minorBidi"/>
              <w:noProof/>
              <w:sz w:val="22"/>
              <w:szCs w:val="22"/>
            </w:rPr>
          </w:pPr>
          <w:hyperlink w:anchor="_Toc57478177"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Lead Times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77</w:t>
            </w:r>
            <w:r w:rsidR="00927D32" w:rsidRPr="00775BA5">
              <w:rPr>
                <w:rFonts w:ascii="Gill Sans" w:hAnsi="Gill Sans"/>
                <w:noProof/>
                <w:webHidden/>
                <w:sz w:val="22"/>
                <w:szCs w:val="22"/>
              </w:rPr>
              <w:fldChar w:fldCharType="end"/>
            </w:r>
          </w:hyperlink>
        </w:p>
        <w:p w14:paraId="3234B11A" w14:textId="7430AF47" w:rsidR="00927D32" w:rsidRPr="00775BA5" w:rsidRDefault="00CA3956">
          <w:pPr>
            <w:pStyle w:val="TOC2"/>
            <w:rPr>
              <w:rFonts w:ascii="Gill Sans" w:eastAsiaTheme="minorEastAsia" w:hAnsi="Gill Sans" w:cstheme="minorBidi"/>
              <w:noProof/>
              <w:sz w:val="22"/>
              <w:szCs w:val="22"/>
            </w:rPr>
          </w:pPr>
          <w:hyperlink w:anchor="_Toc57478178"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 up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78</w:t>
            </w:r>
            <w:r w:rsidR="00927D32" w:rsidRPr="00775BA5">
              <w:rPr>
                <w:rFonts w:ascii="Gill Sans" w:hAnsi="Gill Sans"/>
                <w:noProof/>
                <w:webHidden/>
                <w:sz w:val="22"/>
                <w:szCs w:val="22"/>
              </w:rPr>
              <w:fldChar w:fldCharType="end"/>
            </w:r>
          </w:hyperlink>
        </w:p>
        <w:p w14:paraId="2A7B107B" w14:textId="31B822C3" w:rsidR="00927D32" w:rsidRPr="00775BA5" w:rsidRDefault="00CA3956">
          <w:pPr>
            <w:pStyle w:val="TOC1"/>
            <w:tabs>
              <w:tab w:val="left" w:pos="660"/>
            </w:tabs>
            <w:rPr>
              <w:rFonts w:ascii="Gill Sans" w:eastAsiaTheme="minorEastAsia" w:hAnsi="Gill Sans" w:cstheme="minorBidi"/>
              <w:noProof/>
              <w:sz w:val="22"/>
              <w:szCs w:val="22"/>
            </w:rPr>
          </w:pPr>
          <w:hyperlink w:anchor="_Toc57478179" w:history="1">
            <w:r w:rsidR="00927D32" w:rsidRPr="00775BA5">
              <w:rPr>
                <w:rStyle w:val="Hyperlink"/>
                <w:rFonts w:ascii="Gill Sans" w:eastAsia="Gill Sans" w:hAnsi="Gill Sans" w:cs="Gill Sans"/>
                <w:noProof/>
                <w:sz w:val="22"/>
                <w:szCs w:val="22"/>
                <w:lang w:bidi="hi-IN"/>
              </w:rPr>
              <w:t>13.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 Management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82</w:t>
            </w:r>
            <w:r w:rsidR="00927D32" w:rsidRPr="00775BA5">
              <w:rPr>
                <w:rFonts w:ascii="Gill Sans" w:hAnsi="Gill Sans"/>
                <w:noProof/>
                <w:webHidden/>
                <w:sz w:val="22"/>
                <w:szCs w:val="22"/>
              </w:rPr>
              <w:fldChar w:fldCharType="end"/>
            </w:r>
          </w:hyperlink>
        </w:p>
        <w:p w14:paraId="4E3416F3" w14:textId="11B6B627" w:rsidR="00927D32" w:rsidRPr="00775BA5" w:rsidRDefault="00CA3956">
          <w:pPr>
            <w:pStyle w:val="TOC1"/>
            <w:tabs>
              <w:tab w:val="left" w:pos="480"/>
            </w:tabs>
            <w:rPr>
              <w:rFonts w:ascii="Gill Sans" w:eastAsiaTheme="minorEastAsia" w:hAnsi="Gill Sans" w:cstheme="minorBidi"/>
              <w:noProof/>
              <w:sz w:val="22"/>
              <w:szCs w:val="22"/>
            </w:rPr>
          </w:pPr>
          <w:hyperlink w:anchor="_Toc57478180"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82</w:t>
            </w:r>
            <w:r w:rsidR="00927D32" w:rsidRPr="00775BA5">
              <w:rPr>
                <w:rFonts w:ascii="Gill Sans" w:hAnsi="Gill Sans"/>
                <w:noProof/>
                <w:webHidden/>
                <w:sz w:val="22"/>
                <w:szCs w:val="22"/>
              </w:rPr>
              <w:fldChar w:fldCharType="end"/>
            </w:r>
          </w:hyperlink>
        </w:p>
        <w:p w14:paraId="3F614111" w14:textId="48C15A32" w:rsidR="00927D32" w:rsidRPr="00775BA5" w:rsidRDefault="00CA3956">
          <w:pPr>
            <w:pStyle w:val="TOC1"/>
            <w:tabs>
              <w:tab w:val="left" w:pos="480"/>
            </w:tabs>
            <w:rPr>
              <w:rFonts w:ascii="Gill Sans" w:eastAsiaTheme="minorEastAsia" w:hAnsi="Gill Sans" w:cstheme="minorBidi"/>
              <w:noProof/>
              <w:sz w:val="22"/>
              <w:szCs w:val="22"/>
            </w:rPr>
          </w:pPr>
          <w:hyperlink w:anchor="_Toc57478181"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Budget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86</w:t>
            </w:r>
            <w:r w:rsidR="00927D32" w:rsidRPr="00775BA5">
              <w:rPr>
                <w:rFonts w:ascii="Gill Sans" w:hAnsi="Gill Sans"/>
                <w:noProof/>
                <w:webHidden/>
                <w:sz w:val="22"/>
                <w:szCs w:val="22"/>
              </w:rPr>
              <w:fldChar w:fldCharType="end"/>
            </w:r>
          </w:hyperlink>
        </w:p>
        <w:p w14:paraId="110A0C62" w14:textId="7C4C93D3" w:rsidR="00927D32" w:rsidRPr="00775BA5" w:rsidRDefault="00CA3956">
          <w:pPr>
            <w:pStyle w:val="TOC1"/>
            <w:tabs>
              <w:tab w:val="left" w:pos="660"/>
            </w:tabs>
            <w:rPr>
              <w:rFonts w:ascii="Gill Sans" w:eastAsiaTheme="minorEastAsia" w:hAnsi="Gill Sans" w:cstheme="minorBidi"/>
              <w:noProof/>
              <w:sz w:val="22"/>
              <w:szCs w:val="22"/>
            </w:rPr>
          </w:pPr>
          <w:hyperlink w:anchor="_Toc57478182" w:history="1">
            <w:r w:rsidR="00927D32" w:rsidRPr="00775BA5">
              <w:rPr>
                <w:rStyle w:val="Hyperlink"/>
                <w:rFonts w:ascii="Gill Sans" w:eastAsia="Gill Sans" w:hAnsi="Gill Sans" w:cs="Gill Sans"/>
                <w:noProof/>
                <w:sz w:val="22"/>
                <w:szCs w:val="22"/>
                <w:lang w:bidi="hi-IN"/>
              </w:rPr>
              <w:t>14.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PipeLine Program Import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90</w:t>
            </w:r>
            <w:r w:rsidR="00927D32" w:rsidRPr="00775BA5">
              <w:rPr>
                <w:rFonts w:ascii="Gill Sans" w:hAnsi="Gill Sans"/>
                <w:noProof/>
                <w:webHidden/>
                <w:sz w:val="22"/>
                <w:szCs w:val="22"/>
              </w:rPr>
              <w:fldChar w:fldCharType="end"/>
            </w:r>
          </w:hyperlink>
        </w:p>
        <w:p w14:paraId="4989D1F5" w14:textId="66863F6D" w:rsidR="00927D32" w:rsidRPr="00775BA5" w:rsidRDefault="00CA3956">
          <w:pPr>
            <w:pStyle w:val="TOC1"/>
            <w:tabs>
              <w:tab w:val="left" w:pos="660"/>
            </w:tabs>
            <w:rPr>
              <w:rFonts w:ascii="Gill Sans" w:eastAsiaTheme="minorEastAsia" w:hAnsi="Gill Sans" w:cstheme="minorBidi"/>
              <w:noProof/>
              <w:sz w:val="22"/>
              <w:szCs w:val="22"/>
            </w:rPr>
          </w:pPr>
          <w:hyperlink w:anchor="_Toc57478183" w:history="1">
            <w:r w:rsidR="00927D32" w:rsidRPr="00775BA5">
              <w:rPr>
                <w:rStyle w:val="Hyperlink"/>
                <w:rFonts w:ascii="Gill Sans" w:eastAsia="Gill Sans" w:hAnsi="Gill Sans" w:cs="Gill Sans"/>
                <w:noProof/>
                <w:sz w:val="22"/>
                <w:szCs w:val="22"/>
                <w:lang w:bidi="hi-IN"/>
              </w:rPr>
              <w:t>15.</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Working with Program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98</w:t>
            </w:r>
            <w:r w:rsidR="00927D32" w:rsidRPr="00775BA5">
              <w:rPr>
                <w:rFonts w:ascii="Gill Sans" w:hAnsi="Gill Sans"/>
                <w:noProof/>
                <w:webHidden/>
                <w:sz w:val="22"/>
                <w:szCs w:val="22"/>
              </w:rPr>
              <w:fldChar w:fldCharType="end"/>
            </w:r>
          </w:hyperlink>
        </w:p>
        <w:p w14:paraId="47489359" w14:textId="68F4E954" w:rsidR="00927D32" w:rsidRPr="00775BA5" w:rsidRDefault="00CA3956">
          <w:pPr>
            <w:pStyle w:val="TOC2"/>
            <w:rPr>
              <w:rFonts w:ascii="Gill Sans" w:eastAsiaTheme="minorEastAsia" w:hAnsi="Gill Sans" w:cstheme="minorBidi"/>
              <w:noProof/>
              <w:sz w:val="22"/>
              <w:szCs w:val="22"/>
            </w:rPr>
          </w:pPr>
          <w:hyperlink w:anchor="_Toc57478184"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Load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99</w:t>
            </w:r>
            <w:r w:rsidR="00927D32" w:rsidRPr="00775BA5">
              <w:rPr>
                <w:rFonts w:ascii="Gill Sans" w:hAnsi="Gill Sans"/>
                <w:noProof/>
                <w:webHidden/>
                <w:sz w:val="22"/>
                <w:szCs w:val="22"/>
              </w:rPr>
              <w:fldChar w:fldCharType="end"/>
            </w:r>
          </w:hyperlink>
        </w:p>
        <w:p w14:paraId="46499406" w14:textId="4C5E922A" w:rsidR="00927D32" w:rsidRPr="00775BA5" w:rsidRDefault="00CA3956">
          <w:pPr>
            <w:pStyle w:val="TOC2"/>
            <w:rPr>
              <w:rFonts w:ascii="Gill Sans" w:eastAsiaTheme="minorEastAsia" w:hAnsi="Gill Sans" w:cstheme="minorBidi"/>
              <w:noProof/>
              <w:sz w:val="22"/>
              <w:szCs w:val="22"/>
            </w:rPr>
          </w:pPr>
          <w:hyperlink w:anchor="_Toc57478185"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100</w:t>
            </w:r>
            <w:r w:rsidR="00927D32" w:rsidRPr="00775BA5">
              <w:rPr>
                <w:rFonts w:ascii="Gill Sans" w:hAnsi="Gill Sans"/>
                <w:noProof/>
                <w:webHidden/>
                <w:sz w:val="22"/>
                <w:szCs w:val="22"/>
              </w:rPr>
              <w:fldChar w:fldCharType="end"/>
            </w:r>
          </w:hyperlink>
        </w:p>
        <w:p w14:paraId="0FC08A17" w14:textId="011FE624" w:rsidR="00927D32" w:rsidRPr="00775BA5" w:rsidRDefault="00CA3956">
          <w:pPr>
            <w:pStyle w:val="TOC2"/>
            <w:rPr>
              <w:rFonts w:ascii="Gill Sans" w:eastAsiaTheme="minorEastAsia" w:hAnsi="Gill Sans" w:cstheme="minorBidi"/>
              <w:noProof/>
              <w:sz w:val="22"/>
              <w:szCs w:val="22"/>
            </w:rPr>
          </w:pPr>
          <w:hyperlink w:anchor="_Toc57478186"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Export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101</w:t>
            </w:r>
            <w:r w:rsidR="00927D32" w:rsidRPr="00775BA5">
              <w:rPr>
                <w:rFonts w:ascii="Gill Sans" w:hAnsi="Gill Sans"/>
                <w:noProof/>
                <w:webHidden/>
                <w:sz w:val="22"/>
                <w:szCs w:val="22"/>
              </w:rPr>
              <w:fldChar w:fldCharType="end"/>
            </w:r>
          </w:hyperlink>
        </w:p>
        <w:p w14:paraId="687E5B03" w14:textId="2B5A6D86" w:rsidR="00927D32" w:rsidRPr="00775BA5" w:rsidRDefault="00CA3956">
          <w:pPr>
            <w:pStyle w:val="TOC2"/>
            <w:rPr>
              <w:rFonts w:ascii="Gill Sans" w:eastAsiaTheme="minorEastAsia" w:hAnsi="Gill Sans" w:cstheme="minorBidi"/>
              <w:noProof/>
              <w:sz w:val="22"/>
              <w:szCs w:val="22"/>
            </w:rPr>
          </w:pPr>
          <w:hyperlink w:anchor="_Toc57478187"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Delete Local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101</w:t>
            </w:r>
            <w:r w:rsidR="00927D32" w:rsidRPr="00775BA5">
              <w:rPr>
                <w:rFonts w:ascii="Gill Sans" w:hAnsi="Gill Sans"/>
                <w:noProof/>
                <w:webHidden/>
                <w:sz w:val="22"/>
                <w:szCs w:val="22"/>
              </w:rPr>
              <w:fldChar w:fldCharType="end"/>
            </w:r>
          </w:hyperlink>
        </w:p>
        <w:p w14:paraId="527666F1" w14:textId="785F90EF" w:rsidR="00927D32" w:rsidRPr="00775BA5" w:rsidRDefault="00CA3956">
          <w:pPr>
            <w:pStyle w:val="TOC2"/>
            <w:rPr>
              <w:rFonts w:ascii="Gill Sans" w:eastAsiaTheme="minorEastAsia" w:hAnsi="Gill Sans" w:cstheme="minorBidi"/>
              <w:noProof/>
              <w:sz w:val="22"/>
              <w:szCs w:val="22"/>
            </w:rPr>
          </w:pPr>
          <w:hyperlink w:anchor="_Toc57478188"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Commit version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102</w:t>
            </w:r>
            <w:r w:rsidR="00927D32" w:rsidRPr="00775BA5">
              <w:rPr>
                <w:rFonts w:ascii="Gill Sans" w:hAnsi="Gill Sans"/>
                <w:noProof/>
                <w:webHidden/>
                <w:sz w:val="22"/>
                <w:szCs w:val="22"/>
              </w:rPr>
              <w:fldChar w:fldCharType="end"/>
            </w:r>
          </w:hyperlink>
        </w:p>
        <w:p w14:paraId="23581820" w14:textId="3AC05FF2" w:rsidR="00927D32" w:rsidRPr="00775BA5" w:rsidRDefault="00CA3956">
          <w:pPr>
            <w:pStyle w:val="TOC2"/>
            <w:rPr>
              <w:rFonts w:ascii="Gill Sans" w:eastAsiaTheme="minorEastAsia" w:hAnsi="Gill Sans" w:cstheme="minorBidi"/>
              <w:noProof/>
              <w:sz w:val="22"/>
              <w:szCs w:val="22"/>
            </w:rPr>
          </w:pPr>
          <w:hyperlink w:anchor="_Toc57478189"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Version and Review</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103</w:t>
            </w:r>
            <w:r w:rsidR="00927D32" w:rsidRPr="00775BA5">
              <w:rPr>
                <w:rFonts w:ascii="Gill Sans" w:hAnsi="Gill Sans"/>
                <w:noProof/>
                <w:webHidden/>
                <w:sz w:val="22"/>
                <w:szCs w:val="22"/>
              </w:rPr>
              <w:fldChar w:fldCharType="end"/>
            </w:r>
          </w:hyperlink>
        </w:p>
        <w:p w14:paraId="05A23EAC" w14:textId="4EB37B54" w:rsidR="00927D32" w:rsidRPr="00775BA5" w:rsidRDefault="00CA3956">
          <w:pPr>
            <w:pStyle w:val="TOC1"/>
            <w:tabs>
              <w:tab w:val="left" w:pos="660"/>
            </w:tabs>
            <w:rPr>
              <w:rFonts w:ascii="Gill Sans" w:eastAsiaTheme="minorEastAsia" w:hAnsi="Gill Sans" w:cstheme="minorBidi"/>
              <w:noProof/>
              <w:sz w:val="22"/>
              <w:szCs w:val="22"/>
            </w:rPr>
          </w:pPr>
          <w:hyperlink w:anchor="_Toc57478190" w:history="1">
            <w:r w:rsidR="00927D32" w:rsidRPr="00775BA5">
              <w:rPr>
                <w:rStyle w:val="Hyperlink"/>
                <w:rFonts w:ascii="Gill Sans" w:eastAsia="Gill Sans" w:hAnsi="Gill Sans" w:cs="Gill Sans"/>
                <w:noProof/>
                <w:sz w:val="22"/>
                <w:szCs w:val="22"/>
                <w:lang w:bidi="hi-IN"/>
              </w:rPr>
              <w:t>16.</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Handling Procurement Agents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104</w:t>
            </w:r>
            <w:r w:rsidR="00927D32" w:rsidRPr="00775BA5">
              <w:rPr>
                <w:rFonts w:ascii="Gill Sans" w:hAnsi="Gill Sans"/>
                <w:noProof/>
                <w:webHidden/>
                <w:sz w:val="22"/>
                <w:szCs w:val="22"/>
              </w:rPr>
              <w:fldChar w:fldCharType="end"/>
            </w:r>
          </w:hyperlink>
        </w:p>
        <w:p w14:paraId="3C4B050E" w14:textId="4B6526B0" w:rsidR="00927D32" w:rsidRPr="00775BA5" w:rsidRDefault="00CA3956">
          <w:pPr>
            <w:pStyle w:val="TOC1"/>
            <w:tabs>
              <w:tab w:val="left" w:pos="660"/>
            </w:tabs>
            <w:rPr>
              <w:rFonts w:ascii="Gill Sans" w:eastAsiaTheme="minorEastAsia" w:hAnsi="Gill Sans" w:cstheme="minorBidi"/>
              <w:noProof/>
              <w:sz w:val="22"/>
              <w:szCs w:val="22"/>
            </w:rPr>
          </w:pPr>
          <w:hyperlink w:anchor="_Toc57478191" w:history="1">
            <w:r w:rsidR="00927D32" w:rsidRPr="00775BA5">
              <w:rPr>
                <w:rStyle w:val="Hyperlink"/>
                <w:rFonts w:ascii="Gill Sans" w:eastAsia="Gill Sans" w:hAnsi="Gill Sans" w:cs="Gill Sans"/>
                <w:noProof/>
                <w:sz w:val="22"/>
                <w:szCs w:val="22"/>
                <w:lang w:bidi="hi-IN"/>
              </w:rPr>
              <w:t>17.</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Background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111</w:t>
            </w:r>
            <w:r w:rsidR="00927D32" w:rsidRPr="00775BA5">
              <w:rPr>
                <w:rFonts w:ascii="Gill Sans" w:hAnsi="Gill Sans"/>
                <w:noProof/>
                <w:webHidden/>
                <w:sz w:val="22"/>
                <w:szCs w:val="22"/>
              </w:rPr>
              <w:fldChar w:fldCharType="end"/>
            </w:r>
          </w:hyperlink>
        </w:p>
        <w:p w14:paraId="250DC93F" w14:textId="0281C42E" w:rsidR="00927D32" w:rsidRPr="00775BA5" w:rsidRDefault="00CA3956">
          <w:pPr>
            <w:pStyle w:val="TOC2"/>
            <w:rPr>
              <w:rFonts w:ascii="Gill Sans" w:eastAsiaTheme="minorEastAsia" w:hAnsi="Gill Sans" w:cstheme="minorBidi"/>
              <w:noProof/>
              <w:sz w:val="22"/>
              <w:szCs w:val="22"/>
            </w:rPr>
          </w:pPr>
          <w:hyperlink w:anchor="_Toc57478192"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Products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112</w:t>
            </w:r>
            <w:r w:rsidR="00927D32" w:rsidRPr="00775BA5">
              <w:rPr>
                <w:rFonts w:ascii="Gill Sans" w:hAnsi="Gill Sans"/>
                <w:noProof/>
                <w:webHidden/>
                <w:sz w:val="22"/>
                <w:szCs w:val="22"/>
              </w:rPr>
              <w:fldChar w:fldCharType="end"/>
            </w:r>
          </w:hyperlink>
        </w:p>
        <w:p w14:paraId="1CEE4397" w14:textId="5914903B" w:rsidR="00927D32" w:rsidRPr="00775BA5" w:rsidRDefault="00CA3956">
          <w:pPr>
            <w:pStyle w:val="TOC2"/>
            <w:rPr>
              <w:rFonts w:ascii="Gill Sans" w:eastAsiaTheme="minorEastAsia" w:hAnsi="Gill Sans" w:cstheme="minorBidi"/>
              <w:noProof/>
              <w:sz w:val="22"/>
              <w:szCs w:val="22"/>
            </w:rPr>
          </w:pPr>
          <w:hyperlink w:anchor="_Toc57478193" w:history="1">
            <w:r w:rsidR="00927D32" w:rsidRPr="00775BA5">
              <w:rPr>
                <w:rStyle w:val="Hyperlink"/>
                <w:rFonts w:ascii="Gill Sans" w:eastAsia="Gill Sans" w:hAnsi="Gill Sans" w:cs="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Selecting Products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112</w:t>
            </w:r>
            <w:r w:rsidR="00927D32" w:rsidRPr="00775BA5">
              <w:rPr>
                <w:rFonts w:ascii="Gill Sans" w:hAnsi="Gill Sans"/>
                <w:noProof/>
                <w:webHidden/>
                <w:sz w:val="22"/>
                <w:szCs w:val="22"/>
              </w:rPr>
              <w:fldChar w:fldCharType="end"/>
            </w:r>
          </w:hyperlink>
        </w:p>
        <w:p w14:paraId="7BA3B931" w14:textId="3B267B6B" w:rsidR="00927D32" w:rsidRPr="00775BA5" w:rsidRDefault="00CA3956">
          <w:pPr>
            <w:pStyle w:val="TOC2"/>
            <w:rPr>
              <w:rFonts w:ascii="Gill Sans" w:eastAsiaTheme="minorEastAsia" w:hAnsi="Gill Sans" w:cstheme="minorBidi"/>
              <w:noProof/>
              <w:sz w:val="22"/>
              <w:szCs w:val="22"/>
            </w:rPr>
          </w:pPr>
          <w:hyperlink w:anchor="_Toc57478194" w:history="1">
            <w:r w:rsidR="00927D32" w:rsidRPr="00775BA5">
              <w:rPr>
                <w:rStyle w:val="Hyperlink"/>
                <w:rFonts w:ascii="Gill Sans" w:eastAsia="Gill Sans" w:hAnsi="Gill Sans" w:cs="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Tickets for Product Creation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112</w:t>
            </w:r>
            <w:r w:rsidR="00927D32" w:rsidRPr="00775BA5">
              <w:rPr>
                <w:rFonts w:ascii="Gill Sans" w:hAnsi="Gill Sans"/>
                <w:noProof/>
                <w:webHidden/>
                <w:sz w:val="22"/>
                <w:szCs w:val="22"/>
              </w:rPr>
              <w:fldChar w:fldCharType="end"/>
            </w:r>
          </w:hyperlink>
        </w:p>
        <w:p w14:paraId="530475A0" w14:textId="5DF85C1F" w:rsidR="00927D32" w:rsidRPr="00775BA5" w:rsidRDefault="00CA3956">
          <w:pPr>
            <w:pStyle w:val="TOC2"/>
            <w:rPr>
              <w:rFonts w:ascii="Gill Sans" w:eastAsiaTheme="minorEastAsia" w:hAnsi="Gill Sans" w:cstheme="minorBidi"/>
              <w:noProof/>
              <w:sz w:val="22"/>
              <w:szCs w:val="22"/>
            </w:rPr>
          </w:pPr>
          <w:hyperlink w:anchor="_Toc57478195"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112</w:t>
            </w:r>
            <w:r w:rsidR="00927D32" w:rsidRPr="00775BA5">
              <w:rPr>
                <w:rFonts w:ascii="Gill Sans" w:hAnsi="Gill Sans"/>
                <w:noProof/>
                <w:webHidden/>
                <w:sz w:val="22"/>
                <w:szCs w:val="22"/>
              </w:rPr>
              <w:fldChar w:fldCharType="end"/>
            </w:r>
          </w:hyperlink>
        </w:p>
        <w:p w14:paraId="6D215975" w14:textId="55BE41BD" w:rsidR="00927D32" w:rsidRPr="00775BA5" w:rsidRDefault="00CA3956">
          <w:pPr>
            <w:pStyle w:val="TOC2"/>
            <w:rPr>
              <w:rFonts w:ascii="Gill Sans" w:eastAsiaTheme="minorEastAsia" w:hAnsi="Gill Sans" w:cstheme="minorBidi"/>
              <w:noProof/>
              <w:sz w:val="22"/>
              <w:szCs w:val="22"/>
            </w:rPr>
          </w:pPr>
          <w:hyperlink w:anchor="_Toc57478196"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Inventory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112</w:t>
            </w:r>
            <w:r w:rsidR="00927D32" w:rsidRPr="00775BA5">
              <w:rPr>
                <w:rFonts w:ascii="Gill Sans" w:hAnsi="Gill Sans"/>
                <w:noProof/>
                <w:webHidden/>
                <w:sz w:val="22"/>
                <w:szCs w:val="22"/>
              </w:rPr>
              <w:fldChar w:fldCharType="end"/>
            </w:r>
          </w:hyperlink>
        </w:p>
        <w:p w14:paraId="3371D1A5" w14:textId="5FC1053A" w:rsidR="00927D32" w:rsidRPr="00775BA5" w:rsidRDefault="00CA3956">
          <w:pPr>
            <w:pStyle w:val="TOC2"/>
            <w:rPr>
              <w:rFonts w:ascii="Gill Sans" w:eastAsiaTheme="minorEastAsia" w:hAnsi="Gill Sans" w:cstheme="minorBidi"/>
              <w:noProof/>
              <w:sz w:val="22"/>
              <w:szCs w:val="22"/>
            </w:rPr>
          </w:pPr>
          <w:hyperlink w:anchor="_Toc57478197"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Region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113</w:t>
            </w:r>
            <w:r w:rsidR="00927D32" w:rsidRPr="00775BA5">
              <w:rPr>
                <w:rFonts w:ascii="Gill Sans" w:hAnsi="Gill Sans"/>
                <w:noProof/>
                <w:webHidden/>
                <w:sz w:val="22"/>
                <w:szCs w:val="22"/>
              </w:rPr>
              <w:fldChar w:fldCharType="end"/>
            </w:r>
          </w:hyperlink>
        </w:p>
        <w:p w14:paraId="63B26854" w14:textId="115D6D0F" w:rsidR="00927D32" w:rsidRPr="00775BA5" w:rsidRDefault="00CA3956">
          <w:pPr>
            <w:pStyle w:val="TOC2"/>
            <w:rPr>
              <w:rFonts w:ascii="Gill Sans" w:eastAsiaTheme="minorEastAsia" w:hAnsi="Gill Sans" w:cstheme="minorBidi"/>
              <w:noProof/>
              <w:sz w:val="22"/>
              <w:szCs w:val="22"/>
            </w:rPr>
          </w:pPr>
          <w:hyperlink w:anchor="_Toc57478199" w:history="1">
            <w:r w:rsidR="00927D32" w:rsidRPr="00775BA5">
              <w:rPr>
                <w:rStyle w:val="Hyperlink"/>
                <w:rFonts w:ascii="Gill Sans" w:eastAsia="Gill Sans" w:hAnsi="Gill Sans" w:cs="Gill Sans"/>
                <w:noProof/>
                <w:sz w:val="22"/>
                <w:szCs w:val="22"/>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Reorder Frequency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113</w:t>
            </w:r>
            <w:r w:rsidR="00927D32" w:rsidRPr="00775BA5">
              <w:rPr>
                <w:rFonts w:ascii="Gill Sans" w:hAnsi="Gill Sans"/>
                <w:noProof/>
                <w:webHidden/>
                <w:sz w:val="22"/>
                <w:szCs w:val="22"/>
              </w:rPr>
              <w:fldChar w:fldCharType="end"/>
            </w:r>
          </w:hyperlink>
        </w:p>
        <w:p w14:paraId="4E595B45" w14:textId="15835E9A" w:rsidR="00927D32" w:rsidRPr="00775BA5" w:rsidRDefault="00CA3956">
          <w:pPr>
            <w:pStyle w:val="TOC2"/>
            <w:rPr>
              <w:rFonts w:ascii="Gill Sans" w:eastAsiaTheme="minorEastAsia" w:hAnsi="Gill Sans" w:cstheme="minorBidi"/>
              <w:noProof/>
              <w:sz w:val="22"/>
              <w:szCs w:val="22"/>
            </w:rPr>
          </w:pPr>
          <w:hyperlink w:anchor="_Toc57478200" w:history="1">
            <w:r w:rsidR="00927D32" w:rsidRPr="00775BA5">
              <w:rPr>
                <w:rStyle w:val="Hyperlink"/>
                <w:rFonts w:ascii="Gill Sans" w:eastAsia="Gill Sans" w:hAnsi="Gill Sans" w:cs="Gill Sans"/>
                <w:noProof/>
                <w:sz w:val="22"/>
                <w:szCs w:val="22"/>
                <w:lang w:bidi="hi-IN"/>
              </w:rPr>
              <w:t>H.</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Freight Cost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113</w:t>
            </w:r>
            <w:r w:rsidR="00927D32" w:rsidRPr="00775BA5">
              <w:rPr>
                <w:rFonts w:ascii="Gill Sans" w:hAnsi="Gill Sans"/>
                <w:noProof/>
                <w:webHidden/>
                <w:sz w:val="22"/>
                <w:szCs w:val="22"/>
              </w:rPr>
              <w:fldChar w:fldCharType="end"/>
            </w:r>
          </w:hyperlink>
        </w:p>
        <w:p w14:paraId="550F5077" w14:textId="4A114FD2" w:rsidR="00927D32" w:rsidRPr="00775BA5" w:rsidRDefault="00CA3956">
          <w:pPr>
            <w:pStyle w:val="TOC2"/>
            <w:rPr>
              <w:rFonts w:ascii="Gill Sans" w:eastAsiaTheme="minorEastAsia" w:hAnsi="Gill Sans" w:cstheme="minorBidi"/>
              <w:noProof/>
              <w:sz w:val="22"/>
              <w:szCs w:val="22"/>
            </w:rPr>
          </w:pPr>
          <w:hyperlink w:anchor="_Toc57478201" w:history="1">
            <w:r w:rsidR="00927D32" w:rsidRPr="00775BA5">
              <w:rPr>
                <w:rStyle w:val="Hyperlink"/>
                <w:rFonts w:ascii="Gill Sans" w:eastAsia="Gill Sans" w:hAnsi="Gill Sans" w:cs="Gill Sans"/>
                <w:noProof/>
                <w:sz w:val="22"/>
                <w:szCs w:val="22"/>
                <w:lang w:bidi="hi-IN"/>
              </w:rPr>
              <w:t>I.</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AMC (Average Monthly 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113</w:t>
            </w:r>
            <w:r w:rsidR="00927D32" w:rsidRPr="00775BA5">
              <w:rPr>
                <w:rFonts w:ascii="Gill Sans" w:hAnsi="Gill Sans"/>
                <w:noProof/>
                <w:webHidden/>
                <w:sz w:val="22"/>
                <w:szCs w:val="22"/>
              </w:rPr>
              <w:fldChar w:fldCharType="end"/>
            </w:r>
          </w:hyperlink>
        </w:p>
        <w:p w14:paraId="478EBC5F" w14:textId="6C02AE86" w:rsidR="00927D32" w:rsidRPr="00775BA5" w:rsidRDefault="00CA3956">
          <w:pPr>
            <w:pStyle w:val="TOC2"/>
            <w:rPr>
              <w:rFonts w:ascii="Gill Sans" w:eastAsiaTheme="minorEastAsia" w:hAnsi="Gill Sans" w:cstheme="minorBidi"/>
              <w:noProof/>
              <w:sz w:val="22"/>
              <w:szCs w:val="22"/>
            </w:rPr>
          </w:pPr>
          <w:hyperlink w:anchor="_Toc57478202" w:history="1">
            <w:r w:rsidR="00927D32" w:rsidRPr="00775BA5">
              <w:rPr>
                <w:rStyle w:val="Hyperlink"/>
                <w:rFonts w:ascii="Gill Sans" w:eastAsia="Gill Sans" w:hAnsi="Gill Sans" w:cs="Gill Sans"/>
                <w:noProof/>
                <w:sz w:val="22"/>
                <w:szCs w:val="22"/>
                <w:highlight w:val="white"/>
                <w:lang w:bidi="hi-IN"/>
              </w:rPr>
              <w:t>J.</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MoS (Month of Stocks)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114</w:t>
            </w:r>
            <w:r w:rsidR="00927D32" w:rsidRPr="00775BA5">
              <w:rPr>
                <w:rFonts w:ascii="Gill Sans" w:hAnsi="Gill Sans"/>
                <w:noProof/>
                <w:webHidden/>
                <w:sz w:val="22"/>
                <w:szCs w:val="22"/>
              </w:rPr>
              <w:fldChar w:fldCharType="end"/>
            </w:r>
          </w:hyperlink>
        </w:p>
        <w:p w14:paraId="49DD6BDE" w14:textId="76B374C3" w:rsidR="00927D32" w:rsidRPr="00775BA5" w:rsidRDefault="00CA3956">
          <w:pPr>
            <w:pStyle w:val="TOC1"/>
            <w:tabs>
              <w:tab w:val="left" w:pos="660"/>
            </w:tabs>
            <w:rPr>
              <w:rFonts w:ascii="Gill Sans" w:eastAsiaTheme="minorEastAsia" w:hAnsi="Gill Sans" w:cstheme="minorBidi"/>
              <w:noProof/>
              <w:sz w:val="22"/>
              <w:szCs w:val="22"/>
            </w:rPr>
          </w:pPr>
          <w:hyperlink w:anchor="_Toc57478203" w:history="1">
            <w:r w:rsidR="00927D32" w:rsidRPr="00775BA5">
              <w:rPr>
                <w:rStyle w:val="Hyperlink"/>
                <w:rFonts w:ascii="Gill Sans" w:eastAsia="Gill Sans" w:hAnsi="Gill Sans" w:cs="Gill Sans"/>
                <w:noProof/>
                <w:sz w:val="22"/>
                <w:szCs w:val="22"/>
                <w:lang w:bidi="hi-IN"/>
              </w:rPr>
              <w:t>18.</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114</w:t>
            </w:r>
            <w:r w:rsidR="00927D32" w:rsidRPr="00775BA5">
              <w:rPr>
                <w:rFonts w:ascii="Gill Sans" w:hAnsi="Gill Sans"/>
                <w:noProof/>
                <w:webHidden/>
                <w:sz w:val="22"/>
                <w:szCs w:val="22"/>
              </w:rPr>
              <w:fldChar w:fldCharType="end"/>
            </w:r>
          </w:hyperlink>
        </w:p>
        <w:p w14:paraId="4E7FF7F1" w14:textId="7A651528" w:rsidR="00927D32" w:rsidRPr="00775BA5" w:rsidRDefault="00CA3956">
          <w:pPr>
            <w:pStyle w:val="TOC2"/>
            <w:rPr>
              <w:rFonts w:ascii="Gill Sans" w:eastAsiaTheme="minorEastAsia" w:hAnsi="Gill Sans" w:cstheme="minorBidi"/>
              <w:noProof/>
              <w:sz w:val="22"/>
              <w:szCs w:val="22"/>
            </w:rPr>
          </w:pPr>
          <w:hyperlink w:anchor="_Toc57478204"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114</w:t>
            </w:r>
            <w:r w:rsidR="00927D32" w:rsidRPr="00775BA5">
              <w:rPr>
                <w:rFonts w:ascii="Gill Sans" w:hAnsi="Gill Sans"/>
                <w:noProof/>
                <w:webHidden/>
                <w:sz w:val="22"/>
                <w:szCs w:val="22"/>
              </w:rPr>
              <w:fldChar w:fldCharType="end"/>
            </w:r>
          </w:hyperlink>
        </w:p>
        <w:p w14:paraId="1E57BFA8" w14:textId="24578703" w:rsidR="00927D32" w:rsidRPr="00775BA5" w:rsidRDefault="00CA3956">
          <w:pPr>
            <w:pStyle w:val="TOC2"/>
            <w:rPr>
              <w:rFonts w:ascii="Gill Sans" w:eastAsiaTheme="minorEastAsia" w:hAnsi="Gill Sans" w:cstheme="minorBidi"/>
              <w:noProof/>
              <w:sz w:val="22"/>
              <w:szCs w:val="22"/>
            </w:rPr>
          </w:pPr>
          <w:hyperlink w:anchor="_Toc57478205"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Shipment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119</w:t>
            </w:r>
            <w:r w:rsidR="00927D32" w:rsidRPr="00775BA5">
              <w:rPr>
                <w:rFonts w:ascii="Gill Sans" w:hAnsi="Gill Sans"/>
                <w:noProof/>
                <w:webHidden/>
                <w:sz w:val="22"/>
                <w:szCs w:val="22"/>
              </w:rPr>
              <w:fldChar w:fldCharType="end"/>
            </w:r>
          </w:hyperlink>
        </w:p>
        <w:p w14:paraId="2760411C" w14:textId="47B142A5" w:rsidR="00927D32" w:rsidRPr="00775BA5" w:rsidRDefault="00CA3956">
          <w:pPr>
            <w:pStyle w:val="TOC2"/>
            <w:rPr>
              <w:rFonts w:ascii="Gill Sans" w:eastAsiaTheme="minorEastAsia" w:hAnsi="Gill Sans" w:cstheme="minorBidi"/>
              <w:noProof/>
              <w:sz w:val="22"/>
              <w:szCs w:val="22"/>
            </w:rPr>
          </w:pPr>
          <w:hyperlink w:anchor="_Toc57478206"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Inventory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122</w:t>
            </w:r>
            <w:r w:rsidR="00927D32" w:rsidRPr="00775BA5">
              <w:rPr>
                <w:rFonts w:ascii="Gill Sans" w:hAnsi="Gill Sans"/>
                <w:noProof/>
                <w:webHidden/>
                <w:sz w:val="22"/>
                <w:szCs w:val="22"/>
              </w:rPr>
              <w:fldChar w:fldCharType="end"/>
            </w:r>
          </w:hyperlink>
        </w:p>
        <w:p w14:paraId="32AEA80A" w14:textId="6EF20133" w:rsidR="00927D32" w:rsidRPr="00775BA5" w:rsidRDefault="00CA3956">
          <w:pPr>
            <w:pStyle w:val="TOC2"/>
            <w:rPr>
              <w:rFonts w:ascii="Gill Sans" w:eastAsiaTheme="minorEastAsia" w:hAnsi="Gill Sans" w:cstheme="minorBidi"/>
              <w:noProof/>
              <w:sz w:val="22"/>
              <w:szCs w:val="22"/>
            </w:rPr>
          </w:pPr>
          <w:hyperlink w:anchor="_Toc57478207"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ERP Shipment Linking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124</w:t>
            </w:r>
            <w:r w:rsidR="00927D32" w:rsidRPr="00775BA5">
              <w:rPr>
                <w:rFonts w:ascii="Gill Sans" w:hAnsi="Gill Sans"/>
                <w:noProof/>
                <w:webHidden/>
                <w:sz w:val="22"/>
                <w:szCs w:val="22"/>
              </w:rPr>
              <w:fldChar w:fldCharType="end"/>
            </w:r>
          </w:hyperlink>
        </w:p>
        <w:p w14:paraId="71714B71" w14:textId="06A0C19E" w:rsidR="00927D32" w:rsidRPr="00775BA5" w:rsidRDefault="00CA3956">
          <w:pPr>
            <w:pStyle w:val="TOC2"/>
            <w:rPr>
              <w:rFonts w:ascii="Gill Sans" w:eastAsiaTheme="minorEastAsia" w:hAnsi="Gill Sans" w:cstheme="minorBidi"/>
              <w:noProof/>
              <w:sz w:val="22"/>
              <w:szCs w:val="22"/>
            </w:rPr>
          </w:pPr>
          <w:hyperlink w:anchor="_Toc57478208"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ERP Shipment Delinking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125</w:t>
            </w:r>
            <w:r w:rsidR="00927D32" w:rsidRPr="00775BA5">
              <w:rPr>
                <w:rFonts w:ascii="Gill Sans" w:hAnsi="Gill Sans"/>
                <w:noProof/>
                <w:webHidden/>
                <w:sz w:val="22"/>
                <w:szCs w:val="22"/>
              </w:rPr>
              <w:fldChar w:fldCharType="end"/>
            </w:r>
          </w:hyperlink>
        </w:p>
        <w:p w14:paraId="226816A7" w14:textId="3ED871DE" w:rsidR="00927D32" w:rsidRPr="00775BA5" w:rsidRDefault="00CA3956">
          <w:pPr>
            <w:pStyle w:val="TOC2"/>
            <w:rPr>
              <w:rFonts w:ascii="Gill Sans" w:eastAsiaTheme="minorEastAsia" w:hAnsi="Gill Sans" w:cstheme="minorBidi"/>
              <w:noProof/>
              <w:sz w:val="22"/>
              <w:szCs w:val="22"/>
            </w:rPr>
          </w:pPr>
          <w:hyperlink w:anchor="_Toc57478209" w:history="1">
            <w:r w:rsidR="00927D32" w:rsidRPr="00775BA5">
              <w:rPr>
                <w:rStyle w:val="Hyperlink"/>
                <w:rFonts w:ascii="Gill Sans" w:eastAsia="Arial" w:hAnsi="Gill Sans" w:cs="Arial"/>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Quantimed Import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126</w:t>
            </w:r>
            <w:r w:rsidR="00927D32" w:rsidRPr="00775BA5">
              <w:rPr>
                <w:rFonts w:ascii="Gill Sans" w:hAnsi="Gill Sans"/>
                <w:noProof/>
                <w:webHidden/>
                <w:sz w:val="22"/>
                <w:szCs w:val="22"/>
              </w:rPr>
              <w:fldChar w:fldCharType="end"/>
            </w:r>
          </w:hyperlink>
        </w:p>
        <w:p w14:paraId="0E39CE07" w14:textId="44AC97DA" w:rsidR="00927D32" w:rsidRPr="00775BA5" w:rsidRDefault="00CA3956">
          <w:pPr>
            <w:pStyle w:val="TOC1"/>
            <w:tabs>
              <w:tab w:val="left" w:pos="660"/>
            </w:tabs>
            <w:rPr>
              <w:rFonts w:ascii="Gill Sans" w:eastAsiaTheme="minorEastAsia" w:hAnsi="Gill Sans" w:cstheme="minorBidi"/>
              <w:noProof/>
              <w:sz w:val="22"/>
              <w:szCs w:val="22"/>
            </w:rPr>
          </w:pPr>
          <w:hyperlink w:anchor="_Toc57478210" w:history="1">
            <w:r w:rsidR="00927D32" w:rsidRPr="00775BA5">
              <w:rPr>
                <w:rStyle w:val="Hyperlink"/>
                <w:rFonts w:ascii="Gill Sans" w:eastAsia="Gill Sans" w:hAnsi="Gill Sans" w:cs="Gill Sans"/>
                <w:noProof/>
                <w:sz w:val="22"/>
                <w:szCs w:val="22"/>
                <w:lang w:bidi="hi-IN"/>
              </w:rPr>
              <w:t>19.</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128</w:t>
            </w:r>
            <w:r w:rsidR="00927D32" w:rsidRPr="00775BA5">
              <w:rPr>
                <w:rFonts w:ascii="Gill Sans" w:hAnsi="Gill Sans"/>
                <w:noProof/>
                <w:webHidden/>
                <w:sz w:val="22"/>
                <w:szCs w:val="22"/>
              </w:rPr>
              <w:fldChar w:fldCharType="end"/>
            </w:r>
          </w:hyperlink>
        </w:p>
        <w:p w14:paraId="5AA18F59" w14:textId="3AF73A97" w:rsidR="00927D32" w:rsidRPr="00775BA5" w:rsidRDefault="00CA3956">
          <w:pPr>
            <w:pStyle w:val="TOC2"/>
            <w:rPr>
              <w:rFonts w:ascii="Gill Sans" w:eastAsiaTheme="minorEastAsia" w:hAnsi="Gill Sans" w:cstheme="minorBidi"/>
              <w:noProof/>
              <w:sz w:val="22"/>
              <w:szCs w:val="22"/>
            </w:rPr>
          </w:pPr>
          <w:hyperlink w:anchor="_Toc57478211"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129</w:t>
            </w:r>
            <w:r w:rsidR="00927D32" w:rsidRPr="00775BA5">
              <w:rPr>
                <w:rFonts w:ascii="Gill Sans" w:hAnsi="Gill Sans"/>
                <w:noProof/>
                <w:webHidden/>
                <w:sz w:val="22"/>
                <w:szCs w:val="22"/>
              </w:rPr>
              <w:fldChar w:fldCharType="end"/>
            </w:r>
          </w:hyperlink>
        </w:p>
        <w:p w14:paraId="03053B01" w14:textId="53013B3E" w:rsidR="00927D32" w:rsidRPr="00775BA5" w:rsidRDefault="00CA3956">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2" w:history="1">
            <w:r w:rsidR="00927D32" w:rsidRPr="00775BA5">
              <w:rPr>
                <w:rStyle w:val="Hyperlink"/>
                <w:rFonts w:ascii="Gill Sans" w:eastAsia="Gill Sans" w:hAnsi="Gill Sans" w:cs="Gill Sans"/>
                <w:noProof/>
                <w:sz w:val="22"/>
                <w:szCs w:val="22"/>
                <w:highlight w:val="white"/>
              </w:rPr>
              <w:t>a.</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Opening &amp; Ending Balance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130</w:t>
            </w:r>
            <w:r w:rsidR="00927D32" w:rsidRPr="00775BA5">
              <w:rPr>
                <w:rFonts w:ascii="Gill Sans" w:hAnsi="Gill Sans"/>
                <w:noProof/>
                <w:webHidden/>
                <w:sz w:val="22"/>
                <w:szCs w:val="22"/>
              </w:rPr>
              <w:fldChar w:fldCharType="end"/>
            </w:r>
          </w:hyperlink>
        </w:p>
        <w:p w14:paraId="7AB53787" w14:textId="5385D9A8" w:rsidR="00927D32" w:rsidRPr="00775BA5" w:rsidRDefault="00CA3956">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3" w:history="1">
            <w:r w:rsidR="00927D32" w:rsidRPr="00775BA5">
              <w:rPr>
                <w:rStyle w:val="Hyperlink"/>
                <w:rFonts w:ascii="Gill Sans" w:eastAsia="Gill Sans" w:hAnsi="Gill Sans" w:cs="Gill Sans"/>
                <w:noProof/>
                <w:sz w:val="22"/>
                <w:szCs w:val="22"/>
                <w:highlight w:val="white"/>
              </w:rPr>
              <w:t>b.</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130</w:t>
            </w:r>
            <w:r w:rsidR="00927D32" w:rsidRPr="00775BA5">
              <w:rPr>
                <w:rFonts w:ascii="Gill Sans" w:hAnsi="Gill Sans"/>
                <w:noProof/>
                <w:webHidden/>
                <w:sz w:val="22"/>
                <w:szCs w:val="22"/>
              </w:rPr>
              <w:fldChar w:fldCharType="end"/>
            </w:r>
          </w:hyperlink>
        </w:p>
        <w:p w14:paraId="15202FA8" w14:textId="6AC6F951" w:rsidR="00927D32" w:rsidRPr="00775BA5" w:rsidRDefault="00CA3956">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4" w:history="1">
            <w:r w:rsidR="00927D32" w:rsidRPr="00775BA5">
              <w:rPr>
                <w:rStyle w:val="Hyperlink"/>
                <w:rFonts w:ascii="Gill Sans" w:eastAsia="Gill Sans" w:hAnsi="Gill Sans" w:cs="Gill Sans"/>
                <w:noProof/>
                <w:sz w:val="22"/>
                <w:szCs w:val="22"/>
                <w:highlight w:val="white"/>
              </w:rPr>
              <w:t>c.</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Shipment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132</w:t>
            </w:r>
            <w:r w:rsidR="00927D32" w:rsidRPr="00775BA5">
              <w:rPr>
                <w:rFonts w:ascii="Gill Sans" w:hAnsi="Gill Sans"/>
                <w:noProof/>
                <w:webHidden/>
                <w:sz w:val="22"/>
                <w:szCs w:val="22"/>
              </w:rPr>
              <w:fldChar w:fldCharType="end"/>
            </w:r>
          </w:hyperlink>
        </w:p>
        <w:p w14:paraId="0ED102F2" w14:textId="30003BD3" w:rsidR="00927D32" w:rsidRPr="00775BA5" w:rsidRDefault="00CA3956">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5" w:history="1">
            <w:r w:rsidR="00927D32" w:rsidRPr="00775BA5">
              <w:rPr>
                <w:rStyle w:val="Hyperlink"/>
                <w:rFonts w:ascii="Gill Sans" w:eastAsia="Gill Sans" w:hAnsi="Gill Sans" w:cs="Gill Sans"/>
                <w:noProof/>
                <w:sz w:val="22"/>
                <w:szCs w:val="22"/>
                <w:highlight w:val="white"/>
              </w:rPr>
              <w:t>d.</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Manual Entry Shipments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133</w:t>
            </w:r>
            <w:r w:rsidR="00927D32" w:rsidRPr="00775BA5">
              <w:rPr>
                <w:rFonts w:ascii="Gill Sans" w:hAnsi="Gill Sans"/>
                <w:noProof/>
                <w:webHidden/>
                <w:sz w:val="22"/>
                <w:szCs w:val="22"/>
              </w:rPr>
              <w:fldChar w:fldCharType="end"/>
            </w:r>
          </w:hyperlink>
        </w:p>
        <w:p w14:paraId="036AB943" w14:textId="7392ACED" w:rsidR="00927D32" w:rsidRPr="00775BA5" w:rsidRDefault="00CA3956">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6" w:history="1">
            <w:r w:rsidR="00927D32" w:rsidRPr="00775BA5">
              <w:rPr>
                <w:rStyle w:val="Hyperlink"/>
                <w:rFonts w:ascii="Gill Sans" w:eastAsia="Gill Sans" w:hAnsi="Gill Sans" w:cs="Gill Sans"/>
                <w:noProof/>
                <w:sz w:val="22"/>
                <w:szCs w:val="22"/>
                <w:highlight w:val="white"/>
              </w:rPr>
              <w:t>e.</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Adjustments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135</w:t>
            </w:r>
            <w:r w:rsidR="00927D32" w:rsidRPr="00775BA5">
              <w:rPr>
                <w:rFonts w:ascii="Gill Sans" w:hAnsi="Gill Sans"/>
                <w:noProof/>
                <w:webHidden/>
                <w:sz w:val="22"/>
                <w:szCs w:val="22"/>
              </w:rPr>
              <w:fldChar w:fldCharType="end"/>
            </w:r>
          </w:hyperlink>
        </w:p>
        <w:p w14:paraId="3051ED6C" w14:textId="0A921A6E" w:rsidR="00927D32" w:rsidRPr="00775BA5" w:rsidRDefault="00CA3956">
          <w:pPr>
            <w:pStyle w:val="TOC2"/>
            <w:rPr>
              <w:rFonts w:ascii="Gill Sans" w:eastAsiaTheme="minorEastAsia" w:hAnsi="Gill Sans" w:cstheme="minorBidi"/>
              <w:noProof/>
              <w:sz w:val="22"/>
              <w:szCs w:val="22"/>
            </w:rPr>
          </w:pPr>
          <w:hyperlink w:anchor="_Toc57478217"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Scenario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136</w:t>
            </w:r>
            <w:r w:rsidR="00927D32" w:rsidRPr="00775BA5">
              <w:rPr>
                <w:rFonts w:ascii="Gill Sans" w:hAnsi="Gill Sans"/>
                <w:noProof/>
                <w:webHidden/>
                <w:sz w:val="22"/>
                <w:szCs w:val="22"/>
              </w:rPr>
              <w:fldChar w:fldCharType="end"/>
            </w:r>
          </w:hyperlink>
        </w:p>
        <w:p w14:paraId="520E16E9" w14:textId="5A26F105" w:rsidR="00927D32" w:rsidRPr="00775BA5" w:rsidRDefault="00CA3956">
          <w:pPr>
            <w:pStyle w:val="TOC2"/>
            <w:rPr>
              <w:rFonts w:ascii="Gill Sans" w:eastAsiaTheme="minorEastAsia" w:hAnsi="Gill Sans" w:cstheme="minorBidi"/>
              <w:noProof/>
              <w:sz w:val="22"/>
              <w:szCs w:val="22"/>
            </w:rPr>
          </w:pPr>
          <w:hyperlink w:anchor="_Toc57478218"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Report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137</w:t>
            </w:r>
            <w:r w:rsidR="00927D32" w:rsidRPr="00775BA5">
              <w:rPr>
                <w:rFonts w:ascii="Gill Sans" w:hAnsi="Gill Sans"/>
                <w:noProof/>
                <w:webHidden/>
                <w:sz w:val="22"/>
                <w:szCs w:val="22"/>
              </w:rPr>
              <w:fldChar w:fldCharType="end"/>
            </w:r>
          </w:hyperlink>
        </w:p>
        <w:p w14:paraId="0191B7D9" w14:textId="4F773CB9" w:rsidR="00927D32" w:rsidRPr="00775BA5" w:rsidRDefault="00CA3956">
          <w:pPr>
            <w:pStyle w:val="TOC1"/>
            <w:tabs>
              <w:tab w:val="left" w:pos="660"/>
            </w:tabs>
            <w:rPr>
              <w:rFonts w:ascii="Gill Sans" w:eastAsiaTheme="minorEastAsia" w:hAnsi="Gill Sans" w:cstheme="minorBidi"/>
              <w:noProof/>
              <w:sz w:val="22"/>
              <w:szCs w:val="22"/>
            </w:rPr>
          </w:pPr>
          <w:hyperlink w:anchor="_Toc57478219" w:history="1">
            <w:r w:rsidR="00927D32" w:rsidRPr="00775BA5">
              <w:rPr>
                <w:rStyle w:val="Hyperlink"/>
                <w:rFonts w:ascii="Gill Sans" w:eastAsia="Gill Sans" w:hAnsi="Gill Sans" w:cs="Gill Sans"/>
                <w:noProof/>
                <w:sz w:val="22"/>
                <w:szCs w:val="22"/>
                <w:lang w:bidi="hi-IN"/>
              </w:rPr>
              <w:t>20.</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138</w:t>
            </w:r>
            <w:r w:rsidR="00927D32" w:rsidRPr="00775BA5">
              <w:rPr>
                <w:rFonts w:ascii="Gill Sans" w:hAnsi="Gill Sans"/>
                <w:noProof/>
                <w:webHidden/>
                <w:sz w:val="22"/>
                <w:szCs w:val="22"/>
              </w:rPr>
              <w:fldChar w:fldCharType="end"/>
            </w:r>
          </w:hyperlink>
        </w:p>
        <w:p w14:paraId="4E46B315" w14:textId="2F4E781C" w:rsidR="00927D32" w:rsidRPr="00775BA5" w:rsidRDefault="00CA3956">
          <w:pPr>
            <w:pStyle w:val="TOC2"/>
            <w:rPr>
              <w:rFonts w:ascii="Gill Sans" w:eastAsiaTheme="minorEastAsia" w:hAnsi="Gill Sans" w:cstheme="minorBidi"/>
              <w:noProof/>
              <w:sz w:val="22"/>
              <w:szCs w:val="22"/>
            </w:rPr>
          </w:pPr>
          <w:hyperlink w:anchor="_Toc57478220" w:history="1">
            <w:r w:rsidR="00927D32" w:rsidRPr="00775BA5">
              <w:rPr>
                <w:rStyle w:val="Hyperlink"/>
                <w:rFonts w:ascii="Gill Sans" w:hAnsi="Gill Sans" w:cs="Liberation Mono"/>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cs="Liberation Mono"/>
                <w:noProof/>
                <w:sz w:val="22"/>
                <w:szCs w:val="22"/>
                <w:lang w:bidi="hi-IN"/>
              </w:rPr>
              <w:t xml:space="preserve"> </w:t>
            </w:r>
            <w:r w:rsidR="00927D32" w:rsidRPr="00775BA5">
              <w:rPr>
                <w:rStyle w:val="Hyperlink"/>
                <w:rFonts w:ascii="Gill Sans" w:eastAsia="Gill Sans" w:hAnsi="Gill Sans" w:cs="Liberation Mono"/>
                <w:noProof/>
                <w:sz w:val="22"/>
                <w:szCs w:val="22"/>
                <w:lang w:bidi="hi-IN"/>
              </w:rPr>
              <w:t>Importing Data Through an QAT Excel Template -</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139</w:t>
            </w:r>
            <w:r w:rsidR="00927D32" w:rsidRPr="00775BA5">
              <w:rPr>
                <w:rFonts w:ascii="Gill Sans" w:hAnsi="Gill Sans"/>
                <w:noProof/>
                <w:webHidden/>
                <w:sz w:val="22"/>
                <w:szCs w:val="22"/>
              </w:rPr>
              <w:fldChar w:fldCharType="end"/>
            </w:r>
          </w:hyperlink>
        </w:p>
        <w:p w14:paraId="09510FC4" w14:textId="10CB14D4" w:rsidR="00927D32" w:rsidRPr="00775BA5" w:rsidRDefault="00CA3956">
          <w:pPr>
            <w:pStyle w:val="TOC2"/>
            <w:rPr>
              <w:rFonts w:ascii="Gill Sans" w:eastAsiaTheme="minorEastAsia" w:hAnsi="Gill Sans" w:cstheme="minorBidi"/>
              <w:noProof/>
              <w:sz w:val="22"/>
              <w:szCs w:val="22"/>
            </w:rPr>
          </w:pPr>
          <w:hyperlink w:anchor="_Toc57478221"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Important Formulae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142</w:t>
            </w:r>
            <w:r w:rsidR="00927D32" w:rsidRPr="00775BA5">
              <w:rPr>
                <w:rFonts w:ascii="Gill Sans" w:hAnsi="Gill Sans"/>
                <w:noProof/>
                <w:webHidden/>
                <w:sz w:val="22"/>
                <w:szCs w:val="22"/>
              </w:rPr>
              <w:fldChar w:fldCharType="end"/>
            </w:r>
          </w:hyperlink>
        </w:p>
        <w:p w14:paraId="05D676B2" w14:textId="1F08AB88" w:rsidR="00927D32" w:rsidRPr="00775BA5" w:rsidRDefault="00CA3956">
          <w:pPr>
            <w:pStyle w:val="TOC2"/>
            <w:rPr>
              <w:rFonts w:ascii="Gill Sans" w:eastAsiaTheme="minorEastAsia" w:hAnsi="Gill Sans" w:cstheme="minorBidi"/>
              <w:noProof/>
              <w:sz w:val="22"/>
              <w:szCs w:val="22"/>
            </w:rPr>
          </w:pPr>
          <w:hyperlink w:anchor="_Toc57478222"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QAT Problem List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144</w:t>
            </w:r>
            <w:r w:rsidR="00927D32" w:rsidRPr="00775BA5">
              <w:rPr>
                <w:rFonts w:ascii="Gill Sans" w:hAnsi="Gill Sans"/>
                <w:noProof/>
                <w:webHidden/>
                <w:sz w:val="22"/>
                <w:szCs w:val="22"/>
              </w:rPr>
              <w:fldChar w:fldCharType="end"/>
            </w:r>
          </w:hyperlink>
        </w:p>
        <w:p w14:paraId="0F944FC0" w14:textId="3AC7994A" w:rsidR="00927D32" w:rsidRPr="00775BA5" w:rsidRDefault="00CA3956">
          <w:pPr>
            <w:pStyle w:val="TOC2"/>
            <w:rPr>
              <w:rFonts w:ascii="Gill Sans" w:eastAsiaTheme="minorEastAsia" w:hAnsi="Gill Sans" w:cstheme="minorBidi"/>
              <w:noProof/>
              <w:sz w:val="22"/>
              <w:szCs w:val="22"/>
            </w:rPr>
          </w:pPr>
          <w:hyperlink w:anchor="_Toc57478223"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 Catalog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161</w:t>
            </w:r>
            <w:r w:rsidR="00927D32" w:rsidRPr="00775BA5">
              <w:rPr>
                <w:rFonts w:ascii="Gill Sans" w:hAnsi="Gill Sans"/>
                <w:noProof/>
                <w:webHidden/>
                <w:sz w:val="22"/>
                <w:szCs w:val="22"/>
              </w:rPr>
              <w:fldChar w:fldCharType="end"/>
            </w:r>
          </w:hyperlink>
        </w:p>
        <w:p w14:paraId="47C43E5C" w14:textId="27413D3F" w:rsidR="00927D32" w:rsidRPr="00775BA5" w:rsidRDefault="00CA3956">
          <w:pPr>
            <w:pStyle w:val="TOC2"/>
            <w:rPr>
              <w:rFonts w:ascii="Gill Sans" w:eastAsiaTheme="minorEastAsia" w:hAnsi="Gill Sans" w:cstheme="minorBidi"/>
              <w:noProof/>
              <w:sz w:val="22"/>
              <w:szCs w:val="22"/>
            </w:rPr>
          </w:pPr>
          <w:hyperlink w:anchor="_Toc57478224"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Stock Status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162</w:t>
            </w:r>
            <w:r w:rsidR="00927D32" w:rsidRPr="00775BA5">
              <w:rPr>
                <w:rFonts w:ascii="Gill Sans" w:hAnsi="Gill Sans"/>
                <w:noProof/>
                <w:webHidden/>
                <w:sz w:val="22"/>
                <w:szCs w:val="22"/>
              </w:rPr>
              <w:fldChar w:fldCharType="end"/>
            </w:r>
          </w:hyperlink>
        </w:p>
        <w:p w14:paraId="4E991F72" w14:textId="3ECA8BE6" w:rsidR="00927D32" w:rsidRPr="00775BA5" w:rsidRDefault="00CA3956">
          <w:pPr>
            <w:pStyle w:val="TOC2"/>
            <w:rPr>
              <w:rFonts w:ascii="Gill Sans" w:eastAsiaTheme="minorEastAsia" w:hAnsi="Gill Sans" w:cstheme="minorBidi"/>
              <w:noProof/>
              <w:sz w:val="22"/>
              <w:szCs w:val="22"/>
            </w:rPr>
          </w:pPr>
          <w:hyperlink w:anchor="_Toc57478225"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 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167</w:t>
            </w:r>
            <w:r w:rsidR="00927D32" w:rsidRPr="00775BA5">
              <w:rPr>
                <w:rFonts w:ascii="Gill Sans" w:hAnsi="Gill Sans"/>
                <w:noProof/>
                <w:webHidden/>
                <w:sz w:val="22"/>
                <w:szCs w:val="22"/>
              </w:rPr>
              <w:fldChar w:fldCharType="end"/>
            </w:r>
          </w:hyperlink>
        </w:p>
        <w:p w14:paraId="635831F4" w14:textId="0DCA2F6A" w:rsidR="00927D32" w:rsidRPr="00775BA5" w:rsidRDefault="00CA3956">
          <w:pPr>
            <w:pStyle w:val="TOC2"/>
            <w:rPr>
              <w:rFonts w:ascii="Gill Sans" w:eastAsiaTheme="minorEastAsia" w:hAnsi="Gill Sans" w:cstheme="minorBidi"/>
              <w:noProof/>
              <w:sz w:val="22"/>
              <w:szCs w:val="22"/>
            </w:rPr>
          </w:pPr>
          <w:hyperlink w:anchor="_Toc57478226" w:history="1">
            <w:r w:rsidR="00927D32" w:rsidRPr="00775BA5">
              <w:rPr>
                <w:rStyle w:val="Hyperlink"/>
                <w:rFonts w:ascii="Gill Sans" w:eastAsia="Gill Sans" w:hAnsi="Gill Sans" w:cs="Gill Sans"/>
                <w:noProof/>
                <w:sz w:val="22"/>
                <w:szCs w:val="22"/>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Shipment 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171</w:t>
            </w:r>
            <w:r w:rsidR="00927D32" w:rsidRPr="00775BA5">
              <w:rPr>
                <w:rFonts w:ascii="Gill Sans" w:hAnsi="Gill Sans"/>
                <w:noProof/>
                <w:webHidden/>
                <w:sz w:val="22"/>
                <w:szCs w:val="22"/>
              </w:rPr>
              <w:fldChar w:fldCharType="end"/>
            </w:r>
          </w:hyperlink>
        </w:p>
        <w:p w14:paraId="498139CD" w14:textId="5F82F66B" w:rsidR="00927D32" w:rsidRPr="00775BA5" w:rsidRDefault="00CA3956">
          <w:pPr>
            <w:pStyle w:val="TOC1"/>
            <w:rPr>
              <w:rFonts w:ascii="Gill Sans" w:eastAsiaTheme="minorEastAsia" w:hAnsi="Gill Sans" w:cstheme="minorBidi"/>
              <w:noProof/>
              <w:sz w:val="22"/>
              <w:szCs w:val="22"/>
            </w:rPr>
          </w:pPr>
          <w:hyperlink w:anchor="_Toc57478227" w:history="1">
            <w:r w:rsidR="00927D32" w:rsidRPr="00775BA5">
              <w:rPr>
                <w:rStyle w:val="Hyperlink"/>
                <w:rFonts w:ascii="Gill Sans" w:hAnsi="Gill Sans"/>
                <w:noProof/>
                <w:sz w:val="22"/>
                <w:szCs w:val="22"/>
                <w:lang w:bidi="hi-IN"/>
              </w:rPr>
              <w:t xml:space="preserve">  </w:t>
            </w:r>
            <w:r w:rsidR="00927D32" w:rsidRPr="00775BA5">
              <w:rPr>
                <w:rStyle w:val="Hyperlink"/>
                <w:rFonts w:ascii="Gill Sans" w:eastAsia="Gill Sans" w:hAnsi="Gill Sans" w:cs="Gill Sans"/>
                <w:noProof/>
                <w:sz w:val="22"/>
                <w:szCs w:val="22"/>
                <w:lang w:bidi="hi-IN"/>
              </w:rPr>
              <w:t xml:space="preserve">Appendix </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182</w:t>
            </w:r>
            <w:r w:rsidR="00927D32" w:rsidRPr="00775BA5">
              <w:rPr>
                <w:rFonts w:ascii="Gill Sans" w:hAnsi="Gill Sans"/>
                <w:noProof/>
                <w:webHidden/>
                <w:sz w:val="22"/>
                <w:szCs w:val="22"/>
              </w:rPr>
              <w:fldChar w:fldCharType="end"/>
            </w:r>
          </w:hyperlink>
        </w:p>
        <w:p w14:paraId="7D935758" w14:textId="7A046559" w:rsidR="00927D32" w:rsidRPr="00775BA5" w:rsidRDefault="00CA3956">
          <w:pPr>
            <w:pStyle w:val="TOC2"/>
            <w:rPr>
              <w:rFonts w:ascii="Gill Sans" w:eastAsiaTheme="minorEastAsia" w:hAnsi="Gill Sans" w:cstheme="minorBidi"/>
              <w:noProof/>
              <w:sz w:val="22"/>
              <w:szCs w:val="22"/>
            </w:rPr>
          </w:pPr>
          <w:hyperlink w:anchor="_Toc57478228" w:history="1">
            <w:r w:rsidR="00927D32" w:rsidRPr="00775BA5">
              <w:rPr>
                <w:rStyle w:val="Hyperlink"/>
                <w:rFonts w:ascii="Gill Sans" w:eastAsia="Gill Sans" w:hAnsi="Gill Sans" w:cs="Gill Sans"/>
                <w:noProof/>
                <w:sz w:val="22"/>
                <w:szCs w:val="22"/>
                <w:lang w:bidi="hi-IN"/>
              </w:rPr>
              <w:t>Section 1 - 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182</w:t>
            </w:r>
            <w:r w:rsidR="00927D32" w:rsidRPr="00775BA5">
              <w:rPr>
                <w:rFonts w:ascii="Gill Sans" w:hAnsi="Gill Sans"/>
                <w:noProof/>
                <w:webHidden/>
                <w:sz w:val="22"/>
                <w:szCs w:val="22"/>
              </w:rPr>
              <w:fldChar w:fldCharType="end"/>
            </w:r>
          </w:hyperlink>
        </w:p>
        <w:p w14:paraId="188ABE10" w14:textId="4404DE4F" w:rsidR="00927D32" w:rsidRPr="00775BA5" w:rsidRDefault="00CA3956">
          <w:pPr>
            <w:pStyle w:val="TOC2"/>
            <w:rPr>
              <w:rFonts w:ascii="Gill Sans" w:eastAsiaTheme="minorEastAsia" w:hAnsi="Gill Sans" w:cstheme="minorBidi"/>
              <w:noProof/>
              <w:sz w:val="22"/>
              <w:szCs w:val="22"/>
            </w:rPr>
          </w:pPr>
          <w:hyperlink w:anchor="_Toc57478229" w:history="1">
            <w:r w:rsidR="00927D32" w:rsidRPr="00775BA5">
              <w:rPr>
                <w:rStyle w:val="Hyperlink"/>
                <w:rFonts w:ascii="Gill Sans" w:eastAsia="Gill Sans" w:hAnsi="Gill Sans" w:cs="Gill Sans"/>
                <w:noProof/>
                <w:sz w:val="22"/>
                <w:szCs w:val="22"/>
                <w:lang w:bidi="hi-IN"/>
              </w:rPr>
              <w:t>Section 2 – User &amp; Program Management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183</w:t>
            </w:r>
            <w:r w:rsidR="00927D32" w:rsidRPr="00775BA5">
              <w:rPr>
                <w:rFonts w:ascii="Gill Sans" w:hAnsi="Gill Sans"/>
                <w:noProof/>
                <w:webHidden/>
                <w:sz w:val="22"/>
                <w:szCs w:val="22"/>
              </w:rPr>
              <w:fldChar w:fldCharType="end"/>
            </w:r>
          </w:hyperlink>
        </w:p>
        <w:p w14:paraId="1DAA1F4A" w14:textId="3F05DCE6" w:rsidR="00927D32" w:rsidRPr="00775BA5" w:rsidRDefault="00CA3956">
          <w:pPr>
            <w:pStyle w:val="TOC2"/>
            <w:rPr>
              <w:rFonts w:ascii="Gill Sans" w:eastAsiaTheme="minorEastAsia" w:hAnsi="Gill Sans" w:cstheme="minorBidi"/>
              <w:noProof/>
              <w:sz w:val="22"/>
              <w:szCs w:val="22"/>
            </w:rPr>
          </w:pPr>
          <w:hyperlink w:anchor="_Toc57478230" w:history="1">
            <w:r w:rsidR="00927D32" w:rsidRPr="00775BA5">
              <w:rPr>
                <w:rStyle w:val="Hyperlink"/>
                <w:rFonts w:ascii="Gill Sans" w:eastAsia="Gill Sans" w:hAnsi="Gill Sans" w:cs="Gill Sans"/>
                <w:noProof/>
                <w:sz w:val="22"/>
                <w:szCs w:val="22"/>
                <w:lang w:bidi="hi-IN"/>
              </w:rPr>
              <w:t>Section 3 - Background Data for Realm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_Toc57478230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FA31B7">
              <w:rPr>
                <w:rFonts w:ascii="Gill Sans" w:hAnsi="Gill Sans"/>
                <w:noProof/>
                <w:webHidden/>
                <w:sz w:val="22"/>
                <w:szCs w:val="22"/>
              </w:rPr>
              <w:t>186</w:t>
            </w:r>
            <w:r w:rsidR="00927D32" w:rsidRPr="00775BA5">
              <w:rPr>
                <w:rFonts w:ascii="Gill Sans" w:hAnsi="Gill Sans"/>
                <w:noProof/>
                <w:webHidden/>
                <w:sz w:val="22"/>
                <w:szCs w:val="22"/>
              </w:rPr>
              <w:fldChar w:fldCharType="end"/>
            </w:r>
          </w:hyperlink>
        </w:p>
        <w:p w14:paraId="00AE4065" w14:textId="228669BA" w:rsidR="00AA73A9" w:rsidRDefault="00AA73A9">
          <w:pPr>
            <w:rPr>
              <w:b/>
              <w:bCs/>
              <w:noProof/>
            </w:rPr>
          </w:pPr>
          <w:r>
            <w:rPr>
              <w:b/>
              <w:bCs/>
              <w:noProof/>
            </w:rPr>
            <w:lastRenderedPageBreak/>
            <w:fldChar w:fldCharType="end"/>
          </w:r>
        </w:p>
      </w:sdtContent>
    </w:sdt>
    <w:p w14:paraId="1992BE0B" w14:textId="28061051" w:rsidR="00775BA5" w:rsidRDefault="00775BA5">
      <w:pPr>
        <w:rPr>
          <w:b/>
          <w:bCs/>
          <w:noProof/>
        </w:rPr>
      </w:pPr>
    </w:p>
    <w:p w14:paraId="0BACB7D7" w14:textId="531D8F45" w:rsidR="00775BA5" w:rsidRDefault="00775BA5">
      <w:pPr>
        <w:rPr>
          <w:b/>
          <w:bCs/>
          <w:noProof/>
        </w:rPr>
      </w:pPr>
    </w:p>
    <w:p w14:paraId="1626F102" w14:textId="77777777" w:rsidR="00775BA5" w:rsidRDefault="00775BA5" w:rsidP="00662AE6">
      <w:pPr>
        <w:pStyle w:val="Heading"/>
        <w:ind w:left="540"/>
        <w:rPr>
          <w:color w:val="C00000"/>
        </w:rPr>
      </w:pPr>
      <w:bookmarkStart w:id="1" w:name="_Toc57478123"/>
    </w:p>
    <w:p w14:paraId="51702880" w14:textId="77777777" w:rsidR="00775BA5" w:rsidRDefault="00775BA5">
      <w:pPr>
        <w:rPr>
          <w:rFonts w:ascii="Liberation Sans" w:eastAsia="Microsoft YaHei" w:hAnsi="Liberation Sans" w:cs="Mangal"/>
          <w:b/>
          <w:color w:val="C00000"/>
          <w:sz w:val="32"/>
          <w:szCs w:val="32"/>
        </w:rPr>
      </w:pPr>
      <w:r>
        <w:rPr>
          <w:color w:val="C00000"/>
        </w:rPr>
        <w:br w:type="page"/>
      </w:r>
    </w:p>
    <w:p w14:paraId="0022ADBF" w14:textId="34477954" w:rsidR="005037B3" w:rsidRPr="009B659B" w:rsidRDefault="00775BA5" w:rsidP="00775BA5">
      <w:pPr>
        <w:pStyle w:val="Heading"/>
        <w:ind w:left="540"/>
        <w:rPr>
          <w:color w:val="C00000"/>
        </w:rPr>
      </w:pPr>
      <w:r w:rsidRPr="009B659B">
        <w:rPr>
          <w:color w:val="C00000"/>
        </w:rPr>
        <w:lastRenderedPageBreak/>
        <w:t>Acron</w:t>
      </w:r>
      <w:r w:rsidR="005037B3" w:rsidRPr="009B659B">
        <w:rPr>
          <w:color w:val="C00000"/>
        </w:rPr>
        <w:t>yms &amp; Definitions</w:t>
      </w:r>
      <w:bookmarkEnd w:id="1"/>
      <w:r w:rsidR="005037B3" w:rsidRPr="009B659B">
        <w:rPr>
          <w:color w:val="C00000"/>
        </w:rPr>
        <w:t xml:space="preserve"> </w:t>
      </w:r>
    </w:p>
    <w:tbl>
      <w:tblPr>
        <w:tblW w:w="8820" w:type="dxa"/>
        <w:tblInd w:w="-113" w:type="dxa"/>
        <w:tblBorders>
          <w:top w:val="single" w:sz="4" w:space="0" w:color="00000A"/>
          <w:left w:val="single" w:sz="4" w:space="0" w:color="00000A"/>
          <w:bottom w:val="single" w:sz="4" w:space="0" w:color="00000A"/>
          <w:right w:val="single" w:sz="4" w:space="0" w:color="000001"/>
          <w:insideH w:val="single" w:sz="4" w:space="0" w:color="00000A"/>
          <w:insideV w:val="single" w:sz="4" w:space="0" w:color="000001"/>
        </w:tblBorders>
        <w:tblLayout w:type="fixed"/>
        <w:tblLook w:val="0000" w:firstRow="0" w:lastRow="0" w:firstColumn="0" w:lastColumn="0" w:noHBand="0" w:noVBand="0"/>
      </w:tblPr>
      <w:tblGrid>
        <w:gridCol w:w="1548"/>
        <w:gridCol w:w="7272"/>
      </w:tblGrid>
      <w:tr w:rsidR="005037B3" w14:paraId="456FE48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D701CF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AMC</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1388B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average monthly consumption</w:t>
            </w:r>
          </w:p>
        </w:tc>
      </w:tr>
      <w:tr w:rsidR="005037B3" w14:paraId="0D5F012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09F4D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AMI</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7609B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average monthly issues</w:t>
            </w:r>
          </w:p>
        </w:tc>
      </w:tr>
      <w:tr w:rsidR="005037B3" w14:paraId="28C74E4D"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0BC08F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ARTMIS</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AFBBE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Automated Requisition Tracking Management Information System</w:t>
            </w:r>
          </w:p>
        </w:tc>
      </w:tr>
      <w:tr w:rsidR="005037B3" w14:paraId="437C267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113B63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ARU</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4238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alternate reporting unit</w:t>
            </w:r>
          </w:p>
        </w:tc>
      </w:tr>
      <w:tr w:rsidR="005037B3" w14:paraId="25E94C1D"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CDB5E8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ATP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C6DBC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to promise</w:t>
            </w:r>
          </w:p>
        </w:tc>
      </w:tr>
      <w:tr w:rsidR="005037B3" w14:paraId="4E098C71"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219B59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CSP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57955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coordinated supply planning</w:t>
            </w:r>
          </w:p>
        </w:tc>
      </w:tr>
      <w:tr w:rsidR="005037B3" w14:paraId="0A46FE49"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F5DA75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EOQ</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EA6C3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economic order quantity</w:t>
            </w:r>
          </w:p>
        </w:tc>
      </w:tr>
      <w:tr w:rsidR="005037B3" w14:paraId="384BABF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6095EAB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ERP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5B6C0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enterprise resource planning</w:t>
            </w:r>
          </w:p>
        </w:tc>
      </w:tr>
      <w:tr w:rsidR="005037B3" w14:paraId="6C93E10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A1227A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FASP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893A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forecasting and supply planning</w:t>
            </w:r>
          </w:p>
        </w:tc>
      </w:tr>
      <w:tr w:rsidR="005037B3" w14:paraId="207052A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02CE3E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FP/RH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2FA8E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family planning and reproductive health</w:t>
            </w:r>
          </w:p>
        </w:tc>
      </w:tr>
      <w:tr w:rsidR="005037B3" w14:paraId="7205A02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020C97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GAD</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DE5F9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goods available date</w:t>
            </w:r>
          </w:p>
        </w:tc>
      </w:tr>
      <w:tr w:rsidR="005037B3" w14:paraId="1C3302C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CDF08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GHSC-PSM</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5EF03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Health Supply Chain – Procurement and Supply Management program</w:t>
            </w:r>
          </w:p>
        </w:tc>
      </w:tr>
      <w:tr w:rsidR="005037B3" w14:paraId="36A93089"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6BFDF2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GLN</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4ABFB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Location Number</w:t>
            </w:r>
          </w:p>
        </w:tc>
      </w:tr>
      <w:tr w:rsidR="005037B3" w14:paraId="15D2935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3B7D0F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GTIN</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D7408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Transaction Identification Code</w:t>
            </w:r>
          </w:p>
        </w:tc>
      </w:tr>
      <w:tr w:rsidR="005037B3" w14:paraId="24E7384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A6B61D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MNCH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94A0B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maternal, newborn and child health</w:t>
            </w:r>
          </w:p>
        </w:tc>
      </w:tr>
      <w:tr w:rsidR="005037B3" w14:paraId="5579235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5667F1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266EE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ministry of health</w:t>
            </w:r>
          </w:p>
        </w:tc>
      </w:tr>
      <w:tr w:rsidR="005037B3" w14:paraId="232ED70B"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34E1D9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MOQ</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D136C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order quantity</w:t>
            </w:r>
          </w:p>
        </w:tc>
      </w:tr>
      <w:tr w:rsidR="005037B3" w14:paraId="602906D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6FC92A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MOS</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93838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months of stock</w:t>
            </w:r>
          </w:p>
        </w:tc>
      </w:tr>
      <w:tr w:rsidR="005037B3" w14:paraId="26D5F852"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0F74BA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PEPFAR</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1F1E3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President's Emergency Plan For AIDS Relief</w:t>
            </w:r>
          </w:p>
        </w:tc>
      </w:tr>
      <w:tr w:rsidR="005037B3" w14:paraId="2464DD2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9A4364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PMI</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C44A5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 President's Malaria Initiative</w:t>
            </w:r>
          </w:p>
        </w:tc>
      </w:tr>
      <w:tr w:rsidR="005037B3" w14:paraId="6D8F26E6"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C83CF3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PPMR-HIV</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B172D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Planning &amp; Monitoring Report- HIV/AIDS</w:t>
            </w:r>
          </w:p>
        </w:tc>
      </w:tr>
      <w:tr w:rsidR="005037B3" w14:paraId="73F1010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7D4375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PPMR-M</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5D0E0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Planning &amp; Monitoring Report-Malaria</w:t>
            </w:r>
          </w:p>
        </w:tc>
      </w:tr>
      <w:tr w:rsidR="005037B3" w14:paraId="05E88AE3"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FC26B5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9D198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Quantification Analytics Tool</w:t>
            </w:r>
          </w:p>
        </w:tc>
      </w:tr>
      <w:tr w:rsidR="005037B3" w14:paraId="6328CEB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524E73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RO</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C68D5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requisition order</w:t>
            </w:r>
          </w:p>
        </w:tc>
      </w:tr>
      <w:tr w:rsidR="005037B3" w14:paraId="5208F78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F90393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EF1BC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stock keeping unit</w:t>
            </w:r>
          </w:p>
        </w:tc>
      </w:tr>
      <w:tr w:rsidR="005037B3" w14:paraId="4E1F0F3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3D0DFC1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STG</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8DFC9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standard treatment guidelines</w:t>
            </w:r>
          </w:p>
        </w:tc>
      </w:tr>
      <w:tr w:rsidR="005037B3" w14:paraId="311F9F57"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897378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TLP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38FBC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targeted local procurement</w:t>
            </w:r>
          </w:p>
        </w:tc>
      </w:tr>
      <w:tr w:rsidR="005037B3" w14:paraId="0A697B5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530A04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USAID</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827FB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United States Agency for International Development</w:t>
            </w:r>
          </w:p>
        </w:tc>
      </w:tr>
    </w:tbl>
    <w:p w14:paraId="0BADDB34" w14:textId="77777777" w:rsidR="005037B3" w:rsidRDefault="005037B3" w:rsidP="005037B3">
      <w:pPr>
        <w:pStyle w:val="Heading1"/>
        <w:spacing w:before="0" w:after="0"/>
        <w:ind w:left="0" w:firstLine="0"/>
        <w:rPr>
          <w:rFonts w:ascii="Gill Sans" w:eastAsia="Gill Sans" w:hAnsi="Gill Sans" w:cs="Gill Sans"/>
          <w:color w:val="CC0000"/>
          <w:sz w:val="24"/>
          <w:szCs w:val="24"/>
        </w:rPr>
      </w:pPr>
    </w:p>
    <w:p w14:paraId="27BF1383" w14:textId="77777777" w:rsidR="005037B3" w:rsidRDefault="005037B3" w:rsidP="005037B3">
      <w:pPr>
        <w:rPr>
          <w:rFonts w:ascii="Gill Sans" w:eastAsia="Gill Sans" w:hAnsi="Gill Sans" w:cs="Gill Sans"/>
          <w:b/>
          <w:color w:val="CC0000"/>
        </w:rPr>
      </w:pPr>
      <w:r>
        <w:br w:type="page"/>
      </w:r>
    </w:p>
    <w:p w14:paraId="685C5637" w14:textId="797D81A3" w:rsidR="005037B3" w:rsidRPr="00677CF7" w:rsidRDefault="005037B3" w:rsidP="00316914">
      <w:pPr>
        <w:pStyle w:val="Heading"/>
        <w:numPr>
          <w:ilvl w:val="3"/>
          <w:numId w:val="45"/>
        </w:numPr>
        <w:ind w:left="720"/>
        <w:rPr>
          <w:color w:val="C00000"/>
          <w:sz w:val="36"/>
          <w:szCs w:val="36"/>
        </w:rPr>
      </w:pPr>
      <w:bookmarkStart w:id="2" w:name="_Toc57478124"/>
      <w:r w:rsidRPr="00677CF7">
        <w:rPr>
          <w:color w:val="C00000"/>
          <w:sz w:val="36"/>
          <w:szCs w:val="36"/>
        </w:rPr>
        <w:lastRenderedPageBreak/>
        <w:t>Overview</w:t>
      </w:r>
      <w:bookmarkEnd w:id="2"/>
    </w:p>
    <w:p w14:paraId="39645CB7" w14:textId="74E2A832" w:rsidR="005037B3" w:rsidRPr="00677CF7" w:rsidRDefault="005037B3" w:rsidP="00316914">
      <w:pPr>
        <w:pStyle w:val="Heading"/>
        <w:numPr>
          <w:ilvl w:val="0"/>
          <w:numId w:val="247"/>
        </w:numPr>
        <w:rPr>
          <w:rFonts w:ascii="Gill Sans" w:hAnsi="Gill Sans" w:hint="eastAsia"/>
        </w:rPr>
      </w:pPr>
      <w:bookmarkStart w:id="3" w:name="_Toc57478125"/>
      <w:r w:rsidRPr="00677CF7">
        <w:rPr>
          <w:rFonts w:ascii="Gill Sans" w:hAnsi="Gill Sans"/>
        </w:rPr>
        <w:t>General Introduction</w:t>
      </w:r>
      <w:bookmarkEnd w:id="3"/>
    </w:p>
    <w:p w14:paraId="5A459F10" w14:textId="77777777" w:rsidR="005037B3" w:rsidRDefault="005037B3" w:rsidP="005037B3">
      <w:pPr>
        <w:pBdr>
          <w:top w:val="nil"/>
          <w:left w:val="nil"/>
          <w:bottom w:val="nil"/>
          <w:right w:val="nil"/>
          <w:between w:val="nil"/>
        </w:pBdr>
        <w:ind w:left="360"/>
        <w:rPr>
          <w:rFonts w:ascii="Gill Sans" w:eastAsia="Gill Sans" w:hAnsi="Gill Sans" w:cs="Gill Sans"/>
          <w:color w:val="000000"/>
          <w:sz w:val="8"/>
          <w:szCs w:val="8"/>
        </w:rPr>
      </w:pPr>
    </w:p>
    <w:p w14:paraId="3BF406B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Global Health Supply Chain – Procurement and Supply Management (GHSC-PSM) program is an official project of the United States Agency for International Development (USAID), implemented by Chemonics International and its consortium members. The purpose of GHSC-PSM is to ensure uninterrupted supplies of health commodities in support of US Government-funded public health initiatives around the world. </w:t>
      </w:r>
    </w:p>
    <w:p w14:paraId="1BB1CB5C"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ED34318" w14:textId="68D9A116" w:rsidR="005037B3" w:rsidRPr="00677CF7" w:rsidRDefault="005037B3" w:rsidP="00316914">
      <w:pPr>
        <w:pStyle w:val="Heading"/>
        <w:numPr>
          <w:ilvl w:val="0"/>
          <w:numId w:val="247"/>
        </w:numPr>
        <w:rPr>
          <w:rFonts w:ascii="Gill Sans" w:hAnsi="Gill Sans" w:hint="eastAsia"/>
        </w:rPr>
      </w:pPr>
      <w:bookmarkStart w:id="4" w:name="_Toc57382776"/>
      <w:bookmarkStart w:id="5" w:name="_Toc57478126"/>
      <w:r w:rsidRPr="00A71183">
        <w:rPr>
          <w:rFonts w:ascii="Gill Sans" w:hAnsi="Gill Sans"/>
        </w:rPr>
        <w:t>Background</w:t>
      </w:r>
      <w:bookmarkEnd w:id="4"/>
      <w:bookmarkEnd w:id="5"/>
      <w:r w:rsidRPr="00677CF7">
        <w:rPr>
          <w:rFonts w:ascii="Gill Sans" w:hAnsi="Gill Sans"/>
        </w:rPr>
        <w:t xml:space="preserve"> </w:t>
      </w:r>
    </w:p>
    <w:p w14:paraId="59C1ABCF"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75E917F6"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forecasting and supply planning (FASP) tool modernization initiative is supported with funding from the U.S. President’s Emergency Plan for AIDS Relief (PEPFAR), the U.S. President’s Malaria Initiative (PMI), USAID’s family planning and reproductive health (FP/RH) program, and USAID’s maternal and child health (MCH) program, which share the cost of the project. </w:t>
      </w:r>
    </w:p>
    <w:p w14:paraId="0A492A9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33F282E5"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Previous USAID-funded projects, including the Supply Chain Management Systems (SCMS) and DELIVER developed and implemented the existing suite of FASP tools used in the global health domain. These tools have performed their specific functions well and achieved their main objectives. The tools, however, were designed separately, are inconsistent in terms of the user interfaces, and require manual manipulation for data exchange.</w:t>
      </w:r>
    </w:p>
    <w:p w14:paraId="799467F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4D64D08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The primary objectives of this initiative are to build the next generation FASP tools on a scalable and modular platform that is operating-system agnostic; a tool that is web-based with significant offline capabilities; designed to allow for seamless data exchange and sharing across key stakeholders and public health systems, as well as have a user-centric interface for overall usability and automates supply chain functions for end-to-end data visibility and evidence-based decision making that extends across global and national supply chains and encourages coordination with all stakeholders.</w:t>
      </w:r>
    </w:p>
    <w:p w14:paraId="2FA0E9F8"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8"/>
          <w:szCs w:val="8"/>
        </w:rPr>
      </w:pPr>
    </w:p>
    <w:p w14:paraId="4B3C8C8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sdt>
      <w:sdtPr>
        <w:tag w:val="goog_rdk_9"/>
        <w:id w:val="-1963638260"/>
      </w:sdtPr>
      <w:sdtEndPr/>
      <w:sdtContent>
        <w:p w14:paraId="6CE83B82" w14:textId="77777777" w:rsidR="005037B3" w:rsidRDefault="00CA3956" w:rsidP="005037B3">
          <w:pPr>
            <w:rPr>
              <w:ins w:id="6" w:author="GHSC-PSM" w:date="2020-11-14T02:08:00Z"/>
              <w:rFonts w:ascii="Gill Sans" w:eastAsia="Gill Sans" w:hAnsi="Gill Sans" w:cs="Gill Sans"/>
              <w:b/>
              <w:color w:val="CC0000"/>
              <w:sz w:val="36"/>
              <w:szCs w:val="36"/>
            </w:rPr>
          </w:pPr>
          <w:sdt>
            <w:sdtPr>
              <w:tag w:val="goog_rdk_8"/>
              <w:id w:val="-580216892"/>
            </w:sdtPr>
            <w:sdtEndPr/>
            <w:sdtContent>
              <w:ins w:id="7" w:author="GHSC-PSM" w:date="2020-11-14T02:08:00Z">
                <w:r w:rsidR="005037B3">
                  <w:br w:type="page"/>
                </w:r>
              </w:ins>
            </w:sdtContent>
          </w:sdt>
        </w:p>
      </w:sdtContent>
    </w:sdt>
    <w:p w14:paraId="243FDEF8" w14:textId="18CEA22B"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8" w:name="_heading=h.w739ma8y6y3k" w:colFirst="0" w:colLast="0"/>
      <w:bookmarkStart w:id="9" w:name="_Toc57382777"/>
      <w:bookmarkStart w:id="10" w:name="_Toc57478127"/>
      <w:bookmarkEnd w:id="8"/>
      <w:r>
        <w:rPr>
          <w:rFonts w:ascii="Gill Sans" w:eastAsia="Gill Sans" w:hAnsi="Gill Sans" w:cs="Gill Sans"/>
          <w:color w:val="CC0000"/>
        </w:rPr>
        <w:lastRenderedPageBreak/>
        <w:t>Introduction to QAT</w:t>
      </w:r>
      <w:bookmarkEnd w:id="9"/>
      <w:bookmarkEnd w:id="10"/>
    </w:p>
    <w:p w14:paraId="41598392"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1" w:name="_Toc57382778"/>
      <w:bookmarkStart w:id="12" w:name="_Toc57478128"/>
      <w:r>
        <w:rPr>
          <w:rFonts w:ascii="Gill Sans" w:eastAsia="Gill Sans" w:hAnsi="Gill Sans" w:cs="Gill Sans"/>
          <w:highlight w:val="white"/>
        </w:rPr>
        <w:t>Introduction</w:t>
      </w:r>
      <w:bookmarkEnd w:id="11"/>
      <w:bookmarkEnd w:id="12"/>
      <w:r>
        <w:rPr>
          <w:rFonts w:ascii="Gill Sans" w:eastAsia="Gill Sans" w:hAnsi="Gill Sans" w:cs="Gill Sans"/>
          <w:highlight w:val="white"/>
        </w:rPr>
        <w:t xml:space="preserve"> </w:t>
      </w:r>
    </w:p>
    <w:p w14:paraId="221949B7" w14:textId="77777777" w:rsidR="005037B3" w:rsidRPr="00A71183" w:rsidRDefault="005037B3" w:rsidP="00316914">
      <w:pPr>
        <w:pStyle w:val="Heading2"/>
        <w:widowControl/>
        <w:numPr>
          <w:ilvl w:val="1"/>
          <w:numId w:val="79"/>
        </w:numPr>
        <w:pBdr>
          <w:top w:val="none" w:sz="0" w:space="0" w:color="000000"/>
          <w:left w:val="none" w:sz="0" w:space="0" w:color="000000"/>
          <w:bottom w:val="none" w:sz="0" w:space="0" w:color="000000"/>
          <w:right w:val="none" w:sz="0" w:space="0" w:color="000000"/>
          <w:between w:val="none" w:sz="0" w:space="0" w:color="000000"/>
        </w:pBdr>
        <w:spacing w:before="0" w:after="0"/>
        <w:rPr>
          <w:rFonts w:ascii="Gill Sans" w:eastAsia="Gill Sans" w:hAnsi="Gill Sans" w:cs="Gill Sans"/>
          <w:color w:val="000099"/>
        </w:rPr>
      </w:pPr>
      <w:bookmarkStart w:id="13" w:name="_Toc57382779"/>
      <w:bookmarkStart w:id="14" w:name="_Toc57478129"/>
      <w:r w:rsidRPr="00A71183">
        <w:rPr>
          <w:rFonts w:ascii="Gill Sans" w:eastAsia="Gill Sans" w:hAnsi="Gill Sans" w:cs="Gill Sans"/>
          <w:color w:val="000099"/>
        </w:rPr>
        <w:t>Importance of Supply Planning</w:t>
      </w:r>
      <w:bookmarkEnd w:id="13"/>
      <w:bookmarkEnd w:id="14"/>
    </w:p>
    <w:p w14:paraId="3F2DA48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550CDD7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Supply Planning is the component of supply chain management involved with determining how to best fulfill the requirements created from the demand plan. The objective is to balance supply and demand in a manner that achieves the service delivery and financial objectives of the health program.</w:t>
      </w:r>
    </w:p>
    <w:p w14:paraId="699876E4"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1915FB2C" w14:textId="77777777" w:rsidR="005037B3" w:rsidRPr="00A71183" w:rsidRDefault="005037B3" w:rsidP="00316914">
      <w:pPr>
        <w:pStyle w:val="Heading2"/>
        <w:widowControl/>
        <w:numPr>
          <w:ilvl w:val="1"/>
          <w:numId w:val="79"/>
        </w:numPr>
        <w:pBdr>
          <w:top w:val="none" w:sz="0" w:space="0" w:color="000000"/>
          <w:left w:val="none" w:sz="0" w:space="0" w:color="000000"/>
          <w:bottom w:val="none" w:sz="0" w:space="0" w:color="000000"/>
          <w:right w:val="none" w:sz="0" w:space="0" w:color="000000"/>
          <w:between w:val="none" w:sz="0" w:space="0" w:color="000000"/>
        </w:pBdr>
        <w:spacing w:before="0" w:after="0"/>
        <w:rPr>
          <w:rFonts w:ascii="Gill Sans" w:eastAsia="Gill Sans" w:hAnsi="Gill Sans" w:cs="Gill Sans"/>
          <w:color w:val="000099"/>
        </w:rPr>
      </w:pPr>
      <w:bookmarkStart w:id="15" w:name="_Toc57382780"/>
      <w:bookmarkStart w:id="16" w:name="_Toc57478130"/>
      <w:r w:rsidRPr="00A71183">
        <w:rPr>
          <w:rFonts w:ascii="Gill Sans" w:eastAsia="Gill Sans" w:hAnsi="Gill Sans" w:cs="Gill Sans"/>
          <w:color w:val="000099"/>
        </w:rPr>
        <w:t>What QAT Supply Planning Can Do for You?</w:t>
      </w:r>
      <w:bookmarkEnd w:id="15"/>
      <w:bookmarkEnd w:id="16"/>
      <w:r w:rsidRPr="00A71183">
        <w:rPr>
          <w:rFonts w:ascii="Gill Sans" w:eastAsia="Gill Sans" w:hAnsi="Gill Sans" w:cs="Gill Sans"/>
          <w:color w:val="000099"/>
        </w:rPr>
        <w:t xml:space="preserve"> </w:t>
      </w:r>
    </w:p>
    <w:p w14:paraId="7B51818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8"/>
          <w:szCs w:val="8"/>
        </w:rPr>
      </w:pPr>
    </w:p>
    <w:p w14:paraId="00E2066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Quantification Analytics Tool seeks to enable the users to accurately forecast and plan for the supply of healthcare commodities required </w:t>
      </w:r>
      <w:r>
        <w:rPr>
          <w:rFonts w:ascii="Gill Sans" w:eastAsia="Gill Sans" w:hAnsi="Gill Sans" w:cs="Gill Sans"/>
        </w:rPr>
        <w:t>in the country</w:t>
      </w:r>
      <w:r>
        <w:rPr>
          <w:rFonts w:ascii="Gill Sans" w:eastAsia="Gill Sans" w:hAnsi="Gill Sans" w:cs="Gill Sans"/>
          <w:color w:val="000000"/>
        </w:rPr>
        <w:t xml:space="preserve"> to maintain health services operational.</w:t>
      </w:r>
    </w:p>
    <w:p w14:paraId="7A1BB33E"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13B842F8"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QAT enhances and modernizes the functionality offered by the incumbent PipeLine and Quantimed (module 2) tools by providing advanced scenario planning and updated planning logic; it also streamlines the forecasting and supply planning activities. Furthermore, the QAT enables offline functioning that helps users log their data even when there is no network coverage. </w:t>
      </w:r>
    </w:p>
    <w:p w14:paraId="1EEDE34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2734398A"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QAT can help you with monitoring and procurement planning functions, as explained below.</w:t>
      </w:r>
    </w:p>
    <w:p w14:paraId="19901F74"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49136115" w14:textId="77777777" w:rsidR="005037B3" w:rsidRDefault="005037B3" w:rsidP="005037B3">
      <w:pPr>
        <w:pBdr>
          <w:top w:val="nil"/>
          <w:left w:val="nil"/>
          <w:bottom w:val="nil"/>
          <w:right w:val="nil"/>
          <w:between w:val="nil"/>
        </w:pBdr>
        <w:spacing w:line="288" w:lineRule="auto"/>
        <w:ind w:firstLine="720"/>
        <w:jc w:val="both"/>
        <w:rPr>
          <w:rFonts w:ascii="Gill Sans" w:eastAsia="Gill Sans" w:hAnsi="Gill Sans" w:cs="Gill Sans"/>
          <w:b/>
          <w:color w:val="000000"/>
        </w:rPr>
      </w:pPr>
      <w:r>
        <w:rPr>
          <w:rFonts w:ascii="Gill Sans" w:eastAsia="Gill Sans" w:hAnsi="Gill Sans" w:cs="Gill Sans"/>
          <w:b/>
          <w:color w:val="000000"/>
        </w:rPr>
        <w:t>QAT monitoring functions include-</w:t>
      </w:r>
    </w:p>
    <w:p w14:paraId="07804876"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Monitoring stock balances, in terms of quantities and months of stocks on hand in the entire program.</w:t>
      </w:r>
    </w:p>
    <w:p w14:paraId="5F688492"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Comparing stock balances to maximum and minimum stock parameters.</w:t>
      </w:r>
    </w:p>
    <w:p w14:paraId="47B2CD99"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Automating the identification of problems such as additional procurements needed, stock outs, balances below minimum or above maximum.</w:t>
      </w:r>
    </w:p>
    <w:p w14:paraId="31864A63"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rPr>
      </w:pPr>
    </w:p>
    <w:p w14:paraId="07E08FB6" w14:textId="77777777" w:rsidR="005037B3" w:rsidRDefault="005037B3" w:rsidP="005037B3">
      <w:pPr>
        <w:pBdr>
          <w:top w:val="nil"/>
          <w:left w:val="nil"/>
          <w:bottom w:val="nil"/>
          <w:right w:val="nil"/>
          <w:between w:val="nil"/>
        </w:pBdr>
        <w:spacing w:line="288" w:lineRule="auto"/>
        <w:ind w:firstLine="720"/>
        <w:jc w:val="both"/>
        <w:rPr>
          <w:rFonts w:ascii="Gill Sans" w:eastAsia="Gill Sans" w:hAnsi="Gill Sans" w:cs="Gill Sans"/>
          <w:b/>
          <w:color w:val="000000"/>
        </w:rPr>
      </w:pPr>
      <w:r>
        <w:rPr>
          <w:rFonts w:ascii="Gill Sans" w:eastAsia="Gill Sans" w:hAnsi="Gill Sans" w:cs="Gill Sans"/>
          <w:b/>
          <w:color w:val="000000"/>
        </w:rPr>
        <w:t>Procurement planning functions include-</w:t>
      </w:r>
    </w:p>
    <w:p w14:paraId="4CF5E121"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Calculation of shortfalls/surpluses and quantities needed to maintain the program’s optimum stock levels.</w:t>
      </w:r>
    </w:p>
    <w:p w14:paraId="0FCA88AE"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Automated calculation and tracking of pending actions, based on lead times such as shipments to plan, order, ship, and receive.</w:t>
      </w:r>
    </w:p>
    <w:p w14:paraId="67EA3EF2"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color w:val="000000"/>
        </w:rPr>
      </w:pPr>
    </w:p>
    <w:p w14:paraId="207DAB8C"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lastRenderedPageBreak/>
        <w:t>Calculation of estimated shipment and freight costs.</w:t>
      </w:r>
    </w:p>
    <w:p w14:paraId="102AE757"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Tracking estimated budget expenditures.</w:t>
      </w:r>
    </w:p>
    <w:p w14:paraId="58F9A109"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Comparison of alternative procurement scenarios and analysis. </w:t>
      </w:r>
    </w:p>
    <w:p w14:paraId="7BA3CB74"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color w:val="000000"/>
        </w:rPr>
      </w:pPr>
    </w:p>
    <w:p w14:paraId="55C124A4"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7" w:name="_Toc57382781"/>
      <w:bookmarkStart w:id="18" w:name="_Toc57478131"/>
      <w:r>
        <w:rPr>
          <w:rFonts w:ascii="Gill Sans" w:eastAsia="Gill Sans" w:hAnsi="Gill Sans" w:cs="Gill Sans"/>
        </w:rPr>
        <w:t>Objectives</w:t>
      </w:r>
      <w:bookmarkEnd w:id="17"/>
      <w:bookmarkEnd w:id="18"/>
    </w:p>
    <w:p w14:paraId="6DA77906"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4CDAC607"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plan, procure, monitor, and receive health commodities.</w:t>
      </w:r>
    </w:p>
    <w:p w14:paraId="7FEBD547"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guarantee lifesaving health supplies reach those in need.</w:t>
      </w:r>
    </w:p>
    <w:p w14:paraId="156203B9"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strengthen national supply planning methods.</w:t>
      </w:r>
    </w:p>
    <w:p w14:paraId="6C359EA8"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advance countries on their journey to self-reliance.</w:t>
      </w:r>
    </w:p>
    <w:p w14:paraId="601473B0" w14:textId="77777777" w:rsidR="005037B3" w:rsidRDefault="005037B3" w:rsidP="005037B3">
      <w:pPr>
        <w:pBdr>
          <w:top w:val="nil"/>
          <w:left w:val="nil"/>
          <w:bottom w:val="nil"/>
          <w:right w:val="nil"/>
          <w:between w:val="nil"/>
        </w:pBdr>
        <w:spacing w:line="288" w:lineRule="auto"/>
        <w:rPr>
          <w:rFonts w:ascii="Gill Sans" w:eastAsia="Gill Sans" w:hAnsi="Gill Sans" w:cs="Gill Sans"/>
        </w:rPr>
      </w:pPr>
    </w:p>
    <w:p w14:paraId="0BA70D11"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9" w:name="_Toc57382782"/>
      <w:bookmarkStart w:id="20" w:name="_Toc57478132"/>
      <w:r>
        <w:rPr>
          <w:rFonts w:ascii="Gill Sans" w:eastAsia="Gill Sans" w:hAnsi="Gill Sans" w:cs="Gill Sans"/>
        </w:rPr>
        <w:t>Who Should Use QAT?</w:t>
      </w:r>
      <w:bookmarkEnd w:id="19"/>
      <w:bookmarkEnd w:id="20"/>
    </w:p>
    <w:p w14:paraId="22AD0EC2"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It is increasingly necessary that local program managers be empowered to do their own forecasting, monitoring, and procurement planning; they must also take charge of coordinating the activities of donors and local suppliers, as well as those of their own logistics management staff. While program managers and decision makers will be the primary users of QAT, the system can provide information to host country policy makers, country directors, procurers, and donors. </w:t>
      </w:r>
    </w:p>
    <w:p w14:paraId="51358D18" w14:textId="007046DC" w:rsidR="00677CF7" w:rsidRDefault="00677CF7" w:rsidP="00677CF7">
      <w:pPr>
        <w:pStyle w:val="Caption"/>
        <w:keepNext/>
      </w:pPr>
    </w:p>
    <w:tbl>
      <w:tblPr>
        <w:tblW w:w="909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8"/>
        <w:gridCol w:w="6662"/>
      </w:tblGrid>
      <w:tr w:rsidR="005037B3" w14:paraId="3B4EADE4" w14:textId="77777777" w:rsidTr="005037B3">
        <w:trPr>
          <w:trHeight w:val="20"/>
        </w:trPr>
        <w:tc>
          <w:tcPr>
            <w:tcW w:w="2428" w:type="dxa"/>
          </w:tcPr>
          <w:p w14:paraId="1DF418BE"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Who</w:t>
            </w:r>
          </w:p>
        </w:tc>
        <w:tc>
          <w:tcPr>
            <w:tcW w:w="6662" w:type="dxa"/>
          </w:tcPr>
          <w:p w14:paraId="3865FAAE"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Purpose</w:t>
            </w:r>
          </w:p>
        </w:tc>
      </w:tr>
      <w:tr w:rsidR="005037B3" w14:paraId="246C606C" w14:textId="77777777" w:rsidTr="005037B3">
        <w:trPr>
          <w:trHeight w:val="20"/>
        </w:trPr>
        <w:tc>
          <w:tcPr>
            <w:tcW w:w="2428" w:type="dxa"/>
          </w:tcPr>
          <w:p w14:paraId="5471E502"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 xml:space="preserve">Planners / Program managers </w:t>
            </w:r>
          </w:p>
        </w:tc>
        <w:tc>
          <w:tcPr>
            <w:tcW w:w="6662" w:type="dxa"/>
          </w:tcPr>
          <w:p w14:paraId="306B6E1F" w14:textId="77777777" w:rsidR="005037B3" w:rsidRDefault="005037B3" w:rsidP="005037B3">
            <w:pPr>
              <w:spacing w:after="160" w:line="259" w:lineRule="auto"/>
              <w:rPr>
                <w:rFonts w:ascii="Gill Sans" w:eastAsia="Gill Sans" w:hAnsi="Gill Sans" w:cs="Gill Sans"/>
              </w:rPr>
            </w:pPr>
            <w:r>
              <w:rPr>
                <w:rFonts w:ascii="Gill Sans" w:eastAsia="Gill Sans" w:hAnsi="Gill Sans" w:cs="Gill Sans"/>
              </w:rPr>
              <w:t>You are managing multiple funders (with different budgets), multiple procurement agents (with different catalogs, and lead times) and consumption and inventory data coming from different levels of your supply chain. QAT will help you decrease the risk of stock imbalances by providing increased visibility into procurement planning, and stock status monitoring in the near- and long-term.</w:t>
            </w:r>
          </w:p>
        </w:tc>
      </w:tr>
      <w:tr w:rsidR="005037B3" w14:paraId="75EF5D37" w14:textId="77777777" w:rsidTr="005037B3">
        <w:trPr>
          <w:trHeight w:val="20"/>
        </w:trPr>
        <w:tc>
          <w:tcPr>
            <w:tcW w:w="2428" w:type="dxa"/>
          </w:tcPr>
          <w:p w14:paraId="6CBBDBCF"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Host-country policy makers / country directors</w:t>
            </w:r>
          </w:p>
        </w:tc>
        <w:tc>
          <w:tcPr>
            <w:tcW w:w="6662" w:type="dxa"/>
          </w:tcPr>
          <w:p w14:paraId="7DEC8676" w14:textId="77777777" w:rsidR="005037B3" w:rsidRDefault="005037B3" w:rsidP="005037B3">
            <w:pPr>
              <w:spacing w:after="160" w:line="259" w:lineRule="auto"/>
              <w:rPr>
                <w:rFonts w:ascii="Gill Sans" w:eastAsia="Gill Sans" w:hAnsi="Gill Sans" w:cs="Gill Sans"/>
              </w:rPr>
            </w:pPr>
            <w:r>
              <w:rPr>
                <w:rFonts w:ascii="Gill Sans" w:eastAsia="Gill Sans" w:hAnsi="Gill Sans" w:cs="Gill Sans"/>
              </w:rPr>
              <w:t xml:space="preserve">QAT will highlight any stock imbalances and the implications of different decisions, such as budgetary constraints and procurement policies </w:t>
            </w:r>
          </w:p>
        </w:tc>
      </w:tr>
      <w:tr w:rsidR="005037B3" w14:paraId="27480732" w14:textId="77777777" w:rsidTr="005037B3">
        <w:trPr>
          <w:trHeight w:val="20"/>
        </w:trPr>
        <w:tc>
          <w:tcPr>
            <w:tcW w:w="2428" w:type="dxa"/>
          </w:tcPr>
          <w:p w14:paraId="7AD80D06"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Procurers and donors</w:t>
            </w:r>
          </w:p>
        </w:tc>
        <w:tc>
          <w:tcPr>
            <w:tcW w:w="6662" w:type="dxa"/>
          </w:tcPr>
          <w:p w14:paraId="4D789DBC" w14:textId="77777777" w:rsidR="005037B3" w:rsidRDefault="005037B3" w:rsidP="0079184C">
            <w:pPr>
              <w:keepNext/>
              <w:spacing w:after="160" w:line="259" w:lineRule="auto"/>
              <w:rPr>
                <w:rFonts w:ascii="Gill Sans" w:eastAsia="Gill Sans" w:hAnsi="Gill Sans" w:cs="Gill Sans"/>
              </w:rPr>
            </w:pPr>
            <w:r>
              <w:rPr>
                <w:rFonts w:ascii="Gill Sans" w:eastAsia="Gill Sans" w:hAnsi="Gill Sans" w:cs="Gill Sans"/>
              </w:rPr>
              <w:t>QAT highlights the current supply status and future procurement requirements</w:t>
            </w:r>
          </w:p>
        </w:tc>
      </w:tr>
    </w:tbl>
    <w:p w14:paraId="1C705285" w14:textId="6F2D4567" w:rsidR="0079184C" w:rsidRDefault="0079184C" w:rsidP="0079184C">
      <w:pPr>
        <w:pStyle w:val="Caption"/>
        <w:jc w:val="center"/>
        <w:rPr>
          <w:rFonts w:ascii="Gill Sans" w:eastAsia="Gill Sans" w:hAnsi="Gill Sans" w:cs="Gill Sans"/>
        </w:rPr>
      </w:pPr>
      <w:bookmarkStart w:id="21" w:name="_Toc57382783"/>
      <w:bookmarkStart w:id="22" w:name="_Toc57478133"/>
      <w:r>
        <w:t>Table</w:t>
      </w:r>
      <w:r w:rsidRPr="00227FF3">
        <w:t xml:space="preserve"> 1.3</w:t>
      </w:r>
      <w:r>
        <w:t>-</w:t>
      </w:r>
      <w:r w:rsidRPr="00227FF3">
        <w:t xml:space="preserve"> User Role and Purpose</w:t>
      </w:r>
    </w:p>
    <w:p w14:paraId="318A6DF2" w14:textId="4D504B94" w:rsidR="005037B3" w:rsidRDefault="005037B3" w:rsidP="00316914">
      <w:pPr>
        <w:pStyle w:val="Heading2"/>
        <w:numPr>
          <w:ilvl w:val="0"/>
          <w:numId w:val="126"/>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lastRenderedPageBreak/>
        <w:t>Important QAT Concepts and Terms</w:t>
      </w:r>
      <w:bookmarkEnd w:id="21"/>
      <w:bookmarkEnd w:id="22"/>
      <w:r>
        <w:rPr>
          <w:rFonts w:ascii="Gill Sans" w:eastAsia="Gill Sans" w:hAnsi="Gill Sans" w:cs="Gill Sans"/>
        </w:rPr>
        <w:t xml:space="preserve"> </w:t>
      </w:r>
    </w:p>
    <w:p w14:paraId="26A8A9CB" w14:textId="77777777" w:rsidR="005037B3" w:rsidRDefault="005037B3" w:rsidP="005037B3">
      <w:pPr>
        <w:spacing w:line="288" w:lineRule="auto"/>
        <w:rPr>
          <w:rFonts w:ascii="Gill Sans" w:eastAsia="Gill Sans" w:hAnsi="Gill Sans" w:cs="Gill Sans"/>
          <w:b/>
          <w:sz w:val="8"/>
          <w:szCs w:val="8"/>
        </w:rPr>
      </w:pPr>
    </w:p>
    <w:tbl>
      <w:tblPr>
        <w:tblW w:w="9638" w:type="dxa"/>
        <w:tblInd w:w="49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9"/>
      </w:tblGrid>
      <w:tr w:rsidR="005037B3" w14:paraId="58C0624A" w14:textId="77777777" w:rsidTr="005037B3">
        <w:trPr>
          <w:trHeight w:val="255"/>
        </w:trPr>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F869229" w14:textId="77777777" w:rsidR="005037B3" w:rsidRDefault="005037B3" w:rsidP="005037B3">
            <w:pPr>
              <w:jc w:val="center"/>
              <w:rPr>
                <w:rFonts w:ascii="Gill Sans" w:eastAsia="Gill Sans" w:hAnsi="Gill Sans" w:cs="Gill Sans"/>
                <w:b/>
              </w:rPr>
            </w:pPr>
            <w:r>
              <w:rPr>
                <w:rFonts w:ascii="Gill Sans" w:eastAsia="Gill Sans" w:hAnsi="Gill Sans" w:cs="Gill Sans"/>
                <w:b/>
              </w:rPr>
              <w:t>Terms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A1F853" w14:textId="77777777" w:rsidR="005037B3" w:rsidRDefault="005037B3" w:rsidP="005037B3">
            <w:pPr>
              <w:jc w:val="center"/>
              <w:rPr>
                <w:rFonts w:ascii="Gill Sans" w:eastAsia="Gill Sans" w:hAnsi="Gill Sans" w:cs="Gill Sans"/>
                <w:b/>
              </w:rPr>
            </w:pPr>
            <w:r>
              <w:rPr>
                <w:rFonts w:ascii="Gill Sans" w:eastAsia="Gill Sans" w:hAnsi="Gill Sans" w:cs="Gill Sans"/>
                <w:b/>
              </w:rPr>
              <w:t>Definitions</w:t>
            </w:r>
          </w:p>
        </w:tc>
      </w:tr>
      <w:tr w:rsidR="005037B3" w14:paraId="1808D660"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879E6D" w14:textId="77777777" w:rsidR="005037B3" w:rsidRDefault="005037B3" w:rsidP="005037B3">
            <w:pPr>
              <w:rPr>
                <w:rFonts w:ascii="Gill Sans" w:eastAsia="Gill Sans" w:hAnsi="Gill Sans" w:cs="Gill Sans"/>
                <w:b/>
              </w:rPr>
            </w:pPr>
            <w:r>
              <w:rPr>
                <w:rFonts w:ascii="Gill Sans" w:eastAsia="Gill Sans" w:hAnsi="Gill Sans" w:cs="Gill Sans"/>
                <w:b/>
              </w:rPr>
              <w:t>Realm</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5AADD" w14:textId="77777777" w:rsidR="005037B3" w:rsidRDefault="005037B3" w:rsidP="005037B3">
            <w:pPr>
              <w:rPr>
                <w:rFonts w:ascii="Gill Sans" w:eastAsia="Gill Sans" w:hAnsi="Gill Sans" w:cs="Gill Sans"/>
                <w:b/>
              </w:rPr>
            </w:pPr>
            <w:r>
              <w:rPr>
                <w:rFonts w:ascii="Gill Sans" w:eastAsia="Gill Sans" w:hAnsi="Gill Sans" w:cs="Gill Sans"/>
              </w:rPr>
              <w:t xml:space="preserve">The QAT platform is subdivided into realms, each one governed by their own master data (inclusive of product catalog, funder names, procurement agent names, etc.) Future realms could be set up for other fields such as education supply chains, agriculture supply chains, etc.  </w:t>
            </w:r>
          </w:p>
        </w:tc>
      </w:tr>
      <w:tr w:rsidR="005037B3" w14:paraId="6383FAA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14DE8B" w14:textId="77777777" w:rsidR="005037B3" w:rsidRDefault="005037B3" w:rsidP="005037B3">
            <w:pPr>
              <w:rPr>
                <w:rFonts w:ascii="Gill Sans" w:eastAsia="Gill Sans" w:hAnsi="Gill Sans" w:cs="Gill Sans"/>
                <w:b/>
              </w:rPr>
            </w:pPr>
            <w:r>
              <w:rPr>
                <w:rFonts w:ascii="Gill Sans" w:eastAsia="Gill Sans" w:hAnsi="Gill Sans" w:cs="Gill Sans"/>
                <w:b/>
              </w:rPr>
              <w:t>Programs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AA40C8" w14:textId="77777777" w:rsidR="005037B3" w:rsidRDefault="005037B3" w:rsidP="005037B3">
            <w:pPr>
              <w:rPr>
                <w:rFonts w:ascii="Gill Sans" w:eastAsia="Gill Sans" w:hAnsi="Gill Sans" w:cs="Gill Sans"/>
                <w:b/>
              </w:rPr>
            </w:pPr>
            <w:r>
              <w:rPr>
                <w:rFonts w:ascii="Gill Sans" w:eastAsia="Gill Sans" w:hAnsi="Gill Sans" w:cs="Gill Sans"/>
              </w:rPr>
              <w:t>A program arises similar in structure to a PipeLine  “supply plans database”. Each program consists of only one country, one technical area, one region (national level, central level, etc.), and one organization (MOH, PEPFAR-only, PMI-only).</w:t>
            </w:r>
          </w:p>
        </w:tc>
      </w:tr>
      <w:tr w:rsidR="005037B3" w14:paraId="10162F9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344CEF" w14:textId="77777777" w:rsidR="005037B3" w:rsidRDefault="005037B3" w:rsidP="005037B3">
            <w:pPr>
              <w:rPr>
                <w:rFonts w:ascii="Gill Sans" w:eastAsia="Gill Sans" w:hAnsi="Gill Sans" w:cs="Gill Sans"/>
                <w:b/>
              </w:rPr>
            </w:pPr>
            <w:r>
              <w:rPr>
                <w:rFonts w:ascii="Gill Sans" w:eastAsia="Gill Sans" w:hAnsi="Gill Sans" w:cs="Gill Sans"/>
                <w:b/>
              </w:rPr>
              <w:t>Technical Area</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784C5C" w14:textId="77777777" w:rsidR="005037B3" w:rsidRDefault="005037B3" w:rsidP="005037B3">
            <w:pPr>
              <w:rPr>
                <w:rFonts w:ascii="Gill Sans" w:eastAsia="Gill Sans" w:hAnsi="Gill Sans" w:cs="Gill Sans"/>
                <w:b/>
              </w:rPr>
            </w:pPr>
            <w:r>
              <w:rPr>
                <w:rFonts w:ascii="Gill Sans" w:eastAsia="Gill Sans" w:hAnsi="Gill Sans" w:cs="Gill Sans"/>
              </w:rPr>
              <w:t>In QAT, technical area is synonymous to the commodity groups (i.e. ARV, Family Planning, Malaria, etc.) and are used to build a QAT program.</w:t>
            </w:r>
          </w:p>
        </w:tc>
      </w:tr>
      <w:tr w:rsidR="005037B3" w14:paraId="1EF4558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E2CFA0B" w14:textId="77777777" w:rsidR="005037B3" w:rsidRDefault="005037B3" w:rsidP="005037B3">
            <w:pPr>
              <w:rPr>
                <w:rFonts w:ascii="Gill Sans" w:eastAsia="Gill Sans" w:hAnsi="Gill Sans" w:cs="Gill Sans"/>
                <w:b/>
              </w:rPr>
            </w:pPr>
            <w:r>
              <w:rPr>
                <w:rFonts w:ascii="Gill Sans" w:eastAsia="Gill Sans" w:hAnsi="Gill Sans" w:cs="Gill Sans"/>
                <w:b/>
              </w:rPr>
              <w:t>Region</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E813C54" w14:textId="77777777" w:rsidR="005037B3" w:rsidRDefault="005037B3" w:rsidP="005037B3">
            <w:pPr>
              <w:rPr>
                <w:rFonts w:ascii="Gill Sans" w:eastAsia="Gill Sans" w:hAnsi="Gill Sans" w:cs="Gill Sans"/>
                <w:b/>
              </w:rPr>
            </w:pPr>
            <w:r>
              <w:rPr>
                <w:rFonts w:ascii="Gill Sans" w:eastAsia="Gill Sans" w:hAnsi="Gill Sans" w:cs="Gill Sans"/>
              </w:rPr>
              <w:t>QAT users can capture data at sub-national levels by structuring their programs with regions. The regions are defined at the program level. If a program administrator does not have subnational-level data or prefers to enter aggregated values, the user may keep the region “national” or “central.” To define sub-national levels, both forecast/consumption and inventory/adjustments must be entered at each level, which the application would then aggregate to a national total.</w:t>
            </w:r>
          </w:p>
        </w:tc>
      </w:tr>
      <w:tr w:rsidR="005037B3" w14:paraId="1743C583"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821548" w14:textId="77777777" w:rsidR="005037B3" w:rsidRDefault="005037B3" w:rsidP="005037B3">
            <w:pPr>
              <w:rPr>
                <w:rFonts w:ascii="Gill Sans" w:eastAsia="Gill Sans" w:hAnsi="Gill Sans" w:cs="Gill Sans"/>
                <w:b/>
              </w:rPr>
            </w:pPr>
            <w:r>
              <w:rPr>
                <w:rFonts w:ascii="Gill Sans" w:eastAsia="Gill Sans" w:hAnsi="Gill Sans" w:cs="Gill Sans"/>
                <w:b/>
              </w:rPr>
              <w:t>Master Data</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771A95" w14:textId="77777777" w:rsidR="005037B3" w:rsidRDefault="005037B3" w:rsidP="005037B3">
            <w:pPr>
              <w:rPr>
                <w:rFonts w:ascii="Gill Sans" w:eastAsia="Gill Sans" w:hAnsi="Gill Sans" w:cs="Gill Sans"/>
                <w:b/>
              </w:rPr>
            </w:pPr>
            <w:r>
              <w:rPr>
                <w:rFonts w:ascii="Gill Sans" w:eastAsia="Gill Sans" w:hAnsi="Gill Sans" w:cs="Gill Sans"/>
              </w:rPr>
              <w:t>Master data is a cleaned/standardized list of data that is shared and used by several applications (or programs in the case of the G;obal Health Realm) that make up a system. Many data points in QAT are standardized – for example, product lists, shipment statuses, data sources, etc. Users can request updates and additions to this master data though a ticketing mechanism.</w:t>
            </w:r>
          </w:p>
        </w:tc>
      </w:tr>
      <w:tr w:rsidR="005037B3" w14:paraId="0D3A1109"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DFCDDFA" w14:textId="77777777" w:rsidR="005037B3" w:rsidRDefault="005037B3" w:rsidP="005037B3">
            <w:pPr>
              <w:rPr>
                <w:rFonts w:ascii="Gill Sans" w:eastAsia="Gill Sans" w:hAnsi="Gill Sans" w:cs="Gill Sans"/>
                <w:b/>
              </w:rPr>
            </w:pPr>
            <w:r>
              <w:rPr>
                <w:rFonts w:ascii="Gill Sans" w:eastAsia="Gill Sans" w:hAnsi="Gill Sans" w:cs="Gill Sans"/>
                <w:b/>
              </w:rPr>
              <w:t>Syncing</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DC79D2" w14:textId="77777777" w:rsidR="005037B3" w:rsidRDefault="005037B3" w:rsidP="005037B3">
            <w:pPr>
              <w:rPr>
                <w:rFonts w:ascii="Gill Sans" w:eastAsia="Gill Sans" w:hAnsi="Gill Sans" w:cs="Gill Sans"/>
                <w:b/>
              </w:rPr>
            </w:pPr>
            <w:r>
              <w:rPr>
                <w:rFonts w:ascii="Gill Sans" w:eastAsia="Gill Sans" w:hAnsi="Gill Sans" w:cs="Gill Sans"/>
              </w:rPr>
              <w:t xml:space="preserve">Many of QAT’s functionalities can be used offline; however, some data must be </w:t>
            </w:r>
            <w:r>
              <w:rPr>
                <w:rFonts w:ascii="Gill Sans" w:eastAsia="Gill Sans" w:hAnsi="Gill Sans" w:cs="Gill Sans"/>
              </w:rPr>
              <w:lastRenderedPageBreak/>
              <w:t>synced when online in order to have a “live” copy of the data for all program users to access. QAT will sync when a user is online or if the user chooses to manually sync.</w:t>
            </w:r>
          </w:p>
        </w:tc>
      </w:tr>
      <w:tr w:rsidR="005037B3" w14:paraId="7EDB34D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AC2C0A" w14:textId="77777777" w:rsidR="005037B3" w:rsidRDefault="005037B3" w:rsidP="005037B3">
            <w:pPr>
              <w:rPr>
                <w:rFonts w:ascii="Gill Sans" w:eastAsia="Gill Sans" w:hAnsi="Gill Sans" w:cs="Gill Sans"/>
                <w:b/>
              </w:rPr>
            </w:pPr>
            <w:r>
              <w:rPr>
                <w:rFonts w:ascii="Gill Sans" w:eastAsia="Gill Sans" w:hAnsi="Gill Sans" w:cs="Gill Sans"/>
                <w:b/>
              </w:rPr>
              <w:lastRenderedPageBreak/>
              <w:t>User Roles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221DB9" w14:textId="77777777" w:rsidR="005037B3" w:rsidRDefault="005037B3" w:rsidP="005037B3">
            <w:pPr>
              <w:rPr>
                <w:rFonts w:ascii="Gill Sans" w:eastAsia="Gill Sans" w:hAnsi="Gill Sans" w:cs="Gill Sans"/>
                <w:b/>
              </w:rPr>
            </w:pPr>
            <w:r>
              <w:rPr>
                <w:rFonts w:ascii="Gill Sans" w:eastAsia="Gill Sans" w:hAnsi="Gill Sans" w:cs="Gill Sans"/>
              </w:rPr>
              <w:t>These are dedicated assignments to users that allow for different levels of access to data and functional areas within QAT.</w:t>
            </w:r>
          </w:p>
        </w:tc>
      </w:tr>
      <w:tr w:rsidR="005037B3" w14:paraId="4C7D8E9A"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873F60" w14:textId="77777777" w:rsidR="005037B3" w:rsidRDefault="005037B3" w:rsidP="005037B3">
            <w:pPr>
              <w:rPr>
                <w:rFonts w:ascii="Gill Sans" w:eastAsia="Gill Sans" w:hAnsi="Gill Sans" w:cs="Gill Sans"/>
                <w:b/>
              </w:rPr>
            </w:pPr>
            <w:r>
              <w:rPr>
                <w:rFonts w:ascii="Gill Sans" w:eastAsia="Gill Sans" w:hAnsi="Gill Sans" w:cs="Gill Sans"/>
                <w:b/>
              </w:rPr>
              <w:t>Procurement Systems Interfacing</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9717EB" w14:textId="77777777" w:rsidR="005037B3" w:rsidRDefault="005037B3" w:rsidP="005037B3">
            <w:pPr>
              <w:rPr>
                <w:rFonts w:ascii="Gill Sans" w:eastAsia="Gill Sans" w:hAnsi="Gill Sans" w:cs="Gill Sans"/>
              </w:rPr>
            </w:pPr>
            <w:r>
              <w:rPr>
                <w:rFonts w:ascii="Gill Sans" w:eastAsia="Gill Sans" w:hAnsi="Gill Sans" w:cs="Gill Sans"/>
              </w:rPr>
              <w:t>The software is designed to interface with different procurement management systems, from the various procurement agents. Initially, QAT will have an interface with ARTMIS that will enable import of USAID product information along with shipment data directly into QAT, reducing workload on planners to update shipment delivery dates, quantities, statuses. In the future, PSM will work to engage other donors such as Global Fund and/or UNFPA to interface with their systems, thus enabling importation of shipment data from them.</w:t>
            </w:r>
          </w:p>
        </w:tc>
      </w:tr>
      <w:tr w:rsidR="005037B3" w14:paraId="500D298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D48A15" w14:textId="77777777" w:rsidR="005037B3" w:rsidRDefault="005037B3" w:rsidP="005037B3">
            <w:pPr>
              <w:rPr>
                <w:rFonts w:ascii="Gill Sans" w:eastAsia="Gill Sans" w:hAnsi="Gill Sans" w:cs="Gill Sans"/>
                <w:b/>
              </w:rPr>
            </w:pPr>
            <w:r>
              <w:rPr>
                <w:rFonts w:ascii="Gill Sans" w:eastAsia="Gill Sans" w:hAnsi="Gill Sans" w:cs="Gill Sans"/>
                <w:b/>
              </w:rPr>
              <w:t>Average Monthly Consumption (AMC)</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C1FCD3" w14:textId="77777777" w:rsidR="005037B3" w:rsidRDefault="005037B3" w:rsidP="005037B3">
            <w:pPr>
              <w:rPr>
                <w:rFonts w:ascii="Gill Sans" w:eastAsia="Gill Sans" w:hAnsi="Gill Sans" w:cs="Gill Sans"/>
              </w:rPr>
            </w:pPr>
            <w:r>
              <w:rPr>
                <w:rFonts w:ascii="Gill Sans" w:eastAsia="Gill Sans" w:hAnsi="Gill Sans" w:cs="Gill Sans"/>
              </w:rPr>
              <w:t>A dynamic value (</w:t>
            </w:r>
            <w:r>
              <w:rPr>
                <w:rFonts w:ascii="Gill Sans" w:eastAsia="Gill Sans" w:hAnsi="Gill Sans" w:cs="Gill Sans"/>
                <w:i/>
              </w:rPr>
              <w:t>could be different month to month</w:t>
            </w:r>
            <w:r>
              <w:rPr>
                <w:rFonts w:ascii="Gill Sans" w:eastAsia="Gill Sans" w:hAnsi="Gill Sans" w:cs="Gill Sans"/>
              </w:rPr>
              <w:t>) that determines the average quantity a product is used over a selected period of time. For QAT, the default AMC will be an average of the past three months of consumption, the current month, and two months into the future. If there is missing monthly consumption data within the calculated time period, it will be treated as “null”, not as zero. QAT Program Administrators have the ability to change the AMC time period to a maximum of 12 months into the past and 12 months into the future.</w:t>
            </w:r>
          </w:p>
        </w:tc>
      </w:tr>
      <w:tr w:rsidR="005037B3" w14:paraId="504F98F4"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3FE27A3" w14:textId="77777777" w:rsidR="005037B3" w:rsidRDefault="005037B3" w:rsidP="005037B3">
            <w:pPr>
              <w:rPr>
                <w:rFonts w:ascii="Gill Sans" w:eastAsia="Gill Sans" w:hAnsi="Gill Sans" w:cs="Gill Sans"/>
                <w:b/>
              </w:rPr>
            </w:pPr>
            <w:r>
              <w:rPr>
                <w:rFonts w:ascii="Gill Sans" w:eastAsia="Gill Sans" w:hAnsi="Gill Sans" w:cs="Gill Sans"/>
                <w:b/>
              </w:rPr>
              <w:t>Minimum &amp; Maximum Stock Levels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434FA9" w14:textId="77777777" w:rsidR="005037B3" w:rsidRDefault="005037B3" w:rsidP="00316914">
            <w:pPr>
              <w:numPr>
                <w:ilvl w:val="0"/>
                <w:numId w:val="40"/>
              </w:numPr>
              <w:spacing w:after="160" w:line="259" w:lineRule="auto"/>
              <w:rPr>
                <w:rFonts w:ascii="Gill Sans" w:eastAsia="Gill Sans" w:hAnsi="Gill Sans" w:cs="Gill Sans"/>
              </w:rPr>
            </w:pPr>
            <w:r>
              <w:rPr>
                <w:rFonts w:ascii="Gill Sans" w:eastAsia="Gill Sans" w:hAnsi="Gill Sans" w:cs="Gill Sans"/>
              </w:rPr>
              <w:t xml:space="preserve">The </w:t>
            </w:r>
            <w:r>
              <w:rPr>
                <w:rFonts w:ascii="Gill Sans" w:eastAsia="Gill Sans" w:hAnsi="Gill Sans" w:cs="Gill Sans"/>
                <w:b/>
              </w:rPr>
              <w:t>minimum stock level</w:t>
            </w:r>
            <w:r>
              <w:rPr>
                <w:rFonts w:ascii="Gill Sans" w:eastAsia="Gill Sans" w:hAnsi="Gill Sans" w:cs="Gill Sans"/>
              </w:rPr>
              <w:t xml:space="preserve"> (in months) is determined per planning unit and is set at the program level. QAT program administrators can adjust as desired.</w:t>
            </w:r>
          </w:p>
          <w:p w14:paraId="7953F01D" w14:textId="77777777" w:rsidR="005037B3" w:rsidRDefault="005037B3" w:rsidP="005037B3">
            <w:pPr>
              <w:rPr>
                <w:rFonts w:ascii="Gill Sans" w:eastAsia="Gill Sans" w:hAnsi="Gill Sans" w:cs="Gill Sans"/>
              </w:rPr>
            </w:pPr>
          </w:p>
          <w:p w14:paraId="242F940E" w14:textId="77777777" w:rsidR="005037B3" w:rsidRDefault="005037B3" w:rsidP="00316914">
            <w:pPr>
              <w:numPr>
                <w:ilvl w:val="0"/>
                <w:numId w:val="40"/>
              </w:numPr>
              <w:pBdr>
                <w:top w:val="nil"/>
                <w:left w:val="nil"/>
                <w:bottom w:val="nil"/>
                <w:right w:val="nil"/>
                <w:between w:val="nil"/>
              </w:pBdr>
              <w:spacing w:after="160" w:line="259" w:lineRule="auto"/>
              <w:rPr>
                <w:rFonts w:ascii="Gill Sans" w:eastAsia="Gill Sans" w:hAnsi="Gill Sans" w:cs="Gill Sans"/>
              </w:rPr>
            </w:pPr>
            <w:r>
              <w:rPr>
                <w:rFonts w:ascii="Gill Sans" w:eastAsia="Gill Sans" w:hAnsi="Gill Sans" w:cs="Gill Sans"/>
                <w:b/>
              </w:rPr>
              <w:t>The maximum stock levels</w:t>
            </w:r>
            <w:r>
              <w:rPr>
                <w:rFonts w:ascii="Gill Sans" w:eastAsia="Gill Sans" w:hAnsi="Gill Sans" w:cs="Gill Sans"/>
              </w:rPr>
              <w:t xml:space="preserve"> (in </w:t>
            </w:r>
            <w:r>
              <w:rPr>
                <w:rFonts w:ascii="Gill Sans" w:eastAsia="Gill Sans" w:hAnsi="Gill Sans" w:cs="Gill Sans"/>
              </w:rPr>
              <w:lastRenderedPageBreak/>
              <w:t>months) are dynamically calculated based on the minimum stock level plus the reorder interval.</w:t>
            </w:r>
          </w:p>
        </w:tc>
      </w:tr>
      <w:tr w:rsidR="005037B3" w14:paraId="68BEA51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ABA781" w14:textId="77777777" w:rsidR="005037B3" w:rsidRDefault="005037B3" w:rsidP="005037B3">
            <w:pPr>
              <w:rPr>
                <w:rFonts w:ascii="Gill Sans" w:eastAsia="Gill Sans" w:hAnsi="Gill Sans" w:cs="Gill Sans"/>
                <w:b/>
              </w:rPr>
            </w:pPr>
            <w:r>
              <w:rPr>
                <w:rFonts w:ascii="Gill Sans" w:eastAsia="Gill Sans" w:hAnsi="Gill Sans" w:cs="Gill Sans"/>
                <w:b/>
              </w:rPr>
              <w:lastRenderedPageBreak/>
              <w:t>Reorder Interval</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C45B1B2" w14:textId="77777777" w:rsidR="005037B3" w:rsidRDefault="005037B3" w:rsidP="005037B3">
            <w:pPr>
              <w:rPr>
                <w:rFonts w:ascii="Gill Sans" w:eastAsia="Gill Sans" w:hAnsi="Gill Sans" w:cs="Gill Sans"/>
              </w:rPr>
            </w:pPr>
            <w:r>
              <w:rPr>
                <w:rFonts w:ascii="Gill Sans" w:eastAsia="Gill Sans" w:hAnsi="Gill Sans" w:cs="Gill Sans"/>
              </w:rPr>
              <w:t>A user-input number of months between shipments.</w:t>
            </w:r>
            <w:r>
              <w:rPr>
                <w:rFonts w:ascii="Gill Sans" w:eastAsia="Gill Sans" w:hAnsi="Gill Sans" w:cs="Gill Sans"/>
                <w:sz w:val="18"/>
                <w:szCs w:val="18"/>
              </w:rPr>
              <w:t xml:space="preserve"> </w:t>
            </w:r>
            <w:r>
              <w:rPr>
                <w:rFonts w:ascii="Gill Sans" w:eastAsia="Gill Sans" w:hAnsi="Gill Sans" w:cs="Gill Sans"/>
              </w:rPr>
              <w:t>QAT program administrators can adjust (default = 1 month) as desired.</w:t>
            </w:r>
          </w:p>
        </w:tc>
      </w:tr>
      <w:tr w:rsidR="005037B3" w14:paraId="5CF137C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D17D96" w14:textId="77777777" w:rsidR="005037B3" w:rsidRDefault="005037B3" w:rsidP="005037B3">
            <w:pPr>
              <w:rPr>
                <w:rFonts w:ascii="Gill Sans" w:eastAsia="Gill Sans" w:hAnsi="Gill Sans" w:cs="Gill Sans"/>
                <w:b/>
              </w:rPr>
            </w:pPr>
            <w:r>
              <w:rPr>
                <w:rFonts w:ascii="Gill Sans" w:eastAsia="Gill Sans" w:hAnsi="Gill Sans" w:cs="Gill Sans"/>
                <w:b/>
              </w:rPr>
              <w:t>Minimum Order Quantity</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3CBCFD7" w14:textId="77777777" w:rsidR="005037B3" w:rsidRDefault="005037B3" w:rsidP="005037B3">
            <w:pPr>
              <w:rPr>
                <w:rFonts w:ascii="Gill Sans" w:eastAsia="Gill Sans" w:hAnsi="Gill Sans" w:cs="Gill Sans"/>
              </w:rPr>
            </w:pPr>
            <w:r>
              <w:rPr>
                <w:rFonts w:ascii="Gill Sans" w:eastAsia="Gill Sans" w:hAnsi="Gill Sans" w:cs="Gill Sans"/>
              </w:rPr>
              <w:t xml:space="preserve">Minimum number of units a product must be ordered in. </w:t>
            </w:r>
          </w:p>
        </w:tc>
      </w:tr>
      <w:tr w:rsidR="005037B3" w14:paraId="0BBF80A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4E059" w14:textId="77777777" w:rsidR="005037B3" w:rsidRDefault="005037B3" w:rsidP="005037B3">
            <w:pPr>
              <w:rPr>
                <w:rFonts w:ascii="Gill Sans" w:eastAsia="Gill Sans" w:hAnsi="Gill Sans" w:cs="Gill Sans"/>
                <w:b/>
              </w:rPr>
            </w:pPr>
            <w:r>
              <w:rPr>
                <w:rFonts w:ascii="Gill Sans" w:eastAsia="Gill Sans" w:hAnsi="Gill Sans" w:cs="Gill Sans"/>
                <w:b/>
              </w:rPr>
              <w:t>Volumetrics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4F8C20" w14:textId="77777777" w:rsidR="005037B3" w:rsidRDefault="005037B3" w:rsidP="005037B3">
            <w:pPr>
              <w:rPr>
                <w:rFonts w:ascii="Gill Sans" w:eastAsia="Gill Sans" w:hAnsi="Gill Sans" w:cs="Gill Sans"/>
              </w:rPr>
            </w:pPr>
            <w:r>
              <w:rPr>
                <w:rFonts w:ascii="Gill Sans" w:eastAsia="Gill Sans" w:hAnsi="Gill Sans" w:cs="Gill Sans"/>
              </w:rPr>
              <w:t>In QAT, programs users will be able to define volumes, and thus be able to estimate the volumetrics of orders.</w:t>
            </w:r>
          </w:p>
        </w:tc>
      </w:tr>
      <w:tr w:rsidR="005037B3" w14:paraId="52DD48B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CB6E553" w14:textId="77777777" w:rsidR="005037B3" w:rsidRDefault="005037B3" w:rsidP="005037B3">
            <w:pPr>
              <w:rPr>
                <w:rFonts w:ascii="Gill Sans" w:eastAsia="Gill Sans" w:hAnsi="Gill Sans" w:cs="Gill Sans"/>
                <w:b/>
              </w:rPr>
            </w:pPr>
            <w:r>
              <w:rPr>
                <w:rFonts w:ascii="Gill Sans" w:eastAsia="Gill Sans" w:hAnsi="Gill Sans" w:cs="Gill Sans"/>
                <w:b/>
              </w:rPr>
              <w:t>Tickets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888183" w14:textId="77777777" w:rsidR="005037B3" w:rsidRDefault="005037B3" w:rsidP="005037B3">
            <w:pPr>
              <w:rPr>
                <w:rFonts w:ascii="Gill Sans" w:eastAsia="Gill Sans" w:hAnsi="Gill Sans" w:cs="Gill Sans"/>
              </w:rPr>
            </w:pPr>
            <w:r>
              <w:rPr>
                <w:rFonts w:ascii="Gill Sans" w:eastAsia="Gill Sans" w:hAnsi="Gill Sans" w:cs="Gill Sans"/>
              </w:rPr>
              <w:t>When a program user notices an issue with QAT (i.e. bug, system error) or would like to update or add master data, user role/access, a program, they may submit a ticket. This ticket will be resolved by a realm administrator and changes made accordingly.</w:t>
            </w:r>
          </w:p>
        </w:tc>
      </w:tr>
      <w:tr w:rsidR="005037B3" w14:paraId="37A61B2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3AA0CB" w14:textId="77777777" w:rsidR="005037B3" w:rsidRDefault="005037B3" w:rsidP="005037B3">
            <w:pPr>
              <w:rPr>
                <w:rFonts w:ascii="Gill Sans" w:eastAsia="Gill Sans" w:hAnsi="Gill Sans" w:cs="Gill Sans"/>
                <w:b/>
              </w:rPr>
            </w:pPr>
            <w:r>
              <w:rPr>
                <w:rFonts w:ascii="Gill Sans" w:eastAsia="Gill Sans" w:hAnsi="Gill Sans" w:cs="Gill Sans"/>
                <w:b/>
              </w:rPr>
              <w:t>Planning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375433" w14:textId="77777777" w:rsidR="005037B3" w:rsidRDefault="005037B3" w:rsidP="005037B3">
            <w:pPr>
              <w:rPr>
                <w:rFonts w:ascii="Gill Sans" w:eastAsia="Gill Sans" w:hAnsi="Gill Sans" w:cs="Gill Sans"/>
              </w:rPr>
            </w:pPr>
            <w:r>
              <w:rPr>
                <w:rFonts w:ascii="Gill Sans" w:eastAsia="Gill Sans" w:hAnsi="Gill Sans" w:cs="Gill Sans"/>
              </w:rPr>
              <w:t>The product to be planned for in QAT. It is a product with full description up to the primary packaging (e.g. bottle of 30 tablets, 10x10 blister pack, etc.)</w:t>
            </w:r>
          </w:p>
        </w:tc>
      </w:tr>
      <w:tr w:rsidR="005037B3" w14:paraId="19F73E7C"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6D1729" w14:textId="77777777" w:rsidR="005037B3" w:rsidRDefault="005037B3" w:rsidP="005037B3">
            <w:pPr>
              <w:rPr>
                <w:rFonts w:ascii="Gill Sans" w:eastAsia="Gill Sans" w:hAnsi="Gill Sans" w:cs="Gill Sans"/>
                <w:b/>
              </w:rPr>
            </w:pPr>
            <w:r>
              <w:rPr>
                <w:rFonts w:ascii="Gill Sans" w:eastAsia="Gill Sans" w:hAnsi="Gill Sans" w:cs="Gill Sans"/>
                <w:b/>
              </w:rPr>
              <w:t>Forecasting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1E783B" w14:textId="77777777" w:rsidR="005037B3" w:rsidRDefault="005037B3" w:rsidP="005037B3">
            <w:pPr>
              <w:rPr>
                <w:rFonts w:ascii="Gill Sans" w:eastAsia="Gill Sans" w:hAnsi="Gill Sans" w:cs="Gill Sans"/>
              </w:rPr>
            </w:pPr>
            <w:r>
              <w:rPr>
                <w:rFonts w:ascii="Gill Sans" w:eastAsia="Gill Sans" w:hAnsi="Gill Sans" w:cs="Gill Sans"/>
              </w:rPr>
              <w:t>The base unit that will be used for a specified forecasting period. e.g. one tablet, one condom, one milliliter. Note: this will be introduced in QAT Module 2 - Forecasting.</w:t>
            </w:r>
          </w:p>
        </w:tc>
      </w:tr>
      <w:tr w:rsidR="005037B3" w14:paraId="5B053CC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D24E6BA" w14:textId="77777777" w:rsidR="005037B3" w:rsidRDefault="005037B3" w:rsidP="005037B3">
            <w:pPr>
              <w:rPr>
                <w:rFonts w:ascii="Gill Sans" w:eastAsia="Gill Sans" w:hAnsi="Gill Sans" w:cs="Gill Sans"/>
                <w:b/>
              </w:rPr>
            </w:pPr>
            <w:r>
              <w:rPr>
                <w:rFonts w:ascii="Gill Sans" w:eastAsia="Gill Sans" w:hAnsi="Gill Sans" w:cs="Gill Sans"/>
                <w:b/>
              </w:rPr>
              <w:t>Procurement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BB43294" w14:textId="77777777" w:rsidR="005037B3" w:rsidRDefault="005037B3" w:rsidP="005037B3">
            <w:pPr>
              <w:rPr>
                <w:rFonts w:ascii="Gill Sans" w:eastAsia="Gill Sans" w:hAnsi="Gill Sans" w:cs="Gill Sans"/>
              </w:rPr>
            </w:pPr>
            <w:r>
              <w:rPr>
                <w:rFonts w:ascii="Gill Sans" w:eastAsia="Gill Sans" w:hAnsi="Gill Sans" w:cs="Gill Sans"/>
              </w:rPr>
              <w:t>The product at the item level. A higher-level description of the planning unit including supplier-specific attributes. This information will not be visible/selectable by QAT users but will be sent automatically from procurement management systems.</w:t>
            </w:r>
          </w:p>
        </w:tc>
      </w:tr>
      <w:tr w:rsidR="005037B3" w14:paraId="3E33F9FD"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925B5" w14:textId="77777777" w:rsidR="005037B3" w:rsidRDefault="005037B3" w:rsidP="005037B3">
            <w:pPr>
              <w:rPr>
                <w:rFonts w:ascii="Gill Sans" w:eastAsia="Gill Sans" w:hAnsi="Gill Sans" w:cs="Gill Sans"/>
                <w:b/>
              </w:rPr>
            </w:pPr>
            <w:r>
              <w:rPr>
                <w:rFonts w:ascii="Gill Sans" w:eastAsia="Gill Sans" w:hAnsi="Gill Sans" w:cs="Gill Sans"/>
                <w:b/>
              </w:rPr>
              <w:t>Alternate Reporting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B289048" w14:textId="77777777" w:rsidR="005037B3" w:rsidRDefault="005037B3" w:rsidP="005037B3">
            <w:pPr>
              <w:rPr>
                <w:rFonts w:ascii="Gill Sans" w:eastAsia="Gill Sans" w:hAnsi="Gill Sans" w:cs="Gill Sans"/>
              </w:rPr>
            </w:pPr>
            <w:r>
              <w:rPr>
                <w:rFonts w:ascii="Gill Sans" w:eastAsia="Gill Sans" w:hAnsi="Gill Sans" w:cs="Gill Sans"/>
              </w:rPr>
              <w:t xml:space="preserve">The product and the unit that the country's data (consumption or stock) is reported in. This could be the same as the planning unit or may be different. QAT users can define an alternate reporting unit and a conversion factor (multiplier) to the planning unit. E.g. The planning unit is one bottle of 30 tablets; inventory reported in a box of 20 bottles (alternate reporting unit) = 100; multiplier is 20. Therefore, inventory </w:t>
            </w:r>
            <w:r>
              <w:rPr>
                <w:rFonts w:ascii="Gill Sans" w:eastAsia="Gill Sans" w:hAnsi="Gill Sans" w:cs="Gill Sans"/>
              </w:rPr>
              <w:lastRenderedPageBreak/>
              <w:t>reported is converted to planning units = 20 x 100 = 2,000 bottles of 30 tablets.</w:t>
            </w:r>
          </w:p>
        </w:tc>
      </w:tr>
      <w:tr w:rsidR="005037B3" w14:paraId="3F55042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0A44F6" w14:textId="77777777" w:rsidR="005037B3" w:rsidRDefault="005037B3" w:rsidP="005037B3">
            <w:pPr>
              <w:rPr>
                <w:rFonts w:ascii="Gill Sans" w:eastAsia="Gill Sans" w:hAnsi="Gill Sans" w:cs="Gill Sans"/>
                <w:b/>
              </w:rPr>
            </w:pPr>
            <w:r>
              <w:rPr>
                <w:rFonts w:ascii="Gill Sans" w:eastAsia="Gill Sans" w:hAnsi="Gill Sans" w:cs="Gill Sans"/>
                <w:b/>
              </w:rPr>
              <w:lastRenderedPageBreak/>
              <w:t>Supply Plan Statuses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047A59"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rPr>
              <w:t>Within QAT, there are a total of nine supply planning statuses that have been identified through the shipment’s lifecycle. These nine statuses are:</w:t>
            </w:r>
          </w:p>
          <w:p w14:paraId="3AD647E1" w14:textId="77777777" w:rsidR="005037B3" w:rsidRDefault="005037B3" w:rsidP="00316914">
            <w:pPr>
              <w:numPr>
                <w:ilvl w:val="0"/>
                <w:numId w:val="182"/>
              </w:numPr>
              <w:spacing w:line="259" w:lineRule="auto"/>
              <w:rPr>
                <w:rFonts w:ascii="Gill Sans" w:eastAsia="Gill Sans" w:hAnsi="Gill Sans" w:cs="Gill Sans"/>
              </w:rPr>
            </w:pPr>
            <w:r>
              <w:rPr>
                <w:rFonts w:ascii="Gill Sans" w:eastAsia="Gill Sans" w:hAnsi="Gill Sans" w:cs="Gill Sans"/>
              </w:rPr>
              <w:t>Suggested: shipments “suggested” by QAT as an early warning to avoid going below minimum stock levels. These are not actual shipments and as such, do not affect stock projections. Once a suggested shipment is accepted and thus status changed to planned.</w:t>
            </w:r>
          </w:p>
          <w:p w14:paraId="49904845"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Planned: could be manually entered or suggested shipments accepted by the QAT user and are included in stock projections. Must have an assigned procurement agent and funding source (which could be TBD).</w:t>
            </w:r>
          </w:p>
          <w:p w14:paraId="3F316E7C"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Submitted: shipments that have been placed in a procurement management system (i.e. ARTMIS, WAMBO) and have a designated order number (i.e. RO number). This was previously known as ordered in PipeLine</w:t>
            </w:r>
          </w:p>
          <w:p w14:paraId="666868B5"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Approved: shipments that have been approved by the procurement agent/funder.</w:t>
            </w:r>
          </w:p>
          <w:p w14:paraId="4E85C38A"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Shipped: orders that have been shipped by the supplier.</w:t>
            </w:r>
          </w:p>
          <w:p w14:paraId="7CAB7286"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Arrived: shipments that have arrived at the port of entry and are in the customs clearance process.</w:t>
            </w:r>
          </w:p>
          <w:p w14:paraId="58558660"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Received: shipments that have been received at destination and ready to distribute.</w:t>
            </w:r>
          </w:p>
          <w:p w14:paraId="6410E8EA"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 xml:space="preserve">Cancelled: shipment was placed in a procurement management system, </w:t>
            </w:r>
            <w:r>
              <w:rPr>
                <w:rFonts w:ascii="Gill Sans" w:eastAsia="Gill Sans" w:hAnsi="Gill Sans" w:cs="Gill Sans"/>
              </w:rPr>
              <w:lastRenderedPageBreak/>
              <w:t>but later cancelled due to various reasons.</w:t>
            </w:r>
          </w:p>
          <w:p w14:paraId="77C44341"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On-hold: shipment in QAT that has been placed in the procurement management system but is waiting for decision-maker action.</w:t>
            </w:r>
          </w:p>
        </w:tc>
      </w:tr>
      <w:tr w:rsidR="005037B3" w14:paraId="308FE36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8E4462" w14:textId="77777777" w:rsidR="005037B3" w:rsidRDefault="005037B3" w:rsidP="005037B3">
            <w:pPr>
              <w:rPr>
                <w:rFonts w:ascii="Gill Sans" w:eastAsia="Gill Sans" w:hAnsi="Gill Sans" w:cs="Gill Sans"/>
                <w:b/>
              </w:rPr>
            </w:pPr>
            <w:r>
              <w:rPr>
                <w:rFonts w:ascii="Gill Sans" w:eastAsia="Gill Sans" w:hAnsi="Gill Sans" w:cs="Gill Sans"/>
                <w:b/>
              </w:rPr>
              <w:lastRenderedPageBreak/>
              <w:t>Lead Times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BE23E1D"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rPr>
              <w:t>Lead times for QAT shipments have been mapped to the supply planning statuses and are inputted per product by the QAT program administrator. If the data is not available for lead times per product/</w:t>
            </w:r>
            <w:sdt>
              <w:sdtPr>
                <w:tag w:val="goog_rdk_10"/>
                <w:id w:val="255712570"/>
              </w:sdtPr>
              <w:sdtEndPr/>
              <w:sdtContent/>
            </w:sdt>
            <w:r>
              <w:rPr>
                <w:rFonts w:ascii="Gill Sans" w:eastAsia="Gill Sans" w:hAnsi="Gill Sans" w:cs="Gill Sans"/>
              </w:rPr>
              <w:t>procurement agent/country/shipping mode/program, default lead times can be entered at the program level. There are six different lead time calculations:</w:t>
            </w:r>
          </w:p>
          <w:p w14:paraId="1175C890"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Planned to Submitted: time from when a shipment is planned (need identified) until it is entered into the procurement agent’s system.</w:t>
            </w:r>
          </w:p>
          <w:p w14:paraId="6E9BF09C"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 xml:space="preserve">Submitted to Approved: time from when the shipment is entered into the procurement agent’s system until it is approved for procurement. </w:t>
            </w:r>
          </w:p>
          <w:p w14:paraId="6F6A88A1"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Approved to Shipped: time from when the shipment is officially approved for procurement until it is shipped by the supplier.</w:t>
            </w:r>
          </w:p>
          <w:p w14:paraId="65088158"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Shipped to Arrived: time from when the shipment has left the supplier’s location until it arrives at the port of entry.</w:t>
            </w:r>
          </w:p>
          <w:p w14:paraId="12570CB9" w14:textId="77777777" w:rsidR="005037B3" w:rsidRDefault="005037B3" w:rsidP="00316914">
            <w:pPr>
              <w:numPr>
                <w:ilvl w:val="0"/>
                <w:numId w:val="175"/>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Arrived to Received: time from when the shipment arrives at port of entry and is in the customs clearance process until it arrives at the final destination and is ready to distribute.</w:t>
            </w:r>
          </w:p>
        </w:tc>
      </w:tr>
      <w:tr w:rsidR="005037B3" w14:paraId="536DB76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14E514" w14:textId="77777777" w:rsidR="005037B3" w:rsidRDefault="005037B3" w:rsidP="005037B3">
            <w:pPr>
              <w:rPr>
                <w:rFonts w:ascii="Gill Sans" w:eastAsia="Gill Sans" w:hAnsi="Gill Sans" w:cs="Gill Sans"/>
                <w:b/>
              </w:rPr>
            </w:pPr>
            <w:r>
              <w:rPr>
                <w:rFonts w:ascii="Gill Sans" w:eastAsia="Gill Sans" w:hAnsi="Gill Sans" w:cs="Gill Sans"/>
                <w:b/>
              </w:rPr>
              <w:t>Unmet Demand</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A4FC3F" w14:textId="77777777" w:rsidR="005037B3" w:rsidRDefault="005037B3" w:rsidP="00677CF7">
            <w:pPr>
              <w:keepNext/>
              <w:rPr>
                <w:rFonts w:ascii="Gill Sans" w:eastAsia="Gill Sans" w:hAnsi="Gill Sans" w:cs="Gill Sans"/>
              </w:rPr>
            </w:pPr>
            <w:r>
              <w:rPr>
                <w:rFonts w:ascii="Gill Sans" w:eastAsia="Gill Sans" w:hAnsi="Gill Sans" w:cs="Gill Sans"/>
              </w:rPr>
              <w:t xml:space="preserve">QAT avoids negative stock balance and will only allow a program’s stock on hand (SOH) to be equal to or greater than zero. </w:t>
            </w:r>
            <w:r>
              <w:rPr>
                <w:rFonts w:ascii="Gill Sans" w:eastAsia="Gill Sans" w:hAnsi="Gill Sans" w:cs="Gill Sans"/>
              </w:rPr>
              <w:lastRenderedPageBreak/>
              <w:t>However, in order to capture the difference between the forecast and what was projected to be consumed up to the stock out, QAT will place that quantity in a separate row as unmet demand. This will be useful to inform what the theoretical real consumption would have been, had there not been a stock out (while avoiding negative SOH and  the need for manual positive adjustments).</w:t>
            </w:r>
          </w:p>
        </w:tc>
      </w:tr>
    </w:tbl>
    <w:p w14:paraId="24D8C01F" w14:textId="064E3F43" w:rsidR="00075CEC" w:rsidRDefault="00677CF7" w:rsidP="00075CEC">
      <w:pPr>
        <w:pStyle w:val="Caption"/>
        <w:jc w:val="center"/>
      </w:pPr>
      <w:r>
        <w:lastRenderedPageBreak/>
        <w:t xml:space="preserve">Table </w:t>
      </w:r>
      <w:r w:rsidR="00CA3956">
        <w:fldChar w:fldCharType="begin"/>
      </w:r>
      <w:r w:rsidR="00CA3956">
        <w:instrText xml:space="preserve"> SEQ Table \* ARABIC </w:instrText>
      </w:r>
      <w:r w:rsidR="00CA3956">
        <w:fldChar w:fldCharType="separate"/>
      </w:r>
      <w:r w:rsidR="00FA31B7">
        <w:rPr>
          <w:noProof/>
        </w:rPr>
        <w:t>1</w:t>
      </w:r>
      <w:r w:rsidR="00CA3956">
        <w:rPr>
          <w:noProof/>
        </w:rPr>
        <w:fldChar w:fldCharType="end"/>
      </w:r>
      <w:r>
        <w:t>-I</w:t>
      </w:r>
      <w:r w:rsidR="00564C7A">
        <w:t>mportant QAT Concepts and Terms</w:t>
      </w:r>
    </w:p>
    <w:p w14:paraId="20071F02" w14:textId="77777777" w:rsidR="00075CEC" w:rsidRPr="00075CEC" w:rsidRDefault="00075CEC" w:rsidP="00075CEC"/>
    <w:p w14:paraId="0E0D6E34" w14:textId="7EE2343F"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23" w:name="_heading=h.ks2d779762w0" w:colFirst="0" w:colLast="0"/>
      <w:bookmarkStart w:id="24" w:name="_Toc57382784"/>
      <w:bookmarkStart w:id="25" w:name="_Toc57478134"/>
      <w:bookmarkEnd w:id="23"/>
      <w:r>
        <w:rPr>
          <w:rFonts w:ascii="Gill Sans" w:eastAsia="Gill Sans" w:hAnsi="Gill Sans" w:cs="Gill Sans"/>
          <w:color w:val="CC0000"/>
        </w:rPr>
        <w:t>Getting Started</w:t>
      </w:r>
      <w:bookmarkEnd w:id="24"/>
      <w:bookmarkEnd w:id="25"/>
    </w:p>
    <w:p w14:paraId="344966A8"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72369EAF" w14:textId="18F24E1D" w:rsidR="005037B3" w:rsidRPr="00677CF7" w:rsidRDefault="005037B3" w:rsidP="00316914">
      <w:pPr>
        <w:pStyle w:val="Heading2"/>
        <w:widowControl/>
        <w:numPr>
          <w:ilvl w:val="0"/>
          <w:numId w:val="224"/>
        </w:numPr>
        <w:pBdr>
          <w:top w:val="nil"/>
          <w:left w:val="nil"/>
          <w:bottom w:val="nil"/>
          <w:right w:val="nil"/>
          <w:between w:val="nil"/>
        </w:pBdr>
        <w:spacing w:before="0" w:after="0"/>
        <w:rPr>
          <w:rFonts w:ascii="Gill Sans" w:eastAsia="Gill Sans" w:hAnsi="Gill Sans" w:cs="Gill Sans"/>
        </w:rPr>
      </w:pPr>
      <w:bookmarkStart w:id="26" w:name="_Toc57382785"/>
      <w:bookmarkStart w:id="27" w:name="_Toc57478135"/>
      <w:r>
        <w:rPr>
          <w:rFonts w:ascii="Gill Sans" w:eastAsia="Gill Sans" w:hAnsi="Gill Sans" w:cs="Gill Sans"/>
        </w:rPr>
        <w:t>QAT Requirements</w:t>
      </w:r>
      <w:bookmarkEnd w:id="26"/>
      <w:bookmarkEnd w:id="27"/>
    </w:p>
    <w:p w14:paraId="2BE9ECBB" w14:textId="592C1D51"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QAT is primarily operated on laptops and desktops with standard operating systems such as MS Windows, Linux/Ubuntu, and i</w:t>
      </w:r>
      <w:r w:rsidR="00677CF7">
        <w:rPr>
          <w:rFonts w:ascii="Gill Sans" w:eastAsia="Gill Sans" w:hAnsi="Gill Sans" w:cs="Gill Sans"/>
          <w:color w:val="000000"/>
        </w:rPr>
        <w:t>OS.</w:t>
      </w:r>
    </w:p>
    <w:p w14:paraId="047188EE" w14:textId="7D81C35E" w:rsidR="00677CF7" w:rsidRDefault="005037B3" w:rsidP="00677CF7">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The recommended web browser is Google Chrome, but users may utilize Chromium, Microsoft Ed</w:t>
      </w:r>
      <w:r w:rsidR="00677CF7">
        <w:rPr>
          <w:rFonts w:ascii="Gill Sans" w:eastAsia="Gill Sans" w:hAnsi="Gill Sans" w:cs="Gill Sans"/>
          <w:color w:val="000000"/>
        </w:rPr>
        <w:t>ge, Mozilla Firefox, or Safari.</w:t>
      </w:r>
    </w:p>
    <w:p w14:paraId="7630EF25" w14:textId="77777777" w:rsidR="00677CF7" w:rsidRDefault="00677CF7" w:rsidP="00677CF7">
      <w:pPr>
        <w:pBdr>
          <w:top w:val="nil"/>
          <w:left w:val="nil"/>
          <w:bottom w:val="nil"/>
          <w:right w:val="nil"/>
          <w:between w:val="nil"/>
        </w:pBdr>
        <w:spacing w:line="276" w:lineRule="auto"/>
        <w:rPr>
          <w:rFonts w:ascii="Gill Sans" w:eastAsia="Gill Sans" w:hAnsi="Gill Sans" w:cs="Gill Sans"/>
          <w:color w:val="000000"/>
        </w:rPr>
      </w:pPr>
    </w:p>
    <w:p w14:paraId="74391D20" w14:textId="77777777" w:rsidR="005037B3" w:rsidRDefault="005037B3" w:rsidP="00316914">
      <w:pPr>
        <w:numPr>
          <w:ilvl w:val="0"/>
          <w:numId w:val="69"/>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Download Google Chrome</w:t>
      </w:r>
    </w:p>
    <w:p w14:paraId="4E1F5BB8"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When connected to the internet, open the available browser.</w:t>
      </w:r>
    </w:p>
    <w:p w14:paraId="240E8EDE"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Type “Download Google Chrome” into the search bar.</w:t>
      </w:r>
    </w:p>
    <w:p w14:paraId="5D8B9923"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OR type </w:t>
      </w:r>
      <w:hyperlink r:id="rId12">
        <w:r>
          <w:rPr>
            <w:rFonts w:ascii="Gill Sans" w:eastAsia="Gill Sans" w:hAnsi="Gill Sans" w:cs="Gill Sans"/>
            <w:color w:val="1155CC"/>
            <w:u w:val="single"/>
          </w:rPr>
          <w:t>https://www.google.com/intl/en_in/chrome/</w:t>
        </w:r>
      </w:hyperlink>
      <w:r>
        <w:rPr>
          <w:rFonts w:ascii="Gill Sans" w:eastAsia="Gill Sans" w:hAnsi="Gill Sans" w:cs="Gill Sans"/>
          <w:color w:val="000000"/>
        </w:rPr>
        <w:t xml:space="preserve"> into the search bar</w:t>
      </w:r>
    </w:p>
    <w:p w14:paraId="4F7EC049" w14:textId="395CA24B" w:rsidR="005037B3" w:rsidRDefault="005037B3" w:rsidP="00316914">
      <w:pPr>
        <w:numPr>
          <w:ilvl w:val="0"/>
          <w:numId w:val="1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Click on the “Download Chrome” </w:t>
      </w:r>
      <w:r w:rsidR="002C77C1">
        <w:rPr>
          <w:rFonts w:ascii="Gill Sans" w:eastAsia="Gill Sans" w:hAnsi="Gill Sans" w:cs="Gill Sans"/>
          <w:color w:val="000000"/>
        </w:rPr>
        <w:t>function</w:t>
      </w:r>
      <w:r>
        <w:rPr>
          <w:rFonts w:ascii="Gill Sans" w:eastAsia="Gill Sans" w:hAnsi="Gill Sans" w:cs="Gill Sans"/>
          <w:color w:val="000000"/>
        </w:rPr>
        <w:t xml:space="preserve"> and follow any instructions for the installation.</w:t>
      </w:r>
    </w:p>
    <w:p w14:paraId="4CA391ED" w14:textId="77777777" w:rsidR="005037B3" w:rsidRDefault="005037B3" w:rsidP="00677CF7">
      <w:pPr>
        <w:pBdr>
          <w:top w:val="nil"/>
          <w:left w:val="nil"/>
          <w:bottom w:val="nil"/>
          <w:right w:val="nil"/>
          <w:between w:val="nil"/>
        </w:pBdr>
        <w:spacing w:line="276" w:lineRule="auto"/>
        <w:ind w:left="720"/>
        <w:rPr>
          <w:rFonts w:ascii="Gill Sans" w:eastAsia="Gill Sans" w:hAnsi="Gill Sans" w:cs="Gill Sans"/>
          <w:color w:val="000000"/>
        </w:rPr>
      </w:pPr>
    </w:p>
    <w:p w14:paraId="3A221008" w14:textId="77777777" w:rsidR="005037B3" w:rsidRDefault="005037B3" w:rsidP="00316914">
      <w:pPr>
        <w:pStyle w:val="Heading2"/>
        <w:widowControl/>
        <w:numPr>
          <w:ilvl w:val="0"/>
          <w:numId w:val="224"/>
        </w:numPr>
        <w:pBdr>
          <w:top w:val="nil"/>
          <w:left w:val="nil"/>
          <w:bottom w:val="nil"/>
          <w:right w:val="nil"/>
          <w:between w:val="nil"/>
        </w:pBdr>
        <w:spacing w:before="0" w:after="0" w:line="276" w:lineRule="auto"/>
        <w:rPr>
          <w:rFonts w:ascii="Gill Sans" w:eastAsia="Gill Sans" w:hAnsi="Gill Sans" w:cs="Gill Sans"/>
        </w:rPr>
      </w:pPr>
      <w:bookmarkStart w:id="28" w:name="_Toc57382786"/>
      <w:bookmarkStart w:id="29" w:name="_Toc57478136"/>
      <w:r>
        <w:rPr>
          <w:rFonts w:ascii="Gill Sans" w:eastAsia="Gill Sans" w:hAnsi="Gill Sans" w:cs="Gill Sans"/>
        </w:rPr>
        <w:t>How to Install QAT</w:t>
      </w:r>
      <w:bookmarkEnd w:id="28"/>
      <w:bookmarkEnd w:id="29"/>
    </w:p>
    <w:p w14:paraId="47CDE21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406673E0" w14:textId="77777777" w:rsidR="005037B3" w:rsidRDefault="005037B3" w:rsidP="00316914">
      <w:pPr>
        <w:numPr>
          <w:ilvl w:val="0"/>
          <w:numId w:val="19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b/>
          <w:color w:val="000000"/>
        </w:rPr>
        <w:t>Installing QAT software</w:t>
      </w:r>
      <w:r>
        <w:rPr>
          <w:rFonts w:ascii="Gill Sans" w:eastAsia="Gill Sans" w:hAnsi="Gill Sans" w:cs="Gill Sans"/>
          <w:color w:val="000000"/>
        </w:rPr>
        <w:t xml:space="preserve"> </w:t>
      </w:r>
      <w:r>
        <w:rPr>
          <w:rFonts w:ascii="Gill Sans" w:eastAsia="Gill Sans" w:hAnsi="Gill Sans" w:cs="Gill Sans"/>
          <w:b/>
          <w:color w:val="000000"/>
        </w:rPr>
        <w:t>online</w:t>
      </w:r>
      <w:r>
        <w:rPr>
          <w:rFonts w:ascii="Gill Sans" w:eastAsia="Gill Sans" w:hAnsi="Gill Sans" w:cs="Gill Sans"/>
          <w:color w:val="000000"/>
        </w:rPr>
        <w:t xml:space="preserve"> </w:t>
      </w:r>
    </w:p>
    <w:p w14:paraId="35784014"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An application/realm admin will create the user account/profile.</w:t>
      </w:r>
    </w:p>
    <w:p w14:paraId="613F01BA"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new user receives an email to “Reset Password” once account is created</w:t>
      </w:r>
    </w:p>
    <w:p w14:paraId="49321AD4"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user clicks on the “Reset Password” link in the email to set their new password.</w:t>
      </w:r>
    </w:p>
    <w:p w14:paraId="223C2430"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link received through the email will be valid for 15 minutes.</w:t>
      </w:r>
    </w:p>
    <w:p w14:paraId="784511DC"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This link can be used only once. If needed, the user can generate the link again to reset the password by clicking “Forgot Password” on the login page.</w:t>
      </w:r>
    </w:p>
    <w:p w14:paraId="0CCB2F9E"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the password is set successfully, the user receives notification on the application.</w:t>
      </w:r>
    </w:p>
    <w:p w14:paraId="7D221B8F" w14:textId="0655C5BE" w:rsidR="005037B3" w:rsidRPr="00685FC2" w:rsidRDefault="005037B3" w:rsidP="00685FC2">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user can use their new credentials to log in to QAT.</w:t>
      </w:r>
    </w:p>
    <w:p w14:paraId="20883B8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0"/>
          <w:szCs w:val="10"/>
        </w:rPr>
      </w:pPr>
    </w:p>
    <w:p w14:paraId="255F95C3" w14:textId="71BBA146" w:rsidR="005037B3" w:rsidRDefault="00847971" w:rsidP="00316914">
      <w:pPr>
        <w:numPr>
          <w:ilvl w:val="0"/>
          <w:numId w:val="19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b/>
          <w:color w:val="000000"/>
        </w:rPr>
        <w:lastRenderedPageBreak/>
        <w:t>Installing the QAT ‘Progressive Web A</w:t>
      </w:r>
      <w:r w:rsidR="005037B3">
        <w:rPr>
          <w:rFonts w:ascii="Gill Sans" w:eastAsia="Gill Sans" w:hAnsi="Gill Sans" w:cs="Gill Sans"/>
          <w:b/>
          <w:color w:val="000000"/>
        </w:rPr>
        <w:t>pplication</w:t>
      </w:r>
      <w:r>
        <w:rPr>
          <w:rFonts w:ascii="Gill Sans" w:eastAsia="Gill Sans" w:hAnsi="Gill Sans" w:cs="Gill Sans"/>
          <w:b/>
          <w:color w:val="000000"/>
        </w:rPr>
        <w:t>’</w:t>
      </w:r>
      <w:r w:rsidR="005037B3">
        <w:rPr>
          <w:rFonts w:ascii="Gill Sans" w:eastAsia="Gill Sans" w:hAnsi="Gill Sans" w:cs="Gill Sans"/>
          <w:b/>
          <w:color w:val="000000"/>
        </w:rPr>
        <w:t xml:space="preserve"> (PWA) </w:t>
      </w:r>
      <w:r w:rsidR="005037B3">
        <w:rPr>
          <w:rFonts w:ascii="Gill Sans" w:eastAsia="Gill Sans" w:hAnsi="Gill Sans" w:cs="Gill Sans"/>
          <w:color w:val="000000"/>
        </w:rPr>
        <w:t>(</w:t>
      </w:r>
      <w:r w:rsidR="005037B3">
        <w:rPr>
          <w:rFonts w:ascii="Gill Sans" w:eastAsia="Gill Sans" w:hAnsi="Gill Sans" w:cs="Gill Sans"/>
          <w:b/>
          <w:color w:val="000000"/>
        </w:rPr>
        <w:t>Google Chrome recommended):</w:t>
      </w:r>
    </w:p>
    <w:p w14:paraId="5F0121C5"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b/>
          <w:color w:val="000000"/>
          <w:sz w:val="8"/>
          <w:szCs w:val="8"/>
        </w:rPr>
      </w:pPr>
    </w:p>
    <w:p w14:paraId="49796ACB"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Go to </w:t>
      </w:r>
      <w:hyperlink r:id="rId13">
        <w:r>
          <w:rPr>
            <w:rFonts w:ascii="Gill Sans" w:eastAsia="Gill Sans" w:hAnsi="Gill Sans" w:cs="Gill Sans"/>
            <w:color w:val="0000FF"/>
            <w:u w:val="single"/>
          </w:rPr>
          <w:t>https://www.quantificationanalytics.org</w:t>
        </w:r>
      </w:hyperlink>
    </w:p>
    <w:p w14:paraId="5202BA9F" w14:textId="2DCA9C25" w:rsidR="005037B3" w:rsidRDefault="00CA3956"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noProof/>
          <w:lang w:eastAsia="en-US" w:bidi="ar-SA"/>
        </w:rPr>
        <w:pict w14:anchorId="1A2EC787">
          <v:shapetype id="_x0000_t202" coordsize="21600,21600" o:spt="202" path="m,l,21600r21600,l21600,xe">
            <v:stroke joinstyle="miter"/>
            <v:path gradientshapeok="t" o:connecttype="rect"/>
          </v:shapetype>
          <v:shape id="_x0000_s1032" type="#_x0000_t202" style="position:absolute;left:0;text-align:left;margin-left:420pt;margin-top:12.95pt;width:63.75pt;height:17.25pt;z-index:251661312" strokecolor="white [3212]">
            <v:textbox>
              <w:txbxContent>
                <w:p w14:paraId="0FA93C98" w14:textId="7381AA41" w:rsidR="00FA31B7" w:rsidRPr="00BD3EEB" w:rsidRDefault="00FA31B7">
                  <w:pPr>
                    <w:rPr>
                      <w:rFonts w:ascii="Britannic Bold" w:hAnsi="Britannic Bold"/>
                      <w:sz w:val="20"/>
                      <w:szCs w:val="20"/>
                    </w:rPr>
                  </w:pPr>
                  <w:r w:rsidRPr="00BD3EEB">
                    <w:rPr>
                      <w:rFonts w:ascii="Britannic Bold" w:hAnsi="Britannic Bold"/>
                      <w:sz w:val="20"/>
                      <w:szCs w:val="20"/>
                    </w:rPr>
                    <w:t>Click here</w:t>
                  </w:r>
                </w:p>
              </w:txbxContent>
            </v:textbox>
          </v:shape>
        </w:pict>
      </w:r>
      <w:r w:rsidR="005037B3">
        <w:rPr>
          <w:rFonts w:ascii="Gill Sans" w:eastAsia="Gill Sans" w:hAnsi="Gill Sans" w:cs="Gill Sans"/>
        </w:rPr>
        <w:t xml:space="preserve">The user needs to </w:t>
      </w:r>
      <w:r w:rsidR="005037B3">
        <w:rPr>
          <w:rFonts w:ascii="Gill Sans" w:eastAsia="Gill Sans" w:hAnsi="Gill Sans" w:cs="Gill Sans"/>
          <w:b/>
        </w:rPr>
        <w:t xml:space="preserve">install </w:t>
      </w:r>
      <w:r w:rsidR="005037B3">
        <w:rPr>
          <w:rFonts w:ascii="Gill Sans" w:eastAsia="Gill Sans" w:hAnsi="Gill Sans" w:cs="Gill Sans"/>
        </w:rPr>
        <w:t>the software into his/her local machine.</w:t>
      </w:r>
      <w:r w:rsidR="005037B3">
        <w:rPr>
          <w:rFonts w:ascii="Gill Sans" w:eastAsia="Gill Sans" w:hAnsi="Gill Sans" w:cs="Gill Sans"/>
          <w:color w:val="000000"/>
        </w:rPr>
        <w:t xml:space="preserve"> </w:t>
      </w:r>
    </w:p>
    <w:p w14:paraId="6F4DD796" w14:textId="0B13C2AE" w:rsidR="00DF2DD8" w:rsidRPr="007F038C" w:rsidRDefault="00CA3956" w:rsidP="00316914">
      <w:pPr>
        <w:numPr>
          <w:ilvl w:val="0"/>
          <w:numId w:val="156"/>
        </w:numPr>
        <w:pBdr>
          <w:top w:val="nil"/>
          <w:left w:val="nil"/>
          <w:bottom w:val="nil"/>
          <w:right w:val="nil"/>
          <w:between w:val="nil"/>
        </w:pBdr>
        <w:spacing w:line="288" w:lineRule="auto"/>
        <w:jc w:val="both"/>
        <w:rPr>
          <w:rFonts w:ascii="Arial" w:eastAsia="Arial" w:hAnsi="Arial" w:cs="Arial"/>
          <w:color w:val="000000"/>
        </w:rPr>
      </w:pPr>
      <w:r>
        <w:rPr>
          <w:noProof/>
          <w:lang w:eastAsia="en-US" w:bidi="ar-SA"/>
        </w:rPr>
        <w:pict w14:anchorId="111C71F2">
          <v:shapetype id="_x0000_t32" coordsize="21600,21600" o:spt="32" o:oned="t" path="m,l21600,21600e" filled="f">
            <v:path arrowok="t" fillok="f" o:connecttype="none"/>
            <o:lock v:ext="edit" shapetype="t"/>
          </v:shapetype>
          <v:shape id="_x0000_s1029" type="#_x0000_t32" style="position:absolute;left:0;text-align:left;margin-left:402pt;margin-top:14.4pt;width:21.75pt;height:21.8pt;flip:x;z-index:251660288" o:connectortype="straight" strokeweight="1.5pt">
            <v:stroke endarrow="block"/>
          </v:shape>
        </w:pict>
      </w:r>
      <w:r w:rsidR="005037B3">
        <w:rPr>
          <w:rFonts w:ascii="Gill Sans" w:eastAsia="Gill Sans" w:hAnsi="Gill Sans" w:cs="Gill Sans"/>
          <w:color w:val="000000"/>
        </w:rPr>
        <w:t>Click on the add button in the address bar.</w:t>
      </w:r>
    </w:p>
    <w:p w14:paraId="7ADEDDC2" w14:textId="4328B0CF" w:rsidR="00DF2DD8" w:rsidRPr="00DF2DD8" w:rsidRDefault="00CA3956" w:rsidP="00DF2DD8">
      <w:pPr>
        <w:pBdr>
          <w:top w:val="nil"/>
          <w:left w:val="nil"/>
          <w:bottom w:val="nil"/>
          <w:right w:val="nil"/>
          <w:between w:val="nil"/>
        </w:pBdr>
        <w:spacing w:line="288" w:lineRule="auto"/>
        <w:jc w:val="both"/>
        <w:rPr>
          <w:rFonts w:ascii="Arial" w:eastAsia="Arial" w:hAnsi="Arial" w:cs="Arial"/>
          <w:color w:val="000000"/>
        </w:rPr>
      </w:pPr>
      <w:r>
        <w:rPr>
          <w:noProof/>
          <w:lang w:eastAsia="en-US" w:bidi="ar-SA"/>
        </w:rPr>
        <w:pict w14:anchorId="6F33C49D">
          <v:oval id="_x0000_s1028" style="position:absolute;left:0;text-align:left;margin-left:390pt;margin-top:15.9pt;width:13.5pt;height:15pt;z-index:251659264" filled="f" strokeweight="1.5pt"/>
        </w:pict>
      </w:r>
    </w:p>
    <w:p w14:paraId="28AB29BD" w14:textId="5E55831D" w:rsidR="00A6054B" w:rsidRDefault="00DF2DD8" w:rsidP="000C49DD">
      <w:pPr>
        <w:keepNext/>
        <w:pBdr>
          <w:top w:val="nil"/>
          <w:left w:val="nil"/>
          <w:bottom w:val="nil"/>
          <w:right w:val="nil"/>
          <w:between w:val="nil"/>
        </w:pBdr>
        <w:spacing w:line="288" w:lineRule="auto"/>
        <w:jc w:val="center"/>
      </w:pPr>
      <w:r>
        <w:rPr>
          <w:noProof/>
          <w:lang w:eastAsia="en-US" w:bidi="ar-SA"/>
        </w:rPr>
        <w:drawing>
          <wp:inline distT="0" distB="0" distL="0" distR="0" wp14:anchorId="26FE2214" wp14:editId="1612B73E">
            <wp:extent cx="6086475" cy="23526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746" r="1104" b="44284"/>
                    <a:stretch/>
                  </pic:blipFill>
                  <pic:spPr bwMode="auto">
                    <a:xfrm>
                      <a:off x="0" y="0"/>
                      <a:ext cx="6086475" cy="2352675"/>
                    </a:xfrm>
                    <a:prstGeom prst="rect">
                      <a:avLst/>
                    </a:prstGeom>
                    <a:ln>
                      <a:noFill/>
                    </a:ln>
                    <a:extLst>
                      <a:ext uri="{53640926-AAD7-44D8-BBD7-CCE9431645EC}">
                        <a14:shadowObscured xmlns:a14="http://schemas.microsoft.com/office/drawing/2010/main"/>
                      </a:ext>
                    </a:extLst>
                  </pic:spPr>
                </pic:pic>
              </a:graphicData>
            </a:graphic>
          </wp:inline>
        </w:drawing>
      </w:r>
    </w:p>
    <w:p w14:paraId="0F174905" w14:textId="35021F28" w:rsidR="00DF2DD8" w:rsidRDefault="00A6054B" w:rsidP="00A6054B">
      <w:pPr>
        <w:pStyle w:val="Caption"/>
        <w:jc w:val="center"/>
        <w:rPr>
          <w:rFonts w:ascii="Arial" w:eastAsia="Arial" w:hAnsi="Arial" w:cs="Arial"/>
          <w:color w:val="000000"/>
        </w:rPr>
      </w:pPr>
      <w:r>
        <w:t>Figure 3.B-Install QAT</w:t>
      </w:r>
    </w:p>
    <w:p w14:paraId="18B17091" w14:textId="77777777" w:rsidR="005037B3" w:rsidRDefault="005037B3" w:rsidP="00316914">
      <w:pPr>
        <w:numPr>
          <w:ilvl w:val="0"/>
          <w:numId w:val="156"/>
        </w:numPr>
        <w:pBdr>
          <w:top w:val="nil"/>
          <w:left w:val="nil"/>
          <w:bottom w:val="nil"/>
          <w:right w:val="nil"/>
          <w:between w:val="nil"/>
        </w:pBdr>
        <w:spacing w:line="288" w:lineRule="auto"/>
        <w:jc w:val="both"/>
        <w:rPr>
          <w:rFonts w:ascii="Arial" w:eastAsia="Arial" w:hAnsi="Arial" w:cs="Arial"/>
          <w:color w:val="000000"/>
        </w:rPr>
      </w:pPr>
      <w:r>
        <w:rPr>
          <w:rFonts w:ascii="Gill Sans" w:eastAsia="Gill Sans" w:hAnsi="Gill Sans" w:cs="Gill Sans"/>
        </w:rPr>
        <w:t>A small pop-up will be shown.</w:t>
      </w:r>
      <w:r>
        <w:rPr>
          <w:rFonts w:ascii="Gill Sans" w:eastAsia="Gill Sans" w:hAnsi="Gill Sans" w:cs="Gill Sans"/>
          <w:color w:val="000000"/>
        </w:rPr>
        <w:t xml:space="preserve"> </w:t>
      </w:r>
    </w:p>
    <w:p w14:paraId="6A381E73"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install. </w:t>
      </w:r>
    </w:p>
    <w:p w14:paraId="05F50F54"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QAT PWA will be </w:t>
      </w:r>
      <w:r>
        <w:rPr>
          <w:rFonts w:ascii="Gill Sans" w:eastAsia="Gill Sans" w:hAnsi="Gill Sans" w:cs="Gill Sans"/>
        </w:rPr>
        <w:t xml:space="preserve">installed </w:t>
      </w:r>
      <w:r>
        <w:rPr>
          <w:rFonts w:ascii="Gill Sans" w:eastAsia="Gill Sans" w:hAnsi="Gill Sans" w:cs="Gill Sans"/>
          <w:color w:val="000000"/>
        </w:rPr>
        <w:t>to the user’s desktop.</w:t>
      </w:r>
    </w:p>
    <w:p w14:paraId="7C2A8B2B"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The user can work in the </w:t>
      </w:r>
      <w:r>
        <w:rPr>
          <w:rFonts w:ascii="Gill Sans" w:eastAsia="Gill Sans" w:hAnsi="Gill Sans" w:cs="Gill Sans"/>
        </w:rPr>
        <w:t xml:space="preserve">installed software </w:t>
      </w:r>
      <w:r>
        <w:rPr>
          <w:rFonts w:ascii="Gill Sans" w:eastAsia="Gill Sans" w:hAnsi="Gill Sans" w:cs="Gill Sans"/>
          <w:color w:val="000000"/>
        </w:rPr>
        <w:t>in online as well as offline mode.</w:t>
      </w:r>
    </w:p>
    <w:p w14:paraId="0729FB04"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However, the user has to login initially before </w:t>
      </w:r>
      <w:r>
        <w:rPr>
          <w:rFonts w:ascii="Gill Sans" w:eastAsia="Gill Sans" w:hAnsi="Gill Sans" w:cs="Gill Sans"/>
        </w:rPr>
        <w:t xml:space="preserve">installing </w:t>
      </w:r>
      <w:r>
        <w:rPr>
          <w:rFonts w:ascii="Gill Sans" w:eastAsia="Gill Sans" w:hAnsi="Gill Sans" w:cs="Gill Sans"/>
          <w:color w:val="000000"/>
        </w:rPr>
        <w:t xml:space="preserve">the software in offline mode, and then continue working in offline mode. </w:t>
      </w:r>
    </w:p>
    <w:p w14:paraId="708F8ECF"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rPr>
        <w:t xml:space="preserve">After the installation user can </w:t>
      </w:r>
      <w:r>
        <w:rPr>
          <w:rFonts w:ascii="Gill Sans" w:eastAsia="Gill Sans" w:hAnsi="Gill Sans" w:cs="Gill Sans"/>
          <w:color w:val="000000"/>
        </w:rPr>
        <w:t>open the</w:t>
      </w:r>
      <w:r>
        <w:rPr>
          <w:rFonts w:ascii="Gill Sans" w:eastAsia="Gill Sans" w:hAnsi="Gill Sans" w:cs="Gill Sans"/>
        </w:rPr>
        <w:t xml:space="preserve"> QAT in his/her local machine.</w:t>
      </w:r>
    </w:p>
    <w:p w14:paraId="4E668A8B" w14:textId="14B1902D"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rPr>
        <w:t xml:space="preserve">Users can directly open from downloads or </w:t>
      </w:r>
      <w:r>
        <w:rPr>
          <w:rFonts w:ascii="Gill Sans" w:eastAsia="Gill Sans" w:hAnsi="Gill Sans" w:cs="Gill Sans"/>
          <w:color w:val="000000"/>
        </w:rPr>
        <w:t xml:space="preserve">type </w:t>
      </w:r>
      <w:r>
        <w:rPr>
          <w:rFonts w:ascii="Gill Sans" w:eastAsia="Gill Sans" w:hAnsi="Gill Sans" w:cs="Gill Sans"/>
          <w:b/>
          <w:color w:val="000000"/>
        </w:rPr>
        <w:t xml:space="preserve">chrome://apps/ </w:t>
      </w:r>
      <w:r>
        <w:rPr>
          <w:rFonts w:ascii="Gill Sans" w:eastAsia="Gill Sans" w:hAnsi="Gill Sans" w:cs="Gill Sans"/>
          <w:color w:val="000000"/>
        </w:rPr>
        <w:t>in the search bar.</w:t>
      </w:r>
    </w:p>
    <w:p w14:paraId="4EDDCD56" w14:textId="18DD2090"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The QAT </w:t>
      </w:r>
      <w:r>
        <w:rPr>
          <w:rFonts w:ascii="Gill Sans" w:eastAsia="Gill Sans" w:hAnsi="Gill Sans" w:cs="Gill Sans"/>
        </w:rPr>
        <w:t xml:space="preserve">software </w:t>
      </w:r>
      <w:r>
        <w:rPr>
          <w:rFonts w:ascii="Gill Sans" w:eastAsia="Gill Sans" w:hAnsi="Gill Sans" w:cs="Gill Sans"/>
          <w:color w:val="000000"/>
        </w:rPr>
        <w:t>will be displayed on the screen</w:t>
      </w:r>
      <w:r w:rsidR="00847971">
        <w:rPr>
          <w:rFonts w:ascii="Gill Sans" w:eastAsia="Gill Sans" w:hAnsi="Gill Sans" w:cs="Gill Sans"/>
          <w:color w:val="000000"/>
        </w:rPr>
        <w:t xml:space="preserve"> (Only if it is installed in local machine as mentioned above)</w:t>
      </w:r>
      <w:r>
        <w:rPr>
          <w:rFonts w:ascii="Gill Sans" w:eastAsia="Gill Sans" w:hAnsi="Gill Sans" w:cs="Gill Sans"/>
          <w:color w:val="000000"/>
        </w:rPr>
        <w:t>.</w:t>
      </w:r>
    </w:p>
    <w:p w14:paraId="2E1B4A17"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w:t>
      </w:r>
    </w:p>
    <w:p w14:paraId="663AF52B" w14:textId="729CF746" w:rsidR="005037B3" w:rsidRPr="00677CF7" w:rsidRDefault="005037B3" w:rsidP="00316914">
      <w:pPr>
        <w:numPr>
          <w:ilvl w:val="0"/>
          <w:numId w:val="2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Once a user moves from PWA to Browser; </w:t>
      </w:r>
      <w:r>
        <w:rPr>
          <w:rFonts w:ascii="Gill Sans" w:eastAsia="Gill Sans" w:hAnsi="Gill Sans" w:cs="Gill Sans"/>
        </w:rPr>
        <w:t xml:space="preserve">Click on the ctrl + f5 </w:t>
      </w:r>
      <w:r>
        <w:rPr>
          <w:rFonts w:ascii="Gill Sans" w:eastAsia="Gill Sans" w:hAnsi="Gill Sans" w:cs="Gill Sans"/>
          <w:color w:val="000000"/>
        </w:rPr>
        <w:t>button to</w:t>
      </w:r>
      <w:r>
        <w:rPr>
          <w:rFonts w:ascii="Gill Sans" w:eastAsia="Gill Sans" w:hAnsi="Gill Sans" w:cs="Gill Sans"/>
        </w:rPr>
        <w:t xml:space="preserve"> refresh. </w:t>
      </w:r>
    </w:p>
    <w:p w14:paraId="7EDC5825" w14:textId="39318151" w:rsidR="005037B3" w:rsidRPr="00847971" w:rsidRDefault="005037B3" w:rsidP="00316914">
      <w:pPr>
        <w:numPr>
          <w:ilvl w:val="0"/>
          <w:numId w:val="22"/>
        </w:numPr>
        <w:pBdr>
          <w:top w:val="nil"/>
          <w:left w:val="nil"/>
          <w:bottom w:val="nil"/>
          <w:right w:val="nil"/>
          <w:between w:val="nil"/>
        </w:pBdr>
        <w:spacing w:line="288" w:lineRule="auto"/>
        <w:jc w:val="both"/>
        <w:rPr>
          <w:rStyle w:val="Hyperlink"/>
          <w:rFonts w:ascii="Gill Sans" w:eastAsia="Gill Sans" w:hAnsi="Gill Sans" w:cs="Gill Sans"/>
        </w:rPr>
      </w:pPr>
      <w:r>
        <w:rPr>
          <w:rFonts w:ascii="Gill Sans" w:eastAsia="Gill Sans" w:hAnsi="Gill Sans" w:cs="Gill Sans"/>
          <w:color w:val="000000"/>
        </w:rPr>
        <w:t xml:space="preserve">Also, if the user needs to refer to Server specs, please check </w:t>
      </w:r>
      <w:r w:rsidR="00847971">
        <w:rPr>
          <w:rFonts w:ascii="Gill Sans" w:eastAsia="Gill Sans" w:hAnsi="Gill Sans" w:cs="Gill Sans"/>
          <w:color w:val="000000"/>
        </w:rPr>
        <w:fldChar w:fldCharType="begin"/>
      </w:r>
      <w:r w:rsidR="00847971">
        <w:rPr>
          <w:rFonts w:ascii="Gill Sans" w:eastAsia="Gill Sans" w:hAnsi="Gill Sans" w:cs="Gill Sans"/>
          <w:color w:val="000000"/>
        </w:rPr>
        <w:instrText xml:space="preserve"> HYPERLINK  \l "_Section_3_-" </w:instrText>
      </w:r>
      <w:r w:rsidR="00847971">
        <w:rPr>
          <w:rFonts w:ascii="Gill Sans" w:eastAsia="Gill Sans" w:hAnsi="Gill Sans" w:cs="Gill Sans"/>
          <w:color w:val="000000"/>
        </w:rPr>
        <w:fldChar w:fldCharType="separate"/>
      </w:r>
      <w:r w:rsidRPr="00847971">
        <w:rPr>
          <w:rStyle w:val="Hyperlink"/>
          <w:rFonts w:ascii="Gill Sans" w:eastAsia="Gill Sans" w:hAnsi="Gill Sans" w:cs="Gill Sans"/>
        </w:rPr>
        <w:t xml:space="preserve">Appendix </w:t>
      </w:r>
      <w:r w:rsidR="00AE6210" w:rsidRPr="00847971">
        <w:rPr>
          <w:rStyle w:val="Hyperlink"/>
          <w:rFonts w:ascii="Gill Sans" w:eastAsia="Gill Sans" w:hAnsi="Gill Sans" w:cs="Gill Sans"/>
        </w:rPr>
        <w:t>Section</w:t>
      </w:r>
      <w:r w:rsidRPr="00847971">
        <w:rPr>
          <w:rStyle w:val="Hyperlink"/>
          <w:rFonts w:ascii="Gill Sans" w:eastAsia="Gill Sans" w:hAnsi="Gill Sans" w:cs="Gill Sans"/>
        </w:rPr>
        <w:t xml:space="preserve"> </w:t>
      </w:r>
      <w:r w:rsidR="00847971" w:rsidRPr="00847971">
        <w:rPr>
          <w:rStyle w:val="Hyperlink"/>
          <w:rFonts w:ascii="Gill Sans" w:eastAsia="Gill Sans" w:hAnsi="Gill Sans" w:cs="Gill Sans"/>
        </w:rPr>
        <w:t>3–</w:t>
      </w:r>
      <w:r w:rsidRPr="00847971">
        <w:rPr>
          <w:rStyle w:val="Hyperlink"/>
          <w:rFonts w:ascii="Gill Sans" w:eastAsia="Gill Sans" w:hAnsi="Gill Sans" w:cs="Gill Sans"/>
        </w:rPr>
        <w:t xml:space="preserve"> QAT Server Scripts.</w:t>
      </w:r>
    </w:p>
    <w:p w14:paraId="22323A9E" w14:textId="376726FC" w:rsidR="005037B3" w:rsidRDefault="00847971"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fldChar w:fldCharType="end"/>
      </w:r>
    </w:p>
    <w:p w14:paraId="15424662" w14:textId="4551EDF1" w:rsidR="005037B3" w:rsidRPr="00677CF7" w:rsidRDefault="005037B3" w:rsidP="00316914">
      <w:pPr>
        <w:pStyle w:val="Heading2"/>
        <w:widowControl/>
        <w:numPr>
          <w:ilvl w:val="0"/>
          <w:numId w:val="224"/>
        </w:numPr>
        <w:pBdr>
          <w:top w:val="nil"/>
          <w:left w:val="nil"/>
          <w:bottom w:val="nil"/>
          <w:right w:val="nil"/>
          <w:between w:val="nil"/>
        </w:pBdr>
        <w:spacing w:before="0" w:after="0" w:line="360" w:lineRule="auto"/>
        <w:rPr>
          <w:rFonts w:ascii="Gill Sans" w:eastAsia="Gill Sans" w:hAnsi="Gill Sans" w:cs="Gill Sans"/>
        </w:rPr>
      </w:pPr>
      <w:r>
        <w:rPr>
          <w:rFonts w:ascii="Gill Sans" w:eastAsia="Gill Sans" w:hAnsi="Gill Sans" w:cs="Gill Sans"/>
        </w:rPr>
        <w:lastRenderedPageBreak/>
        <w:t xml:space="preserve"> </w:t>
      </w:r>
      <w:bookmarkStart w:id="30" w:name="_Toc57382787"/>
      <w:bookmarkStart w:id="31" w:name="_Toc57478137"/>
      <w:r>
        <w:rPr>
          <w:rFonts w:ascii="Gill Sans" w:eastAsia="Gill Sans" w:hAnsi="Gill Sans" w:cs="Gill Sans"/>
        </w:rPr>
        <w:t>Logging in to QAT</w:t>
      </w:r>
      <w:bookmarkEnd w:id="30"/>
      <w:bookmarkEnd w:id="31"/>
    </w:p>
    <w:p w14:paraId="1E0CF4B3" w14:textId="34D5C6FC" w:rsidR="005037B3" w:rsidRPr="00A6054B" w:rsidRDefault="005037B3" w:rsidP="00316914">
      <w:pPr>
        <w:keepNext/>
        <w:widowControl w:val="0"/>
        <w:numPr>
          <w:ilvl w:val="0"/>
          <w:numId w:val="31"/>
        </w:numPr>
        <w:pBdr>
          <w:top w:val="nil"/>
          <w:left w:val="nil"/>
          <w:bottom w:val="nil"/>
          <w:right w:val="nil"/>
          <w:between w:val="nil"/>
        </w:pBdr>
        <w:spacing w:after="120" w:line="276" w:lineRule="auto"/>
        <w:rPr>
          <w:rFonts w:ascii="Gill Sans" w:eastAsia="Gill Sans" w:hAnsi="Gill Sans" w:cs="Gill Sans"/>
          <w:b/>
          <w:color w:val="000080"/>
          <w:sz w:val="28"/>
          <w:szCs w:val="28"/>
          <w:highlight w:val="white"/>
        </w:rPr>
      </w:pPr>
      <w:r>
        <w:rPr>
          <w:rFonts w:ascii="Gill Sans" w:eastAsia="Gill Sans" w:hAnsi="Gill Sans" w:cs="Gill Sans"/>
          <w:b/>
          <w:color w:val="000080"/>
          <w:sz w:val="28"/>
          <w:szCs w:val="28"/>
          <w:highlight w:val="white"/>
        </w:rPr>
        <w:t>L</w:t>
      </w:r>
      <w:r w:rsidR="00A6054B">
        <w:rPr>
          <w:rFonts w:ascii="Gill Sans" w:eastAsia="Gill Sans" w:hAnsi="Gill Sans" w:cs="Gill Sans"/>
          <w:b/>
          <w:color w:val="000080"/>
          <w:sz w:val="28"/>
          <w:szCs w:val="28"/>
          <w:highlight w:val="white"/>
        </w:rPr>
        <w:t>ogin</w:t>
      </w:r>
    </w:p>
    <w:p w14:paraId="72142900" w14:textId="77777777" w:rsidR="005037B3" w:rsidRDefault="005037B3" w:rsidP="00316914">
      <w:pPr>
        <w:numPr>
          <w:ilvl w:val="0"/>
          <w:numId w:val="209"/>
        </w:numPr>
        <w:pBdr>
          <w:top w:val="nil"/>
          <w:left w:val="nil"/>
          <w:bottom w:val="nil"/>
          <w:right w:val="nil"/>
          <w:between w:val="nil"/>
        </w:pBdr>
        <w:spacing w:line="276" w:lineRule="auto"/>
        <w:jc w:val="both"/>
        <w:rPr>
          <w:rFonts w:ascii="Gill Sans" w:eastAsia="Gill Sans" w:hAnsi="Gill Sans" w:cs="Gill Sans"/>
        </w:rPr>
      </w:pPr>
      <w:r>
        <w:rPr>
          <w:rFonts w:ascii="Gill Sans" w:eastAsia="Gill Sans" w:hAnsi="Gill Sans" w:cs="Gill Sans"/>
          <w:color w:val="000000"/>
        </w:rPr>
        <w:t xml:space="preserve">To log in, type the URL </w:t>
      </w:r>
      <w:hyperlink r:id="rId15">
        <w:r>
          <w:rPr>
            <w:rFonts w:ascii="Gill Sans" w:eastAsia="Gill Sans" w:hAnsi="Gill Sans" w:cs="Gill Sans"/>
            <w:color w:val="0000FF"/>
            <w:u w:val="single"/>
          </w:rPr>
          <w:t>https://www.quantificationanalytics.org/</w:t>
        </w:r>
      </w:hyperlink>
      <w:r>
        <w:rPr>
          <w:rFonts w:ascii="Gill Sans" w:eastAsia="Gill Sans" w:hAnsi="Gill Sans" w:cs="Gill Sans"/>
          <w:color w:val="0000FF"/>
        </w:rPr>
        <w:t xml:space="preserve"> </w:t>
      </w:r>
      <w:r>
        <w:rPr>
          <w:rFonts w:ascii="Gill Sans" w:eastAsia="Gill Sans" w:hAnsi="Gill Sans" w:cs="Gill Sans"/>
          <w:color w:val="000000"/>
        </w:rPr>
        <w:t>in the search bar and press enter, or open the PWA from your desktop.</w:t>
      </w:r>
    </w:p>
    <w:p w14:paraId="0A75EB20" w14:textId="77777777" w:rsidR="005037B3" w:rsidRDefault="005037B3" w:rsidP="00316914">
      <w:pPr>
        <w:numPr>
          <w:ilvl w:val="0"/>
          <w:numId w:val="20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login screen will be displayed.</w:t>
      </w:r>
    </w:p>
    <w:p w14:paraId="68C9E37E" w14:textId="77777777" w:rsidR="005037B3" w:rsidRDefault="005037B3" w:rsidP="00316914">
      <w:pPr>
        <w:numPr>
          <w:ilvl w:val="0"/>
          <w:numId w:val="20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Type the username and password in the given sections.</w:t>
      </w:r>
    </w:p>
    <w:p w14:paraId="242953CF" w14:textId="77777777" w:rsidR="005037B3" w:rsidRDefault="005037B3" w:rsidP="00316914">
      <w:pPr>
        <w:numPr>
          <w:ilvl w:val="0"/>
          <w:numId w:val="209"/>
        </w:numPr>
        <w:pBdr>
          <w:top w:val="nil"/>
          <w:left w:val="nil"/>
          <w:bottom w:val="nil"/>
          <w:right w:val="nil"/>
          <w:between w:val="nil"/>
        </w:pBdr>
        <w:spacing w:line="288" w:lineRule="auto"/>
        <w:jc w:val="both"/>
      </w:pPr>
      <w:r>
        <w:rPr>
          <w:rFonts w:ascii="Gill Sans" w:eastAsia="Gill Sans" w:hAnsi="Gill Sans" w:cs="Gill Sans"/>
          <w:color w:val="000000"/>
        </w:rPr>
        <w:t>After entering all the details click on the “Login” button.</w:t>
      </w:r>
    </w:p>
    <w:p w14:paraId="6080E96A"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2FBAA7F" w14:textId="63F3B900" w:rsidR="005037B3" w:rsidRPr="00A6054B" w:rsidRDefault="005037B3" w:rsidP="00316914">
      <w:pPr>
        <w:pStyle w:val="Heading2"/>
        <w:widowControl/>
        <w:numPr>
          <w:ilvl w:val="0"/>
          <w:numId w:val="224"/>
        </w:numPr>
        <w:pBdr>
          <w:top w:val="nil"/>
          <w:left w:val="nil"/>
          <w:bottom w:val="nil"/>
          <w:right w:val="nil"/>
          <w:between w:val="nil"/>
        </w:pBdr>
        <w:spacing w:before="0" w:after="0" w:line="276" w:lineRule="auto"/>
        <w:rPr>
          <w:rFonts w:ascii="Gill Sans" w:eastAsia="Gill Sans" w:hAnsi="Gill Sans" w:cs="Gill Sans"/>
        </w:rPr>
      </w:pPr>
      <w:bookmarkStart w:id="32" w:name="_Toc57382788"/>
      <w:bookmarkStart w:id="33" w:name="_Toc57478138"/>
      <w:r>
        <w:rPr>
          <w:rFonts w:ascii="Gill Sans" w:eastAsia="Gill Sans" w:hAnsi="Gill Sans" w:cs="Gill Sans"/>
        </w:rPr>
        <w:t>User ID &amp; Password</w:t>
      </w:r>
      <w:bookmarkEnd w:id="32"/>
      <w:bookmarkEnd w:id="33"/>
    </w:p>
    <w:p w14:paraId="0BC87C58" w14:textId="77777777" w:rsidR="005037B3" w:rsidRDefault="005037B3" w:rsidP="00316914">
      <w:pPr>
        <w:keepNext/>
        <w:widowControl w:val="0"/>
        <w:numPr>
          <w:ilvl w:val="0"/>
          <w:numId w:val="181"/>
        </w:numPr>
        <w:pBdr>
          <w:top w:val="nil"/>
          <w:left w:val="nil"/>
          <w:bottom w:val="nil"/>
          <w:right w:val="nil"/>
          <w:between w:val="nil"/>
        </w:pBdr>
        <w:spacing w:after="120" w:line="276" w:lineRule="auto"/>
        <w:rPr>
          <w:rFonts w:ascii="Gill Sans" w:eastAsia="Gill Sans" w:hAnsi="Gill Sans" w:cs="Gill Sans"/>
          <w:color w:val="000080"/>
          <w:highlight w:val="white"/>
        </w:rPr>
      </w:pPr>
      <w:r>
        <w:rPr>
          <w:rFonts w:ascii="Gill Sans" w:eastAsia="Gill Sans" w:hAnsi="Gill Sans" w:cs="Gill Sans"/>
          <w:b/>
          <w:color w:val="000080"/>
          <w:sz w:val="28"/>
          <w:szCs w:val="28"/>
          <w:highlight w:val="white"/>
        </w:rPr>
        <w:t>Forgot Password</w:t>
      </w:r>
    </w:p>
    <w:p w14:paraId="53178FBF" w14:textId="77777777" w:rsidR="00A6054B" w:rsidRDefault="005037B3" w:rsidP="00A6054B">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6CAC33A7" wp14:editId="670C7F11">
            <wp:extent cx="4857750" cy="1800225"/>
            <wp:effectExtent l="0" t="0" r="0" b="0"/>
            <wp:docPr id="91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4857750" cy="1800225"/>
                    </a:xfrm>
                    <a:prstGeom prst="rect">
                      <a:avLst/>
                    </a:prstGeom>
                    <a:ln/>
                  </pic:spPr>
                </pic:pic>
              </a:graphicData>
            </a:graphic>
          </wp:inline>
        </w:drawing>
      </w:r>
    </w:p>
    <w:p w14:paraId="6302208A" w14:textId="4A485B02" w:rsidR="005037B3" w:rsidRDefault="00231778" w:rsidP="00A6054B">
      <w:pPr>
        <w:pStyle w:val="Caption"/>
        <w:jc w:val="center"/>
        <w:rPr>
          <w:rFonts w:ascii="Gill Sans" w:eastAsia="Gill Sans" w:hAnsi="Gill Sans" w:cs="Gill Sans"/>
          <w:color w:val="000000"/>
        </w:rPr>
      </w:pPr>
      <w:r>
        <w:t>Figure 3</w:t>
      </w:r>
      <w:r w:rsidR="00A6054B">
        <w:t>.D-Forgot Password</w:t>
      </w:r>
      <w:r w:rsidR="005037B3">
        <w:rPr>
          <w:rFonts w:ascii="Gill Sans" w:eastAsia="Gill Sans" w:hAnsi="Gill Sans" w:cs="Gill Sans"/>
          <w:color w:val="000000"/>
        </w:rPr>
        <w:t xml:space="preserve">                                     </w:t>
      </w:r>
    </w:p>
    <w:p w14:paraId="63A744C8"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b/>
          <w:color w:val="000000"/>
          <w:sz w:val="4"/>
          <w:szCs w:val="4"/>
        </w:rPr>
      </w:pPr>
    </w:p>
    <w:p w14:paraId="23068B5E"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user who has forgotten their password, can click on the “Forgot Password?” link on the bottom right to reset it.</w:t>
      </w:r>
    </w:p>
    <w:p w14:paraId="4D1D5F67"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window will be opened on screen.</w:t>
      </w:r>
    </w:p>
    <w:p w14:paraId="7AE1CC7A"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Type the email address in and click on the “Submit” button.</w:t>
      </w:r>
    </w:p>
    <w:p w14:paraId="7EFBE470" w14:textId="047805E6"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user will get a link via email to reset their password.</w:t>
      </w:r>
    </w:p>
    <w:p w14:paraId="0B86FB96" w14:textId="77777777" w:rsidR="00A6054B" w:rsidRPr="00A6054B" w:rsidRDefault="00A6054B" w:rsidP="00A6054B">
      <w:pPr>
        <w:pBdr>
          <w:top w:val="nil"/>
          <w:left w:val="nil"/>
          <w:bottom w:val="nil"/>
          <w:right w:val="nil"/>
          <w:between w:val="nil"/>
        </w:pBdr>
        <w:spacing w:line="288" w:lineRule="auto"/>
        <w:jc w:val="both"/>
        <w:rPr>
          <w:rFonts w:ascii="Gill Sans" w:eastAsia="Gill Sans" w:hAnsi="Gill Sans" w:cs="Gill Sans"/>
          <w:color w:val="000000"/>
        </w:rPr>
      </w:pPr>
    </w:p>
    <w:p w14:paraId="2077995F" w14:textId="77777777" w:rsidR="005037B3" w:rsidRDefault="005037B3" w:rsidP="00316914">
      <w:pPr>
        <w:keepNext/>
        <w:widowControl w:val="0"/>
        <w:numPr>
          <w:ilvl w:val="0"/>
          <w:numId w:val="181"/>
        </w:numPr>
        <w:pBdr>
          <w:top w:val="nil"/>
          <w:left w:val="nil"/>
          <w:bottom w:val="nil"/>
          <w:right w:val="nil"/>
          <w:between w:val="nil"/>
        </w:pBdr>
        <w:spacing w:after="120"/>
        <w:rPr>
          <w:rFonts w:ascii="Gill Sans" w:eastAsia="Gill Sans" w:hAnsi="Gill Sans" w:cs="Gill Sans"/>
          <w:color w:val="000080"/>
          <w:highlight w:val="white"/>
        </w:rPr>
      </w:pPr>
      <w:r>
        <w:rPr>
          <w:rFonts w:ascii="Gill Sans" w:eastAsia="Gill Sans" w:hAnsi="Gill Sans" w:cs="Gill Sans"/>
          <w:b/>
          <w:color w:val="000080"/>
          <w:sz w:val="28"/>
          <w:szCs w:val="28"/>
          <w:highlight w:val="white"/>
        </w:rPr>
        <w:t>Change Password</w:t>
      </w:r>
    </w:p>
    <w:p w14:paraId="27438E95" w14:textId="77777777" w:rsidR="005037B3" w:rsidRDefault="005037B3" w:rsidP="00316914">
      <w:pPr>
        <w:numPr>
          <w:ilvl w:val="0"/>
          <w:numId w:val="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the top right corner of the screen.</w:t>
      </w:r>
    </w:p>
    <w:p w14:paraId="65C19F07" w14:textId="77777777" w:rsidR="005037B3" w:rsidRDefault="005037B3" w:rsidP="00316914">
      <w:pPr>
        <w:numPr>
          <w:ilvl w:val="0"/>
          <w:numId w:val="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the profile icon.</w:t>
      </w:r>
    </w:p>
    <w:p w14:paraId="4FFEB286"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“Change Password”.</w:t>
      </w:r>
    </w:p>
    <w:p w14:paraId="7913967E"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your old password followed by the desired new password.</w:t>
      </w:r>
    </w:p>
    <w:p w14:paraId="7F815B7A"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Confirm the new password by typing it again.</w:t>
      </w:r>
    </w:p>
    <w:p w14:paraId="0B437DD1" w14:textId="77777777" w:rsidR="00A6054B"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the “Submit” button.</w:t>
      </w:r>
    </w:p>
    <w:p w14:paraId="30B65DBF" w14:textId="145B3D18" w:rsidR="00A6054B" w:rsidRPr="00A6054B" w:rsidRDefault="005037B3" w:rsidP="00A6054B">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 </w:t>
      </w:r>
    </w:p>
    <w:p w14:paraId="6223E914" w14:textId="77777777" w:rsidR="005037B3" w:rsidRDefault="005037B3" w:rsidP="00316914">
      <w:pPr>
        <w:pStyle w:val="Heading2"/>
        <w:numPr>
          <w:ilvl w:val="0"/>
          <w:numId w:val="202"/>
        </w:numPr>
        <w:pBdr>
          <w:top w:val="nil"/>
          <w:left w:val="nil"/>
          <w:bottom w:val="nil"/>
          <w:right w:val="nil"/>
          <w:between w:val="nil"/>
        </w:pBdr>
        <w:rPr>
          <w:rFonts w:ascii="Gill Sans" w:eastAsia="Gill Sans" w:hAnsi="Gill Sans" w:cs="Gill Sans"/>
        </w:rPr>
      </w:pPr>
      <w:bookmarkStart w:id="34" w:name="_Toc57382789"/>
      <w:bookmarkStart w:id="35" w:name="_Toc57478139"/>
      <w:r>
        <w:rPr>
          <w:rFonts w:ascii="Gill Sans" w:eastAsia="Gill Sans" w:hAnsi="Gill Sans" w:cs="Gill Sans"/>
        </w:rPr>
        <w:lastRenderedPageBreak/>
        <w:t>Logging out</w:t>
      </w:r>
      <w:bookmarkEnd w:id="34"/>
      <w:bookmarkEnd w:id="35"/>
    </w:p>
    <w:p w14:paraId="16B17FC2" w14:textId="77777777" w:rsidR="005037B3" w:rsidRDefault="005037B3" w:rsidP="005037B3">
      <w:pPr>
        <w:pBdr>
          <w:top w:val="nil"/>
          <w:left w:val="nil"/>
          <w:bottom w:val="nil"/>
          <w:right w:val="nil"/>
          <w:between w:val="nil"/>
        </w:pBdr>
        <w:spacing w:line="288" w:lineRule="auto"/>
        <w:ind w:left="360"/>
        <w:jc w:val="both"/>
        <w:rPr>
          <w:rFonts w:ascii="Gill Sans" w:eastAsia="Gill Sans" w:hAnsi="Gill Sans" w:cs="Gill Sans"/>
          <w:color w:val="000000"/>
        </w:rPr>
      </w:pPr>
      <w:r>
        <w:rPr>
          <w:rFonts w:ascii="Gill Sans" w:eastAsia="Gill Sans" w:hAnsi="Gill Sans" w:cs="Gill Sans"/>
          <w:color w:val="000000"/>
        </w:rPr>
        <w:t>To log out:</w:t>
      </w:r>
    </w:p>
    <w:p w14:paraId="327EE0A3" w14:textId="77777777" w:rsidR="005037B3" w:rsidRDefault="005037B3" w:rsidP="00316914">
      <w:pPr>
        <w:numPr>
          <w:ilvl w:val="0"/>
          <w:numId w:val="24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Go to the top right corner of the screen. </w:t>
      </w:r>
    </w:p>
    <w:p w14:paraId="487C98AB" w14:textId="4ED69480" w:rsidR="005037B3" w:rsidRDefault="005037B3" w:rsidP="00316914">
      <w:pPr>
        <w:numPr>
          <w:ilvl w:val="0"/>
          <w:numId w:val="244"/>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Click on the icon next to the profile icon i.e. logout button. (Refer </w:t>
      </w:r>
      <w:hyperlink w:anchor="_Buttons" w:history="1">
        <w:r w:rsidRPr="00EF4EC6">
          <w:rPr>
            <w:rStyle w:val="Hyperlink"/>
            <w:rFonts w:ascii="Gill Sans" w:eastAsia="Gill Sans" w:hAnsi="Gill Sans" w:cs="Gill Sans"/>
          </w:rPr>
          <w:t>“Buttons”</w:t>
        </w:r>
      </w:hyperlink>
      <w:r w:rsidRPr="00662AE6">
        <w:rPr>
          <w:rFonts w:ascii="Gill Sans" w:eastAsia="Gill Sans" w:hAnsi="Gill Sans" w:cs="Gill Sans"/>
          <w:color w:val="0070C0"/>
        </w:rPr>
        <w:t xml:space="preserve"> </w:t>
      </w:r>
      <w:r>
        <w:rPr>
          <w:rFonts w:ascii="Gill Sans" w:eastAsia="Gill Sans" w:hAnsi="Gill Sans" w:cs="Gill Sans"/>
          <w:color w:val="000000"/>
        </w:rPr>
        <w:t>section)</w:t>
      </w:r>
      <w:r w:rsidR="00662AE6">
        <w:rPr>
          <w:rFonts w:ascii="Gill Sans" w:eastAsia="Gill Sans" w:hAnsi="Gill Sans" w:cs="Gill Sans"/>
          <w:color w:val="000000"/>
        </w:rPr>
        <w:t>.</w:t>
      </w:r>
    </w:p>
    <w:p w14:paraId="6EF9AE9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BABA1DB" w14:textId="77777777" w:rsidR="005037B3" w:rsidRDefault="005037B3" w:rsidP="00A163BB">
      <w:pPr>
        <w:pStyle w:val="Heading2"/>
        <w:numPr>
          <w:ilvl w:val="0"/>
          <w:numId w:val="202"/>
        </w:numPr>
        <w:pBdr>
          <w:top w:val="nil"/>
          <w:left w:val="nil"/>
          <w:bottom w:val="nil"/>
          <w:right w:val="nil"/>
          <w:between w:val="nil"/>
        </w:pBdr>
        <w:spacing w:before="0" w:after="0"/>
        <w:rPr>
          <w:rFonts w:ascii="Gill Sans" w:eastAsia="Gill Sans" w:hAnsi="Gill Sans" w:cs="Gill Sans"/>
        </w:rPr>
      </w:pPr>
      <w:bookmarkStart w:id="36" w:name="_Toc57382790"/>
      <w:bookmarkStart w:id="37" w:name="_Toc57478140"/>
      <w:r>
        <w:rPr>
          <w:rFonts w:ascii="Gill Sans" w:eastAsia="Gill Sans" w:hAnsi="Gill Sans" w:cs="Gill Sans"/>
        </w:rPr>
        <w:t>Working Offline</w:t>
      </w:r>
      <w:bookmarkEnd w:id="36"/>
      <w:bookmarkEnd w:id="37"/>
      <w:r>
        <w:rPr>
          <w:rFonts w:ascii="Gill Sans" w:eastAsia="Gill Sans" w:hAnsi="Gill Sans" w:cs="Gill Sans"/>
        </w:rPr>
        <w:t xml:space="preserve"> </w:t>
      </w:r>
    </w:p>
    <w:p w14:paraId="026D4805" w14:textId="77777777" w:rsidR="005037B3" w:rsidRDefault="005037B3" w:rsidP="00A163BB">
      <w:pPr>
        <w:pBdr>
          <w:top w:val="nil"/>
          <w:left w:val="nil"/>
          <w:bottom w:val="nil"/>
          <w:right w:val="nil"/>
          <w:between w:val="nil"/>
        </w:pBdr>
        <w:spacing w:line="288" w:lineRule="auto"/>
        <w:rPr>
          <w:rFonts w:ascii="Gill Sans" w:eastAsia="Gill Sans" w:hAnsi="Gill Sans" w:cs="Gill Sans"/>
          <w:color w:val="000000"/>
          <w:sz w:val="8"/>
          <w:szCs w:val="8"/>
        </w:rPr>
      </w:pPr>
    </w:p>
    <w:p w14:paraId="3E8C00B1" w14:textId="1400448E" w:rsidR="005037B3" w:rsidRDefault="005037B3" w:rsidP="00A163BB">
      <w:pPr>
        <w:pBdr>
          <w:top w:val="nil"/>
          <w:left w:val="nil"/>
          <w:bottom w:val="nil"/>
          <w:right w:val="nil"/>
          <w:between w:val="nil"/>
        </w:pBdr>
        <w:spacing w:line="288" w:lineRule="auto"/>
        <w:ind w:left="720"/>
        <w:jc w:val="both"/>
        <w:rPr>
          <w:rFonts w:ascii="Gill Sans" w:eastAsia="Gill Sans" w:hAnsi="Gill Sans" w:cs="Gill Sans"/>
        </w:rPr>
      </w:pPr>
      <w:r>
        <w:rPr>
          <w:rFonts w:ascii="Gill Sans" w:eastAsia="Gill Sans" w:hAnsi="Gill Sans" w:cs="Gill Sans"/>
          <w:color w:val="000000"/>
        </w:rPr>
        <w:t xml:space="preserve">QAT can be operated in both online and offline mode. The user can work in offline mode by </w:t>
      </w:r>
      <w:r>
        <w:rPr>
          <w:rFonts w:ascii="Gill Sans" w:eastAsia="Gill Sans" w:hAnsi="Gill Sans" w:cs="Gill Sans"/>
        </w:rPr>
        <w:t xml:space="preserve">installing </w:t>
      </w:r>
      <w:r>
        <w:rPr>
          <w:rFonts w:ascii="Gill Sans" w:eastAsia="Gill Sans" w:hAnsi="Gill Sans" w:cs="Gill Sans"/>
          <w:color w:val="000000"/>
        </w:rPr>
        <w:t>the software or without accessing the network in the local a</w:t>
      </w:r>
      <w:r>
        <w:rPr>
          <w:rFonts w:ascii="Gill Sans" w:eastAsia="Gill Sans" w:hAnsi="Gill Sans" w:cs="Gill Sans"/>
        </w:rPr>
        <w:t>rea. But the user must log in online at least once after installing. This is required to ensure that the software on the lo</w:t>
      </w:r>
      <w:r w:rsidR="007F038C">
        <w:rPr>
          <w:rFonts w:ascii="Gill Sans" w:eastAsia="Gill Sans" w:hAnsi="Gill Sans" w:cs="Gill Sans"/>
        </w:rPr>
        <w:t>cal machine remains up to date.</w:t>
      </w:r>
    </w:p>
    <w:p w14:paraId="68CDFF45" w14:textId="4EC9DCA7" w:rsidR="007F038C" w:rsidRDefault="005037B3" w:rsidP="007F038C">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rPr>
        <w:t>The profile icon at the top right corner sho</w:t>
      </w:r>
      <w:r>
        <w:rPr>
          <w:rFonts w:ascii="Gill Sans" w:eastAsia="Gill Sans" w:hAnsi="Gill Sans" w:cs="Gill Sans"/>
          <w:color w:val="000000"/>
        </w:rPr>
        <w:t xml:space="preserve">ws a green-colored circle when working in online mode. When the user switches to offline mode the color changes to red, as </w:t>
      </w:r>
      <w:r w:rsidR="007F038C">
        <w:rPr>
          <w:rFonts w:ascii="Gill Sans" w:eastAsia="Gill Sans" w:hAnsi="Gill Sans" w:cs="Gill Sans"/>
          <w:color w:val="000000"/>
        </w:rPr>
        <w:t xml:space="preserve">shown on the screenshot below. </w:t>
      </w:r>
    </w:p>
    <w:p w14:paraId="3122CDB5" w14:textId="77777777" w:rsidR="007F038C" w:rsidRDefault="007F038C" w:rsidP="007F038C">
      <w:pPr>
        <w:pBdr>
          <w:top w:val="nil"/>
          <w:left w:val="nil"/>
          <w:bottom w:val="nil"/>
          <w:right w:val="nil"/>
          <w:between w:val="nil"/>
        </w:pBdr>
        <w:spacing w:line="288" w:lineRule="auto"/>
        <w:ind w:left="720"/>
        <w:jc w:val="both"/>
        <w:rPr>
          <w:rFonts w:ascii="Gill Sans" w:eastAsia="Gill Sans" w:hAnsi="Gill Sans" w:cs="Gill Sans"/>
          <w:color w:val="000000"/>
        </w:rPr>
      </w:pPr>
    </w:p>
    <w:p w14:paraId="3FA4B422" w14:textId="77777777" w:rsidR="007F038C" w:rsidRPr="00662AE6" w:rsidRDefault="007F038C" w:rsidP="00316914">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38" w:name="_Toc57382791"/>
      <w:bookmarkStart w:id="39" w:name="_Toc57478141"/>
      <w:r>
        <w:rPr>
          <w:rFonts w:ascii="Gill Sans" w:eastAsia="Gill Sans" w:hAnsi="Gill Sans" w:cs="Gill Sans"/>
          <w:color w:val="CC0000"/>
        </w:rPr>
        <w:t>Navigating QAT</w:t>
      </w:r>
      <w:bookmarkEnd w:id="38"/>
      <w:bookmarkEnd w:id="39"/>
    </w:p>
    <w:p w14:paraId="10D92A08" w14:textId="5DA810B9" w:rsidR="007F038C" w:rsidRPr="007F038C" w:rsidRDefault="007F038C" w:rsidP="00316914">
      <w:pPr>
        <w:pStyle w:val="Heading2"/>
        <w:numPr>
          <w:ilvl w:val="0"/>
          <w:numId w:val="73"/>
        </w:numPr>
        <w:pBdr>
          <w:top w:val="nil"/>
          <w:left w:val="nil"/>
          <w:bottom w:val="nil"/>
          <w:right w:val="nil"/>
          <w:between w:val="nil"/>
        </w:pBdr>
        <w:spacing w:before="0" w:line="276" w:lineRule="auto"/>
        <w:jc w:val="both"/>
        <w:rPr>
          <w:rFonts w:ascii="Gill Sans" w:eastAsia="Gill Sans" w:hAnsi="Gill Sans" w:cs="Gill Sans"/>
        </w:rPr>
      </w:pPr>
      <w:bookmarkStart w:id="40" w:name="_Toc57382792"/>
      <w:bookmarkStart w:id="41" w:name="_Toc57478142"/>
      <w:r>
        <w:rPr>
          <w:rFonts w:ascii="Gill Sans" w:eastAsia="Gill Sans" w:hAnsi="Gill Sans" w:cs="Gill Sans"/>
        </w:rPr>
        <w:t>Basic Navigation</w:t>
      </w:r>
      <w:bookmarkEnd w:id="40"/>
      <w:bookmarkEnd w:id="41"/>
      <w:r>
        <w:rPr>
          <w:rFonts w:ascii="Gill Sans" w:eastAsia="Gill Sans" w:hAnsi="Gill Sans" w:cs="Gill Sans"/>
        </w:rPr>
        <w:t xml:space="preserve"> </w:t>
      </w:r>
    </w:p>
    <w:p w14:paraId="299B0106" w14:textId="77777777" w:rsidR="00662AE6" w:rsidRDefault="00A524EC" w:rsidP="00662AE6">
      <w:pPr>
        <w:keepNext/>
        <w:jc w:val="center"/>
      </w:pPr>
      <w:bookmarkStart w:id="42" w:name="_heading=h.58w86sdbuq18" w:colFirst="0" w:colLast="0"/>
      <w:bookmarkEnd w:id="42"/>
      <w:r>
        <w:rPr>
          <w:noProof/>
          <w:lang w:eastAsia="en-US" w:bidi="ar-SA"/>
        </w:rPr>
        <w:drawing>
          <wp:inline distT="0" distB="0" distL="0" distR="0" wp14:anchorId="30394B47" wp14:editId="65739C32">
            <wp:extent cx="6057900" cy="3086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4" t="9079" r="1104" b="24061"/>
                    <a:stretch/>
                  </pic:blipFill>
                  <pic:spPr bwMode="auto">
                    <a:xfrm>
                      <a:off x="0" y="0"/>
                      <a:ext cx="6057900" cy="3086100"/>
                    </a:xfrm>
                    <a:prstGeom prst="rect">
                      <a:avLst/>
                    </a:prstGeom>
                    <a:ln>
                      <a:noFill/>
                    </a:ln>
                    <a:extLst>
                      <a:ext uri="{53640926-AAD7-44D8-BBD7-CCE9431645EC}">
                        <a14:shadowObscured xmlns:a14="http://schemas.microsoft.com/office/drawing/2010/main"/>
                      </a:ext>
                    </a:extLst>
                  </pic:spPr>
                </pic:pic>
              </a:graphicData>
            </a:graphic>
          </wp:inline>
        </w:drawing>
      </w:r>
    </w:p>
    <w:p w14:paraId="1A2B0D14" w14:textId="45C73489" w:rsidR="00A524EC" w:rsidRPr="00662AE6" w:rsidRDefault="00231778" w:rsidP="00662AE6">
      <w:pPr>
        <w:pStyle w:val="Caption"/>
        <w:jc w:val="center"/>
      </w:pPr>
      <w:r>
        <w:t>Figure 4</w:t>
      </w:r>
      <w:r w:rsidR="00662AE6">
        <w:t>.A- Basic Navigation</w:t>
      </w:r>
    </w:p>
    <w:p w14:paraId="6B8FEC69" w14:textId="1BF3154C" w:rsidR="00A524EC" w:rsidRDefault="005037B3" w:rsidP="00A524EC">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Once the user is logged into QAT</w:t>
      </w:r>
      <w:sdt>
        <w:sdtPr>
          <w:tag w:val="goog_rdk_17"/>
          <w:id w:val="-52932195"/>
        </w:sdtPr>
        <w:sdtEndPr/>
        <w:sdtContent/>
      </w:sdt>
      <w:r>
        <w:rPr>
          <w:rFonts w:ascii="Gill Sans" w:eastAsia="Gill Sans" w:hAnsi="Gill Sans" w:cs="Gill Sans"/>
          <w:color w:val="000000"/>
        </w:rPr>
        <w:t xml:space="preserve">, a dashboard will display on the screen. The user will be able to access the dashboard according to the </w:t>
      </w:r>
      <w:r>
        <w:rPr>
          <w:rFonts w:ascii="Gill Sans" w:eastAsia="Gill Sans" w:hAnsi="Gill Sans" w:cs="Gill Sans"/>
          <w:b/>
          <w:color w:val="000000"/>
        </w:rPr>
        <w:t>role assigned</w:t>
      </w:r>
      <w:r>
        <w:rPr>
          <w:rFonts w:ascii="Gill Sans" w:eastAsia="Gill Sans" w:hAnsi="Gill Sans" w:cs="Gill Sans"/>
          <w:color w:val="000000"/>
        </w:rPr>
        <w:t xml:space="preserve"> to them.</w:t>
      </w:r>
      <w:r w:rsidR="00A524EC">
        <w:rPr>
          <w:rFonts w:ascii="Gill Sans" w:eastAsia="Gill Sans" w:hAnsi="Gill Sans" w:cs="Gill Sans"/>
          <w:color w:val="000000"/>
        </w:rPr>
        <w:t xml:space="preserve"> As shown above the </w:t>
      </w:r>
      <w:r w:rsidR="00A524EC">
        <w:rPr>
          <w:rFonts w:ascii="Gill Sans" w:eastAsia="Gill Sans" w:hAnsi="Gill Sans" w:cs="Gill Sans"/>
          <w:color w:val="000000"/>
        </w:rPr>
        <w:lastRenderedPageBreak/>
        <w:t>role assigned to the user is of “Realm Level Admin. It consists of top ribbon, left hand menu and functions which are accessible to the user.</w:t>
      </w:r>
    </w:p>
    <w:p w14:paraId="5784BD54" w14:textId="77777777" w:rsidR="00BC61D9" w:rsidRDefault="00BC61D9" w:rsidP="00A524EC">
      <w:pPr>
        <w:pBdr>
          <w:top w:val="nil"/>
          <w:left w:val="nil"/>
          <w:bottom w:val="nil"/>
          <w:right w:val="nil"/>
          <w:between w:val="nil"/>
        </w:pBdr>
        <w:spacing w:line="288" w:lineRule="auto"/>
        <w:jc w:val="both"/>
        <w:rPr>
          <w:rFonts w:ascii="Gill Sans" w:eastAsia="Gill Sans" w:hAnsi="Gill Sans" w:cs="Gill Sans"/>
          <w:color w:val="000000"/>
        </w:rPr>
      </w:pPr>
    </w:p>
    <w:p w14:paraId="70A9B8D8" w14:textId="12F383F8" w:rsidR="005037B3" w:rsidRDefault="00CA3956"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43" w:name="_Toc57382793"/>
      <w:bookmarkStart w:id="44" w:name="_Toc57478143"/>
      <w:r>
        <w:rPr>
          <w:noProof/>
        </w:rPr>
        <w:pict w14:anchorId="38B8D971">
          <v:shape id="_x0000_s1034" type="#_x0000_t202" style="position:absolute;left:0;text-align:left;margin-left:264.75pt;margin-top:231.85pt;width:250.9pt;height:.05pt;z-index:251662336;mso-position-horizontal-relative:text;mso-position-vertical-relative:text" stroked="f">
            <v:textbox style="mso-fit-shape-to-text:t" inset="0,0,0,0">
              <w:txbxContent>
                <w:p w14:paraId="267A97AC" w14:textId="103DAFFE" w:rsidR="00FA31B7" w:rsidRPr="0026021F" w:rsidRDefault="00FA31B7" w:rsidP="00231778">
                  <w:pPr>
                    <w:pStyle w:val="Caption"/>
                    <w:jc w:val="center"/>
                    <w:rPr>
                      <w:rFonts w:ascii="Liberation Sans" w:eastAsia="Liberation Sans" w:hAnsi="Liberation Sans" w:cs="Liberation Sans"/>
                      <w:b/>
                      <w:noProof/>
                      <w:color w:val="000000"/>
                      <w:sz w:val="32"/>
                      <w:szCs w:val="32"/>
                    </w:rPr>
                  </w:pPr>
                  <w:r>
                    <w:t>Figure 4.B- Top Ribbon</w:t>
                  </w:r>
                </w:p>
              </w:txbxContent>
            </v:textbox>
            <w10:wrap type="square"/>
          </v:shape>
        </w:pict>
      </w:r>
      <w:r w:rsidR="00A524EC">
        <w:rPr>
          <w:noProof/>
          <w:lang w:eastAsia="en-US" w:bidi="ar-SA"/>
        </w:rPr>
        <w:drawing>
          <wp:anchor distT="0" distB="0" distL="114300" distR="114300" simplePos="0" relativeHeight="251657728" behindDoc="0" locked="0" layoutInCell="1" hidden="0" allowOverlap="1" wp14:anchorId="1A5C6833" wp14:editId="1F3C0F05">
            <wp:simplePos x="0" y="0"/>
            <wp:positionH relativeFrom="column">
              <wp:posOffset>3362325</wp:posOffset>
            </wp:positionH>
            <wp:positionV relativeFrom="paragraph">
              <wp:posOffset>-160655</wp:posOffset>
            </wp:positionV>
            <wp:extent cx="3186430" cy="3048000"/>
            <wp:effectExtent l="0" t="0" r="0" b="0"/>
            <wp:wrapSquare wrapText="bothSides" distT="0" distB="0" distL="114300" distR="114300"/>
            <wp:docPr id="100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
                    <a:srcRect/>
                    <a:stretch>
                      <a:fillRect/>
                    </a:stretch>
                  </pic:blipFill>
                  <pic:spPr>
                    <a:xfrm>
                      <a:off x="0" y="0"/>
                      <a:ext cx="3186430" cy="3048000"/>
                    </a:xfrm>
                    <a:prstGeom prst="rect">
                      <a:avLst/>
                    </a:prstGeom>
                    <a:ln/>
                  </pic:spPr>
                </pic:pic>
              </a:graphicData>
            </a:graphic>
            <wp14:sizeRelH relativeFrom="margin">
              <wp14:pctWidth>0</wp14:pctWidth>
            </wp14:sizeRelH>
            <wp14:sizeRelV relativeFrom="margin">
              <wp14:pctHeight>0</wp14:pctHeight>
            </wp14:sizeRelV>
          </wp:anchor>
        </w:drawing>
      </w:r>
      <w:r w:rsidR="005037B3">
        <w:rPr>
          <w:rFonts w:ascii="Gill Sans" w:eastAsia="Gill Sans" w:hAnsi="Gill Sans" w:cs="Gill Sans"/>
        </w:rPr>
        <w:t>Top Ribbon</w:t>
      </w:r>
      <w:bookmarkEnd w:id="43"/>
      <w:bookmarkEnd w:id="44"/>
    </w:p>
    <w:p w14:paraId="3A251840" w14:textId="7972F53B" w:rsidR="005037B3" w:rsidRPr="00E542B4" w:rsidRDefault="005037B3" w:rsidP="00316914">
      <w:pPr>
        <w:numPr>
          <w:ilvl w:val="0"/>
          <w:numId w:val="29"/>
        </w:numPr>
        <w:pBdr>
          <w:top w:val="nil"/>
          <w:left w:val="nil"/>
          <w:bottom w:val="nil"/>
          <w:right w:val="nil"/>
          <w:between w:val="nil"/>
        </w:pBdr>
        <w:spacing w:line="288" w:lineRule="auto"/>
        <w:rPr>
          <w:rFonts w:ascii="Gill Sans" w:eastAsia="Gill Sans" w:hAnsi="Gill Sans" w:cs="Gill Sans"/>
          <w:color w:val="000000"/>
        </w:rPr>
      </w:pPr>
      <w:r w:rsidRPr="00E542B4">
        <w:rPr>
          <w:rFonts w:ascii="Gill Sans" w:eastAsia="Gill Sans" w:hAnsi="Gill Sans" w:cs="Gill Sans"/>
          <w:b/>
          <w:color w:val="000000"/>
        </w:rPr>
        <w:t>Home</w:t>
      </w:r>
      <w:r w:rsidRPr="00E542B4">
        <w:rPr>
          <w:rFonts w:ascii="Gill Sans" w:eastAsia="Gill Sans" w:hAnsi="Gill Sans" w:cs="Gill Sans"/>
          <w:color w:val="000000"/>
        </w:rPr>
        <w:t xml:space="preserve"> – returns user to the dashboard/home page </w:t>
      </w:r>
    </w:p>
    <w:p w14:paraId="3C202ABD" w14:textId="1A1D47C3" w:rsidR="005037B3" w:rsidRPr="00E542B4" w:rsidRDefault="005037B3" w:rsidP="00316914">
      <w:pPr>
        <w:numPr>
          <w:ilvl w:val="0"/>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 xml:space="preserve">The </w:t>
      </w:r>
      <w:r w:rsidRPr="00E542B4">
        <w:rPr>
          <w:rFonts w:ascii="Gill Sans" w:eastAsia="Gill Sans" w:hAnsi="Gill Sans" w:cs="Gill Sans"/>
          <w:b/>
          <w:color w:val="000000"/>
        </w:rPr>
        <w:t>profile</w:t>
      </w:r>
      <w:r w:rsidRPr="00E542B4">
        <w:rPr>
          <w:rFonts w:ascii="Gill Sans" w:eastAsia="Gill Sans" w:hAnsi="Gill Sans" w:cs="Gill Sans"/>
          <w:color w:val="000000"/>
        </w:rPr>
        <w:t xml:space="preserve"> icon is green when working online and red while working offline. When the user clicks on the icon, they are able to: </w:t>
      </w:r>
    </w:p>
    <w:p w14:paraId="3914662F" w14:textId="4AF758AD" w:rsidR="005037B3" w:rsidRPr="00E542B4" w:rsidRDefault="005037B3" w:rsidP="00316914">
      <w:pPr>
        <w:numPr>
          <w:ilvl w:val="1"/>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View the username and associated role(s) assigned to them</w:t>
      </w:r>
      <w:sdt>
        <w:sdtPr>
          <w:rPr>
            <w:rFonts w:ascii="Gill Sans" w:hAnsi="Gill Sans"/>
          </w:rPr>
          <w:tag w:val="goog_rdk_19"/>
          <w:id w:val="-1950149352"/>
          <w:showingPlcHdr/>
        </w:sdtPr>
        <w:sdtEndPr/>
        <w:sdtContent>
          <w:r w:rsidR="007E2A8F" w:rsidRPr="00E542B4">
            <w:rPr>
              <w:rFonts w:ascii="Gill Sans" w:hAnsi="Gill Sans"/>
            </w:rPr>
            <w:t xml:space="preserve">     </w:t>
          </w:r>
        </w:sdtContent>
      </w:sdt>
    </w:p>
    <w:p w14:paraId="5EA0E487" w14:textId="5237B661" w:rsidR="005037B3" w:rsidRPr="00E542B4" w:rsidRDefault="005037B3" w:rsidP="00316914">
      <w:pPr>
        <w:numPr>
          <w:ilvl w:val="1"/>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 xml:space="preserve">Change their preferred language </w:t>
      </w:r>
      <w:sdt>
        <w:sdtPr>
          <w:rPr>
            <w:rFonts w:ascii="Gill Sans" w:hAnsi="Gill Sans"/>
          </w:rPr>
          <w:tag w:val="goog_rdk_20"/>
          <w:id w:val="-2018839433"/>
          <w:showingPlcHdr/>
        </w:sdtPr>
        <w:sdtEndPr/>
        <w:sdtContent>
          <w:r w:rsidR="007E2A8F" w:rsidRPr="00E542B4">
            <w:rPr>
              <w:rFonts w:ascii="Gill Sans" w:hAnsi="Gill Sans"/>
            </w:rPr>
            <w:t xml:space="preserve">     </w:t>
          </w:r>
        </w:sdtContent>
      </w:sdt>
    </w:p>
    <w:p w14:paraId="5D6BE582" w14:textId="5144F380" w:rsidR="005037B3" w:rsidRPr="00E542B4" w:rsidRDefault="005037B3" w:rsidP="00316914">
      <w:pPr>
        <w:numPr>
          <w:ilvl w:val="1"/>
          <w:numId w:val="29"/>
        </w:numPr>
        <w:pBdr>
          <w:top w:val="nil"/>
          <w:left w:val="nil"/>
          <w:bottom w:val="nil"/>
          <w:right w:val="nil"/>
          <w:between w:val="nil"/>
        </w:pBdr>
        <w:spacing w:line="288" w:lineRule="auto"/>
        <w:rPr>
          <w:rFonts w:ascii="Gill Sans" w:hAnsi="Gill Sans"/>
        </w:rPr>
      </w:pPr>
      <w:r w:rsidRPr="00E542B4">
        <w:rPr>
          <w:rFonts w:ascii="Gill Sans" w:eastAsia="Gill Sans" w:hAnsi="Gill Sans" w:cs="Gill Sans"/>
          <w:color w:val="000000"/>
        </w:rPr>
        <w:t>Change their password</w:t>
      </w:r>
    </w:p>
    <w:p w14:paraId="0F509D99" w14:textId="2ADF6B4B" w:rsidR="005037B3" w:rsidRPr="00E542B4" w:rsidRDefault="005037B3" w:rsidP="00316914">
      <w:pPr>
        <w:numPr>
          <w:ilvl w:val="0"/>
          <w:numId w:val="29"/>
        </w:numPr>
        <w:pBdr>
          <w:top w:val="nil"/>
          <w:left w:val="nil"/>
          <w:bottom w:val="nil"/>
          <w:right w:val="nil"/>
          <w:between w:val="nil"/>
        </w:pBdr>
        <w:spacing w:line="288" w:lineRule="auto"/>
        <w:rPr>
          <w:rFonts w:ascii="Gill Sans" w:eastAsia="Gill Sans" w:hAnsi="Gill Sans" w:cs="Gill Sans"/>
          <w:color w:val="000000"/>
        </w:rPr>
      </w:pPr>
      <w:r w:rsidRPr="00E542B4">
        <w:rPr>
          <w:rFonts w:ascii="Gill Sans" w:eastAsia="Gill Sans" w:hAnsi="Gill Sans" w:cs="Gill Sans"/>
          <w:b/>
          <w:color w:val="000000"/>
        </w:rPr>
        <w:t xml:space="preserve">Log Out </w:t>
      </w:r>
      <w:r w:rsidRPr="00E542B4">
        <w:rPr>
          <w:rFonts w:ascii="Gill Sans" w:eastAsia="Gill Sans" w:hAnsi="Gill Sans" w:cs="Gill Sans"/>
          <w:color w:val="000000"/>
        </w:rPr>
        <w:t>– Logs user out of QAT</w:t>
      </w:r>
    </w:p>
    <w:p w14:paraId="6D153EE3" w14:textId="4BF3210E" w:rsidR="005037B3" w:rsidRDefault="005037B3" w:rsidP="007F038C">
      <w:pPr>
        <w:pBdr>
          <w:top w:val="nil"/>
          <w:left w:val="nil"/>
          <w:bottom w:val="nil"/>
          <w:right w:val="nil"/>
          <w:between w:val="nil"/>
        </w:pBdr>
        <w:jc w:val="both"/>
        <w:rPr>
          <w:rFonts w:ascii="Gill Sans" w:eastAsia="Gill Sans" w:hAnsi="Gill Sans" w:cs="Gill Sans"/>
          <w:color w:val="000000"/>
        </w:rPr>
      </w:pPr>
    </w:p>
    <w:p w14:paraId="0AEAC398" w14:textId="2FB99B6F" w:rsidR="005037B3" w:rsidRPr="00E542B4"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r>
        <w:rPr>
          <w:rFonts w:ascii="Gill Sans" w:eastAsia="Gill Sans" w:hAnsi="Gill Sans" w:cs="Gill Sans"/>
        </w:rPr>
        <w:t xml:space="preserve"> </w:t>
      </w:r>
      <w:bookmarkStart w:id="45" w:name="_Toc57382794"/>
      <w:bookmarkStart w:id="46" w:name="_Toc57478144"/>
      <w:r>
        <w:rPr>
          <w:rFonts w:ascii="Gill Sans" w:eastAsia="Gill Sans" w:hAnsi="Gill Sans" w:cs="Gill Sans"/>
        </w:rPr>
        <w:t>Left-hand Menu</w:t>
      </w:r>
      <w:bookmarkEnd w:id="45"/>
      <w:bookmarkEnd w:id="46"/>
    </w:p>
    <w:p w14:paraId="1AECD83F" w14:textId="20B569DC" w:rsidR="005037B3" w:rsidRDefault="005037B3" w:rsidP="00A163BB">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left-hand menu</w:t>
      </w:r>
      <w:r>
        <w:rPr>
          <w:rFonts w:ascii="Gill Sans" w:eastAsia="Gill Sans" w:hAnsi="Gill Sans" w:cs="Gill Sans"/>
        </w:rPr>
        <w:t xml:space="preserve"> consists of multiple </w:t>
      </w:r>
      <w:r w:rsidR="002C77C1">
        <w:rPr>
          <w:rFonts w:ascii="Gill Sans" w:eastAsia="Gill Sans" w:hAnsi="Gill Sans" w:cs="Gill Sans"/>
        </w:rPr>
        <w:t>function</w:t>
      </w:r>
      <w:r>
        <w:rPr>
          <w:rFonts w:ascii="Gill Sans" w:eastAsia="Gill Sans" w:hAnsi="Gill Sans" w:cs="Gill Sans"/>
        </w:rPr>
        <w:t xml:space="preserve">s. These </w:t>
      </w:r>
      <w:r w:rsidR="002C77C1">
        <w:rPr>
          <w:rFonts w:ascii="Gill Sans" w:eastAsia="Gill Sans" w:hAnsi="Gill Sans" w:cs="Gill Sans"/>
        </w:rPr>
        <w:t>function</w:t>
      </w:r>
      <w:r>
        <w:rPr>
          <w:rFonts w:ascii="Gill Sans" w:eastAsia="Gill Sans" w:hAnsi="Gill Sans" w:cs="Gill Sans"/>
        </w:rPr>
        <w:t xml:space="preserve">s are visible to users according to their roles. </w:t>
      </w:r>
      <w:r>
        <w:rPr>
          <w:rFonts w:ascii="Gill Sans" w:eastAsia="Gill Sans" w:hAnsi="Gill Sans" w:cs="Gill Sans"/>
          <w:color w:val="000000"/>
        </w:rPr>
        <w:t xml:space="preserve">The left-hand menu shows certain </w:t>
      </w:r>
      <w:r w:rsidR="002C77C1">
        <w:rPr>
          <w:rFonts w:ascii="Gill Sans" w:eastAsia="Gill Sans" w:hAnsi="Gill Sans" w:cs="Gill Sans"/>
        </w:rPr>
        <w:t>function</w:t>
      </w:r>
      <w:r>
        <w:rPr>
          <w:rFonts w:ascii="Gill Sans" w:eastAsia="Gill Sans" w:hAnsi="Gill Sans" w:cs="Gill Sans"/>
        </w:rPr>
        <w:t xml:space="preserve">s </w:t>
      </w:r>
      <w:r>
        <w:rPr>
          <w:rFonts w:ascii="Gill Sans" w:eastAsia="Gill Sans" w:hAnsi="Gill Sans" w:cs="Gill Sans"/>
          <w:color w:val="000000"/>
        </w:rPr>
        <w:t xml:space="preserve">which can be expanded to show sub-levels. As the user selects different </w:t>
      </w:r>
      <w:r w:rsidR="002C77C1">
        <w:rPr>
          <w:rFonts w:ascii="Gill Sans" w:eastAsia="Gill Sans" w:hAnsi="Gill Sans" w:cs="Gill Sans"/>
        </w:rPr>
        <w:t>function</w:t>
      </w:r>
      <w:r>
        <w:rPr>
          <w:rFonts w:ascii="Gill Sans" w:eastAsia="Gill Sans" w:hAnsi="Gill Sans" w:cs="Gill Sans"/>
        </w:rPr>
        <w:t xml:space="preserve">s </w:t>
      </w:r>
      <w:r>
        <w:rPr>
          <w:rFonts w:ascii="Gill Sans" w:eastAsia="Gill Sans" w:hAnsi="Gill Sans" w:cs="Gill Sans"/>
          <w:color w:val="000000"/>
        </w:rPr>
        <w:t>from the menu, the respective data wi</w:t>
      </w:r>
      <w:r w:rsidR="00A163BB">
        <w:rPr>
          <w:rFonts w:ascii="Gill Sans" w:eastAsia="Gill Sans" w:hAnsi="Gill Sans" w:cs="Gill Sans"/>
          <w:color w:val="000000"/>
        </w:rPr>
        <w:t xml:space="preserve">ll be displayed on the screen. </w:t>
      </w:r>
    </w:p>
    <w:p w14:paraId="6AAAD3FE" w14:textId="77777777" w:rsidR="00A163BB" w:rsidRDefault="00A163BB" w:rsidP="00A163BB">
      <w:pPr>
        <w:pBdr>
          <w:top w:val="nil"/>
          <w:left w:val="nil"/>
          <w:bottom w:val="nil"/>
          <w:right w:val="nil"/>
          <w:between w:val="nil"/>
        </w:pBdr>
        <w:spacing w:line="288" w:lineRule="auto"/>
        <w:jc w:val="both"/>
        <w:rPr>
          <w:rFonts w:ascii="Gill Sans" w:eastAsia="Gill Sans" w:hAnsi="Gill Sans" w:cs="Gill Sans"/>
          <w:color w:val="000000"/>
        </w:rPr>
      </w:pPr>
    </w:p>
    <w:tbl>
      <w:tblPr>
        <w:tblW w:w="9464"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1290"/>
        <w:gridCol w:w="8174"/>
      </w:tblGrid>
      <w:tr w:rsidR="005037B3" w14:paraId="2A06D5A6"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0B309FF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b/>
                <w:color w:val="000000"/>
                <w:sz w:val="28"/>
                <w:szCs w:val="28"/>
              </w:rPr>
              <w:t>Buttons</w:t>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375673F"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Action</w:t>
            </w:r>
          </w:p>
        </w:tc>
      </w:tr>
      <w:tr w:rsidR="005037B3" w14:paraId="63938E9C"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33EFB2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noProof/>
                <w:color w:val="000000"/>
                <w:lang w:eastAsia="en-US" w:bidi="ar-SA"/>
              </w:rPr>
              <w:drawing>
                <wp:inline distT="0" distB="0" distL="0" distR="0" wp14:anchorId="7A3573C4" wp14:editId="5E18F906">
                  <wp:extent cx="311150" cy="325120"/>
                  <wp:effectExtent l="0" t="0" r="0" b="0"/>
                  <wp:docPr id="8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311150" cy="32512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0235C357"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color w:val="000000"/>
              </w:rPr>
              <w:t>Hides the left-hand menu</w:t>
            </w:r>
          </w:p>
        </w:tc>
      </w:tr>
      <w:tr w:rsidR="005037B3" w14:paraId="2FBE2182"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2ED2E4B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7745FA75" wp14:editId="7F163C95">
                  <wp:extent cx="415724" cy="371964"/>
                  <wp:effectExtent l="0" t="0" r="0" b="0"/>
                  <wp:docPr id="8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15724" cy="371964"/>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B9E3758" w14:textId="0A508A9F"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Shown when sub-menu </w:t>
            </w:r>
            <w:r w:rsidR="002C77C1">
              <w:rPr>
                <w:rFonts w:ascii="Gill Sans" w:eastAsia="Gill Sans" w:hAnsi="Gill Sans" w:cs="Gill Sans"/>
                <w:color w:val="000000"/>
              </w:rPr>
              <w:t>function</w:t>
            </w:r>
            <w:r>
              <w:rPr>
                <w:rFonts w:ascii="Gill Sans" w:eastAsia="Gill Sans" w:hAnsi="Gill Sans" w:cs="Gill Sans"/>
                <w:color w:val="000000"/>
              </w:rPr>
              <w:t xml:space="preserve">s are hidden / collapsed. Click to expand and show </w:t>
            </w:r>
            <w:r>
              <w:rPr>
                <w:rFonts w:ascii="Gill Sans" w:eastAsia="Gill Sans" w:hAnsi="Gill Sans" w:cs="Gill Sans"/>
              </w:rPr>
              <w:t>submenus</w:t>
            </w:r>
            <w:r>
              <w:rPr>
                <w:rFonts w:ascii="Gill Sans" w:eastAsia="Gill Sans" w:hAnsi="Gill Sans" w:cs="Gill Sans"/>
                <w:color w:val="000000"/>
              </w:rPr>
              <w:t xml:space="preserve"> under a menu </w:t>
            </w:r>
            <w:r w:rsidR="002C77C1">
              <w:rPr>
                <w:rFonts w:ascii="Gill Sans" w:eastAsia="Gill Sans" w:hAnsi="Gill Sans" w:cs="Gill Sans"/>
                <w:color w:val="000000"/>
              </w:rPr>
              <w:t>function</w:t>
            </w:r>
          </w:p>
        </w:tc>
      </w:tr>
      <w:tr w:rsidR="005037B3" w14:paraId="2EFADD16"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2C18397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52C4A592" wp14:editId="131F256E">
                  <wp:extent cx="434163" cy="347330"/>
                  <wp:effectExtent l="0" t="0" r="0" b="0"/>
                  <wp:docPr id="8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34163" cy="34733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38625244" w14:textId="6974CFF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Shown when sub-menu </w:t>
            </w:r>
            <w:r w:rsidR="002C77C1">
              <w:rPr>
                <w:rFonts w:ascii="Gill Sans" w:eastAsia="Gill Sans" w:hAnsi="Gill Sans" w:cs="Gill Sans"/>
                <w:color w:val="000000"/>
              </w:rPr>
              <w:t>function</w:t>
            </w:r>
            <w:r>
              <w:rPr>
                <w:rFonts w:ascii="Gill Sans" w:eastAsia="Gill Sans" w:hAnsi="Gill Sans" w:cs="Gill Sans"/>
                <w:color w:val="000000"/>
              </w:rPr>
              <w:t>s are displayed. Click to collapse sub-menus.</w:t>
            </w:r>
          </w:p>
        </w:tc>
      </w:tr>
      <w:tr w:rsidR="005037B3" w14:paraId="61ACB16E"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9005B6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62FACFC8" wp14:editId="2CEBA5D5">
                  <wp:extent cx="457200" cy="396240"/>
                  <wp:effectExtent l="0" t="0" r="0" b="0"/>
                  <wp:docPr id="8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57200" cy="39624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4DC0348C" w14:textId="77777777" w:rsidR="005037B3" w:rsidRDefault="005037B3" w:rsidP="00E542B4">
            <w:pPr>
              <w:keepNext/>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Minimizes the left-hand menu</w:t>
            </w:r>
          </w:p>
        </w:tc>
      </w:tr>
    </w:tbl>
    <w:p w14:paraId="01E99717" w14:textId="3440FE30" w:rsidR="00E542B4" w:rsidRDefault="00231778" w:rsidP="00685FC2">
      <w:pPr>
        <w:pStyle w:val="Caption"/>
        <w:jc w:val="center"/>
      </w:pPr>
      <w:r>
        <w:t>Figure 4</w:t>
      </w:r>
      <w:r w:rsidR="00E542B4">
        <w:t>.C-Menu Bar Buttons</w:t>
      </w:r>
    </w:p>
    <w:p w14:paraId="3C644297" w14:textId="77777777" w:rsidR="00A163BB" w:rsidRPr="00A163BB" w:rsidRDefault="00A163BB" w:rsidP="00A163BB"/>
    <w:p w14:paraId="0E774B6E" w14:textId="77777777" w:rsidR="005037B3"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47" w:name="_Buttons"/>
      <w:bookmarkStart w:id="48" w:name="_Toc57382795"/>
      <w:bookmarkStart w:id="49" w:name="_Toc57478145"/>
      <w:bookmarkEnd w:id="47"/>
      <w:r>
        <w:rPr>
          <w:rFonts w:ascii="Gill Sans" w:eastAsia="Gill Sans" w:hAnsi="Gill Sans" w:cs="Gill Sans"/>
        </w:rPr>
        <w:lastRenderedPageBreak/>
        <w:t>Buttons</w:t>
      </w:r>
      <w:bookmarkEnd w:id="48"/>
      <w:bookmarkEnd w:id="49"/>
      <w:r>
        <w:rPr>
          <w:rFonts w:ascii="Gill Sans" w:eastAsia="Gill Sans" w:hAnsi="Gill Sans" w:cs="Gill Sans"/>
        </w:rPr>
        <w:t xml:space="preserve"> </w:t>
      </w:r>
    </w:p>
    <w:p w14:paraId="1195830C" w14:textId="77777777" w:rsidR="005037B3" w:rsidRPr="00E542B4" w:rsidRDefault="005037B3" w:rsidP="005037B3">
      <w:pPr>
        <w:pBdr>
          <w:top w:val="nil"/>
          <w:left w:val="nil"/>
          <w:bottom w:val="nil"/>
          <w:right w:val="nil"/>
          <w:between w:val="nil"/>
        </w:pBdr>
        <w:spacing w:line="288" w:lineRule="auto"/>
        <w:ind w:left="360"/>
        <w:rPr>
          <w:rFonts w:ascii="Gill Sans" w:eastAsia="Gill Sans" w:hAnsi="Gill Sans" w:cs="Gill Sans"/>
          <w:color w:val="000000"/>
        </w:rPr>
      </w:pPr>
      <w:r w:rsidRPr="00E542B4">
        <w:rPr>
          <w:rFonts w:ascii="Gill Sans" w:eastAsia="Gill Sans" w:hAnsi="Gill Sans" w:cs="Gill Sans"/>
          <w:color w:val="000000"/>
        </w:rPr>
        <w:t xml:space="preserve">The following buttons are most commonly used in QAT: </w:t>
      </w:r>
    </w:p>
    <w:tbl>
      <w:tblPr>
        <w:tblW w:w="963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780"/>
        <w:gridCol w:w="6857"/>
      </w:tblGrid>
      <w:tr w:rsidR="005037B3" w:rsidRPr="00E542B4" w14:paraId="3DAA0B8D"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FD10CCC" w14:textId="77777777" w:rsidR="005037B3" w:rsidRPr="00E542B4" w:rsidRDefault="005037B3" w:rsidP="005037B3">
            <w:pPr>
              <w:pBdr>
                <w:top w:val="nil"/>
                <w:left w:val="nil"/>
                <w:bottom w:val="nil"/>
                <w:right w:val="nil"/>
                <w:between w:val="nil"/>
              </w:pBdr>
              <w:jc w:val="center"/>
              <w:rPr>
                <w:rFonts w:ascii="Gill Sans" w:eastAsia="Gill Sans" w:hAnsi="Gill Sans" w:cs="Gill Sans"/>
                <w:b/>
                <w:color w:val="000000"/>
              </w:rPr>
            </w:pPr>
            <w:r w:rsidRPr="00E542B4">
              <w:rPr>
                <w:rFonts w:ascii="Gill Sans" w:eastAsia="Gill Sans" w:hAnsi="Gill Sans" w:cs="Gill Sans"/>
                <w:b/>
                <w:color w:val="000000"/>
              </w:rPr>
              <w:t>Buttons</w:t>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E4B2BF"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b/>
                <w:color w:val="000000"/>
              </w:rPr>
            </w:pPr>
            <w:r w:rsidRPr="00E542B4">
              <w:rPr>
                <w:rFonts w:ascii="Gill Sans" w:eastAsia="Gill Sans" w:hAnsi="Gill Sans" w:cs="Gill Sans"/>
                <w:b/>
                <w:color w:val="000000"/>
              </w:rPr>
              <w:t>Action</w:t>
            </w:r>
          </w:p>
        </w:tc>
      </w:tr>
      <w:tr w:rsidR="005037B3" w:rsidRPr="00E542B4" w14:paraId="2812B3F5" w14:textId="77777777" w:rsidTr="005037B3">
        <w:trPr>
          <w:trHeight w:val="795"/>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F89E29D"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83D8370" wp14:editId="6745B10C">
                  <wp:extent cx="795655" cy="393700"/>
                  <wp:effectExtent l="0" t="0" r="0" b="0"/>
                  <wp:docPr id="8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C768F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Submits records and make changes</w:t>
            </w:r>
          </w:p>
        </w:tc>
      </w:tr>
      <w:tr w:rsidR="005037B3" w:rsidRPr="00E542B4" w14:paraId="7876AE74"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08E8AE1"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192D6AA4" wp14:editId="77A5FCF0">
                  <wp:extent cx="795655" cy="417830"/>
                  <wp:effectExtent l="0" t="0" r="0" b="0"/>
                  <wp:docPr id="81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795655" cy="41783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72C184"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Cancels the defined changes</w:t>
            </w:r>
          </w:p>
        </w:tc>
      </w:tr>
      <w:tr w:rsidR="005037B3" w:rsidRPr="00E542B4" w14:paraId="6BE2416F"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C0F9F9C"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645B353E" wp14:editId="35E56C63">
                  <wp:extent cx="795655" cy="393700"/>
                  <wp:effectExtent l="0" t="0" r="0" b="0"/>
                  <wp:docPr id="8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E6B0D1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Used to set up information again or differently</w:t>
            </w:r>
          </w:p>
        </w:tc>
      </w:tr>
      <w:tr w:rsidR="005037B3" w:rsidRPr="00E542B4" w14:paraId="6FD1925C"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1F538EE"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6DCD324F" wp14:editId="3D7BECB4">
                  <wp:extent cx="402590" cy="417195"/>
                  <wp:effectExtent l="0" t="0" r="0" b="0"/>
                  <wp:docPr id="8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02590" cy="417195"/>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795FB2C"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Adds a new record to the database</w:t>
            </w:r>
          </w:p>
        </w:tc>
      </w:tr>
      <w:tr w:rsidR="005037B3" w:rsidRPr="00E542B4" w14:paraId="404DA075"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5E8C948"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3504311" wp14:editId="56348DF4">
                  <wp:extent cx="795655" cy="393700"/>
                  <wp:effectExtent l="0" t="0" r="0" b="0"/>
                  <wp:docPr id="8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E7EC4B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Updates records </w:t>
            </w:r>
          </w:p>
        </w:tc>
      </w:tr>
      <w:tr w:rsidR="005037B3" w:rsidRPr="00E542B4" w14:paraId="5792268F"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D118BA1"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D290376" wp14:editId="3936BE4E">
                  <wp:extent cx="1151890" cy="407035"/>
                  <wp:effectExtent l="0" t="0" r="0" b="0"/>
                  <wp:docPr id="8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151890" cy="407035"/>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526AB9B"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Helps </w:t>
            </w:r>
            <w:r w:rsidRPr="00E542B4">
              <w:rPr>
                <w:rFonts w:ascii="Gill Sans" w:eastAsia="Gill Sans" w:hAnsi="Gill Sans" w:cs="Gill Sans"/>
              </w:rPr>
              <w:t>users</w:t>
            </w:r>
            <w:r w:rsidRPr="00E542B4">
              <w:rPr>
                <w:rFonts w:ascii="Gill Sans" w:eastAsia="Gill Sans" w:hAnsi="Gill Sans" w:cs="Gill Sans"/>
                <w:color w:val="000000"/>
              </w:rPr>
              <w:t xml:space="preserve"> to search the desired information. Searches all fields in the table displayed.</w:t>
            </w:r>
          </w:p>
        </w:tc>
      </w:tr>
      <w:tr w:rsidR="005037B3" w:rsidRPr="00E542B4" w14:paraId="0A3B4948"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CDE2035"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72DA6277" wp14:editId="042F8910">
                  <wp:extent cx="795655" cy="393700"/>
                  <wp:effectExtent l="0" t="0" r="0" b="0"/>
                  <wp:docPr id="8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0864615"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Allows a user to clear search fields </w:t>
            </w:r>
          </w:p>
        </w:tc>
      </w:tr>
      <w:tr w:rsidR="005037B3" w:rsidRPr="00E542B4" w14:paraId="17C8CD03"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F7704BB"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114300" distB="114300" distL="114300" distR="114300" wp14:anchorId="0A533A07" wp14:editId="2EA9CC4F">
                  <wp:extent cx="333375" cy="342900"/>
                  <wp:effectExtent l="0" t="0" r="0" b="0"/>
                  <wp:docPr id="8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33375" cy="3429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FD4EE7" w14:textId="77777777" w:rsidR="005037B3" w:rsidRPr="00E542B4" w:rsidRDefault="005037B3" w:rsidP="00E542B4">
            <w:pPr>
              <w:keepNext/>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Indicates mandatory data entry fields</w:t>
            </w:r>
          </w:p>
        </w:tc>
      </w:tr>
    </w:tbl>
    <w:p w14:paraId="0EAB98DD" w14:textId="4D5656A2" w:rsidR="00E542B4" w:rsidRDefault="00E542B4" w:rsidP="00E542B4">
      <w:pPr>
        <w:pStyle w:val="Caption"/>
        <w:jc w:val="center"/>
        <w:rPr>
          <w:rFonts w:ascii="Gill Sans" w:eastAsia="Gill Sans" w:hAnsi="Gill Sans" w:cs="Gill Sans"/>
        </w:rPr>
      </w:pPr>
      <w:bookmarkStart w:id="50" w:name="_Toc57382796"/>
      <w:r>
        <w:t xml:space="preserve">Table </w:t>
      </w:r>
      <w:r w:rsidR="00231778">
        <w:t>4</w:t>
      </w:r>
      <w:r>
        <w:t>.D-QAT Buttons</w:t>
      </w:r>
    </w:p>
    <w:p w14:paraId="3BC3AE5D" w14:textId="5B455A71" w:rsidR="005037B3"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51" w:name="_Toc57478146"/>
      <w:r>
        <w:rPr>
          <w:rFonts w:ascii="Gill Sans" w:eastAsia="Gill Sans" w:hAnsi="Gill Sans" w:cs="Gill Sans"/>
        </w:rPr>
        <w:t>Keys for Updating Records</w:t>
      </w:r>
      <w:bookmarkEnd w:id="50"/>
      <w:bookmarkEnd w:id="51"/>
    </w:p>
    <w:tbl>
      <w:tblPr>
        <w:tblW w:w="9630" w:type="dxa"/>
        <w:tblInd w:w="1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091"/>
        <w:gridCol w:w="7539"/>
      </w:tblGrid>
      <w:tr w:rsidR="005037B3" w14:paraId="54973EA5"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04EE64"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 xml:space="preserve">Keys </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13A4C8B"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b/>
                <w:color w:val="000000"/>
                <w:sz w:val="28"/>
                <w:szCs w:val="28"/>
              </w:rPr>
              <w:t>Function</w:t>
            </w:r>
          </w:p>
        </w:tc>
      </w:tr>
      <w:tr w:rsidR="005037B3" w14:paraId="7995FFA5"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94B2B1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Backspace</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C0E174"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Deletes selection or character to the left of the cursor.</w:t>
            </w:r>
          </w:p>
        </w:tc>
      </w:tr>
      <w:tr w:rsidR="005037B3" w14:paraId="010AF26C"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A7D5B59"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Delete</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26294C"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Deletes selection or character to the right of the cursor.</w:t>
            </w:r>
          </w:p>
        </w:tc>
      </w:tr>
      <w:tr w:rsidR="005037B3" w14:paraId="1502F961"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C02DA59"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Prt scr</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47F5C4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highlight w:val="yellow"/>
              </w:rPr>
            </w:pPr>
            <w:r>
              <w:rPr>
                <w:rFonts w:ascii="Gill Sans" w:eastAsia="Gill Sans" w:hAnsi="Gill Sans" w:cs="Gill Sans"/>
                <w:color w:val="000000"/>
              </w:rPr>
              <w:t>Takes a screenshot</w:t>
            </w:r>
          </w:p>
        </w:tc>
      </w:tr>
      <w:tr w:rsidR="005037B3" w14:paraId="66F2C997"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E25AC35"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Alt+Tab</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64C44A8"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Toggles between screens</w:t>
            </w:r>
          </w:p>
        </w:tc>
      </w:tr>
      <w:tr w:rsidR="005037B3" w14:paraId="612A0FDD"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2CA550"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Tab</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ACEA06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Moves the cursor from one field to the next, and moves the</w:t>
            </w:r>
          </w:p>
          <w:p w14:paraId="73ECDEBE" w14:textId="77777777" w:rsidR="005037B3" w:rsidRDefault="005037B3" w:rsidP="00E542B4">
            <w:pPr>
              <w:keepNext/>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Cursor from one button to another without activating buttons.</w:t>
            </w:r>
          </w:p>
        </w:tc>
      </w:tr>
    </w:tbl>
    <w:p w14:paraId="6437A7FA" w14:textId="6AAA5CCB" w:rsidR="002D63C0" w:rsidRDefault="00231778" w:rsidP="007F038C">
      <w:pPr>
        <w:pStyle w:val="Caption"/>
        <w:jc w:val="center"/>
      </w:pPr>
      <w:r>
        <w:t>Table 4</w:t>
      </w:r>
      <w:r w:rsidR="00E542B4">
        <w:t>.E-Keys for Updating Records</w:t>
      </w:r>
    </w:p>
    <w:p w14:paraId="24B6D1E2" w14:textId="77777777" w:rsidR="00BC61D9" w:rsidRPr="00BC61D9" w:rsidRDefault="00BC61D9" w:rsidP="00BC61D9"/>
    <w:p w14:paraId="51A3C1F2"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52" w:name="_User_Roles_and"/>
      <w:bookmarkStart w:id="53" w:name="_Toc57382797"/>
      <w:bookmarkStart w:id="54" w:name="_Toc57478147"/>
      <w:bookmarkEnd w:id="52"/>
      <w:r>
        <w:rPr>
          <w:rFonts w:ascii="Gill Sans" w:eastAsia="Gill Sans" w:hAnsi="Gill Sans" w:cs="Gill Sans"/>
          <w:color w:val="CC0000"/>
        </w:rPr>
        <w:t>User Roles and Permissions</w:t>
      </w:r>
      <w:bookmarkEnd w:id="53"/>
      <w:bookmarkEnd w:id="54"/>
    </w:p>
    <w:p w14:paraId="12544CD0" w14:textId="77777777" w:rsidR="005037B3" w:rsidRDefault="005037B3" w:rsidP="0066490F">
      <w:pPr>
        <w:pBdr>
          <w:top w:val="nil"/>
          <w:left w:val="nil"/>
          <w:bottom w:val="nil"/>
          <w:right w:val="nil"/>
          <w:between w:val="nil"/>
        </w:pBdr>
        <w:spacing w:line="276" w:lineRule="auto"/>
        <w:rPr>
          <w:rFonts w:ascii="Gill Sans" w:eastAsia="Gill Sans" w:hAnsi="Gill Sans" w:cs="Gill Sans"/>
          <w:color w:val="000000"/>
          <w:sz w:val="8"/>
          <w:szCs w:val="8"/>
        </w:rPr>
      </w:pPr>
    </w:p>
    <w:p w14:paraId="4713909E" w14:textId="301FA2D2" w:rsidR="005037B3" w:rsidRDefault="005037B3" w:rsidP="0066490F">
      <w:pPr>
        <w:pBdr>
          <w:top w:val="nil"/>
          <w:left w:val="nil"/>
          <w:bottom w:val="nil"/>
          <w:right w:val="nil"/>
          <w:between w:val="nil"/>
        </w:pBdr>
        <w:spacing w:line="276" w:lineRule="auto"/>
        <w:ind w:left="810"/>
        <w:jc w:val="both"/>
        <w:rPr>
          <w:rFonts w:ascii="Gill Sans" w:eastAsia="Gill Sans" w:hAnsi="Gill Sans" w:cs="Gill Sans"/>
        </w:rPr>
      </w:pPr>
      <w:r>
        <w:rPr>
          <w:rFonts w:ascii="Gill Sans" w:eastAsia="Gill Sans" w:hAnsi="Gill Sans" w:cs="Gill Sans"/>
          <w:color w:val="000000"/>
        </w:rPr>
        <w:t xml:space="preserve">Users will have access to program data as per the roles and permissions assigned to them. Refer to the table from the </w:t>
      </w:r>
      <w:hyperlink w:anchor="_User_Roles_and" w:history="1">
        <w:r w:rsidRPr="00EF4EC6">
          <w:rPr>
            <w:rStyle w:val="Hyperlink"/>
            <w:rFonts w:ascii="Gill Sans" w:eastAsia="Gill Sans" w:hAnsi="Gill Sans" w:cs="Gill Sans"/>
          </w:rPr>
          <w:t>“Role”</w:t>
        </w:r>
      </w:hyperlink>
      <w:r>
        <w:rPr>
          <w:rFonts w:ascii="Gill Sans" w:eastAsia="Gill Sans" w:hAnsi="Gill Sans" w:cs="Gill Sans"/>
        </w:rPr>
        <w:t xml:space="preserve"> section</w:t>
      </w:r>
      <w:r>
        <w:rPr>
          <w:rFonts w:ascii="Gill Sans" w:eastAsia="Gill Sans" w:hAnsi="Gill Sans" w:cs="Gill Sans"/>
          <w:color w:val="000000"/>
        </w:rPr>
        <w:t xml:space="preserve">. </w:t>
      </w:r>
    </w:p>
    <w:p w14:paraId="549FDB0F" w14:textId="77777777" w:rsidR="005037B3" w:rsidRDefault="005037B3" w:rsidP="005037B3">
      <w:pPr>
        <w:pBdr>
          <w:top w:val="nil"/>
          <w:left w:val="nil"/>
          <w:bottom w:val="nil"/>
          <w:right w:val="nil"/>
          <w:between w:val="nil"/>
        </w:pBdr>
        <w:spacing w:line="288" w:lineRule="auto"/>
        <w:ind w:left="810"/>
        <w:jc w:val="both"/>
        <w:rPr>
          <w:rFonts w:ascii="Gill Sans" w:eastAsia="Gill Sans" w:hAnsi="Gill Sans" w:cs="Gill Sans"/>
          <w:color w:val="000000"/>
        </w:rPr>
      </w:pPr>
    </w:p>
    <w:p w14:paraId="13A3AA3D" w14:textId="70114829" w:rsidR="005037B3" w:rsidRDefault="005037B3" w:rsidP="0066490F">
      <w:pPr>
        <w:keepNext/>
        <w:widowControl w:val="0"/>
        <w:pBdr>
          <w:top w:val="nil"/>
          <w:left w:val="nil"/>
          <w:bottom w:val="nil"/>
          <w:right w:val="nil"/>
          <w:between w:val="nil"/>
        </w:pBdr>
        <w:spacing w:line="288" w:lineRule="auto"/>
        <w:ind w:left="810"/>
        <w:jc w:val="both"/>
        <w:rPr>
          <w:rFonts w:ascii="Gill Sans" w:eastAsia="Gill Sans" w:hAnsi="Gill Sans" w:cs="Gill Sans"/>
          <w:b/>
          <w:color w:val="000000"/>
          <w:sz w:val="28"/>
          <w:szCs w:val="28"/>
          <w:highlight w:val="white"/>
        </w:rPr>
      </w:pPr>
      <w:r>
        <w:rPr>
          <w:rFonts w:ascii="Gill Sans" w:eastAsia="Gill Sans" w:hAnsi="Gill Sans" w:cs="Gill Sans"/>
          <w:b/>
          <w:color w:val="000000"/>
          <w:sz w:val="28"/>
          <w:szCs w:val="28"/>
          <w:highlight w:val="white"/>
        </w:rPr>
        <w:lastRenderedPageBreak/>
        <w:t>User Permissions:</w:t>
      </w:r>
    </w:p>
    <w:p w14:paraId="23E34821" w14:textId="77777777" w:rsidR="003C25AA" w:rsidRDefault="003C25AA" w:rsidP="0066490F">
      <w:pPr>
        <w:pBdr>
          <w:top w:val="nil"/>
          <w:left w:val="nil"/>
          <w:bottom w:val="nil"/>
          <w:right w:val="nil"/>
          <w:between w:val="nil"/>
        </w:pBdr>
        <w:spacing w:line="288" w:lineRule="auto"/>
        <w:ind w:left="810"/>
        <w:jc w:val="both"/>
        <w:rPr>
          <w:rFonts w:ascii="Gill Sans" w:eastAsia="Gill Sans" w:hAnsi="Gill Sans" w:cs="Gill Sans"/>
          <w:color w:val="000000"/>
        </w:rPr>
      </w:pPr>
      <w:r>
        <w:rPr>
          <w:rFonts w:ascii="Gill Sans" w:eastAsia="Gill Sans" w:hAnsi="Gill Sans" w:cs="Gill Sans"/>
          <w:color w:val="000000"/>
        </w:rPr>
        <w:t xml:space="preserve">Roles can be considered as a set of permissions. Roles are defined by application or realm administrators. </w:t>
      </w:r>
    </w:p>
    <w:p w14:paraId="47DF07AA" w14:textId="7F950AA7" w:rsidR="003C25AA" w:rsidRPr="00784154" w:rsidRDefault="003C25AA" w:rsidP="003C25AA">
      <w:pPr>
        <w:spacing w:line="288" w:lineRule="auto"/>
        <w:ind w:left="810"/>
        <w:jc w:val="both"/>
        <w:rPr>
          <w:rFonts w:ascii="Gill Sans" w:eastAsia="Gill Sans" w:hAnsi="Gill Sans" w:cs="Gill Sans"/>
        </w:rPr>
      </w:pPr>
      <w:r w:rsidRPr="00784154">
        <w:rPr>
          <w:rFonts w:ascii="Gill Sans" w:eastAsia="Gill Sans" w:hAnsi="Gill Sans" w:cs="Gill Sans"/>
          <w:color w:val="000000"/>
        </w:rPr>
        <w:t xml:space="preserve"> </w:t>
      </w:r>
    </w:p>
    <w:p w14:paraId="48EF1222" w14:textId="77777777" w:rsidR="005037B3" w:rsidRDefault="005037B3" w:rsidP="0066490F">
      <w:pPr>
        <w:keepNext/>
        <w:widowControl w:val="0"/>
        <w:pBdr>
          <w:top w:val="nil"/>
          <w:left w:val="nil"/>
          <w:bottom w:val="nil"/>
          <w:right w:val="nil"/>
          <w:between w:val="nil"/>
        </w:pBdr>
        <w:spacing w:line="288" w:lineRule="auto"/>
        <w:ind w:left="810"/>
        <w:jc w:val="both"/>
        <w:rPr>
          <w:rFonts w:ascii="Gill Sans" w:eastAsia="Gill Sans" w:hAnsi="Gill Sans" w:cs="Gill Sans"/>
          <w:b/>
          <w:color w:val="000000"/>
          <w:sz w:val="28"/>
          <w:szCs w:val="28"/>
          <w:highlight w:val="white"/>
        </w:rPr>
      </w:pPr>
      <w:r>
        <w:rPr>
          <w:rFonts w:ascii="Gill Sans" w:eastAsia="Gill Sans" w:hAnsi="Gill Sans" w:cs="Gill Sans"/>
          <w:b/>
          <w:color w:val="000000"/>
          <w:sz w:val="28"/>
          <w:szCs w:val="28"/>
          <w:highlight w:val="white"/>
        </w:rPr>
        <w:t>User Roles:</w:t>
      </w:r>
    </w:p>
    <w:p w14:paraId="2A360432" w14:textId="77777777" w:rsidR="003C25AA" w:rsidRPr="00784154" w:rsidRDefault="003C25AA" w:rsidP="0066490F">
      <w:pPr>
        <w:spacing w:line="288" w:lineRule="auto"/>
        <w:ind w:left="810"/>
        <w:jc w:val="both"/>
        <w:rPr>
          <w:rFonts w:ascii="Gill Sans" w:eastAsia="Gill Sans" w:hAnsi="Gill Sans" w:cs="Gill Sans"/>
          <w:color w:val="000000"/>
        </w:rPr>
      </w:pPr>
      <w:r w:rsidRPr="00784154">
        <w:rPr>
          <w:rFonts w:ascii="Gill Sans" w:eastAsia="Gill Sans" w:hAnsi="Gill Sans" w:cs="Gill Sans"/>
          <w:color w:val="000000"/>
        </w:rPr>
        <w:t xml:space="preserve">Roles can be considered as a set of permissions. Roles are defined by application or realm administrators. </w:t>
      </w:r>
    </w:p>
    <w:p w14:paraId="754BC57B" w14:textId="77777777" w:rsidR="003C25AA" w:rsidRPr="00784154" w:rsidRDefault="003C25AA" w:rsidP="003C25AA">
      <w:pPr>
        <w:spacing w:line="288" w:lineRule="auto"/>
        <w:ind w:left="810"/>
        <w:jc w:val="both"/>
        <w:rPr>
          <w:rFonts w:ascii="Gill Sans" w:eastAsia="Gill Sans" w:hAnsi="Gill Sans" w:cs="Gill Sans"/>
          <w:color w:val="000000"/>
        </w:rPr>
      </w:pPr>
    </w:p>
    <w:p w14:paraId="76E3FF49" w14:textId="77777777" w:rsidR="003C25AA" w:rsidRPr="00784154" w:rsidRDefault="003C25AA" w:rsidP="003C25AA">
      <w:pPr>
        <w:spacing w:line="288" w:lineRule="auto"/>
        <w:ind w:left="810"/>
        <w:jc w:val="both"/>
      </w:pPr>
      <w:r w:rsidRPr="00784154">
        <w:rPr>
          <w:rFonts w:ascii="Gill Sans" w:eastAsia="Gill Sans" w:hAnsi="Gill Sans" w:cs="Gill Sans"/>
          <w:color w:val="000000"/>
        </w:rPr>
        <w:t xml:space="preserve">QAT has </w:t>
      </w:r>
      <w:r w:rsidRPr="00784154">
        <w:rPr>
          <w:rFonts w:ascii="Gill Sans" w:eastAsia="Gill Sans" w:hAnsi="Gill Sans" w:cs="Gill Sans"/>
        </w:rPr>
        <w:t xml:space="preserve">various </w:t>
      </w:r>
      <w:r w:rsidRPr="00784154">
        <w:rPr>
          <w:rFonts w:ascii="Gill Sans" w:eastAsia="Gill Sans" w:hAnsi="Gill Sans" w:cs="Gill Sans"/>
          <w:color w:val="000000"/>
        </w:rPr>
        <w:t>roles including Application Level Admin, Realm Level Admin, Program Level Admin, S</w:t>
      </w:r>
      <w:r w:rsidRPr="00784154">
        <w:rPr>
          <w:rFonts w:ascii="Gill Sans" w:eastAsia="Gill Sans" w:hAnsi="Gill Sans" w:cs="Gill Sans"/>
        </w:rPr>
        <w:t xml:space="preserve">upply Plan Reviewer, Program User and </w:t>
      </w:r>
      <w:r w:rsidRPr="00784154">
        <w:rPr>
          <w:rFonts w:ascii="Gill Sans" w:eastAsia="Gill Sans" w:hAnsi="Gill Sans" w:cs="Gill Sans"/>
          <w:color w:val="000000"/>
        </w:rPr>
        <w:t xml:space="preserve">Guest User. QAT has three main roles in </w:t>
      </w:r>
      <w:r w:rsidRPr="00784154">
        <w:rPr>
          <w:rFonts w:ascii="Gill Sans" w:eastAsia="Gill Sans" w:hAnsi="Gill Sans" w:cs="Gill Sans"/>
        </w:rPr>
        <w:t xml:space="preserve">the following hierarchy: </w:t>
      </w:r>
    </w:p>
    <w:p w14:paraId="23C57A40" w14:textId="77777777" w:rsidR="003C25AA" w:rsidRPr="00784154" w:rsidRDefault="003C25AA" w:rsidP="003C25AA">
      <w:pPr>
        <w:spacing w:line="288" w:lineRule="auto"/>
        <w:ind w:left="810"/>
        <w:jc w:val="both"/>
      </w:pPr>
      <w:r w:rsidRPr="00784154">
        <w:rPr>
          <w:rFonts w:ascii="Gill Sans" w:eastAsia="Gill Sans" w:hAnsi="Gill Sans" w:cs="Gill Sans"/>
          <w:b/>
        </w:rPr>
        <w:t xml:space="preserve">Application Level Admin </w:t>
      </w:r>
      <w:r w:rsidRPr="00784154">
        <w:rPr>
          <w:rFonts w:ascii="Arial Unicode MS" w:eastAsia="Arial Unicode MS" w:hAnsi="Arial Unicode MS" w:cs="Arial Unicode MS"/>
          <w:b/>
        </w:rPr>
        <w:t>→</w:t>
      </w:r>
      <w:r w:rsidRPr="00784154">
        <w:rPr>
          <w:rFonts w:ascii="Gill Sans" w:eastAsia="Gill Sans" w:hAnsi="Gill Sans" w:cs="Gill Sans"/>
          <w:b/>
        </w:rPr>
        <w:t xml:space="preserve"> Realm Level Admin </w:t>
      </w:r>
      <w:r w:rsidRPr="00784154">
        <w:rPr>
          <w:rFonts w:ascii="Arial Unicode MS" w:eastAsia="Arial Unicode MS" w:hAnsi="Arial Unicode MS" w:cs="Arial Unicode MS"/>
          <w:b/>
        </w:rPr>
        <w:t>→</w:t>
      </w:r>
      <w:r w:rsidRPr="00784154">
        <w:rPr>
          <w:rFonts w:ascii="Gill Sans" w:eastAsia="Gill Sans" w:hAnsi="Gill Sans" w:cs="Gill Sans"/>
          <w:b/>
        </w:rPr>
        <w:t xml:space="preserve"> Program Level Admin </w:t>
      </w:r>
    </w:p>
    <w:p w14:paraId="69EF9DEC" w14:textId="326BEF2D" w:rsidR="003C25AA" w:rsidRPr="00784154" w:rsidRDefault="003C25AA" w:rsidP="003C25AA">
      <w:pPr>
        <w:spacing w:before="240" w:after="140" w:line="288" w:lineRule="auto"/>
        <w:ind w:left="810"/>
        <w:jc w:val="both"/>
      </w:pPr>
      <w:bookmarkStart w:id="55" w:name="docs-internal-guid-f44c332b-7fff-e516-f9"/>
      <w:bookmarkEnd w:id="55"/>
      <w:r w:rsidRPr="00784154">
        <w:rPr>
          <w:rFonts w:ascii="Gill Sans" w:eastAsia="Gill Sans" w:hAnsi="Gill Sans" w:cs="Gill Sans"/>
          <w:color w:val="000000"/>
        </w:rPr>
        <w:t xml:space="preserve">The application level admin is an administrator role. This has exclusive access to view and update the static and dynamic labels (via Translation </w:t>
      </w:r>
      <w:r w:rsidR="002C77C1">
        <w:rPr>
          <w:rFonts w:ascii="Gill Sans" w:eastAsia="Gill Sans" w:hAnsi="Gill Sans" w:cs="Gill Sans"/>
          <w:color w:val="000000"/>
        </w:rPr>
        <w:t>function</w:t>
      </w:r>
      <w:r w:rsidRPr="00784154">
        <w:rPr>
          <w:rFonts w:ascii="Gill Sans" w:eastAsia="Gill Sans" w:hAnsi="Gill Sans" w:cs="Gill Sans"/>
          <w:color w:val="000000"/>
        </w:rPr>
        <w:t>). However, this role cannot access the MIS reports section</w:t>
      </w:r>
      <w:r w:rsidR="002442EA">
        <w:rPr>
          <w:rFonts w:ascii="Gill Sans" w:eastAsia="Gill Sans" w:hAnsi="Gill Sans" w:cs="Gill Sans"/>
          <w:color w:val="000000"/>
        </w:rPr>
        <w:t>.</w:t>
      </w:r>
    </w:p>
    <w:p w14:paraId="288A5B2D" w14:textId="77777777" w:rsidR="003C25AA" w:rsidRPr="00784154" w:rsidRDefault="003C25AA" w:rsidP="003C25AA">
      <w:pPr>
        <w:spacing w:before="240" w:after="140" w:line="288" w:lineRule="auto"/>
        <w:ind w:left="810"/>
        <w:jc w:val="both"/>
        <w:rPr>
          <w:rFonts w:ascii="Gill Sans" w:eastAsia="Gill Sans" w:hAnsi="Gill Sans" w:cs="Gill Sans"/>
          <w:color w:val="000000"/>
        </w:rPr>
      </w:pPr>
      <w:r w:rsidRPr="00784154">
        <w:rPr>
          <w:rFonts w:ascii="Gill Sans" w:eastAsia="Gill Sans" w:hAnsi="Gill Sans" w:cs="Gill Sans"/>
          <w:color w:val="000000"/>
        </w:rPr>
        <w:t>In addition, QAT has a provision to enable existing PipeLine application users to login to the QAT system using separate credentials (as guest users). These users will be enabled to directly upload the data into the QAT system.</w:t>
      </w:r>
    </w:p>
    <w:p w14:paraId="7D07928E" w14:textId="419387BB" w:rsidR="007F038C" w:rsidRDefault="00466344" w:rsidP="007F038C">
      <w:pPr>
        <w:spacing w:before="240" w:after="140" w:line="288" w:lineRule="auto"/>
        <w:ind w:left="810"/>
        <w:jc w:val="both"/>
        <w:rPr>
          <w:rFonts w:ascii="Gill Sans" w:eastAsia="Gill Sans" w:hAnsi="Gill Sans" w:cs="Gill Sans"/>
          <w:color w:val="000000"/>
        </w:rPr>
      </w:pPr>
      <w:r w:rsidRPr="00784154">
        <w:rPr>
          <w:rFonts w:ascii="Gill Sans" w:eastAsia="Gill Sans" w:hAnsi="Gill Sans" w:cs="Gill Sans"/>
          <w:color w:val="000000"/>
        </w:rPr>
        <w:t>A role can have zero or multiple permissions assigned to it. Permissions assigned define what actions a user with a given role is entitled to. For example, a program is managed by a program admin while a realm is managed by a realm admin. A Realm Level Admin can have access to one or multiple programs. The Program Level Admin can have limited access for particular program i.e. a Program Admin can only manage assigned program(s) not a realm. Roles can be assigned to users registered in QAT. The registration process can be done via the Application Masters menu, only accessed by application admins or realm admins. Roles can be modified as necessary.</w:t>
      </w:r>
    </w:p>
    <w:p w14:paraId="6B41D717" w14:textId="77777777" w:rsidR="007F038C" w:rsidRDefault="007F038C" w:rsidP="007F038C">
      <w:pPr>
        <w:pBdr>
          <w:top w:val="nil"/>
          <w:left w:val="nil"/>
          <w:bottom w:val="nil"/>
          <w:right w:val="nil"/>
          <w:between w:val="nil"/>
        </w:pBdr>
        <w:spacing w:before="240" w:after="140" w:line="288" w:lineRule="auto"/>
        <w:rPr>
          <w:rFonts w:ascii="Gill Sans" w:eastAsia="Gill Sans" w:hAnsi="Gill Sans" w:cs="Gill Sans"/>
          <w:color w:val="000000"/>
        </w:rPr>
      </w:pPr>
      <w:r>
        <w:rPr>
          <w:rFonts w:ascii="Gill Sans" w:eastAsia="Gill Sans" w:hAnsi="Gill Sans" w:cs="Gill Sans"/>
          <w:color w:val="000000"/>
        </w:rPr>
        <w:t>The following table shows the business functions that are available to each role.</w:t>
      </w:r>
    </w:p>
    <w:p w14:paraId="31657287" w14:textId="43FE0BD5" w:rsidR="005037B3" w:rsidRDefault="007F038C" w:rsidP="007F038C">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Y = Yes and N = No, denote the permission to a particular business function for that role            </w:t>
      </w:r>
    </w:p>
    <w:p w14:paraId="0418BD54" w14:textId="77777777" w:rsidR="007F038C" w:rsidRPr="007F038C" w:rsidRDefault="007F038C" w:rsidP="007F038C">
      <w:pPr>
        <w:pBdr>
          <w:top w:val="nil"/>
          <w:left w:val="nil"/>
          <w:bottom w:val="nil"/>
          <w:right w:val="nil"/>
          <w:between w:val="nil"/>
        </w:pBdr>
        <w:spacing w:line="288" w:lineRule="auto"/>
        <w:rPr>
          <w:rFonts w:ascii="Gill Sans" w:eastAsia="Gill Sans" w:hAnsi="Gill Sans" w:cs="Gill Sans"/>
          <w:color w:val="000000"/>
        </w:rPr>
      </w:pPr>
    </w:p>
    <w:tbl>
      <w:tblPr>
        <w:tblW w:w="96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25"/>
        <w:gridCol w:w="1440"/>
        <w:gridCol w:w="1143"/>
        <w:gridCol w:w="1143"/>
        <w:gridCol w:w="1354"/>
        <w:gridCol w:w="1214"/>
        <w:gridCol w:w="918"/>
      </w:tblGrid>
      <w:tr w:rsidR="005037B3" w14:paraId="6B79D595" w14:textId="77777777" w:rsidTr="005037B3">
        <w:trPr>
          <w:trHeight w:val="107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E783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lastRenderedPageBreak/>
              <w:t xml:space="preserve">Business </w:t>
            </w:r>
            <w:sdt>
              <w:sdtPr>
                <w:tag w:val="goog_rdk_32"/>
                <w:id w:val="-549836453"/>
              </w:sdtPr>
              <w:sdtEndPr/>
              <w:sdtContent/>
            </w:sdt>
            <w:r>
              <w:rPr>
                <w:rFonts w:ascii="Gill Sans" w:eastAsia="Gill Sans" w:hAnsi="Gill Sans" w:cs="Gill Sans"/>
                <w:b/>
                <w:color w:val="000099"/>
                <w:sz w:val="20"/>
                <w:szCs w:val="20"/>
              </w:rPr>
              <w:t>Function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ADAD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Application Admin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0EFAB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Realm Admin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94B29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Program Admin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93FC3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Supply Plan Reviewer</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4058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Program User</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8369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Guest User</w:t>
            </w:r>
          </w:p>
        </w:tc>
      </w:tr>
      <w:tr w:rsidR="005037B3" w14:paraId="1A0E1EA6"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C0396C3"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Application Dashboard</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0BB846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4D2CA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9FC5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6B5D7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EE4A0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9A71D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B700F9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BA7C1B"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Label Translations</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37DB5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E5A58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0B92C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0B476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BFAD4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66BD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A18B67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126D3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Role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F3D52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44352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B7A47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2DEC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E756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DC36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04461A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11DE9C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User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9F11C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79AA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8FCF7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16DA9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CC2B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9FF9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019204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A63FC7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Language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DA55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FCBA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9CA1B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F5C8F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2BAE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DFDC7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FF4484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F79E2D"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Country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7C1D8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84D32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A456B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A0113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C01C6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D0E7D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D706EAD"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86418F"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Currency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8DDC6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4CF9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0DFDB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CB6CD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1B244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4BD67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CFC8CF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D52A09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Dimension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E78E1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43862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7DCE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76190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ABF1F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6EA6A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369B97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B9BFD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00AE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935FF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A87F6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62CEE8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C8B0C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31968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64DCEB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FE3D5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Create Realm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84045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A7D10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0BD03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3EB3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8979E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16F8A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776DAF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FF6D1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Database Translation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07D5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AA7D4F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A30E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180A79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A916C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DAC2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59B80A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BC2AE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Edit Realm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C59C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1A851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71281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1CA9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8EC4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12358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11447C3"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9A2CC5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Data Source Type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85C7C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84DCA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51F29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D5825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6F5655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3DCDF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633AD9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11F06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Data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40CDA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1D59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ED3C9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39EE3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74251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BEF7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8813DB1"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98153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Manage Funding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73776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B9D8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CC4FD9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41EB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F5EA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40296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037649"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28910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Procurement Agent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4FCE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A53CA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A14EE9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1216D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02CC8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36C7C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32A19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DDA4D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Supplier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09892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DE0384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DAAB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03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8F619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3FF1F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0C7D9D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6D15C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Region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E99F4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8F554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C78EB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BBAB7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6AF01E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2E7C6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1966E5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D52E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Technical Area</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62C9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CE976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93226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9AECE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F7E67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52ABD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63C4BD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14757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Organization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EA6EE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6AD819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523AE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A991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34F61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D2E8D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3C6210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35492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Realm Country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430C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545B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354C66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64B980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D1463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38B00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E5D84F2"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ED3E7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Tracer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8234E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3505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1FAE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6BCB8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6CA9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0C0C54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4390B15"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C2025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Product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DFC56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0A5C4E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280D29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1C264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F449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C5F44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CA4FB9F"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6ADC74"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Forecasting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980DF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D5D26B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9A3B7F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D545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C84C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2835C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E0A18F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055F029"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Planning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EB0FD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3CC694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3EE9F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6AF1B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C87E2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9C9B9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13083A0"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6CBA8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Planning Unit capacity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A3BF3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AB29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72AB6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26E9C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E47E0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C44FA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86EE8BA"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364F5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Procurement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8DA71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0514D9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1B7BD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69DD7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61DE3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96E8D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6CDECD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E30DFF"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Create a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9CD5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1A7AAF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55ECB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670A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07477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4E959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09A066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03E14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Approve a Version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E62D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61A1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8425A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A4DC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AAC3E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2A6C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9CED60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F51CF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View Program Dashboard</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964E2A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57AAD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42886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76853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E288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59A417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D4A5D8D"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F5122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Edit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C511B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458D3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4875B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D8C0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5AF25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10885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355E4D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8F3A0B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Budget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68A88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16113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9E6FF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398D6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F17C6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63D93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E8C10C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138623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Download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B1CE9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47961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5604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084C7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6982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BCDD8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A18C1B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6DC40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Import Export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05C01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A72F1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C72F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78CB2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1787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A56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704E4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CBA11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Supply Plan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F061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DFEDD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B2EE6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6F99F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7352D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3D79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E587A1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77375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Commit version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928D4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4379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8B66C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3583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8CAB2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8E90D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BDC5C9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510F0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Data Source Type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BAB31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749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47D33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3E8D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BCBA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4A639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01835F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D915E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Data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629FA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89AFB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282CD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4C46A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D3EA69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789E4B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51DEEC6"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DB3DB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Funding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4DC62E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CB77A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BA614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3243A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959F7E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87D5B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3DDB1E50"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5DE4FD"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Procurement Agent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26AD8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DCECC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74D0E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7E3D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AFFACB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91CF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8AD300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A26B3B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Supplier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C82B7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F3988B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3DDB2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DFD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D5353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6841B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455D8C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17E7F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Region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29BDE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6706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83B0A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1C34C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22A9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D2B4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BB91C1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6AA63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Technical Area</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771D8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B417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00605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7CD4E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3007F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398BE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7220EEB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776C1BE"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Organization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F382B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EBA27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C3A6B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DF6FE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D4DE4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61846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BA4B14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473662E"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Tracer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23F95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2201A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A57B1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6F257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FE6FA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0F00F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613F349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322824"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Product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3AD91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A8779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01BDD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DBD7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E5B0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A912B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76587FB"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D2783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Pipeline Program Import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5A1E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4F57D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EA2ED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14F15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7B3F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37EC01"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79C0F4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1E62B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Supply Plan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BD67E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482B4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B1810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B017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77E79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B2A8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FAFF4C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30F81"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Product Catalog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76933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FB810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91924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A68CF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7B606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2F67D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735DF5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C4D72CA"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Consumption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239B80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56B08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BFE5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CC4071"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D112D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CCD33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DFCF417"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C6332D"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Consumption Global view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A5F0A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0E366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4A9B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3AC99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55A4B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9DC78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C914C99"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2CF2F7"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Forecast Error over time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71DB0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ED5C1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F2943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2D65F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AE6A7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37ED2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50664C3"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349792"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over time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A7AC5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8C03B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764E9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B257B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DBE54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F8489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CB279FD"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54496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Matrix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90057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2DE63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E6B9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5C6FA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3489D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5983EE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7303B8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FEB6B9"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Forecast Matrix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B4D2E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0C30A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B341C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EE16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E300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8C79F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AD8EDBE"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692788"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Annual Shipment cost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1E2C5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9754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92A83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4D2D4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CE3BF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DFE17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0677C9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255A41"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044D5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18321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465F4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C1956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8DB19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E2BC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855B1F0"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D241FED"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Problem and Action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E983D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74A96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9482E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C6EBC9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46FE6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9A525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CD6654D" w14:textId="77777777" w:rsidTr="005037B3">
        <w:trPr>
          <w:trHeight w:val="515"/>
        </w:trPr>
        <w:tc>
          <w:tcPr>
            <w:tcW w:w="2425"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A983854"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Funder Report</w:t>
            </w:r>
          </w:p>
        </w:tc>
        <w:tc>
          <w:tcPr>
            <w:tcW w:w="1440"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CB5B6F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32393AB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588F14B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4198E5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6376506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4CF6A2F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094196E" w14:textId="77777777" w:rsidTr="005037B3">
        <w:trPr>
          <w:trHeight w:val="800"/>
        </w:trPr>
        <w:tc>
          <w:tcPr>
            <w:tcW w:w="2425"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37F8FBB6"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Procurement Agent Report</w:t>
            </w:r>
          </w:p>
        </w:tc>
        <w:tc>
          <w:tcPr>
            <w:tcW w:w="1440"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65DD4C8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75CEE2D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1CE02FB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5F9427F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51CE4BC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723E06B4" w14:textId="77777777" w:rsidR="005037B3" w:rsidRDefault="005037B3" w:rsidP="0066490F">
            <w:pPr>
              <w:keepNext/>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bl>
    <w:p w14:paraId="1DF86F56" w14:textId="05992A2D" w:rsidR="00822D39" w:rsidRPr="00822D39" w:rsidRDefault="0066490F" w:rsidP="00685FC2">
      <w:pPr>
        <w:pStyle w:val="Caption"/>
        <w:jc w:val="center"/>
      </w:pPr>
      <w:r>
        <w:t xml:space="preserve">Table </w:t>
      </w:r>
      <w:r w:rsidR="00231778">
        <w:t>5</w:t>
      </w:r>
      <w:r>
        <w:t>-QAT Roles and Permissions</w:t>
      </w:r>
    </w:p>
    <w:p w14:paraId="577E5F07" w14:textId="733EE21E" w:rsidR="005037B3" w:rsidRDefault="007E2A8F" w:rsidP="00316914">
      <w:pPr>
        <w:pStyle w:val="Heading2"/>
        <w:widowControl/>
        <w:numPr>
          <w:ilvl w:val="0"/>
          <w:numId w:val="194"/>
        </w:numPr>
        <w:pBdr>
          <w:top w:val="nil"/>
          <w:left w:val="nil"/>
          <w:bottom w:val="nil"/>
          <w:right w:val="nil"/>
          <w:between w:val="nil"/>
        </w:pBdr>
        <w:rPr>
          <w:rFonts w:ascii="Gill Sans" w:eastAsia="Gill Sans" w:hAnsi="Gill Sans" w:cs="Gill Sans"/>
        </w:rPr>
      </w:pPr>
      <w:bookmarkStart w:id="56" w:name="_Setting_Up_a"/>
      <w:bookmarkStart w:id="57" w:name="_Toc57382798"/>
      <w:bookmarkStart w:id="58" w:name="_Toc57478148"/>
      <w:bookmarkEnd w:id="56"/>
      <w:r>
        <w:rPr>
          <w:rFonts w:ascii="Gill Sans" w:eastAsia="Gill Sans" w:hAnsi="Gill Sans" w:cs="Gill Sans"/>
        </w:rPr>
        <w:t>Setting Up a</w:t>
      </w:r>
      <w:r w:rsidR="005037B3">
        <w:rPr>
          <w:rFonts w:ascii="Gill Sans" w:eastAsia="Gill Sans" w:hAnsi="Gill Sans" w:cs="Gill Sans"/>
        </w:rPr>
        <w:t xml:space="preserve"> New User</w:t>
      </w:r>
      <w:bookmarkEnd w:id="57"/>
      <w:bookmarkEnd w:id="58"/>
    </w:p>
    <w:p w14:paraId="26106975"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5EAA8624"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Adding a new user</w:t>
      </w:r>
    </w:p>
    <w:p w14:paraId="4EE90EB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0371C9EE" w14:textId="77777777" w:rsidR="00822D39" w:rsidRDefault="005037B3" w:rsidP="00822D39">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F8E1AC5" wp14:editId="430FAD98">
            <wp:extent cx="6119820" cy="1346200"/>
            <wp:effectExtent l="0" t="0" r="0" b="0"/>
            <wp:docPr id="8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6119820" cy="1346200"/>
                    </a:xfrm>
                    <a:prstGeom prst="rect">
                      <a:avLst/>
                    </a:prstGeom>
                    <a:ln/>
                  </pic:spPr>
                </pic:pic>
              </a:graphicData>
            </a:graphic>
          </wp:inline>
        </w:drawing>
      </w:r>
    </w:p>
    <w:p w14:paraId="5DE62AB7" w14:textId="5DF52B4B" w:rsidR="005037B3" w:rsidRDefault="00231778" w:rsidP="00822D39">
      <w:pPr>
        <w:pStyle w:val="Caption"/>
        <w:jc w:val="center"/>
        <w:rPr>
          <w:rFonts w:ascii="Gill Sans" w:eastAsia="Gill Sans" w:hAnsi="Gill Sans" w:cs="Gill Sans"/>
          <w:color w:val="000000"/>
        </w:rPr>
      </w:pPr>
      <w:r>
        <w:t>Figure 5</w:t>
      </w:r>
      <w:r w:rsidR="00822D39">
        <w:t>.A- Add User</w:t>
      </w:r>
    </w:p>
    <w:p w14:paraId="72F3BFA3"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rPr>
      </w:pPr>
      <w:r>
        <w:rPr>
          <w:rFonts w:ascii="Gill Sans" w:eastAsia="Gill Sans" w:hAnsi="Gill Sans" w:cs="Gill Sans"/>
          <w:color w:val="000000"/>
        </w:rPr>
        <w:t xml:space="preserve">                                                                                   </w:t>
      </w:r>
    </w:p>
    <w:p w14:paraId="0C0BB2F9"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This feature is only available to </w:t>
      </w:r>
      <w:r w:rsidRPr="007E2A8F">
        <w:rPr>
          <w:rFonts w:ascii="Gill Sans" w:eastAsia="Gill Sans" w:hAnsi="Gill Sans" w:cs="Gill Sans"/>
          <w:b/>
          <w:color w:val="000000"/>
        </w:rPr>
        <w:t>Application and Realm Administrator roles</w:t>
      </w:r>
      <w:r>
        <w:rPr>
          <w:rFonts w:ascii="Gill Sans" w:eastAsia="Gill Sans" w:hAnsi="Gill Sans" w:cs="Gill Sans"/>
          <w:color w:val="000000"/>
        </w:rPr>
        <w:t>. To create or edit user roles and permissions:</w:t>
      </w:r>
    </w:p>
    <w:p w14:paraId="37DDBD85"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Application Masters.</w:t>
      </w:r>
    </w:p>
    <w:p w14:paraId="50BC6098"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Select ‘User’ from that menu.</w:t>
      </w:r>
    </w:p>
    <w:p w14:paraId="65D299C8"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screen will display with different users (see above screenshot).</w:t>
      </w:r>
    </w:p>
    <w:p w14:paraId="5B628371"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 the top right corner click on the “Add” button (blue plus sign).</w:t>
      </w:r>
    </w:p>
    <w:p w14:paraId="6D597491"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screen will be displayed as shown below:</w:t>
      </w:r>
    </w:p>
    <w:p w14:paraId="795E445C" w14:textId="77777777" w:rsidR="00A30A2A" w:rsidRDefault="005037B3" w:rsidP="00A30A2A">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lastRenderedPageBreak/>
        <w:drawing>
          <wp:inline distT="114300" distB="114300" distL="114300" distR="114300" wp14:anchorId="08488100" wp14:editId="4B837137">
            <wp:extent cx="3406613" cy="3543164"/>
            <wp:effectExtent l="0" t="0" r="0" b="0"/>
            <wp:docPr id="83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3406613" cy="3543164"/>
                    </a:xfrm>
                    <a:prstGeom prst="rect">
                      <a:avLst/>
                    </a:prstGeom>
                    <a:ln/>
                  </pic:spPr>
                </pic:pic>
              </a:graphicData>
            </a:graphic>
          </wp:inline>
        </w:drawing>
      </w:r>
    </w:p>
    <w:p w14:paraId="130E72C3" w14:textId="5692B744" w:rsidR="005037B3" w:rsidRPr="00A30A2A" w:rsidRDefault="00231778" w:rsidP="00A30A2A">
      <w:pPr>
        <w:pStyle w:val="Caption"/>
        <w:jc w:val="center"/>
      </w:pPr>
      <w:r>
        <w:t>Figure 5</w:t>
      </w:r>
      <w:r w:rsidR="00A30A2A">
        <w:t>.A- Add User</w:t>
      </w:r>
    </w:p>
    <w:p w14:paraId="2C555977"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the details and click “Submit”.</w:t>
      </w:r>
    </w:p>
    <w:p w14:paraId="6155EDAA"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388B7EE1"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User Access Control</w:t>
      </w:r>
    </w:p>
    <w:p w14:paraId="5A8F5BB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8BDB35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previous step created the user and assigned it a role. The next step is to assign the relevant permissions through user access control setup.</w:t>
      </w:r>
    </w:p>
    <w:p w14:paraId="3095541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BC6CCA4"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From the user list table (see add user above), right click on the row of the user you want to edit.</w:t>
      </w:r>
    </w:p>
    <w:p w14:paraId="44A59FD2"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Click on “Access Control”.</w:t>
      </w:r>
    </w:p>
    <w:p w14:paraId="15A888F4" w14:textId="17CEA5D0" w:rsidR="00A30A2A" w:rsidRDefault="00332BC3" w:rsidP="00A30A2A">
      <w:pPr>
        <w:keepNext/>
        <w:pBdr>
          <w:top w:val="nil"/>
          <w:left w:val="nil"/>
          <w:bottom w:val="nil"/>
          <w:right w:val="nil"/>
          <w:between w:val="nil"/>
        </w:pBdr>
        <w:spacing w:line="288" w:lineRule="auto"/>
        <w:jc w:val="center"/>
      </w:pPr>
      <w:r>
        <w:rPr>
          <w:noProof/>
          <w:lang w:eastAsia="en-US" w:bidi="ar-SA"/>
        </w:rPr>
        <w:drawing>
          <wp:inline distT="0" distB="0" distL="0" distR="0" wp14:anchorId="6DBBCE2A" wp14:editId="011AC4ED">
            <wp:extent cx="6154420" cy="1152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 access control.PNG"/>
                    <pic:cNvPicPr/>
                  </pic:nvPicPr>
                  <pic:blipFill>
                    <a:blip r:embed="rId33">
                      <a:extLst>
                        <a:ext uri="{28A0092B-C50C-407E-A947-70E740481C1C}">
                          <a14:useLocalDpi xmlns:a14="http://schemas.microsoft.com/office/drawing/2010/main" val="0"/>
                        </a:ext>
                      </a:extLst>
                    </a:blip>
                    <a:stretch>
                      <a:fillRect/>
                    </a:stretch>
                  </pic:blipFill>
                  <pic:spPr>
                    <a:xfrm>
                      <a:off x="0" y="0"/>
                      <a:ext cx="6154420" cy="1152525"/>
                    </a:xfrm>
                    <a:prstGeom prst="rect">
                      <a:avLst/>
                    </a:prstGeom>
                  </pic:spPr>
                </pic:pic>
              </a:graphicData>
            </a:graphic>
          </wp:inline>
        </w:drawing>
      </w:r>
    </w:p>
    <w:p w14:paraId="353E7BCE" w14:textId="038FA684" w:rsidR="00A30A2A" w:rsidRPr="00A30A2A" w:rsidRDefault="00231778" w:rsidP="00A30A2A">
      <w:pPr>
        <w:pStyle w:val="Caption"/>
        <w:jc w:val="center"/>
      </w:pPr>
      <w:r>
        <w:t>Figure 5</w:t>
      </w:r>
      <w:r w:rsidR="00A30A2A">
        <w:t>.B.1- User Access Control</w:t>
      </w:r>
    </w:p>
    <w:p w14:paraId="5C59DDEF"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Select from the dropdowns on the table the different permissions assigned to that user.</w:t>
      </w:r>
    </w:p>
    <w:p w14:paraId="7EA40318"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lastRenderedPageBreak/>
        <w:t>A user can be assigned multiple permissions through adding rows – either through the “Add Row” button, or by right-clicking the row and selecting “insert row”</w:t>
      </w:r>
    </w:p>
    <w:p w14:paraId="7517B7C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5C80306E" w14:textId="77777777" w:rsidR="00A30A2A" w:rsidRDefault="005037B3" w:rsidP="00A30A2A">
      <w:pPr>
        <w:keepNext/>
        <w:pBdr>
          <w:top w:val="nil"/>
          <w:left w:val="nil"/>
          <w:bottom w:val="nil"/>
          <w:right w:val="nil"/>
          <w:between w:val="nil"/>
        </w:pBdr>
        <w:spacing w:before="240" w:after="140" w:line="288" w:lineRule="auto"/>
      </w:pPr>
      <w:r>
        <w:rPr>
          <w:rFonts w:ascii="Gill Sans" w:eastAsia="Gill Sans" w:hAnsi="Gill Sans" w:cs="Gill Sans"/>
          <w:noProof/>
          <w:lang w:eastAsia="en-US" w:bidi="ar-SA"/>
        </w:rPr>
        <w:drawing>
          <wp:inline distT="114300" distB="114300" distL="114300" distR="114300" wp14:anchorId="2F97D85D" wp14:editId="38E8A68E">
            <wp:extent cx="6075998" cy="1385044"/>
            <wp:effectExtent l="0" t="0" r="0" b="0"/>
            <wp:docPr id="84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l="5508" t="16719" r="1026" b="54740"/>
                    <a:stretch>
                      <a:fillRect/>
                    </a:stretch>
                  </pic:blipFill>
                  <pic:spPr>
                    <a:xfrm>
                      <a:off x="0" y="0"/>
                      <a:ext cx="6075998" cy="1385044"/>
                    </a:xfrm>
                    <a:prstGeom prst="rect">
                      <a:avLst/>
                    </a:prstGeom>
                    <a:ln/>
                  </pic:spPr>
                </pic:pic>
              </a:graphicData>
            </a:graphic>
          </wp:inline>
        </w:drawing>
      </w:r>
    </w:p>
    <w:p w14:paraId="29F294D4" w14:textId="4044C022" w:rsidR="005037B3" w:rsidRDefault="00231778" w:rsidP="00A30A2A">
      <w:pPr>
        <w:pStyle w:val="Caption"/>
        <w:jc w:val="center"/>
        <w:rPr>
          <w:rFonts w:ascii="Gill Sans" w:eastAsia="Gill Sans" w:hAnsi="Gill Sans" w:cs="Gill Sans"/>
          <w:color w:val="000000"/>
        </w:rPr>
      </w:pPr>
      <w:r>
        <w:t>Figure 5</w:t>
      </w:r>
      <w:r w:rsidR="00A30A2A">
        <w:t>.B.2- Add Access Control</w:t>
      </w:r>
    </w:p>
    <w:p w14:paraId="0AE7D06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12"/>
          <w:szCs w:val="12"/>
        </w:rPr>
      </w:pPr>
    </w:p>
    <w:p w14:paraId="30B95298" w14:textId="77777777" w:rsidR="00A30A2A" w:rsidRDefault="005037B3" w:rsidP="00A30A2A">
      <w:pPr>
        <w:pStyle w:val="Caption"/>
        <w:keepNext/>
        <w:jc w:val="center"/>
      </w:pPr>
      <w:r>
        <w:rPr>
          <w:rFonts w:ascii="Gill Sans" w:eastAsia="Gill Sans" w:hAnsi="Gill Sans" w:cs="Gill Sans"/>
          <w:noProof/>
          <w:color w:val="000000"/>
          <w:lang w:eastAsia="en-US" w:bidi="ar-SA"/>
        </w:rPr>
        <w:drawing>
          <wp:inline distT="114300" distB="114300" distL="114300" distR="114300" wp14:anchorId="0B38ED66" wp14:editId="504A5DF7">
            <wp:extent cx="6119820" cy="2171700"/>
            <wp:effectExtent l="0" t="0" r="0" b="0"/>
            <wp:docPr id="8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6119820" cy="2171700"/>
                    </a:xfrm>
                    <a:prstGeom prst="rect">
                      <a:avLst/>
                    </a:prstGeom>
                    <a:ln/>
                  </pic:spPr>
                </pic:pic>
              </a:graphicData>
            </a:graphic>
          </wp:inline>
        </w:drawing>
      </w:r>
    </w:p>
    <w:p w14:paraId="5D20E3DE" w14:textId="28C20156" w:rsidR="005037B3" w:rsidRDefault="00231778" w:rsidP="00A30A2A">
      <w:pPr>
        <w:pStyle w:val="Caption"/>
        <w:jc w:val="center"/>
        <w:rPr>
          <w:rFonts w:ascii="Gill Sans" w:eastAsia="Gill Sans" w:hAnsi="Gill Sans" w:cs="Gill Sans"/>
          <w:color w:val="000000"/>
        </w:rPr>
      </w:pPr>
      <w:r>
        <w:t>Figure 5</w:t>
      </w:r>
      <w:r w:rsidR="00A30A2A">
        <w:t>.B.3- Change Access Control</w:t>
      </w:r>
    </w:p>
    <w:p w14:paraId="51D29DE1"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To change the access given to the user, click on the dropdown button in that specific cell as shown above.</w:t>
      </w:r>
    </w:p>
    <w:p w14:paraId="17FF9F9A" w14:textId="71FD065F"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w:t>
      </w:r>
      <w:r w:rsidR="00A30A2A">
        <w:rPr>
          <w:rFonts w:ascii="Gill Sans" w:eastAsia="Gill Sans" w:hAnsi="Gill Sans" w:cs="Gill Sans"/>
          <w:color w:val="000000"/>
        </w:rPr>
        <w:t xml:space="preserve"> the details and click “Submit”</w:t>
      </w:r>
      <w:r>
        <w:rPr>
          <w:rFonts w:ascii="Gill Sans" w:eastAsia="Gill Sans" w:hAnsi="Gill Sans" w:cs="Gill Sans"/>
          <w:color w:val="000000"/>
        </w:rPr>
        <w:t xml:space="preserve">. </w:t>
      </w:r>
    </w:p>
    <w:p w14:paraId="449A88C6" w14:textId="04081861"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36"/>
          <w:szCs w:val="36"/>
        </w:rPr>
      </w:pPr>
    </w:p>
    <w:p w14:paraId="59DD643A" w14:textId="63C5062F" w:rsidR="00A30A2A" w:rsidRDefault="00A30A2A" w:rsidP="00A30A2A">
      <w:pPr>
        <w:rPr>
          <w:rFonts w:ascii="Gill Sans" w:eastAsia="Gill Sans" w:hAnsi="Gill Sans" w:cs="Gill Sans"/>
          <w:color w:val="000000"/>
          <w:sz w:val="36"/>
          <w:szCs w:val="36"/>
        </w:rPr>
      </w:pPr>
      <w:r>
        <w:rPr>
          <w:rFonts w:ascii="Gill Sans" w:eastAsia="Gill Sans" w:hAnsi="Gill Sans" w:cs="Gill Sans"/>
          <w:color w:val="000000"/>
          <w:sz w:val="36"/>
          <w:szCs w:val="36"/>
        </w:rPr>
        <w:br w:type="page"/>
      </w:r>
    </w:p>
    <w:p w14:paraId="777DE5C0"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lastRenderedPageBreak/>
        <w:t>Update User Information</w:t>
      </w:r>
    </w:p>
    <w:p w14:paraId="0D3A49D0" w14:textId="77777777" w:rsidR="00A30A2A" w:rsidRDefault="005037B3" w:rsidP="00A30A2A">
      <w:pPr>
        <w:keepNext/>
        <w:pBdr>
          <w:top w:val="nil"/>
          <w:left w:val="nil"/>
          <w:bottom w:val="nil"/>
          <w:right w:val="nil"/>
          <w:between w:val="nil"/>
        </w:pBdr>
        <w:spacing w:before="240" w:after="140" w:line="288" w:lineRule="auto"/>
        <w:jc w:val="center"/>
      </w:pPr>
      <w:r>
        <w:rPr>
          <w:rFonts w:ascii="Gill Sans" w:eastAsia="Gill Sans" w:hAnsi="Gill Sans" w:cs="Gill Sans"/>
          <w:noProof/>
          <w:color w:val="000000"/>
          <w:lang w:eastAsia="en-US" w:bidi="ar-SA"/>
        </w:rPr>
        <w:drawing>
          <wp:inline distT="114300" distB="114300" distL="114300" distR="114300" wp14:anchorId="479DBA36" wp14:editId="5003B867">
            <wp:extent cx="3578063" cy="4017609"/>
            <wp:effectExtent l="0" t="0" r="0" b="0"/>
            <wp:docPr id="84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3578063" cy="4017609"/>
                    </a:xfrm>
                    <a:prstGeom prst="rect">
                      <a:avLst/>
                    </a:prstGeom>
                    <a:ln/>
                  </pic:spPr>
                </pic:pic>
              </a:graphicData>
            </a:graphic>
          </wp:inline>
        </w:drawing>
      </w:r>
    </w:p>
    <w:p w14:paraId="61E1229F" w14:textId="2B5F700A" w:rsidR="005037B3" w:rsidRPr="00A30A2A" w:rsidRDefault="00231778" w:rsidP="00A30A2A">
      <w:pPr>
        <w:pStyle w:val="Caption"/>
        <w:jc w:val="center"/>
        <w:rPr>
          <w:rFonts w:ascii="Gill Sans" w:eastAsia="Gill Sans" w:hAnsi="Gill Sans" w:cs="Gill Sans"/>
          <w:color w:val="000000"/>
        </w:rPr>
      </w:pPr>
      <w:r>
        <w:t>Figure 5</w:t>
      </w:r>
      <w:r w:rsidR="00A30A2A">
        <w:t>.C- Update User</w:t>
      </w:r>
    </w:p>
    <w:p w14:paraId="14FA14F1"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sz w:val="8"/>
          <w:szCs w:val="8"/>
        </w:rPr>
      </w:pPr>
    </w:p>
    <w:p w14:paraId="59021999" w14:textId="77777777"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specific user from the User’s list.</w:t>
      </w:r>
    </w:p>
    <w:p w14:paraId="409CD754" w14:textId="58E1D4FD"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 screen will show the “Update User” section</w:t>
      </w:r>
      <w:r w:rsidR="00F82D7C">
        <w:rPr>
          <w:rFonts w:ascii="Gill Sans" w:eastAsia="Gill Sans" w:hAnsi="Gill Sans" w:cs="Gill Sans"/>
          <w:color w:val="000000"/>
        </w:rPr>
        <w:t>.</w:t>
      </w:r>
    </w:p>
    <w:p w14:paraId="5BFD75B3" w14:textId="4786166A"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Change the existing information, including disabling or activating the user</w:t>
      </w:r>
      <w:r w:rsidR="00F82D7C">
        <w:rPr>
          <w:rFonts w:ascii="Gill Sans" w:eastAsia="Gill Sans" w:hAnsi="Gill Sans" w:cs="Gill Sans"/>
          <w:color w:val="000000"/>
        </w:rPr>
        <w:t>.</w:t>
      </w:r>
    </w:p>
    <w:p w14:paraId="2599391C" w14:textId="77777777"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“Update” button.</w:t>
      </w:r>
    </w:p>
    <w:p w14:paraId="02309BED" w14:textId="77777777" w:rsidR="005037B3" w:rsidRDefault="005037B3" w:rsidP="005037B3">
      <w:pPr>
        <w:pBdr>
          <w:top w:val="nil"/>
          <w:left w:val="nil"/>
          <w:bottom w:val="nil"/>
          <w:right w:val="nil"/>
          <w:between w:val="nil"/>
        </w:pBdr>
        <w:spacing w:line="288" w:lineRule="auto"/>
        <w:rPr>
          <w:rFonts w:ascii="Gill Sans" w:eastAsia="Gill Sans" w:hAnsi="Gill Sans" w:cs="Gill Sans"/>
        </w:rPr>
      </w:pPr>
    </w:p>
    <w:p w14:paraId="1DDA81C8" w14:textId="1500F4DD" w:rsidR="005037B3" w:rsidRPr="007E2A8F" w:rsidRDefault="005037B3" w:rsidP="00316914">
      <w:pPr>
        <w:numPr>
          <w:ilvl w:val="0"/>
          <w:numId w:val="8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b/>
          <w:color w:val="000000"/>
        </w:rPr>
        <w:t xml:space="preserve">Add Role </w:t>
      </w:r>
    </w:p>
    <w:p w14:paraId="62B18F5A" w14:textId="15E074D7" w:rsidR="005037B3" w:rsidRDefault="005037B3" w:rsidP="00A30A2A">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This function is available to </w:t>
      </w:r>
      <w:r w:rsidR="00A30A2A">
        <w:rPr>
          <w:rFonts w:ascii="Gill Sans" w:eastAsia="Gill Sans" w:hAnsi="Gill Sans" w:cs="Gill Sans"/>
          <w:color w:val="000000"/>
        </w:rPr>
        <w:t xml:space="preserve">only </w:t>
      </w:r>
      <w:r w:rsidRPr="007E2A8F">
        <w:rPr>
          <w:rFonts w:ascii="Gill Sans" w:eastAsia="Gill Sans" w:hAnsi="Gill Sans" w:cs="Gill Sans"/>
          <w:b/>
          <w:color w:val="000000"/>
        </w:rPr>
        <w:t xml:space="preserve">Application </w:t>
      </w:r>
      <w:r w:rsidRPr="007E2A8F">
        <w:rPr>
          <w:rFonts w:ascii="Gill Sans" w:eastAsia="Gill Sans" w:hAnsi="Gill Sans" w:cs="Gill Sans"/>
          <w:b/>
        </w:rPr>
        <w:t>Administrator</w:t>
      </w:r>
      <w:r>
        <w:rPr>
          <w:rFonts w:ascii="Gill Sans" w:eastAsia="Gill Sans" w:hAnsi="Gill Sans" w:cs="Gill Sans"/>
          <w:color w:val="000000"/>
        </w:rPr>
        <w:t xml:space="preserve"> role.</w:t>
      </w:r>
    </w:p>
    <w:p w14:paraId="50D55B4B"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Click on Application Masters. </w:t>
      </w:r>
    </w:p>
    <w:p w14:paraId="241C1FCB" w14:textId="1F7F629F"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The screen will display different </w:t>
      </w:r>
      <w:r w:rsidR="002C77C1">
        <w:rPr>
          <w:rFonts w:ascii="Gill Sans" w:eastAsia="Gill Sans" w:hAnsi="Gill Sans" w:cs="Gill Sans"/>
          <w:color w:val="000000"/>
        </w:rPr>
        <w:t>function</w:t>
      </w:r>
      <w:r>
        <w:rPr>
          <w:rFonts w:ascii="Gill Sans" w:eastAsia="Gill Sans" w:hAnsi="Gill Sans" w:cs="Gill Sans"/>
          <w:color w:val="000000"/>
        </w:rPr>
        <w:t>s.</w:t>
      </w:r>
    </w:p>
    <w:p w14:paraId="65FC7687" w14:textId="1F2F8A51"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Select the </w:t>
      </w:r>
      <w:r w:rsidR="002C77C1">
        <w:rPr>
          <w:rFonts w:ascii="Gill Sans" w:eastAsia="Gill Sans" w:hAnsi="Gill Sans" w:cs="Gill Sans"/>
          <w:color w:val="000000"/>
        </w:rPr>
        <w:t>function</w:t>
      </w:r>
      <w:r>
        <w:rPr>
          <w:rFonts w:ascii="Gill Sans" w:eastAsia="Gill Sans" w:hAnsi="Gill Sans" w:cs="Gill Sans"/>
          <w:color w:val="000000"/>
        </w:rPr>
        <w:t xml:space="preserve"> ‘Role’ and a screen will display different roles (see </w:t>
      </w:r>
      <w:r w:rsidR="00F82D7C">
        <w:rPr>
          <w:rFonts w:ascii="Gill Sans" w:eastAsia="Gill Sans" w:hAnsi="Gill Sans" w:cs="Gill Sans"/>
          <w:color w:val="000000"/>
        </w:rPr>
        <w:t>below</w:t>
      </w:r>
      <w:r>
        <w:rPr>
          <w:rFonts w:ascii="Gill Sans" w:eastAsia="Gill Sans" w:hAnsi="Gill Sans" w:cs="Gill Sans"/>
          <w:color w:val="000000"/>
        </w:rPr>
        <w:t xml:space="preserve"> screenshot).</w:t>
      </w:r>
    </w:p>
    <w:p w14:paraId="215BF355"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 the top right corner click on the “Add” button.</w:t>
      </w:r>
    </w:p>
    <w:p w14:paraId="3D144717" w14:textId="77777777" w:rsidR="00A30A2A" w:rsidRDefault="005037B3" w:rsidP="00A30A2A">
      <w:pPr>
        <w:keepNext/>
        <w:pBdr>
          <w:top w:val="nil"/>
          <w:left w:val="nil"/>
          <w:bottom w:val="nil"/>
          <w:right w:val="nil"/>
          <w:between w:val="nil"/>
        </w:pBdr>
        <w:spacing w:before="240" w:line="276" w:lineRule="auto"/>
        <w:ind w:left="720"/>
        <w:jc w:val="center"/>
      </w:pPr>
      <w:r>
        <w:rPr>
          <w:rFonts w:ascii="Gill Sans" w:eastAsia="Gill Sans" w:hAnsi="Gill Sans" w:cs="Gill Sans"/>
          <w:noProof/>
          <w:color w:val="000000"/>
          <w:lang w:eastAsia="en-US" w:bidi="ar-SA"/>
        </w:rPr>
        <w:lastRenderedPageBreak/>
        <w:drawing>
          <wp:inline distT="114300" distB="114300" distL="114300" distR="114300" wp14:anchorId="038E8FD0" wp14:editId="39C621EF">
            <wp:extent cx="5265783" cy="1845907"/>
            <wp:effectExtent l="0" t="0" r="0" b="0"/>
            <wp:docPr id="8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l="684"/>
                    <a:stretch>
                      <a:fillRect/>
                    </a:stretch>
                  </pic:blipFill>
                  <pic:spPr>
                    <a:xfrm>
                      <a:off x="0" y="0"/>
                      <a:ext cx="5265783" cy="1845907"/>
                    </a:xfrm>
                    <a:prstGeom prst="rect">
                      <a:avLst/>
                    </a:prstGeom>
                    <a:ln/>
                  </pic:spPr>
                </pic:pic>
              </a:graphicData>
            </a:graphic>
          </wp:inline>
        </w:drawing>
      </w:r>
    </w:p>
    <w:p w14:paraId="5F92D8FF" w14:textId="47D2621A" w:rsidR="005037B3" w:rsidRDefault="00231778" w:rsidP="00A30A2A">
      <w:pPr>
        <w:pStyle w:val="Caption"/>
        <w:jc w:val="center"/>
        <w:rPr>
          <w:rFonts w:ascii="Gill Sans" w:eastAsia="Gill Sans" w:hAnsi="Gill Sans" w:cs="Gill Sans"/>
          <w:color w:val="000000"/>
        </w:rPr>
      </w:pPr>
      <w:r>
        <w:t>Figure 5</w:t>
      </w:r>
      <w:r w:rsidR="00A30A2A">
        <w:t>.C.a- Add Role</w:t>
      </w:r>
    </w:p>
    <w:p w14:paraId="2EC96B3B"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screen of the add role will be displayed.</w:t>
      </w:r>
    </w:p>
    <w:p w14:paraId="6FDB59AB" w14:textId="1B546352"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the details and click on the “Submit” button.</w:t>
      </w:r>
    </w:p>
    <w:p w14:paraId="0F730CD8" w14:textId="77777777" w:rsidR="00A30A2A" w:rsidRPr="00A30A2A" w:rsidRDefault="00A30A2A" w:rsidP="00A30A2A">
      <w:pPr>
        <w:pBdr>
          <w:top w:val="nil"/>
          <w:left w:val="nil"/>
          <w:bottom w:val="nil"/>
          <w:right w:val="nil"/>
          <w:between w:val="nil"/>
        </w:pBdr>
        <w:spacing w:line="288" w:lineRule="auto"/>
        <w:ind w:left="720"/>
        <w:jc w:val="both"/>
        <w:rPr>
          <w:rFonts w:ascii="Gill Sans" w:eastAsia="Gill Sans" w:hAnsi="Gill Sans" w:cs="Gill Sans"/>
          <w:color w:val="000000"/>
        </w:rPr>
      </w:pPr>
    </w:p>
    <w:p w14:paraId="4D0BE13E" w14:textId="77777777" w:rsidR="005037B3" w:rsidRDefault="005037B3" w:rsidP="00316914">
      <w:pPr>
        <w:numPr>
          <w:ilvl w:val="0"/>
          <w:numId w:val="87"/>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Update Role</w:t>
      </w:r>
    </w:p>
    <w:p w14:paraId="5BCCF3F1" w14:textId="11D0D3C3" w:rsidR="005037B3" w:rsidRDefault="007E2A8F" w:rsidP="00A30A2A">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This function</w:t>
      </w:r>
      <w:r w:rsidR="005037B3">
        <w:rPr>
          <w:rFonts w:ascii="Gill Sans" w:eastAsia="Gill Sans" w:hAnsi="Gill Sans" w:cs="Gill Sans"/>
          <w:color w:val="000000"/>
        </w:rPr>
        <w:t xml:space="preserve"> is available to </w:t>
      </w:r>
      <w:r w:rsidR="002D63C0">
        <w:rPr>
          <w:rFonts w:ascii="Gill Sans" w:eastAsia="Gill Sans" w:hAnsi="Gill Sans" w:cs="Gill Sans"/>
          <w:color w:val="000000"/>
        </w:rPr>
        <w:t>only</w:t>
      </w:r>
      <w:r w:rsidR="005037B3">
        <w:rPr>
          <w:rFonts w:ascii="Gill Sans" w:eastAsia="Gill Sans" w:hAnsi="Gill Sans" w:cs="Gill Sans"/>
          <w:color w:val="000000"/>
        </w:rPr>
        <w:t xml:space="preserve"> </w:t>
      </w:r>
      <w:r w:rsidR="005037B3" w:rsidRPr="007E2A8F">
        <w:rPr>
          <w:rFonts w:ascii="Gill Sans" w:eastAsia="Gill Sans" w:hAnsi="Gill Sans" w:cs="Gill Sans"/>
          <w:b/>
          <w:color w:val="000000"/>
        </w:rPr>
        <w:t xml:space="preserve">Application </w:t>
      </w:r>
      <w:r w:rsidR="005037B3" w:rsidRPr="007E2A8F">
        <w:rPr>
          <w:rFonts w:ascii="Gill Sans" w:eastAsia="Gill Sans" w:hAnsi="Gill Sans" w:cs="Gill Sans"/>
          <w:b/>
        </w:rPr>
        <w:t>Administrator</w:t>
      </w:r>
      <w:r w:rsidR="005037B3">
        <w:rPr>
          <w:rFonts w:ascii="Gill Sans" w:eastAsia="Gill Sans" w:hAnsi="Gill Sans" w:cs="Gill Sans"/>
          <w:color w:val="000000"/>
        </w:rPr>
        <w:t xml:space="preserve"> role.</w:t>
      </w:r>
    </w:p>
    <w:p w14:paraId="60B75E62"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above screen shows how to update the existing roles. </w:t>
      </w:r>
    </w:p>
    <w:p w14:paraId="75ACBCC6"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Role ID and an update section will be shown.</w:t>
      </w:r>
    </w:p>
    <w:p w14:paraId="7ED2FCB3"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Select the “Role” and “Business Function”.</w:t>
      </w:r>
    </w:p>
    <w:p w14:paraId="7F355A22"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Select the status as “Active”.</w:t>
      </w:r>
    </w:p>
    <w:p w14:paraId="3CCFB4FA"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“Update” button to save the changes.</w:t>
      </w:r>
    </w:p>
    <w:p w14:paraId="29C83294" w14:textId="3C1CC070" w:rsidR="00A30A2A" w:rsidRDefault="00A30A2A" w:rsidP="005037B3">
      <w:pPr>
        <w:pBdr>
          <w:top w:val="nil"/>
          <w:left w:val="nil"/>
          <w:bottom w:val="nil"/>
          <w:right w:val="nil"/>
          <w:between w:val="nil"/>
        </w:pBdr>
        <w:rPr>
          <w:rFonts w:ascii="Gill Sans" w:eastAsia="Gill Sans" w:hAnsi="Gill Sans" w:cs="Gill Sans"/>
          <w:b/>
          <w:sz w:val="32"/>
          <w:szCs w:val="32"/>
        </w:rPr>
      </w:pPr>
    </w:p>
    <w:p w14:paraId="44ABA42D" w14:textId="6A88A84D" w:rsidR="005037B3" w:rsidRPr="007E2A8F"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59" w:name="_Toc57382799"/>
      <w:bookmarkStart w:id="60" w:name="_Toc57478149"/>
      <w:r>
        <w:rPr>
          <w:rFonts w:ascii="Gill Sans" w:eastAsia="Gill Sans" w:hAnsi="Gill Sans" w:cs="Gill Sans"/>
          <w:color w:val="CC0000"/>
        </w:rPr>
        <w:t>Troubleshooting &amp; How to Report an Error/Bug</w:t>
      </w:r>
      <w:bookmarkEnd w:id="59"/>
      <w:bookmarkEnd w:id="60"/>
    </w:p>
    <w:p w14:paraId="63333931" w14:textId="71E0C2BC" w:rsidR="00B045A3" w:rsidRDefault="005037B3" w:rsidP="00F82D7C">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When a program user notices an issue with QAT (i.e. bug, system error) or would like to update or add master data, or change user access, they may raise a “ticket.” </w:t>
      </w:r>
      <w:r w:rsidR="00B045A3">
        <w:rPr>
          <w:rFonts w:ascii="Gill Sans" w:eastAsia="Gill Sans" w:hAnsi="Gill Sans" w:cs="Gill Sans"/>
          <w:color w:val="000000"/>
        </w:rPr>
        <w:t>The</w:t>
      </w:r>
      <w:r w:rsidR="00F82D7C">
        <w:rPr>
          <w:rFonts w:ascii="Gill Sans" w:eastAsia="Gill Sans" w:hAnsi="Gill Sans" w:cs="Gill Sans"/>
          <w:color w:val="000000"/>
        </w:rPr>
        <w:t xml:space="preserve"> ticket will be raised in JIRA.</w:t>
      </w:r>
      <w:r w:rsidR="00B045A3" w:rsidRPr="00B045A3">
        <w:rPr>
          <w:rFonts w:ascii="Gill Sans" w:eastAsia="Gill Sans" w:hAnsi="Gill Sans" w:cs="Gill Sans"/>
          <w:color w:val="000000"/>
        </w:rPr>
        <w:t> JIRA link</w:t>
      </w:r>
      <w:r w:rsidR="00F82D7C">
        <w:rPr>
          <w:rFonts w:ascii="Gill Sans" w:eastAsia="Gill Sans" w:hAnsi="Gill Sans" w:cs="Gill Sans"/>
          <w:color w:val="000000"/>
        </w:rPr>
        <w:t xml:space="preserve"> is as follow:</w:t>
      </w:r>
      <w:r w:rsidR="00B045A3" w:rsidRPr="00B045A3">
        <w:rPr>
          <w:rFonts w:ascii="Gill Sans" w:eastAsia="Gill Sans" w:hAnsi="Gill Sans" w:cs="Gill Sans"/>
          <w:color w:val="000000"/>
        </w:rPr>
        <w:br/>
      </w:r>
      <w:hyperlink r:id="rId38" w:tgtFrame="_blank" w:history="1">
        <w:r w:rsidR="00B045A3" w:rsidRPr="00B045A3">
          <w:rPr>
            <w:rStyle w:val="Hyperlink"/>
            <w:rFonts w:ascii="Gill Sans" w:eastAsia="Gill Sans" w:hAnsi="Gill Sans" w:cs="Gill Sans"/>
          </w:rPr>
          <w:t>https://qathelpdesk.atlassian.net/jira/servicedesk/projects/QAT/queues/custom/9</w:t>
        </w:r>
      </w:hyperlink>
    </w:p>
    <w:p w14:paraId="07C61E2E" w14:textId="3B08FF34" w:rsidR="005037B3" w:rsidRDefault="005037B3" w:rsidP="00F82D7C">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This ticket will be resolved by an Application Administrator and changes made accordingly. The procedure to raise a ticket is shown below:</w:t>
      </w:r>
    </w:p>
    <w:p w14:paraId="5680774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96D5503"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Report an Error/Bug</w:t>
      </w:r>
    </w:p>
    <w:p w14:paraId="126302A0"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the top right corner of the screen.</w:t>
      </w:r>
    </w:p>
    <w:p w14:paraId="7B685FE1"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“Help Desk” button as shown above.</w:t>
      </w:r>
    </w:p>
    <w:p w14:paraId="6E333DEF"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“Help Desk” screen will be displayed.</w:t>
      </w:r>
    </w:p>
    <w:p w14:paraId="3EDBFC2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44FFC5D" w14:textId="77777777" w:rsidR="00026C2E" w:rsidRDefault="005037B3" w:rsidP="00026C2E">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lastRenderedPageBreak/>
        <w:drawing>
          <wp:inline distT="114300" distB="114300" distL="114300" distR="114300" wp14:anchorId="01A7ECED" wp14:editId="0110917D">
            <wp:extent cx="3175000" cy="2095500"/>
            <wp:effectExtent l="0" t="0" r="0" b="0"/>
            <wp:docPr id="86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3175000" cy="2095500"/>
                    </a:xfrm>
                    <a:prstGeom prst="rect">
                      <a:avLst/>
                    </a:prstGeom>
                    <a:ln/>
                  </pic:spPr>
                </pic:pic>
              </a:graphicData>
            </a:graphic>
          </wp:inline>
        </w:drawing>
      </w:r>
    </w:p>
    <w:p w14:paraId="1E32C54F" w14:textId="1804E8ED" w:rsidR="005037B3" w:rsidRPr="00026C2E" w:rsidRDefault="00231778" w:rsidP="00026C2E">
      <w:pPr>
        <w:pStyle w:val="Caption"/>
        <w:jc w:val="center"/>
        <w:rPr>
          <w:rFonts w:ascii="Gill Sans" w:eastAsia="Gill Sans" w:hAnsi="Gill Sans" w:cs="Gill Sans"/>
          <w:color w:val="000000"/>
        </w:rPr>
      </w:pPr>
      <w:r>
        <w:t>Figure 6</w:t>
      </w:r>
      <w:r w:rsidR="00026C2E">
        <w:t>.A- Help Desk</w:t>
      </w:r>
    </w:p>
    <w:p w14:paraId="1CC81DF3" w14:textId="53C54765" w:rsidR="005037B3" w:rsidRPr="00026C2E" w:rsidRDefault="005037B3" w:rsidP="00316914">
      <w:pPr>
        <w:numPr>
          <w:ilvl w:val="0"/>
          <w:numId w:val="165"/>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 xml:space="preserve">The screen will be displayed with the three </w:t>
      </w:r>
      <w:r w:rsidR="002C77C1" w:rsidRPr="00026C2E">
        <w:rPr>
          <w:rFonts w:ascii="Gill Sans" w:eastAsia="Gill Sans" w:hAnsi="Gill Sans" w:cs="Gill Sans"/>
          <w:color w:val="000000"/>
          <w:highlight w:val="white"/>
        </w:rPr>
        <w:t>function</w:t>
      </w:r>
      <w:r w:rsidRPr="00026C2E">
        <w:rPr>
          <w:rFonts w:ascii="Gill Sans" w:eastAsia="Gill Sans" w:hAnsi="Gill Sans" w:cs="Gill Sans"/>
          <w:color w:val="000000"/>
          <w:highlight w:val="white"/>
        </w:rPr>
        <w:t>s: Add/Update User, Add/Update Master Data, and “Report a Bug.”</w:t>
      </w:r>
    </w:p>
    <w:p w14:paraId="4431BA3C" w14:textId="77777777" w:rsidR="005037B3" w:rsidRPr="00026C2E" w:rsidRDefault="005037B3" w:rsidP="005037B3">
      <w:pPr>
        <w:pBdr>
          <w:top w:val="nil"/>
          <w:left w:val="nil"/>
          <w:bottom w:val="nil"/>
          <w:right w:val="nil"/>
          <w:between w:val="nil"/>
        </w:pBdr>
        <w:rPr>
          <w:rFonts w:ascii="Gill Sans" w:eastAsia="Gill Sans" w:hAnsi="Gill Sans" w:cs="Gill Sans"/>
          <w:color w:val="000000"/>
          <w:highlight w:val="white"/>
        </w:rPr>
      </w:pPr>
    </w:p>
    <w:p w14:paraId="42C26A29" w14:textId="77777777" w:rsidR="005037B3" w:rsidRPr="00026C2E"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sidRPr="00026C2E">
        <w:rPr>
          <w:rFonts w:ascii="Gill Sans" w:eastAsia="Gill Sans" w:hAnsi="Gill Sans" w:cs="Gill Sans"/>
          <w:b/>
          <w:color w:val="000000"/>
          <w:highlight w:val="white"/>
        </w:rPr>
        <w:t>Add/</w:t>
      </w:r>
      <w:r w:rsidRPr="00026C2E">
        <w:rPr>
          <w:rFonts w:ascii="Gill Sans" w:eastAsia="Gill Sans" w:hAnsi="Gill Sans" w:cs="Gill Sans"/>
          <w:b/>
          <w:highlight w:val="white"/>
        </w:rPr>
        <w:t>U</w:t>
      </w:r>
      <w:r w:rsidRPr="00026C2E">
        <w:rPr>
          <w:rFonts w:ascii="Gill Sans" w:eastAsia="Gill Sans" w:hAnsi="Gill Sans" w:cs="Gill Sans"/>
          <w:b/>
          <w:color w:val="000000"/>
          <w:highlight w:val="white"/>
        </w:rPr>
        <w:t>pdate User</w:t>
      </w:r>
    </w:p>
    <w:p w14:paraId="376F82FB" w14:textId="0156BA49"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 xml:space="preserve">Select the “Add/Update User” </w:t>
      </w:r>
      <w:r w:rsidR="002C77C1" w:rsidRPr="00026C2E">
        <w:rPr>
          <w:rFonts w:ascii="Gill Sans" w:eastAsia="Gill Sans" w:hAnsi="Gill Sans" w:cs="Gill Sans"/>
          <w:color w:val="000000"/>
          <w:highlight w:val="white"/>
        </w:rPr>
        <w:t>function</w:t>
      </w:r>
      <w:r w:rsidRPr="00026C2E">
        <w:rPr>
          <w:rFonts w:ascii="Gill Sans" w:eastAsia="Gill Sans" w:hAnsi="Gill Sans" w:cs="Gill Sans"/>
          <w:color w:val="000000"/>
          <w:highlight w:val="white"/>
        </w:rPr>
        <w:t>.</w:t>
      </w:r>
    </w:p>
    <w:p w14:paraId="4C00BA17"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Enter the details as shown below.</w:t>
      </w:r>
    </w:p>
    <w:p w14:paraId="52EFD534"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Mention the notes if required (i.e. if you are Updating a User you could explain why this User needs to change from their current QAT status)</w:t>
      </w:r>
    </w:p>
    <w:p w14:paraId="55D3055B"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Click on the “Submit” button to complete and raise the ticket.</w:t>
      </w:r>
    </w:p>
    <w:p w14:paraId="1B814941" w14:textId="5AAE0112" w:rsidR="005037B3" w:rsidRDefault="005037B3" w:rsidP="009430AF">
      <w:pPr>
        <w:pBdr>
          <w:top w:val="nil"/>
          <w:left w:val="nil"/>
          <w:bottom w:val="nil"/>
          <w:right w:val="nil"/>
          <w:between w:val="nil"/>
        </w:pBdr>
        <w:rPr>
          <w:rFonts w:ascii="Gill Sans" w:eastAsia="Gill Sans" w:hAnsi="Gill Sans" w:cs="Gill Sans"/>
          <w:color w:val="000000"/>
          <w:sz w:val="23"/>
          <w:szCs w:val="23"/>
          <w:highlight w:val="white"/>
        </w:rPr>
      </w:pPr>
    </w:p>
    <w:p w14:paraId="606BEFAC" w14:textId="4B7ED9DA" w:rsidR="009430AF" w:rsidRDefault="009430AF" w:rsidP="009430AF">
      <w:pPr>
        <w:pBdr>
          <w:top w:val="nil"/>
          <w:left w:val="nil"/>
          <w:bottom w:val="nil"/>
          <w:right w:val="nil"/>
          <w:between w:val="nil"/>
        </w:pBdr>
        <w:rPr>
          <w:rFonts w:ascii="Gill Sans" w:eastAsia="Gill Sans" w:hAnsi="Gill Sans" w:cs="Gill Sans"/>
          <w:color w:val="000000"/>
          <w:sz w:val="23"/>
          <w:szCs w:val="23"/>
          <w:highlight w:val="white"/>
        </w:rPr>
      </w:pPr>
    </w:p>
    <w:p w14:paraId="2B937713" w14:textId="29B3FDB7" w:rsidR="009430AF" w:rsidRDefault="009430AF" w:rsidP="005037B3">
      <w:pPr>
        <w:pBdr>
          <w:top w:val="nil"/>
          <w:left w:val="nil"/>
          <w:bottom w:val="nil"/>
          <w:right w:val="nil"/>
          <w:between w:val="nil"/>
        </w:pBdr>
        <w:ind w:left="1080"/>
        <w:rPr>
          <w:rFonts w:ascii="Gill Sans" w:eastAsia="Gill Sans" w:hAnsi="Gill Sans" w:cs="Gill Sans"/>
          <w:color w:val="000000"/>
          <w:sz w:val="23"/>
          <w:szCs w:val="23"/>
          <w:highlight w:val="white"/>
        </w:rPr>
      </w:pPr>
    </w:p>
    <w:p w14:paraId="0D668D69" w14:textId="77777777" w:rsidR="00026C2E" w:rsidRDefault="005037B3" w:rsidP="00026C2E">
      <w:pPr>
        <w:keepNext/>
        <w:pBdr>
          <w:top w:val="nil"/>
          <w:left w:val="nil"/>
          <w:bottom w:val="nil"/>
          <w:right w:val="nil"/>
          <w:between w:val="nil"/>
        </w:pBdr>
        <w:ind w:left="720"/>
        <w:jc w:val="center"/>
      </w:pPr>
      <w:r>
        <w:rPr>
          <w:rFonts w:ascii="Gill Sans" w:eastAsia="Gill Sans" w:hAnsi="Gill Sans" w:cs="Gill Sans"/>
          <w:noProof/>
          <w:color w:val="000000"/>
          <w:sz w:val="23"/>
          <w:szCs w:val="23"/>
          <w:highlight w:val="white"/>
          <w:lang w:eastAsia="en-US" w:bidi="ar-SA"/>
        </w:rPr>
        <w:lastRenderedPageBreak/>
        <w:drawing>
          <wp:inline distT="114300" distB="114300" distL="114300" distR="114300" wp14:anchorId="7D35C7F6" wp14:editId="73AA1CB5">
            <wp:extent cx="3524250" cy="5321300"/>
            <wp:effectExtent l="0" t="0" r="0" b="0"/>
            <wp:docPr id="8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3524250" cy="5321300"/>
                    </a:xfrm>
                    <a:prstGeom prst="rect">
                      <a:avLst/>
                    </a:prstGeom>
                    <a:ln/>
                  </pic:spPr>
                </pic:pic>
              </a:graphicData>
            </a:graphic>
          </wp:inline>
        </w:drawing>
      </w:r>
    </w:p>
    <w:p w14:paraId="14A60486" w14:textId="37AED1AB" w:rsidR="005037B3" w:rsidRDefault="00231778" w:rsidP="00026C2E">
      <w:pPr>
        <w:pStyle w:val="Caption"/>
        <w:jc w:val="center"/>
      </w:pPr>
      <w:r>
        <w:t>Figure 6</w:t>
      </w:r>
      <w:r w:rsidR="00026C2E">
        <w:t>.B- Add/Update User</w:t>
      </w:r>
    </w:p>
    <w:p w14:paraId="48AE6995" w14:textId="77777777" w:rsidR="00F82D7C" w:rsidRPr="00F82D7C" w:rsidRDefault="00F82D7C" w:rsidP="00F82D7C">
      <w:pPr>
        <w:rPr>
          <w:highlight w:val="white"/>
        </w:rPr>
      </w:pPr>
    </w:p>
    <w:p w14:paraId="40084898"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sz w:val="23"/>
          <w:szCs w:val="23"/>
          <w:highlight w:val="white"/>
        </w:rPr>
        <w:t>Add/Update Master Data</w:t>
      </w:r>
    </w:p>
    <w:p w14:paraId="18D5C6BD"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Select “Add/Update Master Data”.</w:t>
      </w:r>
    </w:p>
    <w:p w14:paraId="5C35FA21"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The screen will then ask if you would like to “Add Masters” or “Edit Masters”</w:t>
      </w:r>
    </w:p>
    <w:p w14:paraId="1DC9AA0B"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Once chosen, you will then select the Master Data category in which you would like to add/update.</w:t>
      </w:r>
    </w:p>
    <w:p w14:paraId="5C8D2A9B"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The screen will prompt you to enter all details required for that particular Master Category chosen</w:t>
      </w:r>
    </w:p>
    <w:p w14:paraId="2EA86882"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Click on the “Submit” button. The ticket has now been raised.</w:t>
      </w:r>
    </w:p>
    <w:p w14:paraId="20E56995" w14:textId="3018C278" w:rsidR="00026C2E" w:rsidRDefault="00026C2E" w:rsidP="00026C2E">
      <w:pPr>
        <w:pBdr>
          <w:top w:val="nil"/>
          <w:left w:val="nil"/>
          <w:bottom w:val="nil"/>
          <w:right w:val="nil"/>
          <w:between w:val="nil"/>
        </w:pBdr>
        <w:rPr>
          <w:rFonts w:ascii="Gill Sans" w:eastAsia="Gill Sans" w:hAnsi="Gill Sans" w:cs="Gill Sans"/>
          <w:b/>
        </w:rPr>
      </w:pPr>
    </w:p>
    <w:p w14:paraId="5150C5A5" w14:textId="77777777" w:rsidR="00026C2E" w:rsidRDefault="00026C2E" w:rsidP="00026C2E">
      <w:pPr>
        <w:pBdr>
          <w:top w:val="nil"/>
          <w:left w:val="nil"/>
          <w:bottom w:val="nil"/>
          <w:right w:val="nil"/>
          <w:between w:val="nil"/>
        </w:pBdr>
        <w:rPr>
          <w:rFonts w:ascii="Gill Sans" w:eastAsia="Gill Sans" w:hAnsi="Gill Sans" w:cs="Gill Sans"/>
          <w:b/>
        </w:rPr>
      </w:pPr>
    </w:p>
    <w:p w14:paraId="341F5C05"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sz w:val="23"/>
          <w:szCs w:val="23"/>
          <w:highlight w:val="white"/>
        </w:rPr>
        <w:t>Report a bug</w:t>
      </w:r>
    </w:p>
    <w:p w14:paraId="321A0B20" w14:textId="77777777" w:rsidR="005037B3" w:rsidRDefault="005037B3" w:rsidP="005037B3">
      <w:pPr>
        <w:pBdr>
          <w:top w:val="nil"/>
          <w:left w:val="nil"/>
          <w:bottom w:val="nil"/>
          <w:right w:val="nil"/>
          <w:between w:val="nil"/>
        </w:pBdr>
        <w:ind w:left="720"/>
        <w:rPr>
          <w:rFonts w:ascii="Gill Sans" w:eastAsia="Gill Sans" w:hAnsi="Gill Sans" w:cs="Gill Sans"/>
          <w:b/>
          <w:sz w:val="23"/>
          <w:szCs w:val="23"/>
          <w:highlight w:val="white"/>
        </w:rPr>
      </w:pPr>
    </w:p>
    <w:p w14:paraId="780841BC" w14:textId="77777777" w:rsidR="00026C2E" w:rsidRDefault="005037B3" w:rsidP="00026C2E">
      <w:pPr>
        <w:keepNext/>
        <w:pBdr>
          <w:top w:val="nil"/>
          <w:left w:val="nil"/>
          <w:bottom w:val="nil"/>
          <w:right w:val="nil"/>
          <w:between w:val="nil"/>
        </w:pBdr>
        <w:jc w:val="center"/>
      </w:pPr>
      <w:r>
        <w:rPr>
          <w:rFonts w:ascii="Gill Sans" w:eastAsia="Gill Sans" w:hAnsi="Gill Sans" w:cs="Gill Sans"/>
          <w:noProof/>
          <w:sz w:val="23"/>
          <w:szCs w:val="23"/>
          <w:highlight w:val="white"/>
          <w:lang w:eastAsia="en-US" w:bidi="ar-SA"/>
        </w:rPr>
        <w:lastRenderedPageBreak/>
        <w:drawing>
          <wp:inline distT="114300" distB="114300" distL="114300" distR="114300" wp14:anchorId="5E47F549" wp14:editId="601C43B7">
            <wp:extent cx="3492338" cy="3192091"/>
            <wp:effectExtent l="0" t="0" r="0" b="0"/>
            <wp:docPr id="7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3492338" cy="3192091"/>
                    </a:xfrm>
                    <a:prstGeom prst="rect">
                      <a:avLst/>
                    </a:prstGeom>
                    <a:ln/>
                  </pic:spPr>
                </pic:pic>
              </a:graphicData>
            </a:graphic>
          </wp:inline>
        </w:drawing>
      </w:r>
    </w:p>
    <w:p w14:paraId="1F5576B0" w14:textId="10DFA5B7" w:rsidR="005037B3" w:rsidRDefault="00026C2E" w:rsidP="00026C2E">
      <w:pPr>
        <w:pStyle w:val="Caption"/>
        <w:jc w:val="center"/>
        <w:rPr>
          <w:rFonts w:ascii="Gill Sans" w:eastAsia="Gill Sans" w:hAnsi="Gill Sans" w:cs="Gill Sans"/>
          <w:color w:val="000000"/>
          <w:sz w:val="23"/>
          <w:szCs w:val="23"/>
          <w:highlight w:val="white"/>
        </w:rPr>
      </w:pPr>
      <w:r>
        <w:t xml:space="preserve">Figure </w:t>
      </w:r>
      <w:r w:rsidR="00231778">
        <w:t>6</w:t>
      </w:r>
      <w:r>
        <w:t>- Reporting Bugs</w:t>
      </w:r>
    </w:p>
    <w:p w14:paraId="2CB6EECB"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Select the “Report a bug”.</w:t>
      </w:r>
    </w:p>
    <w:p w14:paraId="00F3A5B6"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Enter the description of the Bug/error. Be as descriptive and provide as much detail as possible.</w:t>
      </w:r>
    </w:p>
    <w:p w14:paraId="1E28E0EE"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Upload a screenshot of the bug by clicking the “Browse” button and pulling a saved screenshot file from your computer.</w:t>
      </w:r>
    </w:p>
    <w:sdt>
      <w:sdtPr>
        <w:tag w:val="goog_rdk_34"/>
        <w:id w:val="1368879696"/>
      </w:sdtPr>
      <w:sdtEndPr/>
      <w:sdtContent>
        <w:p w14:paraId="2149CB94" w14:textId="77777777" w:rsidR="005037B3" w:rsidRPr="00026C2E" w:rsidRDefault="005037B3" w:rsidP="00D9505A">
          <w:pPr>
            <w:pBdr>
              <w:top w:val="nil"/>
              <w:left w:val="nil"/>
              <w:bottom w:val="nil"/>
              <w:right w:val="nil"/>
              <w:between w:val="nil"/>
            </w:pBdr>
            <w:tabs>
              <w:tab w:val="left" w:pos="720"/>
            </w:tabs>
            <w:ind w:left="720"/>
            <w:rPr>
              <w:color w:val="auto"/>
            </w:rPr>
          </w:pPr>
          <w:r w:rsidRPr="00026C2E">
            <w:rPr>
              <w:rFonts w:ascii="Gill Sans" w:eastAsia="Gill Sans" w:hAnsi="Gill Sans" w:cs="Gill Sans"/>
              <w:color w:val="000000"/>
              <w:highlight w:val="white"/>
            </w:rPr>
            <w:t>Click on the “Submit” button to raise the ticket.</w:t>
          </w:r>
        </w:p>
      </w:sdtContent>
    </w:sdt>
    <w:p w14:paraId="403AE4EB" w14:textId="00A5A3A3" w:rsidR="005037B3" w:rsidRDefault="005037B3" w:rsidP="005037B3">
      <w:pPr>
        <w:pBdr>
          <w:top w:val="nil"/>
          <w:left w:val="nil"/>
          <w:bottom w:val="nil"/>
          <w:right w:val="nil"/>
          <w:between w:val="nil"/>
        </w:pBdr>
        <w:rPr>
          <w:rFonts w:ascii="Gill Sans" w:eastAsia="Gill Sans" w:hAnsi="Gill Sans" w:cs="Gill Sans"/>
          <w:b/>
          <w:color w:val="000000"/>
        </w:rPr>
      </w:pPr>
    </w:p>
    <w:p w14:paraId="668DA835" w14:textId="4BAA9272" w:rsidR="0089026F" w:rsidRPr="0089026F" w:rsidRDefault="0089026F" w:rsidP="0089026F">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This is the </w:t>
      </w:r>
      <w:r w:rsidRPr="0089026F">
        <w:rPr>
          <w:rFonts w:ascii="Gill Sans" w:eastAsia="Gill Sans" w:hAnsi="Gill Sans" w:cs="Gill Sans"/>
          <w:color w:val="000000"/>
        </w:rPr>
        <w:t>QAT Release schedule in addition to the statement about there being a User Acceptance Test (UAT) environment, A Demo environment (for user tr</w:t>
      </w:r>
      <w:r>
        <w:rPr>
          <w:rFonts w:ascii="Gill Sans" w:eastAsia="Gill Sans" w:hAnsi="Gill Sans" w:cs="Gill Sans"/>
          <w:color w:val="000000"/>
        </w:rPr>
        <w:t xml:space="preserve">ainings) and a LIVE environment: </w:t>
      </w:r>
      <w:hyperlink r:id="rId42" w:history="1">
        <w:r w:rsidRPr="0089026F">
          <w:rPr>
            <w:rStyle w:val="Hyperlink"/>
            <w:rFonts w:ascii="Gill Sans" w:eastAsia="Gill Sans" w:hAnsi="Gill Sans" w:cs="Gill Sans"/>
          </w:rPr>
          <w:t>SharePoint link for Users environment</w:t>
        </w:r>
      </w:hyperlink>
    </w:p>
    <w:p w14:paraId="2E6CE763"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61" w:name="_Toc57382800"/>
      <w:bookmarkStart w:id="62" w:name="_Toc57478150"/>
      <w:r>
        <w:rPr>
          <w:rFonts w:ascii="Gill Sans" w:eastAsia="Gill Sans" w:hAnsi="Gill Sans" w:cs="Gill Sans"/>
          <w:color w:val="CC0000"/>
        </w:rPr>
        <w:t>Translations</w:t>
      </w:r>
      <w:bookmarkStart w:id="63" w:name="_GoBack"/>
      <w:bookmarkEnd w:id="61"/>
      <w:bookmarkEnd w:id="62"/>
      <w:bookmarkEnd w:id="63"/>
    </w:p>
    <w:p w14:paraId="22F58D8B"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4143D96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To ensure that the QAT application is used by every person around the world it has incorporated the feature of translations. QAT covers four different languages: English, French, Portuguese, and Spanish. The translations are further divided into Label Translations and Database Translations as mentioned below: </w:t>
      </w:r>
    </w:p>
    <w:p w14:paraId="62F7F7F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F0BDBB" w14:textId="77777777" w:rsidR="005037B3"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Translating:</w:t>
      </w:r>
    </w:p>
    <w:p w14:paraId="77ABAA90"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6"/>
          <w:szCs w:val="6"/>
        </w:rPr>
      </w:pPr>
    </w:p>
    <w:p w14:paraId="1F43AB1A" w14:textId="2B9DED3C" w:rsidR="005037B3" w:rsidRDefault="005037B3" w:rsidP="00E1511D">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There are two ways to change the l</w:t>
      </w:r>
      <w:r w:rsidR="00E1511D">
        <w:rPr>
          <w:rFonts w:ascii="Gill Sans" w:eastAsia="Gill Sans" w:hAnsi="Gill Sans" w:cs="Gill Sans"/>
          <w:color w:val="000000"/>
        </w:rPr>
        <w:t>anguage displayed for the user:</w:t>
      </w:r>
    </w:p>
    <w:p w14:paraId="0207C2CA" w14:textId="77777777" w:rsidR="005037B3" w:rsidRDefault="005037B3" w:rsidP="00316914">
      <w:pPr>
        <w:numPr>
          <w:ilvl w:val="2"/>
          <w:numId w:val="244"/>
        </w:numPr>
        <w:pBdr>
          <w:top w:val="nil"/>
          <w:left w:val="nil"/>
          <w:bottom w:val="nil"/>
          <w:right w:val="nil"/>
          <w:between w:val="nil"/>
        </w:pBdr>
        <w:spacing w:line="276" w:lineRule="auto"/>
        <w:ind w:left="1080"/>
        <w:rPr>
          <w:rFonts w:ascii="Gill Sans" w:eastAsia="Gill Sans" w:hAnsi="Gill Sans" w:cs="Gill Sans"/>
          <w:color w:val="000000"/>
        </w:rPr>
      </w:pPr>
      <w:r>
        <w:rPr>
          <w:rFonts w:ascii="Gill Sans" w:eastAsia="Gill Sans" w:hAnsi="Gill Sans" w:cs="Gill Sans"/>
          <w:color w:val="000000"/>
        </w:rPr>
        <w:t>There is a pull down menu on the top right corner of the login screen, where users can select their preferred language ahead of syncing and viewing their dashboard</w:t>
      </w:r>
    </w:p>
    <w:p w14:paraId="7EC877A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38235A1" w14:textId="77777777" w:rsidR="00E1511D" w:rsidRDefault="005037B3" w:rsidP="00E1511D">
      <w:pPr>
        <w:keepNext/>
        <w:pBdr>
          <w:top w:val="nil"/>
          <w:left w:val="nil"/>
          <w:bottom w:val="nil"/>
          <w:right w:val="nil"/>
          <w:between w:val="nil"/>
        </w:pBdr>
        <w:ind w:left="720"/>
        <w:jc w:val="center"/>
      </w:pPr>
      <w:r>
        <w:rPr>
          <w:rFonts w:ascii="Gill Sans" w:eastAsia="Gill Sans" w:hAnsi="Gill Sans" w:cs="Gill Sans"/>
          <w:noProof/>
          <w:lang w:eastAsia="en-US" w:bidi="ar-SA"/>
        </w:rPr>
        <w:lastRenderedPageBreak/>
        <w:drawing>
          <wp:inline distT="0" distB="0" distL="0" distR="0" wp14:anchorId="70E6C2DE" wp14:editId="375EA184">
            <wp:extent cx="5514975" cy="2867025"/>
            <wp:effectExtent l="0" t="0" r="0" b="0"/>
            <wp:docPr id="87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3"/>
                    <a:srcRect/>
                    <a:stretch>
                      <a:fillRect/>
                    </a:stretch>
                  </pic:blipFill>
                  <pic:spPr>
                    <a:xfrm>
                      <a:off x="0" y="0"/>
                      <a:ext cx="5514975" cy="2867025"/>
                    </a:xfrm>
                    <a:prstGeom prst="rect">
                      <a:avLst/>
                    </a:prstGeom>
                    <a:ln/>
                  </pic:spPr>
                </pic:pic>
              </a:graphicData>
            </a:graphic>
          </wp:inline>
        </w:drawing>
      </w:r>
    </w:p>
    <w:p w14:paraId="6BA32B51" w14:textId="61023357" w:rsidR="005037B3" w:rsidRDefault="00231778" w:rsidP="00E1511D">
      <w:pPr>
        <w:pStyle w:val="Caption"/>
        <w:jc w:val="center"/>
        <w:rPr>
          <w:rFonts w:ascii="Gill Sans" w:eastAsia="Gill Sans" w:hAnsi="Gill Sans" w:cs="Gill Sans"/>
          <w:color w:val="000000"/>
        </w:rPr>
      </w:pPr>
      <w:r>
        <w:t>Figure 7</w:t>
      </w:r>
      <w:r w:rsidR="00E1511D">
        <w:t>.A.1- Translations</w:t>
      </w:r>
    </w:p>
    <w:p w14:paraId="6DC1B7B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BB0BF1E" w14:textId="77777777" w:rsidR="005037B3" w:rsidRDefault="005037B3" w:rsidP="00316914">
      <w:pPr>
        <w:numPr>
          <w:ilvl w:val="2"/>
          <w:numId w:val="244"/>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Once inside the dashboard, go to the profile icon on the top right corner of the screen. Under “Change Preferred Language” select the required translation as shown below:</w:t>
      </w:r>
    </w:p>
    <w:p w14:paraId="06A0B6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3551B98" w14:textId="77777777" w:rsidR="00E1511D" w:rsidRDefault="005037B3" w:rsidP="00F82D7C">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drawing>
          <wp:inline distT="114300" distB="114300" distL="114300" distR="114300" wp14:anchorId="1A2BDAFB" wp14:editId="62FB0384">
            <wp:extent cx="5572125" cy="2286000"/>
            <wp:effectExtent l="0" t="0" r="0" b="0"/>
            <wp:docPr id="87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srcRect l="6594" t="12502"/>
                    <a:stretch>
                      <a:fillRect/>
                    </a:stretch>
                  </pic:blipFill>
                  <pic:spPr>
                    <a:xfrm>
                      <a:off x="0" y="0"/>
                      <a:ext cx="5586070" cy="2291721"/>
                    </a:xfrm>
                    <a:prstGeom prst="rect">
                      <a:avLst/>
                    </a:prstGeom>
                    <a:ln/>
                  </pic:spPr>
                </pic:pic>
              </a:graphicData>
            </a:graphic>
          </wp:inline>
        </w:drawing>
      </w:r>
    </w:p>
    <w:p w14:paraId="11F7EB2C" w14:textId="17A44234" w:rsidR="00F82D7C" w:rsidRPr="00F82D7C" w:rsidRDefault="00231778" w:rsidP="00F82D7C">
      <w:pPr>
        <w:pStyle w:val="Caption"/>
        <w:jc w:val="center"/>
      </w:pPr>
      <w:r>
        <w:t>Figure 7</w:t>
      </w:r>
      <w:r w:rsidR="00E1511D">
        <w:t>.A.1- Translations</w:t>
      </w:r>
    </w:p>
    <w:p w14:paraId="7B406245" w14:textId="667DE4FA" w:rsidR="005037B3" w:rsidRPr="00E1511D"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32"/>
          <w:szCs w:val="32"/>
        </w:rPr>
        <w:t>Database Translations</w:t>
      </w:r>
    </w:p>
    <w:p w14:paraId="7006EA99" w14:textId="77777777" w:rsidR="005037B3" w:rsidRDefault="005037B3" w:rsidP="005037B3">
      <w:pPr>
        <w:pBdr>
          <w:top w:val="nil"/>
          <w:left w:val="nil"/>
          <w:bottom w:val="nil"/>
          <w:right w:val="nil"/>
          <w:between w:val="nil"/>
        </w:pBdr>
        <w:ind w:left="720"/>
        <w:rPr>
          <w:rFonts w:ascii="Gill Sans" w:eastAsia="Gill Sans" w:hAnsi="Gill Sans" w:cs="Gill Sans"/>
          <w:b/>
          <w:sz w:val="8"/>
          <w:szCs w:val="8"/>
        </w:rPr>
      </w:pPr>
    </w:p>
    <w:p w14:paraId="5462E166" w14:textId="77777777" w:rsidR="005037B3" w:rsidRDefault="005037B3" w:rsidP="005037B3">
      <w:pPr>
        <w:pBdr>
          <w:top w:val="nil"/>
          <w:left w:val="nil"/>
          <w:bottom w:val="nil"/>
          <w:right w:val="nil"/>
          <w:between w:val="nil"/>
        </w:pBdr>
        <w:ind w:left="720"/>
        <w:rPr>
          <w:rFonts w:ascii="Gill Sans" w:eastAsia="Gill Sans" w:hAnsi="Gill Sans" w:cs="Gill Sans"/>
          <w:sz w:val="26"/>
          <w:szCs w:val="26"/>
        </w:rPr>
      </w:pPr>
      <w:r>
        <w:rPr>
          <w:rFonts w:ascii="Gill Sans" w:eastAsia="Gill Sans" w:hAnsi="Gill Sans" w:cs="Gill Sans"/>
        </w:rPr>
        <w:t xml:space="preserve">Database translation function is used to translate "Dynamic text" that is stored in the database. </w:t>
      </w:r>
    </w:p>
    <w:p w14:paraId="706DDC98" w14:textId="77777777" w:rsidR="005037B3" w:rsidRDefault="005037B3" w:rsidP="005037B3">
      <w:pPr>
        <w:pBdr>
          <w:top w:val="nil"/>
          <w:left w:val="nil"/>
          <w:bottom w:val="nil"/>
          <w:right w:val="nil"/>
          <w:between w:val="nil"/>
        </w:pBdr>
        <w:ind w:left="720"/>
        <w:jc w:val="both"/>
        <w:rPr>
          <w:rFonts w:ascii="Gill Sans" w:eastAsia="Gill Sans" w:hAnsi="Gill Sans" w:cs="Gill Sans"/>
          <w:sz w:val="26"/>
          <w:szCs w:val="26"/>
        </w:rPr>
      </w:pPr>
    </w:p>
    <w:p w14:paraId="0E38C5BD"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092E623B" wp14:editId="42D8C622">
            <wp:extent cx="5715953" cy="3244670"/>
            <wp:effectExtent l="0" t="0" r="0" b="0"/>
            <wp:docPr id="8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715953" cy="3244670"/>
                    </a:xfrm>
                    <a:prstGeom prst="rect">
                      <a:avLst/>
                    </a:prstGeom>
                    <a:ln/>
                  </pic:spPr>
                </pic:pic>
              </a:graphicData>
            </a:graphic>
          </wp:inline>
        </w:drawing>
      </w:r>
    </w:p>
    <w:p w14:paraId="13E479E5" w14:textId="776F3950" w:rsidR="005037B3" w:rsidRDefault="00231778" w:rsidP="00360CC4">
      <w:pPr>
        <w:pStyle w:val="Caption"/>
        <w:jc w:val="center"/>
        <w:rPr>
          <w:rFonts w:ascii="Gill Sans" w:eastAsia="Gill Sans" w:hAnsi="Gill Sans" w:cs="Gill Sans"/>
          <w:color w:val="000000"/>
        </w:rPr>
      </w:pPr>
      <w:r>
        <w:t>Figure 7</w:t>
      </w:r>
      <w:r w:rsidR="00360CC4">
        <w:t>.B- Database Translation</w:t>
      </w:r>
    </w:p>
    <w:p w14:paraId="3F250B33" w14:textId="77777777" w:rsidR="005037B3"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32"/>
          <w:szCs w:val="32"/>
        </w:rPr>
        <w:t>Label Translations</w:t>
      </w:r>
    </w:p>
    <w:p w14:paraId="0B2B8889" w14:textId="77777777" w:rsidR="005037B3" w:rsidRDefault="005037B3" w:rsidP="005037B3">
      <w:pPr>
        <w:pBdr>
          <w:top w:val="nil"/>
          <w:left w:val="nil"/>
          <w:bottom w:val="nil"/>
          <w:right w:val="nil"/>
          <w:between w:val="nil"/>
        </w:pBdr>
        <w:rPr>
          <w:rFonts w:ascii="Gill Sans" w:eastAsia="Gill Sans" w:hAnsi="Gill Sans" w:cs="Gill Sans"/>
          <w:sz w:val="8"/>
          <w:szCs w:val="8"/>
        </w:rPr>
      </w:pPr>
    </w:p>
    <w:p w14:paraId="44A60363" w14:textId="7277EAD2" w:rsidR="005037B3" w:rsidRPr="00360CC4"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Label translation is used to translate "static text", for example on the "submit" and "cancel" </w:t>
      </w:r>
      <w:r w:rsidR="00D9505A">
        <w:rPr>
          <w:rFonts w:ascii="Gill Sans" w:eastAsia="Gill Sans" w:hAnsi="Gill Sans" w:cs="Gill Sans"/>
        </w:rPr>
        <w:t>buttons as</w:t>
      </w:r>
      <w:r>
        <w:rPr>
          <w:rFonts w:ascii="Gill Sans" w:eastAsia="Gill Sans" w:hAnsi="Gill Sans" w:cs="Gill Sans"/>
        </w:rPr>
        <w:t xml:space="preserve"> well as messages such as "Login succ</w:t>
      </w:r>
      <w:r w:rsidR="00360CC4">
        <w:rPr>
          <w:rFonts w:ascii="Gill Sans" w:eastAsia="Gill Sans" w:hAnsi="Gill Sans" w:cs="Gill Sans"/>
        </w:rPr>
        <w:t>essful" and "Action Cancelled".</w:t>
      </w:r>
    </w:p>
    <w:p w14:paraId="2FDCCCA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14E963A"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674AE1E" wp14:editId="1135E98F">
            <wp:extent cx="6000750" cy="3390900"/>
            <wp:effectExtent l="0" t="0" r="0" b="0"/>
            <wp:docPr id="96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6"/>
                    <a:srcRect/>
                    <a:stretch>
                      <a:fillRect/>
                    </a:stretch>
                  </pic:blipFill>
                  <pic:spPr>
                    <a:xfrm>
                      <a:off x="0" y="0"/>
                      <a:ext cx="6001069" cy="3391080"/>
                    </a:xfrm>
                    <a:prstGeom prst="rect">
                      <a:avLst/>
                    </a:prstGeom>
                    <a:ln/>
                  </pic:spPr>
                </pic:pic>
              </a:graphicData>
            </a:graphic>
          </wp:inline>
        </w:drawing>
      </w:r>
    </w:p>
    <w:p w14:paraId="44A3D46C" w14:textId="0BD16632" w:rsidR="005037B3" w:rsidRDefault="00231778" w:rsidP="00360CC4">
      <w:pPr>
        <w:pStyle w:val="Caption"/>
        <w:jc w:val="center"/>
        <w:rPr>
          <w:rFonts w:ascii="Gill Sans" w:eastAsia="Gill Sans" w:hAnsi="Gill Sans" w:cs="Gill Sans"/>
          <w:color w:val="000000"/>
        </w:rPr>
      </w:pPr>
      <w:r>
        <w:t>Figure 7</w:t>
      </w:r>
      <w:r w:rsidR="00360CC4">
        <w:t>-C- Label Translation</w:t>
      </w:r>
    </w:p>
    <w:p w14:paraId="45D87D70" w14:textId="77777777" w:rsidR="005037B3" w:rsidRDefault="005037B3" w:rsidP="00F82D7C">
      <w:pPr>
        <w:pStyle w:val="Heading1"/>
        <w:widowControl/>
        <w:numPr>
          <w:ilvl w:val="3"/>
          <w:numId w:val="45"/>
        </w:numPr>
        <w:pBdr>
          <w:top w:val="nil"/>
          <w:left w:val="nil"/>
          <w:bottom w:val="nil"/>
          <w:right w:val="nil"/>
          <w:between w:val="nil"/>
        </w:pBdr>
        <w:spacing w:before="0" w:after="0" w:line="276" w:lineRule="auto"/>
        <w:ind w:left="720"/>
        <w:rPr>
          <w:rFonts w:ascii="Gill Sans" w:eastAsia="Gill Sans" w:hAnsi="Gill Sans" w:cs="Gill Sans"/>
        </w:rPr>
      </w:pPr>
      <w:bookmarkStart w:id="64" w:name="_Toc57382801"/>
      <w:bookmarkStart w:id="65" w:name="_Toc57478151"/>
      <w:r>
        <w:rPr>
          <w:rFonts w:ascii="Gill Sans" w:eastAsia="Gill Sans" w:hAnsi="Gill Sans" w:cs="Gill Sans"/>
          <w:color w:val="CC0000"/>
        </w:rPr>
        <w:lastRenderedPageBreak/>
        <w:t>Application Dashboard</w:t>
      </w:r>
      <w:bookmarkEnd w:id="64"/>
      <w:bookmarkEnd w:id="65"/>
      <w:r>
        <w:rPr>
          <w:rFonts w:ascii="Gill Sans" w:eastAsia="Gill Sans" w:hAnsi="Gill Sans" w:cs="Gill Sans"/>
          <w:color w:val="CC0000"/>
        </w:rPr>
        <w:t xml:space="preserve"> </w:t>
      </w:r>
    </w:p>
    <w:p w14:paraId="1D511DA9" w14:textId="621DA848" w:rsidR="005037B3" w:rsidRDefault="005037B3" w:rsidP="00F82D7C">
      <w:pPr>
        <w:spacing w:line="276" w:lineRule="auto"/>
        <w:ind w:left="720"/>
        <w:rPr>
          <w:rFonts w:ascii="Gill Sans" w:eastAsia="Gill Sans" w:hAnsi="Gill Sans" w:cs="Gill Sans"/>
        </w:rPr>
      </w:pPr>
      <w:r>
        <w:rPr>
          <w:rFonts w:ascii="Gill Sans" w:eastAsia="Gill Sans" w:hAnsi="Gill Sans" w:cs="Gill Sans"/>
        </w:rPr>
        <w:t xml:space="preserve">The </w:t>
      </w:r>
      <w:r w:rsidR="002C77C1">
        <w:rPr>
          <w:rFonts w:ascii="Gill Sans" w:eastAsia="Gill Sans" w:hAnsi="Gill Sans" w:cs="Gill Sans"/>
        </w:rPr>
        <w:t>function</w:t>
      </w:r>
      <w:r>
        <w:rPr>
          <w:rFonts w:ascii="Gill Sans" w:eastAsia="Gill Sans" w:hAnsi="Gill Sans" w:cs="Gill Sans"/>
        </w:rPr>
        <w:t xml:space="preserve">s in the Application Dashboard will be visible according to the </w:t>
      </w:r>
      <w:r>
        <w:rPr>
          <w:rFonts w:ascii="Gill Sans" w:eastAsia="Gill Sans" w:hAnsi="Gill Sans" w:cs="Gill Sans"/>
          <w:b/>
        </w:rPr>
        <w:t>user’s role</w:t>
      </w:r>
      <w:r>
        <w:rPr>
          <w:rFonts w:ascii="Gill Sans" w:eastAsia="Gill Sans" w:hAnsi="Gill Sans" w:cs="Gill Sans"/>
        </w:rPr>
        <w:t xml:space="preserve">. </w:t>
      </w:r>
    </w:p>
    <w:p w14:paraId="4BEBAC6B" w14:textId="79A5E085"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rPr>
        <w:t xml:space="preserve">In this particular scenario, the role assigned is “Realm Level Admin”. </w:t>
      </w:r>
      <w:r w:rsidR="00B63E9A">
        <w:rPr>
          <w:rFonts w:ascii="Gill Sans" w:eastAsia="Gill Sans" w:hAnsi="Gill Sans" w:cs="Gill Sans"/>
        </w:rPr>
        <w:t>Therefore,</w:t>
      </w:r>
      <w:r>
        <w:rPr>
          <w:rFonts w:ascii="Gill Sans" w:eastAsia="Gill Sans" w:hAnsi="Gill Sans" w:cs="Gill Sans"/>
        </w:rPr>
        <w:t xml:space="preserve"> the screen shows </w:t>
      </w:r>
      <w:r>
        <w:rPr>
          <w:rFonts w:ascii="Gill Sans" w:eastAsia="Gill Sans" w:hAnsi="Gill Sans" w:cs="Gill Sans"/>
          <w:color w:val="000000"/>
        </w:rPr>
        <w:t xml:space="preserve">four sections as number of users, Realms, Languages and Supply Plan. The screen shows Application Dashboard. </w:t>
      </w:r>
    </w:p>
    <w:p w14:paraId="2B425E69" w14:textId="77777777" w:rsidR="005037B3" w:rsidRDefault="005037B3" w:rsidP="005037B3">
      <w:pPr>
        <w:pBdr>
          <w:top w:val="nil"/>
          <w:left w:val="nil"/>
          <w:bottom w:val="nil"/>
          <w:right w:val="nil"/>
          <w:between w:val="nil"/>
        </w:pBdr>
        <w:ind w:left="720"/>
        <w:rPr>
          <w:rFonts w:ascii="Gill Sans" w:eastAsia="Gill Sans" w:hAnsi="Gill Sans" w:cs="Gill Sans"/>
        </w:rPr>
      </w:pPr>
    </w:p>
    <w:p w14:paraId="6A695E54"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3C874F99" wp14:editId="5C4DD94E">
            <wp:extent cx="5914073" cy="959825"/>
            <wp:effectExtent l="0" t="0" r="0" b="0"/>
            <wp:docPr id="9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7"/>
                    <a:srcRect l="6904" t="25885" r="1801"/>
                    <a:stretch>
                      <a:fillRect/>
                    </a:stretch>
                  </pic:blipFill>
                  <pic:spPr>
                    <a:xfrm>
                      <a:off x="0" y="0"/>
                      <a:ext cx="5914073" cy="959825"/>
                    </a:xfrm>
                    <a:prstGeom prst="rect">
                      <a:avLst/>
                    </a:prstGeom>
                    <a:ln/>
                  </pic:spPr>
                </pic:pic>
              </a:graphicData>
            </a:graphic>
          </wp:inline>
        </w:drawing>
      </w:r>
    </w:p>
    <w:p w14:paraId="13480459" w14:textId="4BA4479E" w:rsidR="005037B3" w:rsidRDefault="009A4268" w:rsidP="00360CC4">
      <w:pPr>
        <w:pStyle w:val="Caption"/>
        <w:jc w:val="center"/>
        <w:rPr>
          <w:rFonts w:ascii="Gill Sans" w:eastAsia="Gill Sans" w:hAnsi="Gill Sans" w:cs="Gill Sans"/>
          <w:color w:val="000000"/>
        </w:rPr>
      </w:pPr>
      <w:r>
        <w:t>Figure 8</w:t>
      </w:r>
      <w:r w:rsidR="00360CC4">
        <w:t>- Application Dashboard</w:t>
      </w:r>
    </w:p>
    <w:p w14:paraId="4CDB7DCF" w14:textId="3BF89F8D"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In the first Program User section there are sliding </w:t>
      </w:r>
      <w:r w:rsidR="002C77C1">
        <w:rPr>
          <w:rFonts w:ascii="Gill Sans" w:eastAsia="Gill Sans" w:hAnsi="Gill Sans" w:cs="Gill Sans"/>
          <w:color w:val="000000"/>
        </w:rPr>
        <w:t>function</w:t>
      </w:r>
      <w:r>
        <w:rPr>
          <w:rFonts w:ascii="Gill Sans" w:eastAsia="Gill Sans" w:hAnsi="Gill Sans" w:cs="Gill Sans"/>
          <w:color w:val="000000"/>
        </w:rPr>
        <w:t>s.</w:t>
      </w:r>
    </w:p>
    <w:p w14:paraId="1B763FE0" w14:textId="43A09BBF"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Click on the pull-down button. There will be two </w:t>
      </w:r>
      <w:r w:rsidR="002C77C1">
        <w:rPr>
          <w:rFonts w:ascii="Gill Sans" w:eastAsia="Gill Sans" w:hAnsi="Gill Sans" w:cs="Gill Sans"/>
          <w:color w:val="000000"/>
        </w:rPr>
        <w:t>function</w:t>
      </w:r>
      <w:r>
        <w:rPr>
          <w:rFonts w:ascii="Gill Sans" w:eastAsia="Gill Sans" w:hAnsi="Gill Sans" w:cs="Gill Sans"/>
          <w:color w:val="000000"/>
        </w:rPr>
        <w:t xml:space="preserve">s i.e. “List User” and “Add User”. </w:t>
      </w:r>
    </w:p>
    <w:p w14:paraId="227D2767" w14:textId="725D2276"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the “Add User” and “List User” </w:t>
      </w:r>
      <w:r w:rsidR="002C77C1">
        <w:rPr>
          <w:rFonts w:ascii="Gill Sans" w:eastAsia="Gill Sans" w:hAnsi="Gill Sans" w:cs="Gill Sans"/>
          <w:color w:val="000000"/>
        </w:rPr>
        <w:t>function</w:t>
      </w:r>
      <w:r>
        <w:rPr>
          <w:rFonts w:ascii="Gill Sans" w:eastAsia="Gill Sans" w:hAnsi="Gill Sans" w:cs="Gill Sans"/>
          <w:color w:val="000000"/>
        </w:rPr>
        <w:t>s will redirect users to the “User” from “Application Masters”.</w:t>
      </w:r>
    </w:p>
    <w:p w14:paraId="365D68A5" w14:textId="3ED8A6D9"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Refer to the “</w:t>
      </w:r>
      <w:hyperlink w:anchor="_Setting_Up_a" w:history="1">
        <w:r w:rsidRPr="00EF4EC6">
          <w:rPr>
            <w:rStyle w:val="Hyperlink"/>
            <w:rFonts w:ascii="Gill Sans" w:eastAsia="Gill Sans" w:hAnsi="Gill Sans" w:cs="Gill Sans"/>
          </w:rPr>
          <w:t>Set Up User</w:t>
        </w:r>
      </w:hyperlink>
      <w:r>
        <w:rPr>
          <w:rFonts w:ascii="Gill Sans" w:eastAsia="Gill Sans" w:hAnsi="Gill Sans" w:cs="Gill Sans"/>
          <w:color w:val="000000"/>
        </w:rPr>
        <w:t>” function for the details.</w:t>
      </w:r>
    </w:p>
    <w:p w14:paraId="38844DB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                                                                              </w:t>
      </w:r>
    </w:p>
    <w:p w14:paraId="46A571A4" w14:textId="77777777" w:rsidR="005037B3" w:rsidRDefault="005037B3" w:rsidP="00F82D7C">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Total Realms</w:t>
      </w:r>
    </w:p>
    <w:p w14:paraId="54058176"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72446062" w14:textId="77777777"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 second section shows “Total Realms”.</w:t>
      </w:r>
    </w:p>
    <w:p w14:paraId="44328B9C" w14:textId="3EACEE8C"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Click on the pull-down button. There are two </w:t>
      </w:r>
      <w:r w:rsidR="002C77C1">
        <w:rPr>
          <w:rFonts w:ascii="Gill Sans" w:eastAsia="Gill Sans" w:hAnsi="Gill Sans" w:cs="Gill Sans"/>
          <w:color w:val="000000"/>
        </w:rPr>
        <w:t>function</w:t>
      </w:r>
      <w:r>
        <w:rPr>
          <w:rFonts w:ascii="Gill Sans" w:eastAsia="Gill Sans" w:hAnsi="Gill Sans" w:cs="Gill Sans"/>
          <w:color w:val="000000"/>
        </w:rPr>
        <w:t xml:space="preserve">s “Realm List” and “Add Realm” </w:t>
      </w:r>
      <w:r w:rsidR="002C77C1">
        <w:rPr>
          <w:rFonts w:ascii="Gill Sans" w:eastAsia="Gill Sans" w:hAnsi="Gill Sans" w:cs="Gill Sans"/>
          <w:color w:val="000000"/>
        </w:rPr>
        <w:t>function</w:t>
      </w:r>
      <w:r>
        <w:rPr>
          <w:rFonts w:ascii="Gill Sans" w:eastAsia="Gill Sans" w:hAnsi="Gill Sans" w:cs="Gill Sans"/>
          <w:color w:val="000000"/>
        </w:rPr>
        <w:t>s.</w:t>
      </w:r>
    </w:p>
    <w:p w14:paraId="6222AAD3" w14:textId="15668201"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w:t>
      </w:r>
      <w:r w:rsidR="002C77C1">
        <w:rPr>
          <w:rFonts w:ascii="Gill Sans" w:eastAsia="Gill Sans" w:hAnsi="Gill Sans" w:cs="Gill Sans"/>
          <w:color w:val="000000"/>
        </w:rPr>
        <w:t>function</w:t>
      </w:r>
      <w:r>
        <w:rPr>
          <w:rFonts w:ascii="Gill Sans" w:eastAsia="Gill Sans" w:hAnsi="Gill Sans" w:cs="Gill Sans"/>
          <w:color w:val="000000"/>
        </w:rPr>
        <w:t xml:space="preserve">s redirect to the section “Realms” </w:t>
      </w:r>
      <w:r w:rsidR="002C77C1">
        <w:rPr>
          <w:rFonts w:ascii="Gill Sans" w:eastAsia="Gill Sans" w:hAnsi="Gill Sans" w:cs="Gill Sans"/>
          <w:color w:val="000000"/>
        </w:rPr>
        <w:t>function</w:t>
      </w:r>
      <w:r>
        <w:rPr>
          <w:rFonts w:ascii="Gill Sans" w:eastAsia="Gill Sans" w:hAnsi="Gill Sans" w:cs="Gill Sans"/>
          <w:color w:val="000000"/>
        </w:rPr>
        <w:t xml:space="preserve"> in the side bar menu.</w:t>
      </w:r>
    </w:p>
    <w:p w14:paraId="6700419C" w14:textId="77777777" w:rsidR="005037B3" w:rsidRDefault="005037B3" w:rsidP="005037B3">
      <w:pPr>
        <w:pBdr>
          <w:top w:val="nil"/>
          <w:left w:val="nil"/>
          <w:bottom w:val="nil"/>
          <w:right w:val="nil"/>
          <w:between w:val="nil"/>
        </w:pBdr>
        <w:rPr>
          <w:rFonts w:ascii="Gill Sans" w:eastAsia="Gill Sans" w:hAnsi="Gill Sans" w:cs="Gill Sans"/>
          <w:color w:val="CC0000"/>
          <w:sz w:val="28"/>
          <w:szCs w:val="28"/>
        </w:rPr>
      </w:pPr>
    </w:p>
    <w:p w14:paraId="237CAD9F" w14:textId="551D47A7" w:rsidR="005037B3" w:rsidRPr="00360CC4"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Realm List</w:t>
      </w:r>
    </w:p>
    <w:p w14:paraId="0747C03B"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3A0AE20" wp14:editId="319674AE">
            <wp:extent cx="6119820" cy="1295400"/>
            <wp:effectExtent l="0" t="0" r="0" b="0"/>
            <wp:docPr id="93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8"/>
                    <a:srcRect/>
                    <a:stretch>
                      <a:fillRect/>
                    </a:stretch>
                  </pic:blipFill>
                  <pic:spPr>
                    <a:xfrm>
                      <a:off x="0" y="0"/>
                      <a:ext cx="6119820" cy="1295400"/>
                    </a:xfrm>
                    <a:prstGeom prst="rect">
                      <a:avLst/>
                    </a:prstGeom>
                    <a:ln/>
                  </pic:spPr>
                </pic:pic>
              </a:graphicData>
            </a:graphic>
          </wp:inline>
        </w:drawing>
      </w:r>
    </w:p>
    <w:p w14:paraId="011D77C5" w14:textId="5D645574" w:rsidR="005037B3" w:rsidRDefault="009A4268" w:rsidP="00360CC4">
      <w:pPr>
        <w:pStyle w:val="Caption"/>
        <w:jc w:val="center"/>
        <w:rPr>
          <w:rFonts w:ascii="Gill Sans" w:eastAsia="Gill Sans" w:hAnsi="Gill Sans" w:cs="Gill Sans"/>
          <w:color w:val="000000"/>
        </w:rPr>
      </w:pPr>
      <w:r>
        <w:t>Figure 8</w:t>
      </w:r>
      <w:r w:rsidR="00360CC4">
        <w:t>.B- Realm List</w:t>
      </w:r>
    </w:p>
    <w:p w14:paraId="26D30771" w14:textId="77777777" w:rsidR="005037B3" w:rsidRDefault="005037B3" w:rsidP="00316914">
      <w:pPr>
        <w:numPr>
          <w:ilvl w:val="0"/>
          <w:numId w:val="10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Realm List shows Realm Display Name, Min Months of Stock Min Guardrail, Min MOS Max Guardrail and Max MOS Max Guardrail.</w:t>
      </w:r>
      <w:r>
        <w:rPr>
          <w:rFonts w:ascii="Gill Sans" w:eastAsia="Gill Sans" w:hAnsi="Gill Sans" w:cs="Gill Sans"/>
          <w:color w:val="000000"/>
        </w:rPr>
        <w:tab/>
      </w:r>
    </w:p>
    <w:p w14:paraId="08D12FEE" w14:textId="77777777" w:rsidR="005037B3" w:rsidRDefault="005037B3" w:rsidP="00316914">
      <w:pPr>
        <w:numPr>
          <w:ilvl w:val="0"/>
          <w:numId w:val="10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To add the Realm refer “</w:t>
      </w:r>
      <w:hyperlink w:anchor="_heading=h.147n2zr">
        <w:r w:rsidRPr="00685FC2">
          <w:rPr>
            <w:rStyle w:val="Hyperlink"/>
          </w:rPr>
          <w:t>Realm</w:t>
        </w:r>
      </w:hyperlink>
      <w:r w:rsidRPr="00685FC2">
        <w:rPr>
          <w:rStyle w:val="Hyperlink"/>
        </w:rPr>
        <w:t>” function</w:t>
      </w:r>
      <w:r>
        <w:rPr>
          <w:rFonts w:ascii="Gill Sans" w:eastAsia="Gill Sans" w:hAnsi="Gill Sans" w:cs="Gill Sans"/>
          <w:color w:val="000000"/>
        </w:rPr>
        <w:t xml:space="preserve"> from Application Masters for the details.</w:t>
      </w:r>
    </w:p>
    <w:p w14:paraId="5C286193"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4343360" w14:textId="77777777" w:rsidR="005037B3"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Language</w:t>
      </w:r>
    </w:p>
    <w:p w14:paraId="31A39DBA"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6CE6B6B8" w14:textId="53A5ECB2"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third </w:t>
      </w:r>
      <w:r w:rsidR="002C77C1">
        <w:rPr>
          <w:rFonts w:ascii="Gill Sans" w:eastAsia="Gill Sans" w:hAnsi="Gill Sans" w:cs="Gill Sans"/>
          <w:color w:val="000000"/>
        </w:rPr>
        <w:t>function</w:t>
      </w:r>
      <w:r>
        <w:rPr>
          <w:rFonts w:ascii="Gill Sans" w:eastAsia="Gill Sans" w:hAnsi="Gill Sans" w:cs="Gill Sans"/>
          <w:color w:val="000000"/>
        </w:rPr>
        <w:t xml:space="preserve"> is “Language”.</w:t>
      </w:r>
    </w:p>
    <w:p w14:paraId="69FC9BFD" w14:textId="77777777"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lastRenderedPageBreak/>
        <w:t xml:space="preserve">Click on the pull-down button. </w:t>
      </w:r>
    </w:p>
    <w:p w14:paraId="1AF92F86" w14:textId="517321F2"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“List Language” and “Add Language” </w:t>
      </w:r>
      <w:r w:rsidR="002C77C1">
        <w:rPr>
          <w:rFonts w:ascii="Gill Sans" w:eastAsia="Gill Sans" w:hAnsi="Gill Sans" w:cs="Gill Sans"/>
          <w:color w:val="000000"/>
        </w:rPr>
        <w:t>function</w:t>
      </w:r>
      <w:r>
        <w:rPr>
          <w:rFonts w:ascii="Gill Sans" w:eastAsia="Gill Sans" w:hAnsi="Gill Sans" w:cs="Gill Sans"/>
          <w:color w:val="000000"/>
        </w:rPr>
        <w:t xml:space="preserve">s redirect users to the “Language” </w:t>
      </w:r>
      <w:r w:rsidR="002C77C1">
        <w:rPr>
          <w:rFonts w:ascii="Gill Sans" w:eastAsia="Gill Sans" w:hAnsi="Gill Sans" w:cs="Gill Sans"/>
          <w:color w:val="000000"/>
        </w:rPr>
        <w:t>function</w:t>
      </w:r>
      <w:r>
        <w:rPr>
          <w:rFonts w:ascii="Gill Sans" w:eastAsia="Gill Sans" w:hAnsi="Gill Sans" w:cs="Gill Sans"/>
          <w:color w:val="000000"/>
        </w:rPr>
        <w:t xml:space="preserve"> from the “Application Masters” menu in the sidebar.</w:t>
      </w:r>
    </w:p>
    <w:p w14:paraId="64A0EFC2" w14:textId="413B2995"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rPr>
        <w:t xml:space="preserve">Refer </w:t>
      </w:r>
      <w:r w:rsidR="00B63E9A">
        <w:rPr>
          <w:rFonts w:ascii="Gill Sans" w:eastAsia="Gill Sans" w:hAnsi="Gill Sans" w:cs="Gill Sans"/>
        </w:rPr>
        <w:t>to</w:t>
      </w:r>
      <w:r>
        <w:rPr>
          <w:rFonts w:ascii="Gill Sans" w:eastAsia="Gill Sans" w:hAnsi="Gill Sans" w:cs="Gill Sans"/>
        </w:rPr>
        <w:t xml:space="preserve"> The</w:t>
      </w:r>
      <w:r>
        <w:rPr>
          <w:rFonts w:ascii="Gill Sans" w:eastAsia="Gill Sans" w:hAnsi="Gill Sans" w:cs="Gill Sans"/>
          <w:color w:val="000000"/>
        </w:rPr>
        <w:t xml:space="preserve"> </w:t>
      </w:r>
      <w:r>
        <w:rPr>
          <w:rFonts w:ascii="Gill Sans" w:eastAsia="Gill Sans" w:hAnsi="Gill Sans" w:cs="Gill Sans"/>
        </w:rPr>
        <w:t>“Language</w:t>
      </w:r>
      <w:r>
        <w:rPr>
          <w:rFonts w:ascii="Gill Sans" w:eastAsia="Gill Sans" w:hAnsi="Gill Sans" w:cs="Gill Sans"/>
          <w:color w:val="000000"/>
        </w:rPr>
        <w:t>” function from Application Masters for the details.</w:t>
      </w:r>
    </w:p>
    <w:p w14:paraId="0D1ADBA4"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0A421850" w14:textId="6507D830" w:rsidR="005037B3" w:rsidRPr="00360CC4"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Supply Plan Waiting for Approval</w:t>
      </w:r>
    </w:p>
    <w:p w14:paraId="24AB59A1" w14:textId="56F49C96"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fourth </w:t>
      </w:r>
      <w:r w:rsidR="002C77C1">
        <w:rPr>
          <w:rFonts w:ascii="Gill Sans" w:eastAsia="Gill Sans" w:hAnsi="Gill Sans" w:cs="Gill Sans"/>
          <w:color w:val="000000"/>
        </w:rPr>
        <w:t>function</w:t>
      </w:r>
      <w:r>
        <w:rPr>
          <w:rFonts w:ascii="Gill Sans" w:eastAsia="Gill Sans" w:hAnsi="Gill Sans" w:cs="Gill Sans"/>
          <w:color w:val="000000"/>
        </w:rPr>
        <w:t xml:space="preserve"> is “Supply Plan Waiting for Approval”.</w:t>
      </w:r>
    </w:p>
    <w:p w14:paraId="5C9A418A" w14:textId="77777777"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pull-down button.</w:t>
      </w:r>
    </w:p>
    <w:p w14:paraId="24D132FC" w14:textId="12FFA6F5"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“View Supply Plan Waiting </w:t>
      </w:r>
      <w:r w:rsidR="00B63E9A">
        <w:rPr>
          <w:rFonts w:ascii="Gill Sans" w:eastAsia="Gill Sans" w:hAnsi="Gill Sans" w:cs="Gill Sans"/>
          <w:color w:val="000000"/>
        </w:rPr>
        <w:t>for</w:t>
      </w:r>
      <w:r>
        <w:rPr>
          <w:rFonts w:ascii="Gill Sans" w:eastAsia="Gill Sans" w:hAnsi="Gill Sans" w:cs="Gill Sans"/>
          <w:color w:val="000000"/>
        </w:rPr>
        <w:t xml:space="preserve"> Approval” will appear</w:t>
      </w:r>
    </w:p>
    <w:p w14:paraId="089DBDF3" w14:textId="7A36854B"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This </w:t>
      </w:r>
      <w:r w:rsidR="002C77C1">
        <w:rPr>
          <w:rFonts w:ascii="Gill Sans" w:eastAsia="Gill Sans" w:hAnsi="Gill Sans" w:cs="Gill Sans"/>
          <w:color w:val="000000"/>
        </w:rPr>
        <w:t>function</w:t>
      </w:r>
      <w:r>
        <w:rPr>
          <w:rFonts w:ascii="Gill Sans" w:eastAsia="Gill Sans" w:hAnsi="Gill Sans" w:cs="Gill Sans"/>
          <w:color w:val="000000"/>
        </w:rPr>
        <w:t xml:space="preserve"> redirects you to the “Supply Plan Version and Review” from “Reports” section.</w:t>
      </w:r>
    </w:p>
    <w:p w14:paraId="268CC2EF" w14:textId="674F2520"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Refer to </w:t>
      </w:r>
      <w:r>
        <w:rPr>
          <w:rFonts w:ascii="Gill Sans" w:eastAsia="Gill Sans" w:hAnsi="Gill Sans" w:cs="Gill Sans"/>
        </w:rPr>
        <w:t>Supply Plan Version and Review</w:t>
      </w:r>
      <w:r>
        <w:rPr>
          <w:rFonts w:ascii="Gill Sans" w:eastAsia="Gill Sans" w:hAnsi="Gill Sans" w:cs="Gill Sans"/>
          <w:color w:val="000000"/>
        </w:rPr>
        <w:t xml:space="preserve"> from “</w:t>
      </w:r>
      <w:hyperlink w:anchor="_Supply_Plan_Version" w:history="1">
        <w:r w:rsidRPr="00EF4EC6">
          <w:rPr>
            <w:rStyle w:val="Hyperlink"/>
            <w:rFonts w:ascii="Gill Sans" w:eastAsia="Gill Sans" w:hAnsi="Gill Sans" w:cs="Gill Sans"/>
          </w:rPr>
          <w:t>Working with Program Data</w:t>
        </w:r>
      </w:hyperlink>
      <w:r>
        <w:rPr>
          <w:rFonts w:ascii="Gill Sans" w:eastAsia="Gill Sans" w:hAnsi="Gill Sans" w:cs="Gill Sans"/>
          <w:color w:val="000000"/>
        </w:rPr>
        <w:t>” for the details.</w:t>
      </w:r>
    </w:p>
    <w:p w14:paraId="2010FEFD" w14:textId="04B1EAA0"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BCF5CF3" w14:textId="5185C827" w:rsidR="005037B3" w:rsidRPr="00360CC4" w:rsidRDefault="005037B3" w:rsidP="00F82D7C">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66" w:name="_Toc57382802"/>
      <w:bookmarkStart w:id="67" w:name="_Toc57478152"/>
      <w:r>
        <w:rPr>
          <w:rFonts w:ascii="Gill Sans" w:eastAsia="Gill Sans" w:hAnsi="Gill Sans" w:cs="Gill Sans"/>
          <w:color w:val="CC0000"/>
        </w:rPr>
        <w:t>Three Levels of Hierarchy in QAT</w:t>
      </w:r>
      <w:bookmarkEnd w:id="66"/>
      <w:bookmarkEnd w:id="67"/>
    </w:p>
    <w:p w14:paraId="1D2D9991" w14:textId="77777777" w:rsidR="005037B3" w:rsidRDefault="005037B3" w:rsidP="00F82D7C">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The QAT system has </w:t>
      </w:r>
      <w:r>
        <w:rPr>
          <w:rFonts w:ascii="Gill Sans" w:eastAsia="Gill Sans" w:hAnsi="Gill Sans" w:cs="Gill Sans"/>
          <w:b/>
          <w:color w:val="000000"/>
        </w:rPr>
        <w:t xml:space="preserve">three levels of hierarchy </w:t>
      </w:r>
      <w:r>
        <w:rPr>
          <w:rFonts w:ascii="Gill Sans" w:eastAsia="Gill Sans" w:hAnsi="Gill Sans" w:cs="Gill Sans"/>
          <w:color w:val="000000"/>
        </w:rPr>
        <w:t>for conducting operations. The hierarchy levels are as follows:</w:t>
      </w:r>
    </w:p>
    <w:p w14:paraId="7969077F"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891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8"/>
      </w:tblGrid>
      <w:tr w:rsidR="005037B3" w14:paraId="49A8CF27" w14:textId="77777777" w:rsidTr="005037B3">
        <w:tc>
          <w:tcPr>
            <w:tcW w:w="8918" w:type="dxa"/>
            <w:shd w:val="clear" w:color="auto" w:fill="auto"/>
            <w:tcMar>
              <w:top w:w="100" w:type="dxa"/>
              <w:left w:w="100" w:type="dxa"/>
              <w:bottom w:w="100" w:type="dxa"/>
              <w:right w:w="100" w:type="dxa"/>
            </w:tcMar>
          </w:tcPr>
          <w:p w14:paraId="4D517957" w14:textId="77777777" w:rsidR="005037B3" w:rsidRDefault="005037B3" w:rsidP="005037B3">
            <w:pPr>
              <w:widowControl w:val="0"/>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Application Masters &gt; Realm Level Masters &gt; Program Management</w:t>
            </w:r>
          </w:p>
        </w:tc>
      </w:tr>
    </w:tbl>
    <w:p w14:paraId="6C1FEF1F" w14:textId="77777777" w:rsidR="005037B3" w:rsidRDefault="005037B3" w:rsidP="00360CC4">
      <w:pPr>
        <w:pBdr>
          <w:top w:val="nil"/>
          <w:left w:val="nil"/>
          <w:bottom w:val="nil"/>
          <w:right w:val="nil"/>
          <w:between w:val="nil"/>
        </w:pBdr>
        <w:rPr>
          <w:rFonts w:ascii="Gill Sans" w:eastAsia="Gill Sans" w:hAnsi="Gill Sans" w:cs="Gill Sans"/>
          <w:color w:val="000000"/>
        </w:rPr>
      </w:pPr>
    </w:p>
    <w:p w14:paraId="20255DF1" w14:textId="0A0020BC" w:rsidR="005037B3" w:rsidRDefault="00473875" w:rsidP="00685FC2">
      <w:pPr>
        <w:pStyle w:val="Heading2"/>
        <w:jc w:val="both"/>
        <w:rPr>
          <w:rFonts w:ascii="Gill Sans" w:eastAsia="Gill Sans" w:hAnsi="Gill Sans" w:cs="Gill Sans"/>
          <w:b w:val="0"/>
          <w:sz w:val="24"/>
          <w:szCs w:val="24"/>
        </w:rPr>
      </w:pPr>
      <w:bookmarkStart w:id="68" w:name="_heading=h.147n2zr" w:colFirst="0" w:colLast="0"/>
      <w:bookmarkStart w:id="69" w:name="_Toc57382803"/>
      <w:bookmarkStart w:id="70" w:name="_Toc57477177"/>
      <w:bookmarkStart w:id="71" w:name="_Toc57478153"/>
      <w:bookmarkEnd w:id="68"/>
      <w:r>
        <w:rPr>
          <w:rFonts w:ascii="Gill Sans" w:eastAsia="Gill Sans" w:hAnsi="Gill Sans" w:cs="Gill Sans"/>
          <w:sz w:val="24"/>
          <w:szCs w:val="24"/>
        </w:rPr>
        <w:t xml:space="preserve">          </w:t>
      </w:r>
      <w:r w:rsidR="005037B3">
        <w:rPr>
          <w:rFonts w:ascii="Gill Sans" w:eastAsia="Gill Sans" w:hAnsi="Gill Sans" w:cs="Gill Sans"/>
          <w:sz w:val="24"/>
          <w:szCs w:val="24"/>
        </w:rPr>
        <w:t>Application Masters</w:t>
      </w:r>
      <w:bookmarkEnd w:id="69"/>
      <w:bookmarkEnd w:id="70"/>
      <w:bookmarkEnd w:id="71"/>
      <w:r w:rsidR="005037B3">
        <w:rPr>
          <w:rFonts w:ascii="Gill Sans" w:eastAsia="Gill Sans" w:hAnsi="Gill Sans" w:cs="Gill Sans"/>
          <w:b w:val="0"/>
          <w:sz w:val="24"/>
          <w:szCs w:val="24"/>
        </w:rPr>
        <w:t xml:space="preserve"> </w:t>
      </w:r>
    </w:p>
    <w:p w14:paraId="5491ACC2" w14:textId="77777777" w:rsidR="005037B3" w:rsidRDefault="005037B3" w:rsidP="005037B3">
      <w:pPr>
        <w:pStyle w:val="Heading2"/>
        <w:ind w:left="720" w:firstLine="0"/>
        <w:jc w:val="both"/>
        <w:rPr>
          <w:rFonts w:ascii="Gill Sans" w:eastAsia="Gill Sans" w:hAnsi="Gill Sans" w:cs="Gill Sans"/>
          <w:b w:val="0"/>
          <w:sz w:val="24"/>
          <w:szCs w:val="24"/>
          <w:highlight w:val="yellow"/>
        </w:rPr>
      </w:pPr>
      <w:bookmarkStart w:id="72" w:name="_heading=h.3o7alnk" w:colFirst="0" w:colLast="0"/>
      <w:bookmarkStart w:id="73" w:name="_Toc57382804"/>
      <w:bookmarkStart w:id="74" w:name="_Toc57386622"/>
      <w:bookmarkStart w:id="75" w:name="_Toc57474766"/>
      <w:bookmarkStart w:id="76" w:name="_Toc57477178"/>
      <w:bookmarkStart w:id="77" w:name="_Toc57478154"/>
      <w:bookmarkEnd w:id="72"/>
      <w:r>
        <w:rPr>
          <w:rFonts w:ascii="Gill Sans" w:eastAsia="Gill Sans" w:hAnsi="Gill Sans" w:cs="Gill Sans"/>
          <w:sz w:val="24"/>
          <w:szCs w:val="24"/>
        </w:rPr>
        <w:t>Realm Level Masters</w:t>
      </w:r>
      <w:r>
        <w:rPr>
          <w:rFonts w:ascii="Gill Sans" w:eastAsia="Gill Sans" w:hAnsi="Gill Sans" w:cs="Gill Sans"/>
          <w:b w:val="0"/>
          <w:sz w:val="24"/>
          <w:szCs w:val="24"/>
        </w:rPr>
        <w:t xml:space="preserve"> covers all the master data for the programs and their supply plans. For example, all programs in the Global Health realm will be governed by the same master data. The Realm Admin will be able to maintain this master data and create programs. Realm Admins will have access to view, create and edit the Technical areas, Planning Units, Organization List and Region List for that specific realm.</w:t>
      </w:r>
      <w:bookmarkEnd w:id="73"/>
      <w:bookmarkEnd w:id="74"/>
      <w:bookmarkEnd w:id="75"/>
      <w:bookmarkEnd w:id="76"/>
      <w:bookmarkEnd w:id="77"/>
    </w:p>
    <w:p w14:paraId="739D6FE1" w14:textId="77777777" w:rsidR="005037B3" w:rsidRDefault="005037B3" w:rsidP="005037B3">
      <w:pPr>
        <w:pStyle w:val="Heading2"/>
        <w:ind w:left="720" w:firstLine="0"/>
        <w:jc w:val="both"/>
        <w:rPr>
          <w:rFonts w:ascii="Gill Sans" w:eastAsia="Gill Sans" w:hAnsi="Gill Sans" w:cs="Gill Sans"/>
          <w:b w:val="0"/>
          <w:sz w:val="24"/>
          <w:szCs w:val="24"/>
        </w:rPr>
      </w:pPr>
      <w:bookmarkStart w:id="78" w:name="_heading=h.23ckvvd" w:colFirst="0" w:colLast="0"/>
      <w:bookmarkStart w:id="79" w:name="_Toc57382805"/>
      <w:bookmarkStart w:id="80" w:name="_Toc57386623"/>
      <w:bookmarkStart w:id="81" w:name="_Toc57474767"/>
      <w:bookmarkStart w:id="82" w:name="_Toc57477179"/>
      <w:bookmarkStart w:id="83" w:name="_Toc57478155"/>
      <w:bookmarkEnd w:id="78"/>
      <w:r>
        <w:rPr>
          <w:rFonts w:ascii="Gill Sans" w:eastAsia="Gill Sans" w:hAnsi="Gill Sans" w:cs="Gill Sans"/>
          <w:sz w:val="24"/>
          <w:szCs w:val="24"/>
        </w:rPr>
        <w:t>Program Management</w:t>
      </w:r>
      <w:r>
        <w:rPr>
          <w:rFonts w:ascii="Gill Sans" w:eastAsia="Gill Sans" w:hAnsi="Gill Sans" w:cs="Gill Sans"/>
          <w:b w:val="0"/>
          <w:sz w:val="24"/>
          <w:szCs w:val="24"/>
        </w:rPr>
        <w:t xml:space="preserve"> is the third level of hierarchy in the QAT system. In this, the user can add and update particular programs. Program Admin and Program Users can add and update the program’s data (consumption, inventory, shipments).</w:t>
      </w:r>
      <w:bookmarkEnd w:id="79"/>
      <w:bookmarkEnd w:id="80"/>
      <w:bookmarkEnd w:id="81"/>
      <w:bookmarkEnd w:id="82"/>
      <w:bookmarkEnd w:id="83"/>
      <w:r>
        <w:rPr>
          <w:rFonts w:ascii="Gill Sans" w:eastAsia="Gill Sans" w:hAnsi="Gill Sans" w:cs="Gill Sans"/>
          <w:b w:val="0"/>
          <w:sz w:val="24"/>
          <w:szCs w:val="24"/>
        </w:rPr>
        <w:t xml:space="preserve"> </w:t>
      </w:r>
    </w:p>
    <w:p w14:paraId="79DA1008" w14:textId="77777777" w:rsidR="005037B3" w:rsidRDefault="005037B3" w:rsidP="005037B3">
      <w:pPr>
        <w:pStyle w:val="Heading2"/>
        <w:ind w:left="720" w:firstLine="0"/>
        <w:jc w:val="both"/>
        <w:rPr>
          <w:rFonts w:ascii="Gill Sans" w:eastAsia="Gill Sans" w:hAnsi="Gill Sans" w:cs="Gill Sans"/>
          <w:b w:val="0"/>
          <w:sz w:val="24"/>
          <w:szCs w:val="24"/>
        </w:rPr>
      </w:pPr>
      <w:bookmarkStart w:id="84" w:name="_heading=h.ihv636" w:colFirst="0" w:colLast="0"/>
      <w:bookmarkStart w:id="85" w:name="_Toc57382806"/>
      <w:bookmarkStart w:id="86" w:name="_Toc57386624"/>
      <w:bookmarkStart w:id="87" w:name="_Toc57474768"/>
      <w:bookmarkStart w:id="88" w:name="_Toc57477180"/>
      <w:bookmarkStart w:id="89" w:name="_Toc57478156"/>
      <w:bookmarkEnd w:id="84"/>
      <w:r>
        <w:rPr>
          <w:rFonts w:ascii="Gill Sans" w:eastAsia="Gill Sans" w:hAnsi="Gill Sans" w:cs="Gill Sans"/>
          <w:b w:val="0"/>
          <w:sz w:val="24"/>
          <w:szCs w:val="24"/>
        </w:rPr>
        <w:t>Programs are a combination of Country, Technical Area, and Organization and may have a Region. For example, Fasponia–ARV-MOH-National, is a program under the Global Health Realm for the management and planning of antiretrovirals for the ministry of health of Fasponia, and the consumption and inventory data is captured at a national level (region).</w:t>
      </w:r>
      <w:bookmarkEnd w:id="85"/>
      <w:bookmarkEnd w:id="86"/>
      <w:bookmarkEnd w:id="87"/>
      <w:bookmarkEnd w:id="88"/>
      <w:bookmarkEnd w:id="89"/>
      <w:r>
        <w:rPr>
          <w:rFonts w:ascii="Gill Sans" w:eastAsia="Gill Sans" w:hAnsi="Gill Sans" w:cs="Gill Sans"/>
          <w:b w:val="0"/>
          <w:sz w:val="24"/>
          <w:szCs w:val="24"/>
        </w:rPr>
        <w:t xml:space="preserve"> </w:t>
      </w:r>
    </w:p>
    <w:p w14:paraId="3DA6088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A1119C"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90" w:name="_Toc57382807"/>
      <w:bookmarkStart w:id="91" w:name="_Toc57478157"/>
      <w:r>
        <w:rPr>
          <w:rFonts w:ascii="Gill Sans" w:eastAsia="Gill Sans" w:hAnsi="Gill Sans" w:cs="Gill Sans"/>
          <w:color w:val="CC0000"/>
        </w:rPr>
        <w:lastRenderedPageBreak/>
        <w:t>Application Masters</w:t>
      </w:r>
      <w:bookmarkEnd w:id="90"/>
      <w:bookmarkEnd w:id="91"/>
    </w:p>
    <w:p w14:paraId="78AA23A2" w14:textId="53E3A9DF" w:rsidR="005037B3" w:rsidRPr="00A80C1C" w:rsidRDefault="005037B3" w:rsidP="00A80C1C">
      <w:pPr>
        <w:pStyle w:val="Heading2"/>
        <w:ind w:left="720" w:firstLine="0"/>
        <w:jc w:val="both"/>
        <w:rPr>
          <w:rFonts w:ascii="Gill Sans" w:eastAsia="Gill Sans" w:hAnsi="Gill Sans" w:cs="Gill Sans"/>
          <w:b w:val="0"/>
          <w:sz w:val="24"/>
          <w:szCs w:val="24"/>
        </w:rPr>
      </w:pPr>
      <w:bookmarkStart w:id="92" w:name="_heading=h.1hmsyys" w:colFirst="0" w:colLast="0"/>
      <w:bookmarkStart w:id="93" w:name="_Toc57382808"/>
      <w:bookmarkStart w:id="94" w:name="_Toc57386626"/>
      <w:bookmarkStart w:id="95" w:name="_Toc57477182"/>
      <w:bookmarkStart w:id="96" w:name="_Toc57478158"/>
      <w:bookmarkEnd w:id="92"/>
      <w:r>
        <w:rPr>
          <w:rFonts w:ascii="Gill Sans" w:eastAsia="Gill Sans" w:hAnsi="Gill Sans" w:cs="Gill Sans"/>
          <w:b w:val="0"/>
          <w:sz w:val="24"/>
          <w:szCs w:val="24"/>
        </w:rPr>
        <w:t xml:space="preserve">Application Masters is the top-most data hierarchy level in the QAT system. This master data applies to </w:t>
      </w:r>
      <w:r>
        <w:rPr>
          <w:rFonts w:ascii="Gill Sans" w:eastAsia="Gill Sans" w:hAnsi="Gill Sans" w:cs="Gill Sans"/>
          <w:sz w:val="24"/>
          <w:szCs w:val="24"/>
        </w:rPr>
        <w:t>all the Realms and Programs</w:t>
      </w:r>
      <w:r>
        <w:rPr>
          <w:rFonts w:ascii="Gill Sans" w:eastAsia="Gill Sans" w:hAnsi="Gill Sans" w:cs="Gill Sans"/>
          <w:b w:val="0"/>
          <w:sz w:val="24"/>
          <w:szCs w:val="24"/>
        </w:rPr>
        <w:t xml:space="preserve"> within QAT. It consists of functions such as adding/editing/managing countries, currencies, or dimensions. Most of it is only accessible to Application Admins, though a few functions are available to Realm Admins such as adding and updating users and assigning roles to users.</w:t>
      </w:r>
      <w:bookmarkEnd w:id="93"/>
      <w:bookmarkEnd w:id="94"/>
      <w:bookmarkEnd w:id="95"/>
      <w:bookmarkEnd w:id="96"/>
      <w:r>
        <w:rPr>
          <w:rFonts w:ascii="Gill Sans" w:eastAsia="Gill Sans" w:hAnsi="Gill Sans" w:cs="Gill Sans"/>
          <w:b w:val="0"/>
          <w:sz w:val="24"/>
          <w:szCs w:val="24"/>
        </w:rPr>
        <w:t xml:space="preserve"> </w:t>
      </w:r>
    </w:p>
    <w:p w14:paraId="3225FF54" w14:textId="77777777" w:rsidR="005037B3" w:rsidRDefault="005037B3" w:rsidP="005037B3">
      <w:pPr>
        <w:pBdr>
          <w:top w:val="nil"/>
          <w:left w:val="nil"/>
          <w:bottom w:val="nil"/>
          <w:right w:val="nil"/>
          <w:between w:val="nil"/>
        </w:pBdr>
        <w:ind w:left="720"/>
        <w:jc w:val="both"/>
        <w:rPr>
          <w:rFonts w:ascii="Gill Sans" w:eastAsia="Gill Sans" w:hAnsi="Gill Sans" w:cs="Gill Sans"/>
          <w:b/>
          <w:color w:val="000000"/>
          <w:sz w:val="8"/>
          <w:szCs w:val="8"/>
        </w:rPr>
      </w:pPr>
      <w:r w:rsidRPr="00B63E9A">
        <w:rPr>
          <w:rFonts w:ascii="Gill Sans" w:eastAsia="Gill Sans" w:hAnsi="Gill Sans" w:cs="Gill Sans"/>
          <w:b/>
          <w:color w:val="000000"/>
        </w:rPr>
        <w:t>Application Admins</w:t>
      </w:r>
      <w:r>
        <w:rPr>
          <w:rFonts w:ascii="Gill Sans" w:eastAsia="Gill Sans" w:hAnsi="Gill Sans" w:cs="Gill Sans"/>
          <w:color w:val="000000"/>
        </w:rPr>
        <w:t xml:space="preserve"> can select the specific application-wide master data they want to add or update:</w:t>
      </w:r>
    </w:p>
    <w:p w14:paraId="76C10E8E"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7586401" w14:textId="77777777" w:rsidR="005037B3" w:rsidRDefault="005037B3" w:rsidP="00316914">
      <w:pPr>
        <w:pStyle w:val="Heading"/>
        <w:numPr>
          <w:ilvl w:val="0"/>
          <w:numId w:val="249"/>
        </w:numPr>
        <w:rPr>
          <w:highlight w:val="white"/>
        </w:rPr>
      </w:pPr>
      <w:bookmarkStart w:id="97" w:name="_Toc57478159"/>
      <w:r>
        <w:rPr>
          <w:highlight w:val="white"/>
        </w:rPr>
        <w:t>Country</w:t>
      </w:r>
      <w:bookmarkEnd w:id="97"/>
    </w:p>
    <w:p w14:paraId="45017578" w14:textId="77777777" w:rsidR="005037B3" w:rsidRDefault="005037B3" w:rsidP="00F36D29">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QAT has a list of default countries such as Kenya, but new countries can be added by </w:t>
      </w:r>
      <w:r w:rsidRPr="00B63E9A">
        <w:rPr>
          <w:rFonts w:ascii="Gill Sans" w:eastAsia="Gill Sans" w:hAnsi="Gill Sans" w:cs="Gill Sans"/>
          <w:b/>
          <w:color w:val="000000"/>
        </w:rPr>
        <w:t>an Application Admin</w:t>
      </w:r>
      <w:r>
        <w:rPr>
          <w:rFonts w:ascii="Gill Sans" w:eastAsia="Gill Sans" w:hAnsi="Gill Sans" w:cs="Gill Sans"/>
          <w:color w:val="000000"/>
        </w:rPr>
        <w:t>, as needed.</w:t>
      </w:r>
    </w:p>
    <w:p w14:paraId="64046724"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17F5B529"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see the countries, go to Application Masters and click on the side arrow.</w:t>
      </w:r>
    </w:p>
    <w:p w14:paraId="48339AA5" w14:textId="7A5EA17A"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Multiple </w:t>
      </w:r>
      <w:r w:rsidR="002C77C1">
        <w:rPr>
          <w:rFonts w:ascii="Gill Sans" w:eastAsia="Gill Sans" w:hAnsi="Gill Sans" w:cs="Gill Sans"/>
          <w:color w:val="000000"/>
        </w:rPr>
        <w:t>function</w:t>
      </w:r>
      <w:r>
        <w:rPr>
          <w:rFonts w:ascii="Gill Sans" w:eastAsia="Gill Sans" w:hAnsi="Gill Sans" w:cs="Gill Sans"/>
          <w:color w:val="000000"/>
        </w:rPr>
        <w:t>s will be shown while scrolling down in that section.</w:t>
      </w:r>
    </w:p>
    <w:p w14:paraId="7EC080FB"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“Country” and a List will be shown.</w:t>
      </w:r>
    </w:p>
    <w:p w14:paraId="3A21239B"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F239FBC"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74F89735" wp14:editId="74070DE6">
            <wp:extent cx="6119820" cy="2311400"/>
            <wp:effectExtent l="0" t="0" r="0" b="0"/>
            <wp:docPr id="100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49"/>
                    <a:srcRect/>
                    <a:stretch>
                      <a:fillRect/>
                    </a:stretch>
                  </pic:blipFill>
                  <pic:spPr>
                    <a:xfrm>
                      <a:off x="0" y="0"/>
                      <a:ext cx="6119820" cy="2311400"/>
                    </a:xfrm>
                    <a:prstGeom prst="rect">
                      <a:avLst/>
                    </a:prstGeom>
                    <a:ln/>
                  </pic:spPr>
                </pic:pic>
              </a:graphicData>
            </a:graphic>
          </wp:inline>
        </w:drawing>
      </w:r>
    </w:p>
    <w:p w14:paraId="22ABFB26" w14:textId="542B21D1" w:rsidR="005037B3" w:rsidRDefault="009A4268" w:rsidP="00BA3148">
      <w:pPr>
        <w:pStyle w:val="Caption"/>
        <w:jc w:val="center"/>
        <w:rPr>
          <w:rFonts w:ascii="Gill Sans" w:eastAsia="Gill Sans" w:hAnsi="Gill Sans" w:cs="Gill Sans"/>
          <w:color w:val="000000"/>
        </w:rPr>
      </w:pPr>
      <w:r>
        <w:t>Figure 10</w:t>
      </w:r>
      <w:r w:rsidR="00BA3148">
        <w:t>.A- Country</w:t>
      </w:r>
    </w:p>
    <w:p w14:paraId="3ACE958E" w14:textId="2C31C204"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the specific country by using the “Search” </w:t>
      </w:r>
      <w:r w:rsidR="002C77C1">
        <w:rPr>
          <w:rFonts w:ascii="Gill Sans" w:eastAsia="Gill Sans" w:hAnsi="Gill Sans" w:cs="Gill Sans"/>
          <w:color w:val="000000"/>
        </w:rPr>
        <w:t>function</w:t>
      </w:r>
      <w:r>
        <w:rPr>
          <w:rFonts w:ascii="Gill Sans" w:eastAsia="Gill Sans" w:hAnsi="Gill Sans" w:cs="Gill Sans"/>
          <w:color w:val="000000"/>
        </w:rPr>
        <w:t xml:space="preserve"> at the top right corner of the list.</w:t>
      </w:r>
    </w:p>
    <w:p w14:paraId="224C3DA2"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select the status (Active” or “Disabled”) click on “Please select” as shown in the screen.</w:t>
      </w:r>
    </w:p>
    <w:p w14:paraId="6C6B3553" w14:textId="22F92B99" w:rsidR="00BA3148" w:rsidRDefault="00BA3148" w:rsidP="005037B3">
      <w:pPr>
        <w:pBdr>
          <w:top w:val="nil"/>
          <w:left w:val="nil"/>
          <w:bottom w:val="nil"/>
          <w:right w:val="nil"/>
          <w:between w:val="nil"/>
        </w:pBdr>
        <w:spacing w:line="288" w:lineRule="auto"/>
        <w:rPr>
          <w:rFonts w:ascii="Gill Sans" w:eastAsia="Gill Sans" w:hAnsi="Gill Sans" w:cs="Gill Sans"/>
          <w:sz w:val="18"/>
          <w:szCs w:val="18"/>
        </w:rPr>
      </w:pPr>
    </w:p>
    <w:p w14:paraId="1E52A2C1" w14:textId="77777777" w:rsidR="005037B3" w:rsidRDefault="005037B3" w:rsidP="00316914">
      <w:pPr>
        <w:numPr>
          <w:ilvl w:val="0"/>
          <w:numId w:val="2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Country</w:t>
      </w:r>
    </w:p>
    <w:p w14:paraId="633A8D1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1869013E"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lastRenderedPageBreak/>
        <w:drawing>
          <wp:inline distT="114300" distB="114300" distL="114300" distR="114300" wp14:anchorId="16854688" wp14:editId="4DAD36D3">
            <wp:extent cx="3413288" cy="2623355"/>
            <wp:effectExtent l="0" t="0" r="0" b="0"/>
            <wp:docPr id="9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0"/>
                    <a:srcRect/>
                    <a:stretch>
                      <a:fillRect/>
                    </a:stretch>
                  </pic:blipFill>
                  <pic:spPr>
                    <a:xfrm>
                      <a:off x="0" y="0"/>
                      <a:ext cx="3413288" cy="2623355"/>
                    </a:xfrm>
                    <a:prstGeom prst="rect">
                      <a:avLst/>
                    </a:prstGeom>
                    <a:ln/>
                  </pic:spPr>
                </pic:pic>
              </a:graphicData>
            </a:graphic>
          </wp:inline>
        </w:drawing>
      </w:r>
    </w:p>
    <w:p w14:paraId="1A460845" w14:textId="144C14AE" w:rsidR="005037B3" w:rsidRPr="00BA3148" w:rsidRDefault="009A4268" w:rsidP="00BA3148">
      <w:pPr>
        <w:pStyle w:val="Caption"/>
        <w:jc w:val="center"/>
        <w:rPr>
          <w:rFonts w:ascii="Gill Sans" w:eastAsia="Gill Sans" w:hAnsi="Gill Sans" w:cs="Gill Sans"/>
          <w:b/>
          <w:color w:val="000000"/>
        </w:rPr>
      </w:pPr>
      <w:r>
        <w:t>Figure 10</w:t>
      </w:r>
      <w:r w:rsidR="00BA3148">
        <w:t>.A.a- Add Country</w:t>
      </w:r>
    </w:p>
    <w:p w14:paraId="0BB80FEB"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Country List. </w:t>
      </w:r>
    </w:p>
    <w:p w14:paraId="2F475D79"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5FD9C026"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Country” will be opened.  </w:t>
      </w:r>
    </w:p>
    <w:p w14:paraId="3FAD5FCD"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794107D2"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4ED60703" w14:textId="77777777" w:rsidR="005037B3" w:rsidRDefault="005037B3" w:rsidP="00316914">
      <w:pPr>
        <w:numPr>
          <w:ilvl w:val="0"/>
          <w:numId w:val="2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Country</w:t>
      </w:r>
    </w:p>
    <w:p w14:paraId="385B4D23"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2C716A4B" wp14:editId="091D29AD">
            <wp:extent cx="3249450" cy="3024419"/>
            <wp:effectExtent l="0" t="0" r="0" b="0"/>
            <wp:docPr id="7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249450" cy="3024419"/>
                    </a:xfrm>
                    <a:prstGeom prst="rect">
                      <a:avLst/>
                    </a:prstGeom>
                    <a:ln/>
                  </pic:spPr>
                </pic:pic>
              </a:graphicData>
            </a:graphic>
          </wp:inline>
        </w:drawing>
      </w:r>
    </w:p>
    <w:p w14:paraId="77DF61FA" w14:textId="07752196" w:rsidR="00466344" w:rsidRPr="009A4268" w:rsidRDefault="009A4268" w:rsidP="009A4268">
      <w:pPr>
        <w:pStyle w:val="Caption"/>
        <w:jc w:val="center"/>
        <w:rPr>
          <w:rFonts w:ascii="Gill Sans" w:eastAsia="Gill Sans" w:hAnsi="Gill Sans" w:cs="Gill Sans"/>
          <w:color w:val="000000"/>
        </w:rPr>
      </w:pPr>
      <w:r>
        <w:t>Figure 10</w:t>
      </w:r>
      <w:r w:rsidR="00BA3148">
        <w:t>.A.b- Update Country</w:t>
      </w:r>
    </w:p>
    <w:p w14:paraId="537F4A5F" w14:textId="77777777" w:rsidR="005037B3" w:rsidRDefault="005037B3" w:rsidP="00316914">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Country, go to the Country List.</w:t>
      </w:r>
    </w:p>
    <w:p w14:paraId="55550550" w14:textId="171C78AD" w:rsidR="005037B3" w:rsidRDefault="005037B3" w:rsidP="00316914">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23A18CA0" w14:textId="46157120" w:rsidR="005037B3" w:rsidRPr="00473875" w:rsidRDefault="005037B3" w:rsidP="005037B3">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Country and click on “Submit”.</w:t>
      </w:r>
    </w:p>
    <w:p w14:paraId="079C9871" w14:textId="77777777" w:rsidR="005037B3" w:rsidRDefault="005037B3" w:rsidP="00316914">
      <w:pPr>
        <w:pStyle w:val="Heading"/>
        <w:numPr>
          <w:ilvl w:val="0"/>
          <w:numId w:val="249"/>
        </w:numPr>
        <w:rPr>
          <w:highlight w:val="white"/>
        </w:rPr>
      </w:pPr>
      <w:bookmarkStart w:id="98" w:name="_Toc57478160"/>
      <w:r>
        <w:rPr>
          <w:highlight w:val="white"/>
        </w:rPr>
        <w:lastRenderedPageBreak/>
        <w:t>Currency</w:t>
      </w:r>
      <w:bookmarkEnd w:id="98"/>
    </w:p>
    <w:p w14:paraId="45FEBFA3" w14:textId="6994E584" w:rsidR="003C25AA" w:rsidRPr="003C25AA" w:rsidRDefault="005037B3" w:rsidP="00B63E9A">
      <w:p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Application Masters has a currency function by which the </w:t>
      </w:r>
      <w:r w:rsidRPr="00B63E9A">
        <w:rPr>
          <w:rFonts w:ascii="Gill Sans" w:eastAsia="Gill Sans" w:hAnsi="Gill Sans" w:cs="Gill Sans"/>
          <w:b/>
          <w:color w:val="000000"/>
        </w:rPr>
        <w:t>Application Admin</w:t>
      </w:r>
      <w:r>
        <w:rPr>
          <w:rFonts w:ascii="Gill Sans" w:eastAsia="Gill Sans" w:hAnsi="Gill Sans" w:cs="Gill Sans"/>
          <w:color w:val="000000"/>
        </w:rPr>
        <w:t xml:space="preserve"> can </w:t>
      </w:r>
      <w:r>
        <w:rPr>
          <w:rFonts w:ascii="Gill Sans" w:eastAsia="Gill Sans" w:hAnsi="Gill Sans" w:cs="Gill Sans"/>
        </w:rPr>
        <w:t xml:space="preserve">view </w:t>
      </w:r>
      <w:r>
        <w:rPr>
          <w:rFonts w:ascii="Gill Sans" w:eastAsia="Gill Sans" w:hAnsi="Gill Sans" w:cs="Gill Sans"/>
          <w:color w:val="000000"/>
        </w:rPr>
        <w:t>the curr</w:t>
      </w:r>
      <w:r>
        <w:rPr>
          <w:rFonts w:ascii="Gill Sans" w:eastAsia="Gill Sans" w:hAnsi="Gill Sans" w:cs="Gill Sans"/>
        </w:rPr>
        <w:t xml:space="preserve">ent </w:t>
      </w:r>
      <w:r>
        <w:rPr>
          <w:rFonts w:ascii="Gill Sans" w:eastAsia="Gill Sans" w:hAnsi="Gill Sans" w:cs="Gill Sans"/>
          <w:color w:val="000000"/>
        </w:rPr>
        <w:t>conversion rates</w:t>
      </w:r>
      <w:r>
        <w:rPr>
          <w:rFonts w:ascii="Gill Sans" w:eastAsia="Gill Sans" w:hAnsi="Gill Sans" w:cs="Gill Sans"/>
        </w:rPr>
        <w:t>.</w:t>
      </w:r>
    </w:p>
    <w:p w14:paraId="57AF2F23" w14:textId="77777777"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6B043C1" w14:textId="77777777"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“Currency” and a List will be shown.</w:t>
      </w:r>
    </w:p>
    <w:p w14:paraId="5DDD383C"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9301934" wp14:editId="3ED49057">
            <wp:extent cx="6119820" cy="1587500"/>
            <wp:effectExtent l="0" t="0" r="0" b="0"/>
            <wp:docPr id="7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6119820" cy="1587500"/>
                    </a:xfrm>
                    <a:prstGeom prst="rect">
                      <a:avLst/>
                    </a:prstGeom>
                    <a:ln/>
                  </pic:spPr>
                </pic:pic>
              </a:graphicData>
            </a:graphic>
          </wp:inline>
        </w:drawing>
      </w:r>
    </w:p>
    <w:p w14:paraId="00FB16BE" w14:textId="79375D86" w:rsidR="005037B3" w:rsidRDefault="009A4268" w:rsidP="00BA3148">
      <w:pPr>
        <w:pStyle w:val="Caption"/>
        <w:jc w:val="center"/>
        <w:rPr>
          <w:rFonts w:ascii="Gill Sans" w:eastAsia="Gill Sans" w:hAnsi="Gill Sans" w:cs="Gill Sans"/>
          <w:color w:val="000000"/>
        </w:rPr>
      </w:pPr>
      <w:r>
        <w:t>Figure 10</w:t>
      </w:r>
      <w:r w:rsidR="00BA3148">
        <w:t>.B- Currency</w:t>
      </w:r>
    </w:p>
    <w:p w14:paraId="3BA425B4" w14:textId="689F599F"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a specific country by using the “Search” </w:t>
      </w:r>
      <w:r w:rsidR="002C77C1">
        <w:rPr>
          <w:rFonts w:ascii="Gill Sans" w:eastAsia="Gill Sans" w:hAnsi="Gill Sans" w:cs="Gill Sans"/>
          <w:color w:val="000000"/>
        </w:rPr>
        <w:t>function</w:t>
      </w:r>
      <w:r>
        <w:rPr>
          <w:rFonts w:ascii="Gill Sans" w:eastAsia="Gill Sans" w:hAnsi="Gill Sans" w:cs="Gill Sans"/>
          <w:color w:val="000000"/>
        </w:rPr>
        <w:t xml:space="preserve"> at the top right corner of the list.</w:t>
      </w:r>
    </w:p>
    <w:p w14:paraId="00FFFDD7" w14:textId="0526E2FD"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7B9CF55" w14:textId="77777777" w:rsidR="005037B3" w:rsidRDefault="005037B3" w:rsidP="00316914">
      <w:pPr>
        <w:numPr>
          <w:ilvl w:val="0"/>
          <w:numId w:val="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Currency</w:t>
      </w:r>
      <w:r>
        <w:rPr>
          <w:rFonts w:ascii="Gill Sans" w:eastAsia="Gill Sans" w:hAnsi="Gill Sans" w:cs="Gill Sans"/>
          <w:color w:val="000000"/>
          <w:sz w:val="20"/>
          <w:szCs w:val="20"/>
        </w:rPr>
        <w:t xml:space="preserve"> </w:t>
      </w:r>
    </w:p>
    <w:p w14:paraId="2E53F2D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20"/>
          <w:szCs w:val="20"/>
        </w:rPr>
      </w:pPr>
    </w:p>
    <w:p w14:paraId="09246115"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2390C9C" wp14:editId="7BB21FCF">
            <wp:extent cx="3435188" cy="2870190"/>
            <wp:effectExtent l="0" t="0" r="0" b="0"/>
            <wp:docPr id="8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3435188" cy="2870190"/>
                    </a:xfrm>
                    <a:prstGeom prst="rect">
                      <a:avLst/>
                    </a:prstGeom>
                    <a:ln/>
                  </pic:spPr>
                </pic:pic>
              </a:graphicData>
            </a:graphic>
          </wp:inline>
        </w:drawing>
      </w:r>
    </w:p>
    <w:p w14:paraId="7F139EAC" w14:textId="151CE80B" w:rsidR="005037B3" w:rsidRDefault="00BA3148" w:rsidP="00BA3148">
      <w:pPr>
        <w:pStyle w:val="Caption"/>
        <w:jc w:val="center"/>
        <w:rPr>
          <w:rFonts w:ascii="Gill Sans" w:eastAsia="Gill Sans" w:hAnsi="Gill Sans" w:cs="Gill Sans"/>
          <w:color w:val="000000"/>
        </w:rPr>
      </w:pPr>
      <w:r>
        <w:t xml:space="preserve">Figure </w:t>
      </w:r>
      <w:r w:rsidR="009A4268">
        <w:t>10.</w:t>
      </w:r>
      <w:r>
        <w:t>B.a- Add Currency</w:t>
      </w:r>
    </w:p>
    <w:p w14:paraId="2EBB22B9"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Currency List. </w:t>
      </w:r>
    </w:p>
    <w:p w14:paraId="5C2FDEF5"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33894F58"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Currency” will be opened. </w:t>
      </w:r>
    </w:p>
    <w:p w14:paraId="35B5C3DA"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192756B8" w14:textId="1B582FB6"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The conversion rate to 1 USD can be entered manually or it can be obtained from the integration with the public online source by selecting “Yes” on the “Sync online conversion rate” </w:t>
      </w:r>
      <w:r w:rsidR="002C77C1">
        <w:rPr>
          <w:rFonts w:ascii="Gill Sans" w:eastAsia="Gill Sans" w:hAnsi="Gill Sans" w:cs="Gill Sans"/>
          <w:color w:val="000000"/>
        </w:rPr>
        <w:t>function</w:t>
      </w:r>
      <w:r>
        <w:rPr>
          <w:rFonts w:ascii="Gill Sans" w:eastAsia="Gill Sans" w:hAnsi="Gill Sans" w:cs="Gill Sans"/>
          <w:color w:val="000000"/>
        </w:rPr>
        <w:t>, which is the default.</w:t>
      </w:r>
    </w:p>
    <w:p w14:paraId="15368020"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66DE16B3" w14:textId="77777777" w:rsidR="005037B3" w:rsidRDefault="005037B3" w:rsidP="00316914">
      <w:pPr>
        <w:numPr>
          <w:ilvl w:val="0"/>
          <w:numId w:val="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Currency</w:t>
      </w:r>
    </w:p>
    <w:p w14:paraId="7119D160"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DAEEC8D"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32BAF441" wp14:editId="7B7B4FF7">
            <wp:extent cx="3725700" cy="3043873"/>
            <wp:effectExtent l="0" t="0" r="0" b="0"/>
            <wp:docPr id="100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54"/>
                    <a:srcRect/>
                    <a:stretch>
                      <a:fillRect/>
                    </a:stretch>
                  </pic:blipFill>
                  <pic:spPr>
                    <a:xfrm>
                      <a:off x="0" y="0"/>
                      <a:ext cx="3725700" cy="3043873"/>
                    </a:xfrm>
                    <a:prstGeom prst="rect">
                      <a:avLst/>
                    </a:prstGeom>
                    <a:ln/>
                  </pic:spPr>
                </pic:pic>
              </a:graphicData>
            </a:graphic>
          </wp:inline>
        </w:drawing>
      </w:r>
    </w:p>
    <w:p w14:paraId="755E0A28" w14:textId="1A57A3A0" w:rsidR="005037B3" w:rsidRPr="00BA3148" w:rsidRDefault="00BA3148" w:rsidP="00BA3148">
      <w:pPr>
        <w:pStyle w:val="Caption"/>
        <w:jc w:val="center"/>
        <w:rPr>
          <w:rFonts w:ascii="Gill Sans" w:eastAsia="Gill Sans" w:hAnsi="Gill Sans" w:cs="Gill Sans"/>
          <w:color w:val="000000"/>
        </w:rPr>
      </w:pPr>
      <w:r>
        <w:t xml:space="preserve">Figure </w:t>
      </w:r>
      <w:r w:rsidR="009A4268">
        <w:t>10</w:t>
      </w:r>
      <w:r>
        <w:t>.B.b- Update Currency</w:t>
      </w:r>
    </w:p>
    <w:p w14:paraId="33B88B9B"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Currency, go to the Currency List.</w:t>
      </w:r>
    </w:p>
    <w:p w14:paraId="49D08283"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any field that needs to be changed or updated.</w:t>
      </w:r>
    </w:p>
    <w:p w14:paraId="5F2BC72F"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the “Update” button.</w:t>
      </w:r>
    </w:p>
    <w:p w14:paraId="2D854FFC" w14:textId="77777777" w:rsidR="005037B3" w:rsidRDefault="005037B3" w:rsidP="005037B3">
      <w:pPr>
        <w:keepNext/>
        <w:widowControl w:val="0"/>
        <w:pBdr>
          <w:top w:val="nil"/>
          <w:left w:val="nil"/>
          <w:bottom w:val="nil"/>
          <w:right w:val="nil"/>
          <w:between w:val="nil"/>
        </w:pBdr>
        <w:spacing w:after="120"/>
        <w:rPr>
          <w:rFonts w:ascii="Gill Sans" w:eastAsia="Gill Sans" w:hAnsi="Gill Sans" w:cs="Gill Sans"/>
          <w:b/>
          <w:color w:val="000080"/>
          <w:sz w:val="36"/>
          <w:szCs w:val="36"/>
          <w:highlight w:val="white"/>
        </w:rPr>
      </w:pPr>
    </w:p>
    <w:p w14:paraId="6E5A3E53" w14:textId="77777777" w:rsidR="005037B3" w:rsidRDefault="005037B3" w:rsidP="00316914">
      <w:pPr>
        <w:pStyle w:val="Heading"/>
        <w:numPr>
          <w:ilvl w:val="0"/>
          <w:numId w:val="249"/>
        </w:numPr>
        <w:rPr>
          <w:highlight w:val="white"/>
        </w:rPr>
      </w:pPr>
      <w:bookmarkStart w:id="99" w:name="_Toc57478161"/>
      <w:r>
        <w:rPr>
          <w:highlight w:val="white"/>
        </w:rPr>
        <w:t>Dimensions</w:t>
      </w:r>
      <w:bookmarkEnd w:id="99"/>
    </w:p>
    <w:p w14:paraId="1715F6CF" w14:textId="77777777" w:rsidR="005037B3" w:rsidRDefault="005037B3" w:rsidP="00F36D29">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Dimensions denote various measurable values, such as length, volume, weight, or height. Only </w:t>
      </w:r>
      <w:r w:rsidRPr="00B63E9A">
        <w:rPr>
          <w:rFonts w:ascii="Gill Sans" w:eastAsia="Gill Sans" w:hAnsi="Gill Sans" w:cs="Gill Sans"/>
          <w:b/>
          <w:color w:val="000000"/>
        </w:rPr>
        <w:t>Application Admins</w:t>
      </w:r>
      <w:r>
        <w:rPr>
          <w:rFonts w:ascii="Gill Sans" w:eastAsia="Gill Sans" w:hAnsi="Gill Sans" w:cs="Gill Sans"/>
          <w:color w:val="000000"/>
        </w:rPr>
        <w:t xml:space="preserve"> can add/edit the master list of dimensions.</w:t>
      </w:r>
    </w:p>
    <w:p w14:paraId="40AA1208"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57828489" w14:textId="77777777" w:rsidR="005037B3" w:rsidRDefault="005037B3" w:rsidP="00316914">
      <w:pPr>
        <w:numPr>
          <w:ilvl w:val="0"/>
          <w:numId w:val="8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45236E7C" w14:textId="77777777" w:rsidR="005037B3" w:rsidRDefault="005037B3" w:rsidP="00316914">
      <w:pPr>
        <w:numPr>
          <w:ilvl w:val="0"/>
          <w:numId w:val="8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“Dimension” and a list will be shown.</w:t>
      </w:r>
    </w:p>
    <w:p w14:paraId="7B526867"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37C440F" w14:textId="77777777" w:rsidR="005037B3" w:rsidRDefault="005037B3" w:rsidP="00316914">
      <w:pPr>
        <w:numPr>
          <w:ilvl w:val="0"/>
          <w:numId w:val="8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Add Dimension</w:t>
      </w:r>
    </w:p>
    <w:p w14:paraId="714BCB0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03B92570"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of the Dimension List. </w:t>
      </w:r>
    </w:p>
    <w:p w14:paraId="70DDF541"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67AE71AE" w14:textId="77777777" w:rsidR="00DD022F"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18E3B20" wp14:editId="44B7BC07">
            <wp:extent cx="6119820" cy="1778000"/>
            <wp:effectExtent l="0" t="0" r="0" b="0"/>
            <wp:docPr id="90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5"/>
                    <a:srcRect/>
                    <a:stretch>
                      <a:fillRect/>
                    </a:stretch>
                  </pic:blipFill>
                  <pic:spPr>
                    <a:xfrm>
                      <a:off x="0" y="0"/>
                      <a:ext cx="6119820" cy="1778000"/>
                    </a:xfrm>
                    <a:prstGeom prst="rect">
                      <a:avLst/>
                    </a:prstGeom>
                    <a:ln/>
                  </pic:spPr>
                </pic:pic>
              </a:graphicData>
            </a:graphic>
          </wp:inline>
        </w:drawing>
      </w:r>
    </w:p>
    <w:p w14:paraId="41A14310" w14:textId="7A621AFB" w:rsidR="005037B3" w:rsidRPr="00DD022F" w:rsidRDefault="00DD022F" w:rsidP="00DD022F">
      <w:pPr>
        <w:pStyle w:val="Caption"/>
        <w:jc w:val="center"/>
        <w:rPr>
          <w:rFonts w:ascii="Gill Sans" w:eastAsia="Gill Sans" w:hAnsi="Gill Sans" w:cs="Gill Sans"/>
          <w:color w:val="000000"/>
          <w:sz w:val="20"/>
          <w:szCs w:val="20"/>
        </w:rPr>
      </w:pPr>
      <w:r>
        <w:t>Figure</w:t>
      </w:r>
      <w:r w:rsidR="009A4268">
        <w:t xml:space="preserve"> 10</w:t>
      </w:r>
      <w:r>
        <w:t>.C- Dimension</w:t>
      </w:r>
    </w:p>
    <w:p w14:paraId="6296839E"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“Add Dimension” will be opened as shown below: </w:t>
      </w:r>
    </w:p>
    <w:p w14:paraId="4344373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C9AED8F"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7F4F1EBE" wp14:editId="57B537C7">
            <wp:extent cx="4101938" cy="1771688"/>
            <wp:effectExtent l="0" t="0" r="0" b="0"/>
            <wp:docPr id="9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6"/>
                    <a:srcRect/>
                    <a:stretch>
                      <a:fillRect/>
                    </a:stretch>
                  </pic:blipFill>
                  <pic:spPr>
                    <a:xfrm>
                      <a:off x="0" y="0"/>
                      <a:ext cx="4101938" cy="1771688"/>
                    </a:xfrm>
                    <a:prstGeom prst="rect">
                      <a:avLst/>
                    </a:prstGeom>
                    <a:ln/>
                  </pic:spPr>
                </pic:pic>
              </a:graphicData>
            </a:graphic>
          </wp:inline>
        </w:drawing>
      </w:r>
    </w:p>
    <w:p w14:paraId="70ACCE4F" w14:textId="5D1C0429" w:rsidR="005037B3" w:rsidRDefault="00DD022F" w:rsidP="00DD022F">
      <w:pPr>
        <w:pStyle w:val="Caption"/>
        <w:jc w:val="center"/>
        <w:rPr>
          <w:rFonts w:ascii="Gill Sans" w:eastAsia="Gill Sans" w:hAnsi="Gill Sans" w:cs="Gill Sans"/>
          <w:color w:val="000000"/>
        </w:rPr>
      </w:pPr>
      <w:r>
        <w:t xml:space="preserve">Figure </w:t>
      </w:r>
      <w:r w:rsidR="009A4268">
        <w:t>10</w:t>
      </w:r>
      <w:r>
        <w:t>.C.a- Add Dimension</w:t>
      </w:r>
    </w:p>
    <w:p w14:paraId="3073AF60"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611BC75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1BA7FA4" w14:textId="77777777" w:rsidR="005037B3" w:rsidRDefault="005037B3" w:rsidP="00316914">
      <w:pPr>
        <w:numPr>
          <w:ilvl w:val="0"/>
          <w:numId w:val="8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Dimension</w:t>
      </w:r>
    </w:p>
    <w:p w14:paraId="6ABF6ACD"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12"/>
          <w:szCs w:val="12"/>
        </w:rPr>
      </w:pPr>
    </w:p>
    <w:p w14:paraId="4C712B77" w14:textId="77777777"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Dimension, go to the Dimension List.</w:t>
      </w:r>
    </w:p>
    <w:p w14:paraId="2C9D61C7" w14:textId="1004218D"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2CBCD833" w14:textId="77777777"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“Update” button.</w:t>
      </w:r>
    </w:p>
    <w:p w14:paraId="63BEEC4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117C5ED"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0C00D0F" wp14:editId="5E29A1F6">
            <wp:extent cx="3925725" cy="1681176"/>
            <wp:effectExtent l="0" t="0" r="0" b="0"/>
            <wp:docPr id="91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7"/>
                    <a:srcRect/>
                    <a:stretch>
                      <a:fillRect/>
                    </a:stretch>
                  </pic:blipFill>
                  <pic:spPr>
                    <a:xfrm>
                      <a:off x="0" y="0"/>
                      <a:ext cx="3925725" cy="1681176"/>
                    </a:xfrm>
                    <a:prstGeom prst="rect">
                      <a:avLst/>
                    </a:prstGeom>
                    <a:ln/>
                  </pic:spPr>
                </pic:pic>
              </a:graphicData>
            </a:graphic>
          </wp:inline>
        </w:drawing>
      </w:r>
    </w:p>
    <w:p w14:paraId="3049B0A0" w14:textId="71E3FE0E" w:rsidR="005037B3" w:rsidRPr="00DD022F" w:rsidRDefault="00DD022F" w:rsidP="00DD022F">
      <w:pPr>
        <w:pStyle w:val="Caption"/>
        <w:jc w:val="center"/>
        <w:rPr>
          <w:rFonts w:ascii="Gill Sans" w:eastAsia="Gill Sans" w:hAnsi="Gill Sans" w:cs="Gill Sans"/>
          <w:color w:val="000000"/>
          <w:sz w:val="20"/>
          <w:szCs w:val="20"/>
        </w:rPr>
      </w:pPr>
      <w:r>
        <w:t xml:space="preserve">Figure </w:t>
      </w:r>
      <w:r w:rsidR="009A4268">
        <w:t>10</w:t>
      </w:r>
      <w:r>
        <w:t>.C.b- Update Dimension</w:t>
      </w:r>
    </w:p>
    <w:p w14:paraId="1609C9A9" w14:textId="77777777" w:rsidR="005037B3" w:rsidRDefault="005037B3" w:rsidP="00316914">
      <w:pPr>
        <w:pStyle w:val="Heading"/>
        <w:numPr>
          <w:ilvl w:val="0"/>
          <w:numId w:val="249"/>
        </w:numPr>
        <w:rPr>
          <w:highlight w:val="white"/>
        </w:rPr>
      </w:pPr>
      <w:bookmarkStart w:id="100" w:name="_Toc57478162"/>
      <w:r>
        <w:rPr>
          <w:highlight w:val="white"/>
        </w:rPr>
        <w:lastRenderedPageBreak/>
        <w:t>Language</w:t>
      </w:r>
      <w:bookmarkEnd w:id="100"/>
      <w:r>
        <w:rPr>
          <w:highlight w:val="white"/>
        </w:rPr>
        <w:t xml:space="preserve"> </w:t>
      </w:r>
    </w:p>
    <w:p w14:paraId="108A2294" w14:textId="12195E5A" w:rsidR="005037B3" w:rsidRDefault="005037B3" w:rsidP="00DD022F">
      <w:pPr>
        <w:pStyle w:val="Heading2"/>
        <w:ind w:left="0" w:firstLine="0"/>
        <w:jc w:val="both"/>
        <w:rPr>
          <w:rFonts w:ascii="Gill Sans" w:eastAsia="Gill Sans" w:hAnsi="Gill Sans" w:cs="Gill Sans"/>
          <w:color w:val="000080"/>
        </w:rPr>
      </w:pPr>
      <w:bookmarkStart w:id="101" w:name="_heading=h.41mghml" w:colFirst="0" w:colLast="0"/>
      <w:bookmarkStart w:id="102" w:name="_Toc57382809"/>
      <w:bookmarkStart w:id="103" w:name="_Toc57386627"/>
      <w:bookmarkStart w:id="104" w:name="_Toc57477183"/>
      <w:bookmarkStart w:id="105" w:name="_Toc57478163"/>
      <w:bookmarkEnd w:id="101"/>
      <w:r>
        <w:rPr>
          <w:rFonts w:ascii="Gill Sans" w:eastAsia="Gill Sans" w:hAnsi="Gill Sans" w:cs="Gill Sans"/>
          <w:b w:val="0"/>
          <w:sz w:val="24"/>
          <w:szCs w:val="24"/>
        </w:rPr>
        <w:t>QAT offers four different languages: English, French</w:t>
      </w:r>
      <w:r w:rsidR="00DD022F">
        <w:rPr>
          <w:rFonts w:ascii="Gill Sans" w:eastAsia="Gill Sans" w:hAnsi="Gill Sans" w:cs="Gill Sans"/>
          <w:b w:val="0"/>
          <w:sz w:val="24"/>
          <w:szCs w:val="24"/>
        </w:rPr>
        <w:t xml:space="preserve">, Spanish, and Portuguese. Only </w:t>
      </w:r>
      <w:r w:rsidRPr="00B63E9A">
        <w:rPr>
          <w:rFonts w:ascii="Gill Sans" w:eastAsia="Gill Sans" w:hAnsi="Gill Sans" w:cs="Gill Sans"/>
          <w:sz w:val="24"/>
          <w:szCs w:val="24"/>
        </w:rPr>
        <w:t>Application Admins</w:t>
      </w:r>
      <w:r>
        <w:rPr>
          <w:rFonts w:ascii="Gill Sans" w:eastAsia="Gill Sans" w:hAnsi="Gill Sans" w:cs="Gill Sans"/>
          <w:b w:val="0"/>
          <w:sz w:val="24"/>
          <w:szCs w:val="24"/>
        </w:rPr>
        <w:t xml:space="preserve"> can add/edit the master list of languages. To manage languages in QAT:</w:t>
      </w:r>
      <w:bookmarkEnd w:id="102"/>
      <w:bookmarkEnd w:id="103"/>
      <w:bookmarkEnd w:id="104"/>
      <w:bookmarkEnd w:id="105"/>
    </w:p>
    <w:p w14:paraId="1E5D3480" w14:textId="77777777" w:rsidR="005037B3" w:rsidRDefault="005037B3" w:rsidP="00316914">
      <w:pPr>
        <w:numPr>
          <w:ilvl w:val="0"/>
          <w:numId w:val="15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8B3D6D5" w14:textId="77777777" w:rsidR="005037B3" w:rsidRDefault="005037B3" w:rsidP="00316914">
      <w:pPr>
        <w:numPr>
          <w:ilvl w:val="0"/>
          <w:numId w:val="15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“Language” and a List will be shown on screen.</w:t>
      </w:r>
    </w:p>
    <w:p w14:paraId="0288041D" w14:textId="77777777" w:rsidR="00DD022F"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1BE4645" wp14:editId="7E373DF2">
            <wp:extent cx="6119820" cy="1803400"/>
            <wp:effectExtent l="0" t="0" r="0" b="0"/>
            <wp:docPr id="97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8"/>
                    <a:srcRect/>
                    <a:stretch>
                      <a:fillRect/>
                    </a:stretch>
                  </pic:blipFill>
                  <pic:spPr>
                    <a:xfrm>
                      <a:off x="0" y="0"/>
                      <a:ext cx="6119820" cy="1803400"/>
                    </a:xfrm>
                    <a:prstGeom prst="rect">
                      <a:avLst/>
                    </a:prstGeom>
                    <a:ln/>
                  </pic:spPr>
                </pic:pic>
              </a:graphicData>
            </a:graphic>
          </wp:inline>
        </w:drawing>
      </w:r>
    </w:p>
    <w:p w14:paraId="6F7EC6F9" w14:textId="74B299E0" w:rsidR="005037B3" w:rsidRDefault="00DD022F" w:rsidP="00DD022F">
      <w:pPr>
        <w:pStyle w:val="Caption"/>
        <w:jc w:val="center"/>
      </w:pPr>
      <w:r>
        <w:t xml:space="preserve">Figure </w:t>
      </w:r>
      <w:r w:rsidR="009A4268">
        <w:t>10</w:t>
      </w:r>
      <w:r>
        <w:t>.D- Language</w:t>
      </w:r>
    </w:p>
    <w:p w14:paraId="5F98CAA3" w14:textId="77777777" w:rsidR="00DD022F" w:rsidRPr="00DD022F" w:rsidRDefault="00DD022F" w:rsidP="00DD022F"/>
    <w:p w14:paraId="5046F3AD" w14:textId="04B33ABE" w:rsidR="005037B3" w:rsidRPr="00DD022F" w:rsidRDefault="005037B3" w:rsidP="00316914">
      <w:pPr>
        <w:numPr>
          <w:ilvl w:val="0"/>
          <w:numId w:val="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Language</w:t>
      </w:r>
    </w:p>
    <w:p w14:paraId="4CFF17BA"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Go to the top right corner in the Language List. </w:t>
      </w:r>
    </w:p>
    <w:p w14:paraId="713E1947"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765CA968"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A new screen showing “Add Language” will be opened.  </w:t>
      </w:r>
    </w:p>
    <w:p w14:paraId="5BDBFB48"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Enter the required details (Language name, and display name) and click on the “Submit” button.</w:t>
      </w:r>
    </w:p>
    <w:p w14:paraId="2143E6C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B0A6E32"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48FEA50" wp14:editId="2850561D">
            <wp:extent cx="3720938" cy="2272931"/>
            <wp:effectExtent l="0" t="0" r="0" b="0"/>
            <wp:docPr id="100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9"/>
                    <a:srcRect/>
                    <a:stretch>
                      <a:fillRect/>
                    </a:stretch>
                  </pic:blipFill>
                  <pic:spPr>
                    <a:xfrm>
                      <a:off x="0" y="0"/>
                      <a:ext cx="3720938" cy="2272931"/>
                    </a:xfrm>
                    <a:prstGeom prst="rect">
                      <a:avLst/>
                    </a:prstGeom>
                    <a:ln/>
                  </pic:spPr>
                </pic:pic>
              </a:graphicData>
            </a:graphic>
          </wp:inline>
        </w:drawing>
      </w:r>
    </w:p>
    <w:p w14:paraId="44F9302B" w14:textId="45A80457" w:rsidR="005037B3" w:rsidRDefault="00DD022F" w:rsidP="00DD022F">
      <w:pPr>
        <w:pStyle w:val="Caption"/>
        <w:jc w:val="center"/>
        <w:rPr>
          <w:rFonts w:ascii="Gill Sans" w:eastAsia="Gill Sans" w:hAnsi="Gill Sans" w:cs="Gill Sans"/>
          <w:color w:val="000000"/>
        </w:rPr>
      </w:pPr>
      <w:r>
        <w:t xml:space="preserve">Figure </w:t>
      </w:r>
      <w:r w:rsidR="009A4268">
        <w:t>10</w:t>
      </w:r>
      <w:r>
        <w:t>.D.a- Add Language</w:t>
      </w:r>
    </w:p>
    <w:p w14:paraId="3C37481D" w14:textId="77777777" w:rsidR="005037B3" w:rsidRDefault="005037B3" w:rsidP="005037B3">
      <w:pPr>
        <w:pBdr>
          <w:top w:val="nil"/>
          <w:left w:val="nil"/>
          <w:bottom w:val="nil"/>
          <w:right w:val="nil"/>
          <w:between w:val="nil"/>
        </w:pBdr>
        <w:jc w:val="both"/>
        <w:rPr>
          <w:rFonts w:ascii="Gill Sans" w:eastAsia="Gill Sans" w:hAnsi="Gill Sans" w:cs="Gill Sans"/>
          <w:color w:val="000000"/>
        </w:rPr>
      </w:pPr>
    </w:p>
    <w:p w14:paraId="2FD6434C"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6C2FBED" w14:textId="04726A41" w:rsidR="005037B3" w:rsidRPr="00B63E9A" w:rsidRDefault="005037B3" w:rsidP="00316914">
      <w:pPr>
        <w:numPr>
          <w:ilvl w:val="0"/>
          <w:numId w:val="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lastRenderedPageBreak/>
        <w:t>Update Language</w:t>
      </w:r>
    </w:p>
    <w:p w14:paraId="41478106" w14:textId="77777777" w:rsidR="005037B3" w:rsidRDefault="005037B3" w:rsidP="00316914">
      <w:pPr>
        <w:numPr>
          <w:ilvl w:val="0"/>
          <w:numId w:val="1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a language, go to the Language List.</w:t>
      </w:r>
    </w:p>
    <w:p w14:paraId="6F2D996B" w14:textId="77777777" w:rsidR="005037B3" w:rsidRDefault="005037B3" w:rsidP="00316914">
      <w:pPr>
        <w:numPr>
          <w:ilvl w:val="0"/>
          <w:numId w:val="1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fields that need changing and click on the “Submit” button.</w:t>
      </w:r>
    </w:p>
    <w:p w14:paraId="4363A0B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A1C3541"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778CFA1" wp14:editId="2D047146">
            <wp:extent cx="4068600" cy="2647679"/>
            <wp:effectExtent l="0" t="0" r="0" b="0"/>
            <wp:docPr id="87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0"/>
                    <a:srcRect/>
                    <a:stretch>
                      <a:fillRect/>
                    </a:stretch>
                  </pic:blipFill>
                  <pic:spPr>
                    <a:xfrm>
                      <a:off x="0" y="0"/>
                      <a:ext cx="4068600" cy="2647679"/>
                    </a:xfrm>
                    <a:prstGeom prst="rect">
                      <a:avLst/>
                    </a:prstGeom>
                    <a:ln/>
                  </pic:spPr>
                </pic:pic>
              </a:graphicData>
            </a:graphic>
          </wp:inline>
        </w:drawing>
      </w:r>
    </w:p>
    <w:p w14:paraId="6F0357F8" w14:textId="5CC96A89" w:rsidR="00DD022F" w:rsidRDefault="00DD022F" w:rsidP="00DD022F">
      <w:pPr>
        <w:pStyle w:val="Caption"/>
        <w:jc w:val="center"/>
      </w:pPr>
      <w:r>
        <w:t xml:space="preserve">Figure </w:t>
      </w:r>
      <w:r w:rsidR="009A4268">
        <w:t>10</w:t>
      </w:r>
      <w:r>
        <w:t>.D.b- Update Language</w:t>
      </w:r>
    </w:p>
    <w:p w14:paraId="31971EE5" w14:textId="77777777" w:rsidR="00DD022F" w:rsidRPr="00DD022F" w:rsidRDefault="00DD022F" w:rsidP="00DD022F"/>
    <w:p w14:paraId="1FD2150F" w14:textId="77777777" w:rsidR="005037B3" w:rsidRDefault="005037B3" w:rsidP="00316914">
      <w:pPr>
        <w:pStyle w:val="Heading"/>
        <w:numPr>
          <w:ilvl w:val="0"/>
          <w:numId w:val="249"/>
        </w:numPr>
        <w:rPr>
          <w:highlight w:val="white"/>
        </w:rPr>
      </w:pPr>
      <w:bookmarkStart w:id="106" w:name="_Toc57478164"/>
      <w:r>
        <w:rPr>
          <w:highlight w:val="white"/>
        </w:rPr>
        <w:t>Realm</w:t>
      </w:r>
      <w:bookmarkEnd w:id="106"/>
    </w:p>
    <w:p w14:paraId="6CB22694" w14:textId="08A258A3" w:rsidR="005037B3" w:rsidRPr="00DD022F" w:rsidRDefault="005037B3" w:rsidP="00DD022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Realm defines a domain of activity such as Global Health. A </w:t>
      </w:r>
      <w:r>
        <w:rPr>
          <w:rFonts w:ascii="Gill Sans" w:eastAsia="Gill Sans" w:hAnsi="Gill Sans" w:cs="Gill Sans"/>
          <w:b/>
          <w:color w:val="000000"/>
        </w:rPr>
        <w:t xml:space="preserve">Realm </w:t>
      </w:r>
      <w:r>
        <w:rPr>
          <w:rFonts w:ascii="Gill Sans" w:eastAsia="Gill Sans" w:hAnsi="Gill Sans" w:cs="Gill Sans"/>
          <w:color w:val="000000"/>
        </w:rPr>
        <w:t xml:space="preserve">governs all the master data for every program and their supply plans. The </w:t>
      </w:r>
      <w:r w:rsidRPr="00B63E9A">
        <w:rPr>
          <w:rFonts w:ascii="Gill Sans" w:eastAsia="Gill Sans" w:hAnsi="Gill Sans" w:cs="Gill Sans"/>
          <w:b/>
          <w:color w:val="000000"/>
        </w:rPr>
        <w:t>Realm Admins</w:t>
      </w:r>
      <w:r>
        <w:rPr>
          <w:rFonts w:ascii="Gill Sans" w:eastAsia="Gill Sans" w:hAnsi="Gill Sans" w:cs="Gill Sans"/>
          <w:color w:val="000000"/>
        </w:rPr>
        <w:t xml:space="preserve"> will be able to create Programs. </w:t>
      </w:r>
      <w:r w:rsidRPr="00B63E9A">
        <w:rPr>
          <w:rFonts w:ascii="Gill Sans" w:eastAsia="Gill Sans" w:hAnsi="Gill Sans" w:cs="Gill Sans"/>
          <w:b/>
          <w:color w:val="000000"/>
        </w:rPr>
        <w:t>Realm Admins will have access to Technical areas, Planning Units, Orga</w:t>
      </w:r>
      <w:r w:rsidR="00DD022F">
        <w:rPr>
          <w:rFonts w:ascii="Gill Sans" w:eastAsia="Gill Sans" w:hAnsi="Gill Sans" w:cs="Gill Sans"/>
          <w:b/>
          <w:color w:val="000000"/>
        </w:rPr>
        <w:t xml:space="preserve">nization List and Region List. </w:t>
      </w:r>
    </w:p>
    <w:p w14:paraId="097EFB2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67758C30" w14:textId="77777777" w:rsidR="005037B3" w:rsidRDefault="005037B3" w:rsidP="00316914">
      <w:pPr>
        <w:numPr>
          <w:ilvl w:val="0"/>
          <w:numId w:val="16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w:t>
      </w:r>
    </w:p>
    <w:p w14:paraId="238FEDCC" w14:textId="77777777" w:rsidR="005037B3" w:rsidRDefault="005037B3" w:rsidP="00316914">
      <w:pPr>
        <w:numPr>
          <w:ilvl w:val="0"/>
          <w:numId w:val="16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“Realm” and a screen will be shown as seen below:</w:t>
      </w:r>
    </w:p>
    <w:p w14:paraId="63A2753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2203E2FC" w14:textId="77777777" w:rsidR="00DD022F" w:rsidRDefault="005037B3" w:rsidP="00F915E0">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7D8F4F0A" wp14:editId="1E7A62FF">
            <wp:extent cx="6119820" cy="1447800"/>
            <wp:effectExtent l="0" t="0" r="0" b="0"/>
            <wp:docPr id="100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1"/>
                    <a:srcRect/>
                    <a:stretch>
                      <a:fillRect/>
                    </a:stretch>
                  </pic:blipFill>
                  <pic:spPr>
                    <a:xfrm>
                      <a:off x="0" y="0"/>
                      <a:ext cx="6119820" cy="1447800"/>
                    </a:xfrm>
                    <a:prstGeom prst="rect">
                      <a:avLst/>
                    </a:prstGeom>
                    <a:ln/>
                  </pic:spPr>
                </pic:pic>
              </a:graphicData>
            </a:graphic>
          </wp:inline>
        </w:drawing>
      </w:r>
    </w:p>
    <w:p w14:paraId="03E6E1C5" w14:textId="6910879F" w:rsidR="005037B3" w:rsidRDefault="00DD022F" w:rsidP="00DD022F">
      <w:pPr>
        <w:pStyle w:val="Caption"/>
        <w:jc w:val="center"/>
        <w:rPr>
          <w:rFonts w:ascii="Gill Sans" w:eastAsia="Gill Sans" w:hAnsi="Gill Sans" w:cs="Gill Sans"/>
          <w:color w:val="000000"/>
        </w:rPr>
      </w:pPr>
      <w:r>
        <w:t xml:space="preserve">Figure </w:t>
      </w:r>
      <w:r w:rsidR="009A4268">
        <w:t>10</w:t>
      </w:r>
      <w:r>
        <w:t>.E- Realm</w:t>
      </w:r>
    </w:p>
    <w:p w14:paraId="4B6FF298" w14:textId="77777777" w:rsidR="005037B3" w:rsidRDefault="005037B3" w:rsidP="005037B3">
      <w:pPr>
        <w:pBdr>
          <w:top w:val="nil"/>
          <w:left w:val="nil"/>
          <w:bottom w:val="nil"/>
          <w:right w:val="nil"/>
          <w:between w:val="nil"/>
        </w:pBdr>
        <w:rPr>
          <w:rFonts w:ascii="Gill Sans" w:eastAsia="Gill Sans" w:hAnsi="Gill Sans" w:cs="Gill Sans"/>
          <w:b/>
        </w:rPr>
      </w:pPr>
    </w:p>
    <w:p w14:paraId="20BA9B9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1F0D38B" w14:textId="77777777" w:rsidR="005037B3"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lastRenderedPageBreak/>
        <w:t xml:space="preserve">Add Realm </w:t>
      </w:r>
    </w:p>
    <w:p w14:paraId="7EF0387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60B3E7B4" w14:textId="35153CC4" w:rsidR="005037B3" w:rsidRDefault="005037B3" w:rsidP="00F915E0">
      <w:p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Adding realms is only available to </w:t>
      </w:r>
      <w:r w:rsidRPr="00B63E9A">
        <w:rPr>
          <w:rFonts w:ascii="Gill Sans" w:eastAsia="Gill Sans" w:hAnsi="Gill Sans" w:cs="Gill Sans"/>
          <w:b/>
          <w:color w:val="000000"/>
        </w:rPr>
        <w:t>Application Admins</w:t>
      </w:r>
      <w:r>
        <w:rPr>
          <w:rFonts w:ascii="Gill Sans" w:eastAsia="Gill Sans" w:hAnsi="Gill Sans" w:cs="Gill Sans"/>
          <w:color w:val="000000"/>
        </w:rPr>
        <w:t>.</w:t>
      </w:r>
    </w:p>
    <w:p w14:paraId="0AC8F1F0" w14:textId="77777777" w:rsidR="00DD022F" w:rsidRDefault="00DD022F" w:rsidP="005037B3">
      <w:pPr>
        <w:pBdr>
          <w:top w:val="nil"/>
          <w:left w:val="nil"/>
          <w:bottom w:val="nil"/>
          <w:right w:val="nil"/>
          <w:between w:val="nil"/>
        </w:pBdr>
        <w:ind w:left="720"/>
        <w:jc w:val="both"/>
        <w:rPr>
          <w:rFonts w:ascii="Gill Sans" w:eastAsia="Gill Sans" w:hAnsi="Gill Sans" w:cs="Gill Sans"/>
          <w:color w:val="000000"/>
        </w:rPr>
      </w:pPr>
    </w:p>
    <w:p w14:paraId="376829F0" w14:textId="77777777" w:rsidR="00DD022F" w:rsidRDefault="005037B3" w:rsidP="00DD022F">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68292440" wp14:editId="58349EF0">
            <wp:extent cx="3723256" cy="4301807"/>
            <wp:effectExtent l="0" t="0" r="0" b="0"/>
            <wp:docPr id="94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2"/>
                    <a:srcRect/>
                    <a:stretch>
                      <a:fillRect/>
                    </a:stretch>
                  </pic:blipFill>
                  <pic:spPr>
                    <a:xfrm>
                      <a:off x="0" y="0"/>
                      <a:ext cx="3723256" cy="4301807"/>
                    </a:xfrm>
                    <a:prstGeom prst="rect">
                      <a:avLst/>
                    </a:prstGeom>
                    <a:ln/>
                  </pic:spPr>
                </pic:pic>
              </a:graphicData>
            </a:graphic>
          </wp:inline>
        </w:drawing>
      </w:r>
    </w:p>
    <w:p w14:paraId="510218BC" w14:textId="34B04636" w:rsidR="005037B3" w:rsidRPr="00DD022F" w:rsidRDefault="00DD022F" w:rsidP="00DD022F">
      <w:pPr>
        <w:pStyle w:val="Caption"/>
        <w:jc w:val="center"/>
      </w:pPr>
      <w:r>
        <w:t xml:space="preserve">Figure </w:t>
      </w:r>
      <w:r w:rsidR="009A4268">
        <w:t>10</w:t>
      </w:r>
      <w:r>
        <w:t>.E.a- Add Realm</w:t>
      </w:r>
    </w:p>
    <w:p w14:paraId="587BCEEB"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Realm List. </w:t>
      </w:r>
    </w:p>
    <w:p w14:paraId="20BDF96C"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blue colored add button (+) below the profile icon. The “Add Realm” screen will be opened. </w:t>
      </w:r>
    </w:p>
    <w:p w14:paraId="331654DD"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w:t>
      </w:r>
      <w:r>
        <w:rPr>
          <w:rFonts w:ascii="Gill Sans" w:eastAsia="Gill Sans" w:hAnsi="Gill Sans" w:cs="Gill Sans"/>
        </w:rPr>
        <w:t>required</w:t>
      </w:r>
      <w:r>
        <w:rPr>
          <w:rFonts w:ascii="Gill Sans" w:eastAsia="Gill Sans" w:hAnsi="Gill Sans" w:cs="Gill Sans"/>
          <w:color w:val="000000"/>
        </w:rPr>
        <w:t xml:space="preserve"> details and click on the “Submit” button.</w:t>
      </w:r>
    </w:p>
    <w:p w14:paraId="7AC277B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17710E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8BF0C22" w14:textId="0BE3D360" w:rsidR="005037B3" w:rsidRPr="00F915E0"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rPr>
        <w:t>Update Realm</w:t>
      </w:r>
    </w:p>
    <w:p w14:paraId="6E32FC9A" w14:textId="58D3306E" w:rsidR="00F915E0" w:rsidRDefault="005037B3" w:rsidP="00F915E0">
      <w:p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w:t>
      </w:r>
      <w:r w:rsidRPr="00B63E9A">
        <w:rPr>
          <w:rFonts w:ascii="Gill Sans" w:eastAsia="Gill Sans" w:hAnsi="Gill Sans" w:cs="Gill Sans"/>
          <w:b/>
          <w:color w:val="000000"/>
        </w:rPr>
        <w:t>Application Admins and Realm Admins</w:t>
      </w:r>
      <w:r w:rsidR="00F915E0">
        <w:rPr>
          <w:rFonts w:ascii="Gill Sans" w:eastAsia="Gill Sans" w:hAnsi="Gill Sans" w:cs="Gill Sans"/>
          <w:color w:val="000000"/>
        </w:rPr>
        <w:t xml:space="preserve"> can edit existing realms.</w:t>
      </w:r>
    </w:p>
    <w:p w14:paraId="38F5C38E" w14:textId="77777777" w:rsidR="00F915E0" w:rsidRDefault="00F915E0" w:rsidP="00F915E0">
      <w:pPr>
        <w:pBdr>
          <w:top w:val="nil"/>
          <w:left w:val="nil"/>
          <w:bottom w:val="nil"/>
          <w:right w:val="nil"/>
          <w:between w:val="nil"/>
        </w:pBdr>
        <w:jc w:val="both"/>
        <w:rPr>
          <w:rFonts w:ascii="Gill Sans" w:eastAsia="Gill Sans" w:hAnsi="Gill Sans" w:cs="Gill Sans"/>
          <w:color w:val="000000"/>
        </w:rPr>
      </w:pPr>
    </w:p>
    <w:p w14:paraId="5323B5A0"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click on any realm on the Realm List.</w:t>
      </w:r>
    </w:p>
    <w:p w14:paraId="1BFBA47A"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any field that needs to be changed or updated.</w:t>
      </w:r>
    </w:p>
    <w:p w14:paraId="1FE19EA2"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“Update” button.</w:t>
      </w:r>
    </w:p>
    <w:p w14:paraId="2D8F7D2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4C1F665" w14:textId="77777777" w:rsidR="005037B3" w:rsidRDefault="005037B3" w:rsidP="005037B3">
      <w:pPr>
        <w:pBdr>
          <w:top w:val="nil"/>
          <w:left w:val="nil"/>
          <w:bottom w:val="nil"/>
          <w:right w:val="nil"/>
          <w:between w:val="nil"/>
        </w:pBdr>
        <w:ind w:left="1080"/>
        <w:rPr>
          <w:rFonts w:ascii="Gill Sans" w:eastAsia="Gill Sans" w:hAnsi="Gill Sans" w:cs="Gill Sans"/>
          <w:b/>
          <w:color w:val="000000"/>
        </w:rPr>
      </w:pPr>
    </w:p>
    <w:p w14:paraId="0446181F" w14:textId="77777777" w:rsidR="00F915E0" w:rsidRDefault="005037B3" w:rsidP="00F915E0">
      <w:pPr>
        <w:keepNext/>
        <w:pBdr>
          <w:top w:val="nil"/>
          <w:left w:val="nil"/>
          <w:bottom w:val="nil"/>
          <w:right w:val="nil"/>
          <w:between w:val="nil"/>
        </w:pBdr>
        <w:ind w:left="720"/>
        <w:jc w:val="center"/>
      </w:pPr>
      <w:r>
        <w:rPr>
          <w:rFonts w:ascii="Gill Sans" w:eastAsia="Gill Sans" w:hAnsi="Gill Sans" w:cs="Gill Sans"/>
          <w:noProof/>
          <w:lang w:eastAsia="en-US" w:bidi="ar-SA"/>
        </w:rPr>
        <w:lastRenderedPageBreak/>
        <w:drawing>
          <wp:inline distT="114300" distB="114300" distL="114300" distR="114300" wp14:anchorId="4B518FDB" wp14:editId="75C22FE8">
            <wp:extent cx="3235163" cy="4094958"/>
            <wp:effectExtent l="0" t="0" r="0" b="0"/>
            <wp:docPr id="99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63"/>
                    <a:srcRect/>
                    <a:stretch>
                      <a:fillRect/>
                    </a:stretch>
                  </pic:blipFill>
                  <pic:spPr>
                    <a:xfrm>
                      <a:off x="0" y="0"/>
                      <a:ext cx="3235163" cy="4094958"/>
                    </a:xfrm>
                    <a:prstGeom prst="rect">
                      <a:avLst/>
                    </a:prstGeom>
                    <a:ln/>
                  </pic:spPr>
                </pic:pic>
              </a:graphicData>
            </a:graphic>
          </wp:inline>
        </w:drawing>
      </w:r>
    </w:p>
    <w:p w14:paraId="0E8D6415" w14:textId="4207DA0D" w:rsidR="005037B3" w:rsidRDefault="00F915E0" w:rsidP="00F915E0">
      <w:pPr>
        <w:pStyle w:val="Caption"/>
        <w:jc w:val="center"/>
        <w:rPr>
          <w:rFonts w:ascii="Gill Sans" w:eastAsia="Gill Sans" w:hAnsi="Gill Sans" w:cs="Gill Sans"/>
          <w:color w:val="000000"/>
        </w:rPr>
      </w:pPr>
      <w:r>
        <w:t xml:space="preserve">Figure </w:t>
      </w:r>
      <w:r w:rsidR="009A4268">
        <w:t>10</w:t>
      </w:r>
      <w:r>
        <w:t>.E.b- Update Realm</w:t>
      </w:r>
    </w:p>
    <w:p w14:paraId="61454588"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9894C52" w14:textId="77777777" w:rsidR="005037B3"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rPr>
        <w:t>Add Countries to a Realm</w:t>
      </w:r>
    </w:p>
    <w:p w14:paraId="6341BE6D"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C33573A" w14:textId="77777777" w:rsidR="005037B3" w:rsidRDefault="005037B3" w:rsidP="00B63E9A">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the Realm section, </w:t>
      </w:r>
      <w:r w:rsidRPr="00B63E9A">
        <w:rPr>
          <w:rFonts w:ascii="Gill Sans" w:eastAsia="Gill Sans" w:hAnsi="Gill Sans" w:cs="Gill Sans"/>
          <w:b/>
          <w:color w:val="000000"/>
        </w:rPr>
        <w:t>Application and Realm Admins</w:t>
      </w:r>
      <w:r>
        <w:rPr>
          <w:rFonts w:ascii="Gill Sans" w:eastAsia="Gill Sans" w:hAnsi="Gill Sans" w:cs="Gill Sans"/>
          <w:color w:val="000000"/>
        </w:rPr>
        <w:t xml:space="preserve"> can add countries to an existing realm:</w:t>
      </w:r>
    </w:p>
    <w:p w14:paraId="08A6410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D19BE93" w14:textId="77777777"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Right click on the specific Realm.</w:t>
      </w:r>
    </w:p>
    <w:p w14:paraId="0FB0F21C" w14:textId="79E950B5"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“Map countries to this realm” shown below</w:t>
      </w:r>
      <w:r w:rsidR="00F915E0">
        <w:rPr>
          <w:rFonts w:ascii="Gill Sans" w:eastAsia="Gill Sans" w:hAnsi="Gill Sans" w:cs="Gill Sans"/>
          <w:color w:val="000000"/>
        </w:rPr>
        <w:t>:</w:t>
      </w:r>
    </w:p>
    <w:p w14:paraId="62C790E6" w14:textId="4501C62C"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4AEB5529" wp14:editId="35B4C580">
            <wp:extent cx="6120130" cy="1823085"/>
            <wp:effectExtent l="0" t="0" r="0" b="0"/>
            <wp:docPr id="95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4"/>
                    <a:srcRect/>
                    <a:stretch>
                      <a:fillRect/>
                    </a:stretch>
                  </pic:blipFill>
                  <pic:spPr>
                    <a:xfrm>
                      <a:off x="0" y="0"/>
                      <a:ext cx="6120130" cy="1823085"/>
                    </a:xfrm>
                    <a:prstGeom prst="rect">
                      <a:avLst/>
                    </a:prstGeom>
                    <a:ln/>
                  </pic:spPr>
                </pic:pic>
              </a:graphicData>
            </a:graphic>
          </wp:inline>
        </w:drawing>
      </w:r>
    </w:p>
    <w:p w14:paraId="34A506E5" w14:textId="3537E560" w:rsidR="005037B3" w:rsidRPr="00F915E0" w:rsidRDefault="00F915E0" w:rsidP="00F915E0">
      <w:pPr>
        <w:pStyle w:val="Caption"/>
        <w:jc w:val="center"/>
        <w:rPr>
          <w:rFonts w:ascii="Gill Sans" w:eastAsia="Gill Sans" w:hAnsi="Gill Sans" w:cs="Gill Sans"/>
          <w:color w:val="000000"/>
        </w:rPr>
      </w:pPr>
      <w:r>
        <w:t xml:space="preserve">Figure </w:t>
      </w:r>
      <w:r w:rsidR="009A4268">
        <w:t>10</w:t>
      </w:r>
      <w:r>
        <w:t>.E.c- Map Realm Country</w:t>
      </w:r>
    </w:p>
    <w:p w14:paraId="3A0656B5" w14:textId="3C7B9B11" w:rsidR="005037B3" w:rsidRDefault="005037B3" w:rsidP="00316914">
      <w:pPr>
        <w:numPr>
          <w:ilvl w:val="0"/>
          <w:numId w:val="1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required information.</w:t>
      </w:r>
    </w:p>
    <w:p w14:paraId="20393D9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C7104E2" w14:textId="18E1A0BC"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3E10838E" wp14:editId="7309A0D4">
            <wp:extent cx="6120130" cy="2065655"/>
            <wp:effectExtent l="0" t="0" r="0" b="0"/>
            <wp:docPr id="96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5"/>
                    <a:srcRect/>
                    <a:stretch>
                      <a:fillRect/>
                    </a:stretch>
                  </pic:blipFill>
                  <pic:spPr>
                    <a:xfrm>
                      <a:off x="0" y="0"/>
                      <a:ext cx="6120130" cy="2065655"/>
                    </a:xfrm>
                    <a:prstGeom prst="rect">
                      <a:avLst/>
                    </a:prstGeom>
                    <a:ln/>
                  </pic:spPr>
                </pic:pic>
              </a:graphicData>
            </a:graphic>
          </wp:inline>
        </w:drawing>
      </w:r>
    </w:p>
    <w:p w14:paraId="24DB21CB" w14:textId="11AF9A05" w:rsidR="005037B3" w:rsidRPr="00F915E0" w:rsidRDefault="00F915E0" w:rsidP="00F915E0">
      <w:pPr>
        <w:pStyle w:val="Caption"/>
        <w:jc w:val="center"/>
        <w:rPr>
          <w:rFonts w:ascii="Gill Sans" w:eastAsia="Gill Sans" w:hAnsi="Gill Sans" w:cs="Gill Sans"/>
          <w:b/>
          <w:color w:val="000000"/>
        </w:rPr>
      </w:pPr>
      <w:r>
        <w:t xml:space="preserve">Figure </w:t>
      </w:r>
      <w:r w:rsidR="009A4268">
        <w:t>10</w:t>
      </w:r>
      <w:r>
        <w:t>.E.c- Add Realm Country</w:t>
      </w:r>
    </w:p>
    <w:p w14:paraId="386CF53D" w14:textId="67C6FC25" w:rsidR="005037B3" w:rsidRDefault="005037B3" w:rsidP="005037B3">
      <w:pPr>
        <w:pBdr>
          <w:top w:val="nil"/>
          <w:left w:val="nil"/>
          <w:bottom w:val="nil"/>
          <w:right w:val="nil"/>
          <w:between w:val="nil"/>
        </w:pBdr>
        <w:rPr>
          <w:rFonts w:ascii="Gill Sans" w:eastAsia="Gill Sans" w:hAnsi="Gill Sans" w:cs="Gill Sans"/>
        </w:rPr>
      </w:pPr>
    </w:p>
    <w:p w14:paraId="47090272" w14:textId="77777777"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Now click on the “Submit” button. </w:t>
      </w:r>
    </w:p>
    <w:p w14:paraId="3FAFAEB9"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51CECAD8" w14:textId="77777777" w:rsidR="005037B3" w:rsidRDefault="005037B3" w:rsidP="00316914">
      <w:pPr>
        <w:pStyle w:val="Heading"/>
        <w:numPr>
          <w:ilvl w:val="0"/>
          <w:numId w:val="249"/>
        </w:numPr>
        <w:rPr>
          <w:highlight w:val="white"/>
        </w:rPr>
      </w:pPr>
      <w:bookmarkStart w:id="107" w:name="_Toc57478165"/>
      <w:r>
        <w:rPr>
          <w:highlight w:val="white"/>
        </w:rPr>
        <w:t>Unit</w:t>
      </w:r>
      <w:bookmarkEnd w:id="107"/>
    </w:p>
    <w:p w14:paraId="05489FEE" w14:textId="77777777" w:rsidR="005037B3" w:rsidRDefault="005037B3" w:rsidP="00B63E9A">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Unit is a fixed quantity (in this case a value like mL, gm or even Box) used as a standard of measurement. Only </w:t>
      </w:r>
      <w:r w:rsidRPr="00B63E9A">
        <w:rPr>
          <w:rFonts w:ascii="Gill Sans" w:eastAsia="Gill Sans" w:hAnsi="Gill Sans" w:cs="Gill Sans"/>
          <w:b/>
          <w:color w:val="000000"/>
        </w:rPr>
        <w:t>Application Admins</w:t>
      </w:r>
      <w:r>
        <w:rPr>
          <w:rFonts w:ascii="Gill Sans" w:eastAsia="Gill Sans" w:hAnsi="Gill Sans" w:cs="Gill Sans"/>
          <w:color w:val="000000"/>
        </w:rPr>
        <w:t xml:space="preserve"> can add/edit the master list of units available.</w:t>
      </w:r>
    </w:p>
    <w:p w14:paraId="4E2C30AC"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10540DB4" w14:textId="77777777" w:rsidR="005037B3" w:rsidRDefault="005037B3" w:rsidP="00316914">
      <w:pPr>
        <w:numPr>
          <w:ilvl w:val="0"/>
          <w:numId w:val="22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12F2ADE" w14:textId="1B939158" w:rsidR="005037B3" w:rsidRPr="00F915E0" w:rsidRDefault="005037B3" w:rsidP="00316914">
      <w:pPr>
        <w:numPr>
          <w:ilvl w:val="0"/>
          <w:numId w:val="22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“Unit” and a list will be shown.</w:t>
      </w:r>
    </w:p>
    <w:p w14:paraId="66416E1D" w14:textId="77777777"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0E03638" wp14:editId="536BE358">
            <wp:extent cx="5867400" cy="3200400"/>
            <wp:effectExtent l="0" t="0" r="0" b="0"/>
            <wp:docPr id="92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6"/>
                    <a:srcRect/>
                    <a:stretch>
                      <a:fillRect/>
                    </a:stretch>
                  </pic:blipFill>
                  <pic:spPr>
                    <a:xfrm>
                      <a:off x="0" y="0"/>
                      <a:ext cx="5867715" cy="3200572"/>
                    </a:xfrm>
                    <a:prstGeom prst="rect">
                      <a:avLst/>
                    </a:prstGeom>
                    <a:ln/>
                  </pic:spPr>
                </pic:pic>
              </a:graphicData>
            </a:graphic>
          </wp:inline>
        </w:drawing>
      </w:r>
    </w:p>
    <w:p w14:paraId="5686CD2F" w14:textId="211641A3" w:rsidR="005037B3" w:rsidRDefault="00F915E0" w:rsidP="00F915E0">
      <w:pPr>
        <w:pStyle w:val="Caption"/>
        <w:jc w:val="center"/>
        <w:rPr>
          <w:rFonts w:ascii="Gill Sans" w:eastAsia="Gill Sans" w:hAnsi="Gill Sans" w:cs="Gill Sans"/>
          <w:color w:val="000000"/>
          <w:sz w:val="20"/>
          <w:szCs w:val="20"/>
        </w:rPr>
      </w:pPr>
      <w:r>
        <w:t xml:space="preserve">Figure </w:t>
      </w:r>
      <w:r w:rsidR="009A4268">
        <w:t>10</w:t>
      </w:r>
      <w:r>
        <w:t>.F- Unit</w:t>
      </w:r>
    </w:p>
    <w:p w14:paraId="0C7A5CF1" w14:textId="77777777" w:rsidR="005037B3" w:rsidRDefault="005037B3" w:rsidP="00316914">
      <w:pPr>
        <w:numPr>
          <w:ilvl w:val="0"/>
          <w:numId w:val="6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Unit</w:t>
      </w:r>
    </w:p>
    <w:p w14:paraId="4D4C4D5C"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Unit List. </w:t>
      </w:r>
    </w:p>
    <w:p w14:paraId="0340AB07"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62EDCE88"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0857D6C" w14:textId="77777777" w:rsidR="00F915E0" w:rsidRDefault="005037B3" w:rsidP="00F915E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7D9EBEC" wp14:editId="6CFD8A65">
            <wp:extent cx="3697125" cy="2563700"/>
            <wp:effectExtent l="0" t="0" r="0" b="0"/>
            <wp:docPr id="96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7"/>
                    <a:srcRect/>
                    <a:stretch>
                      <a:fillRect/>
                    </a:stretch>
                  </pic:blipFill>
                  <pic:spPr>
                    <a:xfrm>
                      <a:off x="0" y="0"/>
                      <a:ext cx="3697125" cy="2563700"/>
                    </a:xfrm>
                    <a:prstGeom prst="rect">
                      <a:avLst/>
                    </a:prstGeom>
                    <a:ln/>
                  </pic:spPr>
                </pic:pic>
              </a:graphicData>
            </a:graphic>
          </wp:inline>
        </w:drawing>
      </w:r>
    </w:p>
    <w:p w14:paraId="560B0A63" w14:textId="3E46E63D" w:rsidR="005037B3" w:rsidRDefault="00042A5A" w:rsidP="00F915E0">
      <w:pPr>
        <w:pStyle w:val="Caption"/>
        <w:jc w:val="center"/>
        <w:rPr>
          <w:rFonts w:ascii="Gill Sans" w:eastAsia="Gill Sans" w:hAnsi="Gill Sans" w:cs="Gill Sans"/>
          <w:color w:val="000000"/>
        </w:rPr>
      </w:pPr>
      <w:r>
        <w:t xml:space="preserve">Figure </w:t>
      </w:r>
      <w:r w:rsidR="009A4268">
        <w:t>10</w:t>
      </w:r>
      <w:r>
        <w:t>.F.a</w:t>
      </w:r>
      <w:r w:rsidR="00F915E0">
        <w:t>- Add Unit</w:t>
      </w:r>
      <w:r w:rsidR="005037B3">
        <w:rPr>
          <w:rFonts w:ascii="Gill Sans" w:eastAsia="Gill Sans" w:hAnsi="Gill Sans" w:cs="Gill Sans"/>
          <w:b/>
          <w:color w:val="000000"/>
          <w:sz w:val="20"/>
          <w:szCs w:val="20"/>
        </w:rPr>
        <w:t xml:space="preserve">      </w:t>
      </w:r>
    </w:p>
    <w:p w14:paraId="009A4C0A"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that button and a new “Add Unit” screen will open.  </w:t>
      </w:r>
    </w:p>
    <w:p w14:paraId="3A63C777"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20E8040A"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 user wants to add it later click on the “Cancel” button.</w:t>
      </w:r>
    </w:p>
    <w:p w14:paraId="3E2CABAA" w14:textId="7E868F56" w:rsidR="00C47023" w:rsidRDefault="00C47023" w:rsidP="005037B3">
      <w:pPr>
        <w:pBdr>
          <w:top w:val="nil"/>
          <w:left w:val="nil"/>
          <w:bottom w:val="nil"/>
          <w:right w:val="nil"/>
          <w:between w:val="nil"/>
        </w:pBdr>
        <w:rPr>
          <w:rFonts w:ascii="Gill Sans" w:eastAsia="Gill Sans" w:hAnsi="Gill Sans" w:cs="Gill Sans"/>
          <w:b/>
          <w:color w:val="000000"/>
          <w:sz w:val="36"/>
          <w:szCs w:val="36"/>
        </w:rPr>
      </w:pPr>
    </w:p>
    <w:p w14:paraId="2951FEAE" w14:textId="77777777" w:rsidR="005037B3" w:rsidRDefault="005037B3" w:rsidP="00316914">
      <w:pPr>
        <w:numPr>
          <w:ilvl w:val="0"/>
          <w:numId w:val="6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Unit</w:t>
      </w:r>
    </w:p>
    <w:p w14:paraId="49A42244" w14:textId="77777777"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To update the Unit, go to the Unit List.</w:t>
      </w:r>
    </w:p>
    <w:p w14:paraId="38C3685D" w14:textId="1D5BFF95"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B879393"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12"/>
          <w:szCs w:val="12"/>
        </w:rPr>
      </w:pPr>
    </w:p>
    <w:p w14:paraId="3E17F397" w14:textId="77777777" w:rsidR="00042A5A" w:rsidRDefault="005037B3" w:rsidP="00042A5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69A095E" wp14:editId="55B34651">
            <wp:extent cx="3630450" cy="2621491"/>
            <wp:effectExtent l="0" t="0" r="0" b="0"/>
            <wp:docPr id="98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8"/>
                    <a:srcRect/>
                    <a:stretch>
                      <a:fillRect/>
                    </a:stretch>
                  </pic:blipFill>
                  <pic:spPr>
                    <a:xfrm>
                      <a:off x="0" y="0"/>
                      <a:ext cx="3630450" cy="2621491"/>
                    </a:xfrm>
                    <a:prstGeom prst="rect">
                      <a:avLst/>
                    </a:prstGeom>
                    <a:ln/>
                  </pic:spPr>
                </pic:pic>
              </a:graphicData>
            </a:graphic>
          </wp:inline>
        </w:drawing>
      </w:r>
    </w:p>
    <w:p w14:paraId="5B35356F" w14:textId="151F9926" w:rsidR="005037B3" w:rsidRDefault="00042A5A" w:rsidP="00042A5A">
      <w:pPr>
        <w:pStyle w:val="Caption"/>
        <w:jc w:val="center"/>
        <w:rPr>
          <w:rFonts w:ascii="Gill Sans" w:eastAsia="Gill Sans" w:hAnsi="Gill Sans" w:cs="Gill Sans"/>
          <w:color w:val="000000"/>
        </w:rPr>
      </w:pPr>
      <w:r>
        <w:t xml:space="preserve">Figure </w:t>
      </w:r>
      <w:r w:rsidR="009A4268">
        <w:t>10</w:t>
      </w:r>
      <w:r>
        <w:t>.F.b- Update Unit</w:t>
      </w:r>
    </w:p>
    <w:p w14:paraId="463838FF"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sz w:val="18"/>
          <w:szCs w:val="18"/>
        </w:rPr>
      </w:pPr>
    </w:p>
    <w:p w14:paraId="75EF71EA" w14:textId="568B6DB6"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w:t>
      </w:r>
      <w:r w:rsidR="00C47023">
        <w:rPr>
          <w:rFonts w:ascii="Gill Sans" w:eastAsia="Gill Sans" w:hAnsi="Gill Sans" w:cs="Gill Sans"/>
          <w:color w:val="000000"/>
        </w:rPr>
        <w:t xml:space="preserve">t the required Dimension, Unit </w:t>
      </w:r>
      <w:r>
        <w:rPr>
          <w:rFonts w:ascii="Gill Sans" w:eastAsia="Gill Sans" w:hAnsi="Gill Sans" w:cs="Gill Sans"/>
          <w:color w:val="000000"/>
        </w:rPr>
        <w:t>and Select the status.</w:t>
      </w:r>
    </w:p>
    <w:p w14:paraId="7DF211B2" w14:textId="77777777"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“Update” to submit changes or Cancel it if you don’t want to update.</w:t>
      </w:r>
    </w:p>
    <w:p w14:paraId="4A9DC4E3" w14:textId="77777777" w:rsidR="005037B3" w:rsidRDefault="005037B3" w:rsidP="005037B3">
      <w:pPr>
        <w:pBdr>
          <w:top w:val="nil"/>
          <w:left w:val="nil"/>
          <w:bottom w:val="nil"/>
          <w:right w:val="nil"/>
          <w:between w:val="nil"/>
        </w:pBdr>
        <w:spacing w:line="288" w:lineRule="auto"/>
        <w:rPr>
          <w:rFonts w:ascii="Gill Sans" w:eastAsia="Gill Sans" w:hAnsi="Gill Sans" w:cs="Gill Sans"/>
          <w:b/>
          <w:color w:val="CC0000"/>
        </w:rPr>
      </w:pPr>
    </w:p>
    <w:p w14:paraId="21970F9C"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08" w:name="_Toc57382810"/>
      <w:bookmarkStart w:id="109" w:name="_Toc57478166"/>
      <w:r>
        <w:rPr>
          <w:rFonts w:ascii="Gill Sans" w:eastAsia="Gill Sans" w:hAnsi="Gill Sans" w:cs="Gill Sans"/>
          <w:color w:val="CC0000"/>
        </w:rPr>
        <w:t>Realm Level Masters</w:t>
      </w:r>
      <w:bookmarkEnd w:id="108"/>
      <w:bookmarkEnd w:id="109"/>
    </w:p>
    <w:p w14:paraId="3B3E90A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A409E0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The QAT application is subdivided into Realms, each with their own master data (inclusive of product catalog, funder names, procurement agent names, etc.) Realm is the second level of hierarchy in the QAT system.</w:t>
      </w:r>
    </w:p>
    <w:p w14:paraId="4BFC3FD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678FA6A0" w14:textId="0C49E8CA" w:rsidR="005037B3" w:rsidRDefault="005037B3" w:rsidP="002E0554">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 Realm covers all the programs and their supply plans. For example, “Global Health” is a Realm under which various programs are managed. Other realms could be set up for other fields such as education supply chains, a</w:t>
      </w:r>
      <w:r w:rsidR="002E0554">
        <w:rPr>
          <w:rFonts w:ascii="Gill Sans" w:eastAsia="Gill Sans" w:hAnsi="Gill Sans" w:cs="Gill Sans"/>
          <w:color w:val="000000"/>
        </w:rPr>
        <w:t xml:space="preserve">griculture supply chains, etc. </w:t>
      </w:r>
    </w:p>
    <w:p w14:paraId="0A744D9A" w14:textId="77777777" w:rsidR="002E0554" w:rsidRPr="002E0554" w:rsidRDefault="002E0554" w:rsidP="002E0554">
      <w:pPr>
        <w:pBdr>
          <w:top w:val="nil"/>
          <w:left w:val="nil"/>
          <w:bottom w:val="nil"/>
          <w:right w:val="nil"/>
          <w:between w:val="nil"/>
        </w:pBdr>
        <w:ind w:left="720"/>
        <w:jc w:val="both"/>
        <w:rPr>
          <w:rFonts w:ascii="Gill Sans" w:eastAsia="Gill Sans" w:hAnsi="Gill Sans" w:cs="Gill Sans"/>
          <w:color w:val="000000"/>
        </w:rPr>
      </w:pPr>
    </w:p>
    <w:p w14:paraId="0CF83D8B"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2A5DA2D0" w14:textId="216B81B9" w:rsidR="005037B3" w:rsidRPr="00B63E9A" w:rsidRDefault="005037B3" w:rsidP="00316914">
      <w:pPr>
        <w:pStyle w:val="Heading"/>
        <w:numPr>
          <w:ilvl w:val="0"/>
          <w:numId w:val="250"/>
        </w:numPr>
        <w:rPr>
          <w:highlight w:val="white"/>
        </w:rPr>
      </w:pPr>
      <w:bookmarkStart w:id="110" w:name="_Toc57478167"/>
      <w:r>
        <w:rPr>
          <w:highlight w:val="white"/>
        </w:rPr>
        <w:lastRenderedPageBreak/>
        <w:t>Realm Country</w:t>
      </w:r>
      <w:bookmarkEnd w:id="110"/>
    </w:p>
    <w:p w14:paraId="345C5E10" w14:textId="48F55E0E" w:rsidR="00B63E9A" w:rsidRPr="00B63E9A" w:rsidRDefault="00B63E9A" w:rsidP="00B63E9A">
      <w:pPr>
        <w:keepNext/>
        <w:widowControl w:val="0"/>
        <w:pBdr>
          <w:top w:val="nil"/>
          <w:left w:val="nil"/>
          <w:bottom w:val="nil"/>
          <w:right w:val="nil"/>
          <w:between w:val="nil"/>
        </w:pBdr>
        <w:rPr>
          <w:rFonts w:ascii="Gill Sans" w:eastAsia="Gill Sans" w:hAnsi="Gill Sans" w:cs="Gill Sans"/>
          <w:color w:val="000000"/>
        </w:rPr>
      </w:pPr>
      <w:r w:rsidRPr="002E0554">
        <w:rPr>
          <w:rFonts w:ascii="Gill Sans" w:eastAsia="Gill Sans" w:hAnsi="Gill Sans" w:cs="Gill Sans"/>
          <w:b/>
          <w:color w:val="000000"/>
        </w:rPr>
        <w:t xml:space="preserve">Application Admin </w:t>
      </w:r>
      <w:r w:rsidRPr="002E0554">
        <w:rPr>
          <w:rFonts w:ascii="Gill Sans" w:eastAsia="Gill Sans" w:hAnsi="Gill Sans" w:cs="Gill Sans"/>
          <w:color w:val="000000"/>
        </w:rPr>
        <w:t>and</w:t>
      </w:r>
      <w:r w:rsidRPr="002E0554">
        <w:rPr>
          <w:rFonts w:ascii="Gill Sans" w:eastAsia="Gill Sans" w:hAnsi="Gill Sans" w:cs="Gill Sans"/>
          <w:b/>
          <w:color w:val="000000"/>
        </w:rPr>
        <w:t xml:space="preserve"> Realm Admin</w:t>
      </w:r>
      <w:r w:rsidRPr="00B63E9A">
        <w:rPr>
          <w:rFonts w:ascii="Gill Sans" w:eastAsia="Gill Sans" w:hAnsi="Gill Sans" w:cs="Gill Sans"/>
          <w:color w:val="000000"/>
        </w:rPr>
        <w:t xml:space="preserve"> can create/edit the realm country.</w:t>
      </w:r>
    </w:p>
    <w:p w14:paraId="653BCA9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3B9D3BD2" w14:textId="77777777" w:rsidR="002E0554" w:rsidRDefault="005037B3" w:rsidP="002E0554">
      <w:pPr>
        <w:keepNext/>
        <w:pBdr>
          <w:top w:val="nil"/>
          <w:left w:val="nil"/>
          <w:bottom w:val="nil"/>
          <w:right w:val="nil"/>
          <w:between w:val="nil"/>
        </w:pBdr>
        <w:spacing w:line="288" w:lineRule="auto"/>
        <w:jc w:val="center"/>
      </w:pPr>
      <w:r>
        <w:rPr>
          <w:rFonts w:ascii="Gill Sans" w:eastAsia="Gill Sans" w:hAnsi="Gill Sans" w:cs="Gill Sans"/>
          <w:noProof/>
          <w:sz w:val="18"/>
          <w:szCs w:val="18"/>
          <w:lang w:eastAsia="en-US" w:bidi="ar-SA"/>
        </w:rPr>
        <w:drawing>
          <wp:inline distT="114300" distB="114300" distL="114300" distR="114300" wp14:anchorId="4FC139F7" wp14:editId="599D748E">
            <wp:extent cx="5618798" cy="2704608"/>
            <wp:effectExtent l="0" t="0" r="0" b="0"/>
            <wp:docPr id="7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l="8154" t="18471" r="4167" b="25076"/>
                    <a:stretch>
                      <a:fillRect/>
                    </a:stretch>
                  </pic:blipFill>
                  <pic:spPr>
                    <a:xfrm>
                      <a:off x="0" y="0"/>
                      <a:ext cx="5618798" cy="2704608"/>
                    </a:xfrm>
                    <a:prstGeom prst="rect">
                      <a:avLst/>
                    </a:prstGeom>
                    <a:ln/>
                  </pic:spPr>
                </pic:pic>
              </a:graphicData>
            </a:graphic>
          </wp:inline>
        </w:drawing>
      </w:r>
    </w:p>
    <w:p w14:paraId="77E6F83D" w14:textId="4E899B4B" w:rsidR="005037B3" w:rsidRPr="002E0554" w:rsidRDefault="009A4268" w:rsidP="002E0554">
      <w:pPr>
        <w:pStyle w:val="Caption"/>
        <w:jc w:val="center"/>
        <w:rPr>
          <w:rFonts w:ascii="Gill Sans" w:eastAsia="Gill Sans" w:hAnsi="Gill Sans" w:cs="Gill Sans"/>
          <w:color w:val="000000"/>
        </w:rPr>
      </w:pPr>
      <w:r>
        <w:t>Figure 11</w:t>
      </w:r>
      <w:r w:rsidR="002E0554">
        <w:t>.A- Realm Country</w:t>
      </w:r>
    </w:p>
    <w:p w14:paraId="72CE425B"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“Realm Level Masters”.</w:t>
      </w:r>
    </w:p>
    <w:p w14:paraId="6DD4832F"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“Country” and the above screen will be shown.</w:t>
      </w:r>
    </w:p>
    <w:p w14:paraId="0CB99218"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a specific country that needs to be updated.</w:t>
      </w:r>
    </w:p>
    <w:p w14:paraId="46266B79"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4AF5E91B" w14:textId="77777777" w:rsidR="005037B3" w:rsidRDefault="005037B3" w:rsidP="00316914">
      <w:pPr>
        <w:numPr>
          <w:ilvl w:val="0"/>
          <w:numId w:val="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Realm Country Region</w:t>
      </w:r>
    </w:p>
    <w:p w14:paraId="54C6F7AE" w14:textId="77777777" w:rsidR="002E0554" w:rsidRDefault="005037B3" w:rsidP="002E0554">
      <w:pPr>
        <w:keepNext/>
        <w:pBdr>
          <w:top w:val="nil"/>
          <w:left w:val="nil"/>
          <w:bottom w:val="nil"/>
          <w:right w:val="nil"/>
          <w:between w:val="nil"/>
        </w:pBdr>
        <w:jc w:val="center"/>
      </w:pPr>
      <w:r>
        <w:rPr>
          <w:rFonts w:ascii="Gill Sans" w:eastAsia="Gill Sans" w:hAnsi="Gill Sans" w:cs="Gill Sans"/>
          <w:b/>
          <w:noProof/>
          <w:lang w:eastAsia="en-US" w:bidi="ar-SA"/>
        </w:rPr>
        <w:drawing>
          <wp:inline distT="114300" distB="114300" distL="114300" distR="114300" wp14:anchorId="2F49032E" wp14:editId="088D5158">
            <wp:extent cx="6021011" cy="1482407"/>
            <wp:effectExtent l="0" t="0" r="0" b="0"/>
            <wp:docPr id="7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l="6442" t="18333" r="1337" b="51323"/>
                    <a:stretch>
                      <a:fillRect/>
                    </a:stretch>
                  </pic:blipFill>
                  <pic:spPr>
                    <a:xfrm>
                      <a:off x="0" y="0"/>
                      <a:ext cx="6021011" cy="1482407"/>
                    </a:xfrm>
                    <a:prstGeom prst="rect">
                      <a:avLst/>
                    </a:prstGeom>
                    <a:ln/>
                  </pic:spPr>
                </pic:pic>
              </a:graphicData>
            </a:graphic>
          </wp:inline>
        </w:drawing>
      </w:r>
    </w:p>
    <w:p w14:paraId="3BFDB850" w14:textId="21AEA645" w:rsidR="005037B3" w:rsidRPr="002E0554" w:rsidRDefault="002E0554" w:rsidP="002E0554">
      <w:pPr>
        <w:pStyle w:val="Caption"/>
        <w:jc w:val="center"/>
        <w:rPr>
          <w:rFonts w:ascii="Gill Sans" w:eastAsia="Gill Sans" w:hAnsi="Gill Sans" w:cs="Gill Sans"/>
          <w:b/>
          <w:color w:val="000000"/>
        </w:rPr>
      </w:pPr>
      <w:r>
        <w:t xml:space="preserve">Figure </w:t>
      </w:r>
      <w:r w:rsidR="009A4268">
        <w:t>11</w:t>
      </w:r>
      <w:r>
        <w:t>.A.a- Realm Country</w:t>
      </w:r>
    </w:p>
    <w:p w14:paraId="0F94B2BA" w14:textId="66AD283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w:t>
      </w:r>
      <w:r w:rsidR="002C77C1">
        <w:rPr>
          <w:rFonts w:ascii="Gill Sans" w:eastAsia="Gill Sans" w:hAnsi="Gill Sans" w:cs="Gill Sans"/>
          <w:color w:val="000000"/>
        </w:rPr>
        <w:t>function</w:t>
      </w:r>
      <w:r>
        <w:rPr>
          <w:rFonts w:ascii="Gill Sans" w:eastAsia="Gill Sans" w:hAnsi="Gill Sans" w:cs="Gill Sans"/>
          <w:color w:val="000000"/>
        </w:rPr>
        <w:t xml:space="preserve"> “Map Region”.</w:t>
      </w:r>
    </w:p>
    <w:p w14:paraId="56993EFE"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“Map Region”.</w:t>
      </w:r>
    </w:p>
    <w:p w14:paraId="501283AB"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 of that country.</w:t>
      </w:r>
    </w:p>
    <w:p w14:paraId="71521873" w14:textId="6353E393"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offers two </w:t>
      </w:r>
      <w:r w:rsidR="002C77C1">
        <w:rPr>
          <w:rFonts w:ascii="Gill Sans" w:eastAsia="Gill Sans" w:hAnsi="Gill Sans" w:cs="Gill Sans"/>
          <w:color w:val="000000"/>
        </w:rPr>
        <w:t>function</w:t>
      </w:r>
      <w:r>
        <w:rPr>
          <w:rFonts w:ascii="Gill Sans" w:eastAsia="Gill Sans" w:hAnsi="Gill Sans" w:cs="Gill Sans"/>
          <w:color w:val="000000"/>
        </w:rPr>
        <w:t>s: “Insert new row before” and “Insert new row after”.</w:t>
      </w:r>
    </w:p>
    <w:p w14:paraId="7580F21A" w14:textId="7022AB96"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“Insert new row before” </w:t>
      </w:r>
      <w:r w:rsidR="002C77C1">
        <w:rPr>
          <w:rFonts w:ascii="Gill Sans" w:eastAsia="Gill Sans" w:hAnsi="Gill Sans" w:cs="Gill Sans"/>
          <w:color w:val="000000"/>
        </w:rPr>
        <w:t>function</w:t>
      </w:r>
      <w:r>
        <w:rPr>
          <w:rFonts w:ascii="Gill Sans" w:eastAsia="Gill Sans" w:hAnsi="Gill Sans" w:cs="Gill Sans"/>
          <w:color w:val="000000"/>
        </w:rPr>
        <w:t>.</w:t>
      </w:r>
    </w:p>
    <w:p w14:paraId="6ED4D93C"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row is added to the table. </w:t>
      </w:r>
    </w:p>
    <w:p w14:paraId="769ED47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64AF629" w14:textId="6F59C48D"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data.</w:t>
      </w:r>
    </w:p>
    <w:p w14:paraId="555EE86A" w14:textId="272A5C93" w:rsidR="005037B3" w:rsidRPr="00473875" w:rsidRDefault="005037B3" w:rsidP="005037B3">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“Submit” button.</w:t>
      </w:r>
    </w:p>
    <w:p w14:paraId="35071F2C" w14:textId="77777777" w:rsidR="005037B3" w:rsidRDefault="005037B3" w:rsidP="00C47023">
      <w:pPr>
        <w:pStyle w:val="Heading"/>
        <w:numPr>
          <w:ilvl w:val="0"/>
          <w:numId w:val="250"/>
        </w:numPr>
        <w:spacing w:before="0" w:after="0"/>
        <w:rPr>
          <w:highlight w:val="white"/>
        </w:rPr>
      </w:pPr>
      <w:bookmarkStart w:id="111" w:name="_Toc57478168"/>
      <w:r>
        <w:rPr>
          <w:highlight w:val="white"/>
        </w:rPr>
        <w:lastRenderedPageBreak/>
        <w:t>Data Source</w:t>
      </w:r>
      <w:bookmarkEnd w:id="111"/>
    </w:p>
    <w:p w14:paraId="6D43ADB4" w14:textId="77777777" w:rsidR="005037B3" w:rsidRDefault="005037B3" w:rsidP="00C4702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44D96E1D" w14:textId="54246701" w:rsidR="00B63E9A" w:rsidRDefault="005037B3" w:rsidP="00C4702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data source is the location where data that</w:t>
      </w:r>
      <w:r w:rsidR="00B63E9A">
        <w:rPr>
          <w:rFonts w:ascii="Gill Sans" w:eastAsia="Gill Sans" w:hAnsi="Gill Sans" w:cs="Gill Sans"/>
          <w:color w:val="000000"/>
        </w:rPr>
        <w:t xml:space="preserve"> is being used originates from. </w:t>
      </w:r>
      <w:r w:rsidR="00B63E9A" w:rsidRPr="00B63E9A">
        <w:rPr>
          <w:rFonts w:ascii="Gill Sans" w:eastAsia="Gill Sans" w:hAnsi="Gill Sans" w:cs="Gill Sans"/>
          <w:b/>
          <w:color w:val="000000"/>
        </w:rPr>
        <w:t>Application and Realm Admins</w:t>
      </w:r>
      <w:r w:rsidR="00B63E9A">
        <w:rPr>
          <w:rFonts w:ascii="Gill Sans" w:eastAsia="Gill Sans" w:hAnsi="Gill Sans" w:cs="Gill Sans"/>
          <w:color w:val="000000"/>
        </w:rPr>
        <w:t xml:space="preserve"> can add/edit Data source.</w:t>
      </w:r>
    </w:p>
    <w:p w14:paraId="586BC09C" w14:textId="77777777" w:rsidR="005037B3" w:rsidRDefault="005037B3" w:rsidP="00B63E9A">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select different data sources from the list given below:</w:t>
      </w:r>
    </w:p>
    <w:p w14:paraId="38C90201"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color w:val="000000"/>
          <w:sz w:val="8"/>
          <w:szCs w:val="8"/>
        </w:rPr>
      </w:pPr>
    </w:p>
    <w:p w14:paraId="125EB855"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56D251CB"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“Data Source” and a list is shown.</w:t>
      </w:r>
    </w:p>
    <w:p w14:paraId="5D98CC6F"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5AA32F53" w14:textId="77777777" w:rsidR="002E0554" w:rsidRDefault="005037B3" w:rsidP="002E055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05D7E51" wp14:editId="307643B5">
            <wp:extent cx="5762625" cy="3076575"/>
            <wp:effectExtent l="0" t="0" r="0" b="0"/>
            <wp:docPr id="100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71"/>
                    <a:srcRect/>
                    <a:stretch>
                      <a:fillRect/>
                    </a:stretch>
                  </pic:blipFill>
                  <pic:spPr>
                    <a:xfrm>
                      <a:off x="0" y="0"/>
                      <a:ext cx="5763495" cy="3077039"/>
                    </a:xfrm>
                    <a:prstGeom prst="rect">
                      <a:avLst/>
                    </a:prstGeom>
                    <a:ln/>
                  </pic:spPr>
                </pic:pic>
              </a:graphicData>
            </a:graphic>
          </wp:inline>
        </w:drawing>
      </w:r>
    </w:p>
    <w:p w14:paraId="2127FE7D" w14:textId="4E72A685" w:rsidR="005037B3" w:rsidRDefault="002E0554" w:rsidP="002E0554">
      <w:pPr>
        <w:pStyle w:val="Caption"/>
        <w:jc w:val="center"/>
        <w:rPr>
          <w:rFonts w:ascii="Gill Sans" w:eastAsia="Gill Sans" w:hAnsi="Gill Sans" w:cs="Gill Sans"/>
          <w:color w:val="000000"/>
        </w:rPr>
      </w:pPr>
      <w:r>
        <w:t xml:space="preserve">Figure </w:t>
      </w:r>
      <w:r w:rsidR="009A4268">
        <w:t>11</w:t>
      </w:r>
      <w:r>
        <w:t>.B- Data Source</w:t>
      </w:r>
    </w:p>
    <w:p w14:paraId="30A39C98"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status (Active” or “Disabled”) as shown in the screen.</w:t>
      </w:r>
    </w:p>
    <w:p w14:paraId="1FB3282F" w14:textId="43210E0C" w:rsidR="005037B3" w:rsidRDefault="005037B3" w:rsidP="005037B3">
      <w:pPr>
        <w:pBdr>
          <w:top w:val="nil"/>
          <w:left w:val="nil"/>
          <w:bottom w:val="nil"/>
          <w:right w:val="nil"/>
          <w:between w:val="nil"/>
        </w:pBdr>
        <w:rPr>
          <w:rFonts w:ascii="Gill Sans" w:eastAsia="Gill Sans" w:hAnsi="Gill Sans" w:cs="Gill Sans"/>
          <w:sz w:val="20"/>
          <w:szCs w:val="20"/>
        </w:rPr>
      </w:pPr>
    </w:p>
    <w:p w14:paraId="37195503" w14:textId="77777777" w:rsidR="005037B3" w:rsidRDefault="005037B3" w:rsidP="00316914">
      <w:pPr>
        <w:numPr>
          <w:ilvl w:val="0"/>
          <w:numId w:val="19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Add a Data Source </w:t>
      </w:r>
    </w:p>
    <w:p w14:paraId="2B07FDB3" w14:textId="77777777" w:rsidR="00C47023" w:rsidRDefault="00C4702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sidRPr="00C47023">
        <w:rPr>
          <w:rFonts w:ascii="Gill Sans" w:eastAsia="Gill Sans" w:hAnsi="Gill Sans" w:cs="Gill Sans"/>
          <w:color w:val="000000"/>
        </w:rPr>
        <w:t xml:space="preserve">Go to the top right corner in the List. </w:t>
      </w:r>
    </w:p>
    <w:p w14:paraId="66CBFD13" w14:textId="07177C4B" w:rsidR="00C47023" w:rsidRPr="00C47023" w:rsidRDefault="00C4702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sidRPr="00C47023">
        <w:rPr>
          <w:rFonts w:ascii="Gill Sans" w:eastAsia="Gill Sans" w:hAnsi="Gill Sans" w:cs="Gill Sans"/>
          <w:color w:val="000000"/>
        </w:rPr>
        <w:t>Click on the blue “Add” button below the profile icon.</w:t>
      </w:r>
    </w:p>
    <w:p w14:paraId="61DF27E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EF077BF" w14:textId="77777777" w:rsidR="002E0554" w:rsidRDefault="005037B3" w:rsidP="002E055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15AECCD9" wp14:editId="44104D12">
            <wp:extent cx="3543300" cy="3143250"/>
            <wp:effectExtent l="0" t="0" r="0" b="0"/>
            <wp:docPr id="91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2"/>
                    <a:srcRect/>
                    <a:stretch>
                      <a:fillRect/>
                    </a:stretch>
                  </pic:blipFill>
                  <pic:spPr>
                    <a:xfrm>
                      <a:off x="0" y="0"/>
                      <a:ext cx="3543806" cy="3143699"/>
                    </a:xfrm>
                    <a:prstGeom prst="rect">
                      <a:avLst/>
                    </a:prstGeom>
                    <a:ln/>
                  </pic:spPr>
                </pic:pic>
              </a:graphicData>
            </a:graphic>
          </wp:inline>
        </w:drawing>
      </w:r>
    </w:p>
    <w:p w14:paraId="16BC0108" w14:textId="65550680" w:rsidR="005037B3" w:rsidRDefault="002E0554" w:rsidP="00090D19">
      <w:pPr>
        <w:pStyle w:val="Caption"/>
        <w:jc w:val="center"/>
        <w:rPr>
          <w:rFonts w:ascii="Gill Sans" w:eastAsia="Gill Sans" w:hAnsi="Gill Sans" w:cs="Gill Sans"/>
          <w:color w:val="000000"/>
        </w:rPr>
      </w:pPr>
      <w:r>
        <w:t xml:space="preserve">Figure </w:t>
      </w:r>
      <w:r w:rsidR="009A4268">
        <w:t>11</w:t>
      </w:r>
      <w:r w:rsidR="00090D19">
        <w:t>.B.a</w:t>
      </w:r>
      <w:r>
        <w:t>- Add Data Source</w:t>
      </w:r>
    </w:p>
    <w:p w14:paraId="1E19D822" w14:textId="77777777"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A new screen showing “Add Data Source” appears.  </w:t>
      </w:r>
    </w:p>
    <w:p w14:paraId="60855A14" w14:textId="77777777"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010A3B1E" w14:textId="784EA9B9"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Click on the “Cancel” button to not add the data source.</w:t>
      </w:r>
    </w:p>
    <w:p w14:paraId="7CD2278C" w14:textId="77777777" w:rsidR="00090D19" w:rsidRPr="00090D19" w:rsidRDefault="00090D19" w:rsidP="00090D19">
      <w:pPr>
        <w:pBdr>
          <w:top w:val="nil"/>
          <w:left w:val="nil"/>
          <w:bottom w:val="nil"/>
          <w:right w:val="nil"/>
          <w:between w:val="nil"/>
        </w:pBdr>
        <w:ind w:left="720"/>
        <w:rPr>
          <w:rFonts w:ascii="Gill Sans" w:eastAsia="Gill Sans" w:hAnsi="Gill Sans" w:cs="Gill Sans"/>
          <w:color w:val="000000"/>
        </w:rPr>
      </w:pPr>
    </w:p>
    <w:p w14:paraId="008A971D" w14:textId="77777777" w:rsidR="005037B3" w:rsidRDefault="005037B3" w:rsidP="00316914">
      <w:pPr>
        <w:numPr>
          <w:ilvl w:val="0"/>
          <w:numId w:val="19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Data Source</w:t>
      </w:r>
    </w:p>
    <w:p w14:paraId="5FD3E34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08DEAA7" w14:textId="77777777" w:rsidR="00090D19" w:rsidRDefault="005037B3" w:rsidP="00090D19">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7BF47B39" wp14:editId="40698EF8">
            <wp:extent cx="3352800" cy="3171825"/>
            <wp:effectExtent l="0" t="0" r="0" b="0"/>
            <wp:docPr id="100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3"/>
                    <a:srcRect/>
                    <a:stretch>
                      <a:fillRect/>
                    </a:stretch>
                  </pic:blipFill>
                  <pic:spPr>
                    <a:xfrm>
                      <a:off x="0" y="0"/>
                      <a:ext cx="3353224" cy="3172226"/>
                    </a:xfrm>
                    <a:prstGeom prst="rect">
                      <a:avLst/>
                    </a:prstGeom>
                    <a:ln/>
                  </pic:spPr>
                </pic:pic>
              </a:graphicData>
            </a:graphic>
          </wp:inline>
        </w:drawing>
      </w:r>
    </w:p>
    <w:p w14:paraId="4423E260" w14:textId="7FB38648" w:rsidR="005037B3" w:rsidRPr="00090D19" w:rsidRDefault="00090D19" w:rsidP="00090D19">
      <w:pPr>
        <w:pStyle w:val="Caption"/>
        <w:jc w:val="center"/>
        <w:rPr>
          <w:rFonts w:ascii="Gill Sans" w:eastAsia="Gill Sans" w:hAnsi="Gill Sans" w:cs="Gill Sans"/>
          <w:color w:val="000000"/>
        </w:rPr>
      </w:pPr>
      <w:r>
        <w:t xml:space="preserve">Figure </w:t>
      </w:r>
      <w:r w:rsidR="009A4268">
        <w:t>11</w:t>
      </w:r>
      <w:r>
        <w:t>.B.b- Update Data Source</w:t>
      </w:r>
    </w:p>
    <w:p w14:paraId="2FB05C56" w14:textId="77777777"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To update the Data Source, go to the Data Source List.</w:t>
      </w:r>
    </w:p>
    <w:p w14:paraId="1BD31275" w14:textId="180637F6"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0B77C35C" w14:textId="77777777"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Type the required Data Source and the status; click on “Update”.</w:t>
      </w:r>
    </w:p>
    <w:p w14:paraId="0C8E6463"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DADD3C6" w14:textId="77777777" w:rsidR="005037B3" w:rsidRDefault="005037B3" w:rsidP="00316914">
      <w:pPr>
        <w:pStyle w:val="Heading"/>
        <w:numPr>
          <w:ilvl w:val="0"/>
          <w:numId w:val="250"/>
        </w:numPr>
        <w:rPr>
          <w:highlight w:val="white"/>
        </w:rPr>
      </w:pPr>
      <w:bookmarkStart w:id="112" w:name="_Toc57478169"/>
      <w:r>
        <w:rPr>
          <w:highlight w:val="white"/>
        </w:rPr>
        <w:t>Data Source Type</w:t>
      </w:r>
      <w:bookmarkEnd w:id="112"/>
    </w:p>
    <w:p w14:paraId="20A23A68"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80"/>
          <w:sz w:val="8"/>
          <w:szCs w:val="8"/>
          <w:highlight w:val="white"/>
        </w:rPr>
      </w:pPr>
    </w:p>
    <w:p w14:paraId="4701FC96" w14:textId="5D7CA73B" w:rsidR="00B63E9A" w:rsidRDefault="005037B3" w:rsidP="00B63E9A">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QAT system has a Data Source Type for certain Realms. </w:t>
      </w:r>
      <w:r w:rsidR="00B63E9A" w:rsidRPr="00B63E9A">
        <w:rPr>
          <w:rFonts w:ascii="Gill Sans" w:eastAsia="Gill Sans" w:hAnsi="Gill Sans" w:cs="Gill Sans"/>
          <w:b/>
          <w:color w:val="000000"/>
        </w:rPr>
        <w:t>Application and Realm Admins</w:t>
      </w:r>
      <w:r w:rsidR="00B63E9A">
        <w:rPr>
          <w:rFonts w:ascii="Gill Sans" w:eastAsia="Gill Sans" w:hAnsi="Gill Sans" w:cs="Gill Sans"/>
          <w:color w:val="000000"/>
        </w:rPr>
        <w:t xml:space="preserve"> can add/edit Data Source Type.</w:t>
      </w:r>
    </w:p>
    <w:p w14:paraId="0AA77BB4" w14:textId="77777777" w:rsidR="005037B3" w:rsidRDefault="005037B3" w:rsidP="00B63E9A">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For example, ACTCON, which stands for actual consumption, is the Data Source Type for Global Health as shown below:</w:t>
      </w:r>
    </w:p>
    <w:p w14:paraId="56416CA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6F2085A"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2E373BB0"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“Data Source Type” and a List will be shown.</w:t>
      </w:r>
    </w:p>
    <w:p w14:paraId="5BFED2DE" w14:textId="77777777" w:rsidR="00090D19" w:rsidRDefault="005037B3" w:rsidP="00090D19">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C3F6603" wp14:editId="2C9E9B5C">
            <wp:extent cx="6119820" cy="1739900"/>
            <wp:effectExtent l="0" t="0" r="0" b="0"/>
            <wp:docPr id="101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4"/>
                    <a:srcRect/>
                    <a:stretch>
                      <a:fillRect/>
                    </a:stretch>
                  </pic:blipFill>
                  <pic:spPr>
                    <a:xfrm>
                      <a:off x="0" y="0"/>
                      <a:ext cx="6119820" cy="1739900"/>
                    </a:xfrm>
                    <a:prstGeom prst="rect">
                      <a:avLst/>
                    </a:prstGeom>
                    <a:ln/>
                  </pic:spPr>
                </pic:pic>
              </a:graphicData>
            </a:graphic>
          </wp:inline>
        </w:drawing>
      </w:r>
    </w:p>
    <w:p w14:paraId="5FB39492" w14:textId="522F10AD" w:rsidR="005037B3" w:rsidRPr="00090D19" w:rsidRDefault="00090D19" w:rsidP="00090D19">
      <w:pPr>
        <w:pStyle w:val="Caption"/>
        <w:jc w:val="center"/>
        <w:rPr>
          <w:rFonts w:ascii="Gill Sans" w:eastAsia="Gill Sans" w:hAnsi="Gill Sans" w:cs="Gill Sans"/>
          <w:color w:val="000000"/>
          <w:sz w:val="20"/>
          <w:szCs w:val="20"/>
        </w:rPr>
      </w:pPr>
      <w:r>
        <w:t xml:space="preserve">Figure </w:t>
      </w:r>
      <w:r w:rsidR="009A4268">
        <w:t>11</w:t>
      </w:r>
      <w:r w:rsidR="008E12E2">
        <w:t>.C</w:t>
      </w:r>
      <w:r>
        <w:t>- Data Source Type</w:t>
      </w:r>
    </w:p>
    <w:p w14:paraId="07578387"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status (Active” or “Disabled”) as shown in the screen.</w:t>
      </w:r>
    </w:p>
    <w:p w14:paraId="435D8764"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1F0EA91" w14:textId="6E289444" w:rsidR="005037B3" w:rsidRPr="007E011A" w:rsidRDefault="005037B3" w:rsidP="007E011A">
      <w:pPr>
        <w:numPr>
          <w:ilvl w:val="0"/>
          <w:numId w:val="15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Data Source Type</w:t>
      </w:r>
    </w:p>
    <w:p w14:paraId="49EFB203" w14:textId="77777777" w:rsidR="007E011A" w:rsidRDefault="007E011A" w:rsidP="007E011A">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Data Source Type List. </w:t>
      </w:r>
    </w:p>
    <w:p w14:paraId="0B8CED7E" w14:textId="77777777" w:rsidR="007E011A" w:rsidRDefault="007E011A" w:rsidP="007E011A">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5B37102A" w14:textId="77777777" w:rsidR="007E011A" w:rsidRPr="007E011A" w:rsidRDefault="007E011A" w:rsidP="007E011A">
      <w:pPr>
        <w:pBdr>
          <w:top w:val="nil"/>
          <w:left w:val="nil"/>
          <w:bottom w:val="nil"/>
          <w:right w:val="nil"/>
          <w:between w:val="nil"/>
        </w:pBdr>
        <w:rPr>
          <w:rFonts w:ascii="Gill Sans" w:eastAsia="Gill Sans" w:hAnsi="Gill Sans" w:cs="Gill Sans"/>
          <w:color w:val="000000"/>
        </w:rPr>
      </w:pPr>
    </w:p>
    <w:p w14:paraId="2B44796D"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1CC440C2" wp14:editId="5BBAD50A">
            <wp:extent cx="3963825" cy="2462785"/>
            <wp:effectExtent l="0" t="0" r="0" b="0"/>
            <wp:docPr id="99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5"/>
                    <a:srcRect/>
                    <a:stretch>
                      <a:fillRect/>
                    </a:stretch>
                  </pic:blipFill>
                  <pic:spPr>
                    <a:xfrm>
                      <a:off x="0" y="0"/>
                      <a:ext cx="3963825" cy="2462785"/>
                    </a:xfrm>
                    <a:prstGeom prst="rect">
                      <a:avLst/>
                    </a:prstGeom>
                    <a:ln/>
                  </pic:spPr>
                </pic:pic>
              </a:graphicData>
            </a:graphic>
          </wp:inline>
        </w:drawing>
      </w:r>
    </w:p>
    <w:p w14:paraId="5CED9993" w14:textId="5C809367" w:rsidR="005037B3" w:rsidRPr="00105917" w:rsidRDefault="00105917" w:rsidP="00105917">
      <w:pPr>
        <w:pStyle w:val="Caption"/>
        <w:jc w:val="center"/>
        <w:rPr>
          <w:rFonts w:ascii="Gill Sans" w:eastAsia="Gill Sans" w:hAnsi="Gill Sans" w:cs="Gill Sans"/>
          <w:color w:val="000000"/>
        </w:rPr>
      </w:pPr>
      <w:r>
        <w:t xml:space="preserve">Figure </w:t>
      </w:r>
      <w:r w:rsidR="009A4268">
        <w:t>11</w:t>
      </w:r>
      <w:r>
        <w:t>.C.a- Add Data Source Type</w:t>
      </w:r>
    </w:p>
    <w:p w14:paraId="2C9FEBD4" w14:textId="77777777" w:rsidR="005037B3" w:rsidRDefault="005037B3" w:rsidP="00316914">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Data Source Type” will be opened. </w:t>
      </w:r>
    </w:p>
    <w:p w14:paraId="0E26F6D1" w14:textId="77777777" w:rsidR="005037B3" w:rsidRDefault="005037B3" w:rsidP="00316914">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07D75864"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6B66AB19" w14:textId="77777777" w:rsidR="005037B3" w:rsidRDefault="005037B3" w:rsidP="00316914">
      <w:pPr>
        <w:numPr>
          <w:ilvl w:val="0"/>
          <w:numId w:val="15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Data Source Type</w:t>
      </w:r>
    </w:p>
    <w:p w14:paraId="5CBED5D1"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2A34FB4A" w14:textId="6EAF375C" w:rsidR="005037B3" w:rsidRPr="007E011A" w:rsidRDefault="005037B3" w:rsidP="00316914">
      <w:pPr>
        <w:numPr>
          <w:ilvl w:val="0"/>
          <w:numId w:val="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the Data Source Type, go to the Data Source Type List.</w:t>
      </w:r>
    </w:p>
    <w:p w14:paraId="52EBB94F" w14:textId="77777777" w:rsidR="007E011A" w:rsidRPr="00105917" w:rsidRDefault="007E011A" w:rsidP="007E011A">
      <w:pPr>
        <w:pBdr>
          <w:top w:val="nil"/>
          <w:left w:val="nil"/>
          <w:bottom w:val="nil"/>
          <w:right w:val="nil"/>
          <w:between w:val="nil"/>
        </w:pBdr>
        <w:ind w:left="720"/>
        <w:rPr>
          <w:rFonts w:ascii="Gill Sans" w:eastAsia="Gill Sans" w:hAnsi="Gill Sans" w:cs="Gill Sans"/>
        </w:rPr>
      </w:pPr>
    </w:p>
    <w:p w14:paraId="033DBD37"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6892D50C" wp14:editId="298BB873">
            <wp:extent cx="3611400" cy="2361632"/>
            <wp:effectExtent l="0" t="0" r="0" b="0"/>
            <wp:docPr id="991"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6"/>
                    <a:srcRect/>
                    <a:stretch>
                      <a:fillRect/>
                    </a:stretch>
                  </pic:blipFill>
                  <pic:spPr>
                    <a:xfrm>
                      <a:off x="0" y="0"/>
                      <a:ext cx="3611400" cy="2361632"/>
                    </a:xfrm>
                    <a:prstGeom prst="rect">
                      <a:avLst/>
                    </a:prstGeom>
                    <a:ln/>
                  </pic:spPr>
                </pic:pic>
              </a:graphicData>
            </a:graphic>
          </wp:inline>
        </w:drawing>
      </w:r>
    </w:p>
    <w:p w14:paraId="1C0980E6" w14:textId="71889595" w:rsidR="005037B3" w:rsidRPr="00105917" w:rsidRDefault="00105917" w:rsidP="00105917">
      <w:pPr>
        <w:pStyle w:val="Caption"/>
        <w:jc w:val="center"/>
        <w:rPr>
          <w:rFonts w:ascii="Gill Sans" w:eastAsia="Gill Sans" w:hAnsi="Gill Sans" w:cs="Gill Sans"/>
          <w:color w:val="000000"/>
        </w:rPr>
      </w:pPr>
      <w:r>
        <w:t xml:space="preserve">Figure </w:t>
      </w:r>
      <w:r w:rsidR="009A4268">
        <w:t>11</w:t>
      </w:r>
      <w:r>
        <w:t>.C.b- Update Data Source Type</w:t>
      </w:r>
    </w:p>
    <w:p w14:paraId="33A2C1BD" w14:textId="562FB670" w:rsidR="005037B3" w:rsidRDefault="005037B3" w:rsidP="00316914">
      <w:pPr>
        <w:numPr>
          <w:ilvl w:val="0"/>
          <w:numId w:val="3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44938B53" w14:textId="774A3948" w:rsidR="005037B3" w:rsidRDefault="005037B3" w:rsidP="00316914">
      <w:pPr>
        <w:numPr>
          <w:ilvl w:val="0"/>
          <w:numId w:val="36"/>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Select the required Data Source Type and click on the “Update” button.</w:t>
      </w:r>
    </w:p>
    <w:p w14:paraId="75848640" w14:textId="77777777" w:rsidR="00BC61D9" w:rsidRPr="00CA7EC0" w:rsidRDefault="00BC61D9" w:rsidP="00BC61D9">
      <w:pPr>
        <w:pBdr>
          <w:top w:val="nil"/>
          <w:left w:val="nil"/>
          <w:bottom w:val="nil"/>
          <w:right w:val="nil"/>
          <w:between w:val="nil"/>
        </w:pBdr>
        <w:spacing w:line="276" w:lineRule="auto"/>
        <w:ind w:left="720"/>
        <w:rPr>
          <w:rFonts w:ascii="Gill Sans" w:eastAsia="Gill Sans" w:hAnsi="Gill Sans" w:cs="Gill Sans"/>
          <w:color w:val="000000"/>
        </w:rPr>
      </w:pPr>
    </w:p>
    <w:p w14:paraId="6B54BCA0" w14:textId="40C6FAD3" w:rsidR="005037B3" w:rsidRDefault="00885C44" w:rsidP="00316914">
      <w:pPr>
        <w:pStyle w:val="Heading"/>
        <w:numPr>
          <w:ilvl w:val="0"/>
          <w:numId w:val="250"/>
        </w:numPr>
        <w:rPr>
          <w:highlight w:val="white"/>
        </w:rPr>
      </w:pPr>
      <w:bookmarkStart w:id="113" w:name="_Toc57478170"/>
      <w:r>
        <w:rPr>
          <w:highlight w:val="white"/>
        </w:rPr>
        <w:t>Funding Source</w:t>
      </w:r>
      <w:bookmarkEnd w:id="113"/>
    </w:p>
    <w:p w14:paraId="4EF67148" w14:textId="19320648" w:rsidR="00885C44" w:rsidRDefault="005037B3" w:rsidP="00885C44">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Funding Source is any financial institution or other entity providing funding or facilities for the organization.</w:t>
      </w:r>
      <w:r w:rsidR="00885C44">
        <w:rPr>
          <w:rFonts w:ascii="Gill Sans" w:eastAsia="Gill Sans" w:hAnsi="Gill Sans" w:cs="Gill Sans"/>
          <w:color w:val="000000"/>
        </w:rPr>
        <w:t xml:space="preserve"> </w:t>
      </w:r>
      <w:r w:rsidR="00885C44" w:rsidRPr="00B63E9A">
        <w:rPr>
          <w:rFonts w:ascii="Gill Sans" w:eastAsia="Gill Sans" w:hAnsi="Gill Sans" w:cs="Gill Sans"/>
          <w:b/>
          <w:color w:val="000000"/>
        </w:rPr>
        <w:t>Application and Realm Admins</w:t>
      </w:r>
      <w:r w:rsidR="00885C44">
        <w:rPr>
          <w:rFonts w:ascii="Gill Sans" w:eastAsia="Gill Sans" w:hAnsi="Gill Sans" w:cs="Gill Sans"/>
          <w:color w:val="000000"/>
        </w:rPr>
        <w:t xml:space="preserve"> can add/edit Funding Source.</w:t>
      </w:r>
    </w:p>
    <w:p w14:paraId="2CD53F49" w14:textId="5FD9A29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0BE9A26C"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47D908C4"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0E7A48D1" wp14:editId="702FE91E">
            <wp:extent cx="5952173" cy="2878889"/>
            <wp:effectExtent l="0" t="0" r="0" b="0"/>
            <wp:docPr id="7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952173" cy="2878889"/>
                    </a:xfrm>
                    <a:prstGeom prst="rect">
                      <a:avLst/>
                    </a:prstGeom>
                    <a:ln/>
                  </pic:spPr>
                </pic:pic>
              </a:graphicData>
            </a:graphic>
          </wp:inline>
        </w:drawing>
      </w:r>
    </w:p>
    <w:p w14:paraId="727BC0CA" w14:textId="3B866E20" w:rsidR="005037B3" w:rsidRDefault="00105917" w:rsidP="00105917">
      <w:pPr>
        <w:pStyle w:val="Caption"/>
        <w:jc w:val="center"/>
        <w:rPr>
          <w:rFonts w:ascii="Gill Sans" w:eastAsia="Gill Sans" w:hAnsi="Gill Sans" w:cs="Gill Sans"/>
          <w:color w:val="000000"/>
        </w:rPr>
      </w:pPr>
      <w:r>
        <w:t xml:space="preserve">Figure </w:t>
      </w:r>
      <w:r w:rsidR="009A4268">
        <w:t>11</w:t>
      </w:r>
      <w:r>
        <w:t>.D- Funding Source</w:t>
      </w:r>
    </w:p>
    <w:p w14:paraId="10A00716" w14:textId="1B4F535B" w:rsidR="005037B3" w:rsidRDefault="005037B3" w:rsidP="00316914">
      <w:pPr>
        <w:numPr>
          <w:ilvl w:val="0"/>
          <w:numId w:val="18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r w:rsidR="00105917">
        <w:rPr>
          <w:rFonts w:ascii="Gill Sans" w:eastAsia="Gill Sans" w:hAnsi="Gill Sans" w:cs="Gill Sans"/>
          <w:color w:val="000000"/>
        </w:rPr>
        <w:t>.</w:t>
      </w:r>
    </w:p>
    <w:p w14:paraId="663C9AA7" w14:textId="1D01BB8E" w:rsidR="005037B3" w:rsidRDefault="005037B3" w:rsidP="00316914">
      <w:pPr>
        <w:numPr>
          <w:ilvl w:val="0"/>
          <w:numId w:val="18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“Funding Source” and Fu</w:t>
      </w:r>
      <w:r w:rsidR="00105917">
        <w:rPr>
          <w:rFonts w:ascii="Gill Sans" w:eastAsia="Gill Sans" w:hAnsi="Gill Sans" w:cs="Gill Sans"/>
          <w:color w:val="000000"/>
        </w:rPr>
        <w:t>nding Source List will be shown.</w:t>
      </w:r>
    </w:p>
    <w:p w14:paraId="3E05D35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089357B" w14:textId="77777777" w:rsidR="005037B3" w:rsidRDefault="005037B3" w:rsidP="00316914">
      <w:pPr>
        <w:numPr>
          <w:ilvl w:val="0"/>
          <w:numId w:val="7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Add Funding Source</w:t>
      </w:r>
    </w:p>
    <w:p w14:paraId="6225D75F" w14:textId="77777777" w:rsidR="00105917" w:rsidRDefault="005037B3" w:rsidP="00105917">
      <w:pPr>
        <w:keepNext/>
        <w:pBdr>
          <w:top w:val="nil"/>
          <w:left w:val="nil"/>
          <w:bottom w:val="nil"/>
          <w:right w:val="nil"/>
          <w:between w:val="nil"/>
        </w:pBdr>
        <w:spacing w:line="288" w:lineRule="auto"/>
        <w:ind w:left="720"/>
        <w:jc w:val="center"/>
      </w:pPr>
      <w:r>
        <w:rPr>
          <w:rFonts w:ascii="Gill Sans" w:eastAsia="Gill Sans" w:hAnsi="Gill Sans" w:cs="Gill Sans"/>
          <w:noProof/>
          <w:lang w:eastAsia="en-US" w:bidi="ar-SA"/>
        </w:rPr>
        <w:drawing>
          <wp:inline distT="114300" distB="114300" distL="114300" distR="114300" wp14:anchorId="60E2D000" wp14:editId="790F1FD4">
            <wp:extent cx="3892388" cy="3331476"/>
            <wp:effectExtent l="0" t="0" r="0" b="0"/>
            <wp:docPr id="7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3892388" cy="3331476"/>
                    </a:xfrm>
                    <a:prstGeom prst="rect">
                      <a:avLst/>
                    </a:prstGeom>
                    <a:ln/>
                  </pic:spPr>
                </pic:pic>
              </a:graphicData>
            </a:graphic>
          </wp:inline>
        </w:drawing>
      </w:r>
    </w:p>
    <w:p w14:paraId="24F0C565" w14:textId="79571104" w:rsidR="005037B3" w:rsidRDefault="00105917" w:rsidP="00105917">
      <w:pPr>
        <w:pStyle w:val="Caption"/>
        <w:jc w:val="center"/>
        <w:rPr>
          <w:rFonts w:ascii="Gill Sans" w:eastAsia="Gill Sans" w:hAnsi="Gill Sans" w:cs="Gill Sans"/>
          <w:color w:val="000000"/>
        </w:rPr>
      </w:pPr>
      <w:r>
        <w:t xml:space="preserve">Figure </w:t>
      </w:r>
      <w:r w:rsidR="009A4268">
        <w:t>11</w:t>
      </w:r>
      <w:r>
        <w:t>.D.a- Add Funding Source</w:t>
      </w:r>
    </w:p>
    <w:p w14:paraId="43D16B70"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 xml:space="preserve">Go to the top right corner in the Funding Source List. </w:t>
      </w:r>
    </w:p>
    <w:p w14:paraId="541386EC"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blue “add” button below the profile icon.</w:t>
      </w:r>
    </w:p>
    <w:p w14:paraId="0C2BE068"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new screen showing “Add Funding Source” opens. </w:t>
      </w:r>
    </w:p>
    <w:p w14:paraId="0A4CB300"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required details and click on the “Submit” button.</w:t>
      </w:r>
    </w:p>
    <w:p w14:paraId="16FAF17C" w14:textId="7E097951" w:rsidR="005037B3" w:rsidRDefault="005037B3" w:rsidP="005037B3">
      <w:pPr>
        <w:pBdr>
          <w:top w:val="nil"/>
          <w:left w:val="nil"/>
          <w:bottom w:val="nil"/>
          <w:right w:val="nil"/>
          <w:between w:val="nil"/>
        </w:pBdr>
        <w:rPr>
          <w:rFonts w:ascii="Gill Sans" w:eastAsia="Gill Sans" w:hAnsi="Gill Sans" w:cs="Gill Sans"/>
          <w:b/>
          <w:color w:val="000000"/>
        </w:rPr>
      </w:pPr>
    </w:p>
    <w:p w14:paraId="340ED440" w14:textId="77777777" w:rsidR="005037B3" w:rsidRDefault="005037B3" w:rsidP="00316914">
      <w:pPr>
        <w:numPr>
          <w:ilvl w:val="0"/>
          <w:numId w:val="7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Update Funding Source</w:t>
      </w:r>
    </w:p>
    <w:p w14:paraId="37F1698D"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b/>
          <w:color w:val="000000"/>
          <w:sz w:val="18"/>
          <w:szCs w:val="18"/>
        </w:rPr>
      </w:pPr>
    </w:p>
    <w:p w14:paraId="6743E235" w14:textId="77777777" w:rsidR="00105917" w:rsidRDefault="005037B3" w:rsidP="00105917">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1034066E" wp14:editId="5444F2A3">
            <wp:extent cx="3352800" cy="2905125"/>
            <wp:effectExtent l="0" t="0" r="0" b="0"/>
            <wp:docPr id="7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3353117" cy="2905399"/>
                    </a:xfrm>
                    <a:prstGeom prst="rect">
                      <a:avLst/>
                    </a:prstGeom>
                    <a:ln/>
                  </pic:spPr>
                </pic:pic>
              </a:graphicData>
            </a:graphic>
          </wp:inline>
        </w:drawing>
      </w:r>
    </w:p>
    <w:p w14:paraId="2B6B3DD3" w14:textId="1836F460" w:rsidR="005037B3" w:rsidRDefault="00105917" w:rsidP="00105917">
      <w:pPr>
        <w:pStyle w:val="Caption"/>
        <w:jc w:val="center"/>
        <w:rPr>
          <w:rFonts w:ascii="Gill Sans" w:eastAsia="Gill Sans" w:hAnsi="Gill Sans" w:cs="Gill Sans"/>
          <w:color w:val="000000"/>
        </w:rPr>
      </w:pPr>
      <w:r>
        <w:t xml:space="preserve">Figure </w:t>
      </w:r>
      <w:r w:rsidR="009A4268">
        <w:t>11</w:t>
      </w:r>
      <w:r>
        <w:t>.D.b- Update Funding Source</w:t>
      </w:r>
    </w:p>
    <w:p w14:paraId="4C2F98CD" w14:textId="77777777"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Funding Source, go to the Funding Source List.</w:t>
      </w:r>
    </w:p>
    <w:p w14:paraId="5905BF72" w14:textId="0C798D8D"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the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4C8E637C" w14:textId="77777777"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Funding Source and click on the “Update” button.</w:t>
      </w:r>
      <w:r>
        <w:rPr>
          <w:rFonts w:ascii="Gill Sans" w:eastAsia="Gill Sans" w:hAnsi="Gill Sans" w:cs="Gill Sans"/>
          <w:b/>
          <w:color w:val="000000"/>
        </w:rPr>
        <w:t xml:space="preserve"> </w:t>
      </w:r>
    </w:p>
    <w:p w14:paraId="3B0F41C3" w14:textId="748B1458" w:rsidR="005037B3" w:rsidRDefault="005037B3" w:rsidP="005037B3">
      <w:pPr>
        <w:spacing w:line="288" w:lineRule="auto"/>
        <w:rPr>
          <w:rFonts w:ascii="Arial" w:eastAsia="Arial" w:hAnsi="Arial" w:cs="Arial"/>
          <w:b/>
        </w:rPr>
      </w:pPr>
    </w:p>
    <w:p w14:paraId="16986BDB" w14:textId="739B6108" w:rsidR="00105917" w:rsidRPr="000D5D49" w:rsidRDefault="00473875" w:rsidP="000D5D49">
      <w:pPr>
        <w:pStyle w:val="Heading"/>
        <w:numPr>
          <w:ilvl w:val="0"/>
          <w:numId w:val="250"/>
        </w:numPr>
        <w:rPr>
          <w:highlight w:val="white"/>
        </w:rPr>
      </w:pPr>
      <w:bookmarkStart w:id="114" w:name="_Toc57478171"/>
      <w:r w:rsidRPr="00CA7EC0">
        <w:rPr>
          <w:highlight w:val="white"/>
        </w:rPr>
        <w:t>Manufacturer</w:t>
      </w:r>
      <w:bookmarkEnd w:id="114"/>
    </w:p>
    <w:p w14:paraId="69D6451A" w14:textId="77777777" w:rsidR="00473875" w:rsidRPr="00105917" w:rsidRDefault="00473875" w:rsidP="00473875">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b/>
          <w:color w:val="000000"/>
        </w:rPr>
        <w:t>On</w:t>
      </w:r>
      <w:r w:rsidRPr="00105917">
        <w:rPr>
          <w:rFonts w:ascii="Gill Sans" w:eastAsia="Gill Sans" w:hAnsi="Gill Sans" w:cs="Gill Sans"/>
          <w:b/>
          <w:color w:val="000000"/>
        </w:rPr>
        <w:t xml:space="preserve">ly Application </w:t>
      </w:r>
      <w:r w:rsidRPr="00105917">
        <w:rPr>
          <w:rFonts w:ascii="Gill Sans" w:eastAsia="Gill Sans" w:hAnsi="Gill Sans" w:cs="Gill Sans"/>
          <w:color w:val="000000"/>
        </w:rPr>
        <w:t>can view/add/edit the manufacturer.</w:t>
      </w:r>
    </w:p>
    <w:p w14:paraId="5C25F256" w14:textId="77777777" w:rsidR="00473875" w:rsidRPr="00105917" w:rsidRDefault="00473875" w:rsidP="00473875">
      <w:pPr>
        <w:pBdr>
          <w:top w:val="nil"/>
          <w:left w:val="nil"/>
          <w:bottom w:val="nil"/>
          <w:right w:val="nil"/>
          <w:between w:val="nil"/>
        </w:pBdr>
        <w:spacing w:line="276" w:lineRule="auto"/>
        <w:rPr>
          <w:rFonts w:ascii="Gill Sans" w:eastAsia="Gill Sans" w:hAnsi="Gill Sans" w:cs="Gill Sans"/>
          <w:color w:val="000000"/>
        </w:rPr>
      </w:pPr>
    </w:p>
    <w:p w14:paraId="36CEC760" w14:textId="77777777" w:rsidR="00473875" w:rsidRPr="00105917" w:rsidRDefault="00473875" w:rsidP="00473875">
      <w:pPr>
        <w:numPr>
          <w:ilvl w:val="0"/>
          <w:numId w:val="191"/>
        </w:numPr>
        <w:spacing w:line="276" w:lineRule="auto"/>
        <w:rPr>
          <w:rFonts w:ascii="Gill Sans" w:eastAsia="Arial" w:hAnsi="Gill Sans" w:cs="Arial"/>
        </w:rPr>
      </w:pPr>
      <w:r w:rsidRPr="00105917">
        <w:rPr>
          <w:rFonts w:ascii="Gill Sans" w:eastAsia="Arial" w:hAnsi="Gill Sans" w:cs="Arial"/>
        </w:rPr>
        <w:t>Go to “Realm Level Masters” and Click on the side arrow.</w:t>
      </w:r>
    </w:p>
    <w:p w14:paraId="35C38A90" w14:textId="77777777" w:rsidR="00473875" w:rsidRPr="00105917" w:rsidRDefault="00473875" w:rsidP="00473875">
      <w:pPr>
        <w:numPr>
          <w:ilvl w:val="0"/>
          <w:numId w:val="191"/>
        </w:numPr>
        <w:spacing w:line="288" w:lineRule="auto"/>
        <w:rPr>
          <w:rFonts w:ascii="Gill Sans" w:eastAsia="Arial" w:hAnsi="Gill Sans" w:cs="Arial"/>
        </w:rPr>
      </w:pPr>
      <w:r w:rsidRPr="00105917">
        <w:rPr>
          <w:rFonts w:ascii="Gill Sans" w:eastAsia="Arial" w:hAnsi="Gill Sans" w:cs="Arial"/>
        </w:rPr>
        <w:t>There are multiple functions in that section.</w:t>
      </w:r>
    </w:p>
    <w:p w14:paraId="29A7843D" w14:textId="77777777" w:rsidR="00473875" w:rsidRPr="00105917" w:rsidRDefault="00473875" w:rsidP="00473875">
      <w:pPr>
        <w:numPr>
          <w:ilvl w:val="0"/>
          <w:numId w:val="191"/>
        </w:numPr>
        <w:spacing w:line="288" w:lineRule="auto"/>
        <w:rPr>
          <w:rFonts w:ascii="Gill Sans" w:eastAsia="Arial" w:hAnsi="Gill Sans" w:cs="Arial"/>
        </w:rPr>
      </w:pPr>
      <w:r w:rsidRPr="00105917">
        <w:rPr>
          <w:rFonts w:ascii="Gill Sans" w:eastAsia="Arial" w:hAnsi="Gill Sans" w:cs="Arial"/>
        </w:rPr>
        <w:t>Click on the function named “Manufacturer” and a list will be shown.</w:t>
      </w:r>
    </w:p>
    <w:p w14:paraId="1A88EE68" w14:textId="77777777" w:rsidR="00473875" w:rsidRDefault="00473875" w:rsidP="00473875">
      <w:pPr>
        <w:spacing w:line="288" w:lineRule="auto"/>
        <w:ind w:left="720"/>
        <w:rPr>
          <w:rFonts w:ascii="Arial" w:eastAsia="Arial" w:hAnsi="Arial" w:cs="Arial"/>
          <w:sz w:val="8"/>
          <w:szCs w:val="8"/>
        </w:rPr>
      </w:pPr>
    </w:p>
    <w:p w14:paraId="122EC1E2" w14:textId="77777777" w:rsidR="00473875" w:rsidRDefault="00473875" w:rsidP="00473875">
      <w:pPr>
        <w:keepNext/>
        <w:spacing w:line="288" w:lineRule="auto"/>
        <w:jc w:val="center"/>
      </w:pPr>
      <w:r>
        <w:rPr>
          <w:rFonts w:ascii="Arial" w:eastAsia="Arial" w:hAnsi="Arial" w:cs="Arial"/>
          <w:noProof/>
          <w:lang w:eastAsia="en-US" w:bidi="ar-SA"/>
        </w:rPr>
        <w:lastRenderedPageBreak/>
        <w:drawing>
          <wp:inline distT="114300" distB="114300" distL="114300" distR="114300" wp14:anchorId="68AF737E" wp14:editId="2DEEA2D5">
            <wp:extent cx="5757545" cy="2724150"/>
            <wp:effectExtent l="0" t="0" r="0" b="0"/>
            <wp:docPr id="7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57850" cy="2724295"/>
                    </a:xfrm>
                    <a:prstGeom prst="rect">
                      <a:avLst/>
                    </a:prstGeom>
                    <a:ln/>
                  </pic:spPr>
                </pic:pic>
              </a:graphicData>
            </a:graphic>
          </wp:inline>
        </w:drawing>
      </w:r>
    </w:p>
    <w:p w14:paraId="26D0B420" w14:textId="77777777" w:rsidR="00473875" w:rsidRDefault="00473875" w:rsidP="00473875">
      <w:pPr>
        <w:pStyle w:val="Caption"/>
        <w:jc w:val="center"/>
        <w:rPr>
          <w:rFonts w:ascii="Arial" w:eastAsia="Arial" w:hAnsi="Arial" w:cs="Arial"/>
        </w:rPr>
      </w:pPr>
      <w:r>
        <w:t>Figure 11.E- Manufacturer</w:t>
      </w:r>
    </w:p>
    <w:p w14:paraId="2F9AEBDE" w14:textId="77777777" w:rsidR="00473875" w:rsidRDefault="00473875" w:rsidP="00473875">
      <w:pPr>
        <w:spacing w:line="288" w:lineRule="auto"/>
        <w:ind w:left="720"/>
        <w:jc w:val="center"/>
        <w:rPr>
          <w:rFonts w:ascii="Arial" w:eastAsia="Arial" w:hAnsi="Arial" w:cs="Arial"/>
          <w:sz w:val="18"/>
          <w:szCs w:val="18"/>
        </w:rPr>
      </w:pPr>
    </w:p>
    <w:p w14:paraId="01E37E19" w14:textId="29F9CB69" w:rsidR="00105917" w:rsidRPr="000D5D49" w:rsidRDefault="00473875" w:rsidP="00105917">
      <w:pPr>
        <w:numPr>
          <w:ilvl w:val="0"/>
          <w:numId w:val="125"/>
        </w:numPr>
        <w:spacing w:line="288" w:lineRule="auto"/>
        <w:rPr>
          <w:rFonts w:ascii="Gill Sans" w:eastAsia="Arial" w:hAnsi="Gill Sans" w:cs="Arial"/>
        </w:rPr>
      </w:pPr>
      <w:r w:rsidRPr="00105917">
        <w:rPr>
          <w:rFonts w:ascii="Gill Sans" w:eastAsia="Arial" w:hAnsi="Gill Sans" w:cs="Arial"/>
          <w:b/>
        </w:rPr>
        <w:t>Add Manufacturer</w:t>
      </w:r>
    </w:p>
    <w:p w14:paraId="505CD7EA" w14:textId="77777777" w:rsidR="005037B3" w:rsidRDefault="005037B3" w:rsidP="005037B3">
      <w:pPr>
        <w:spacing w:line="288" w:lineRule="auto"/>
        <w:ind w:left="720"/>
        <w:rPr>
          <w:rFonts w:ascii="Arial" w:eastAsia="Arial" w:hAnsi="Arial" w:cs="Arial"/>
          <w:b/>
        </w:rPr>
      </w:pPr>
    </w:p>
    <w:p w14:paraId="71AD6F9A" w14:textId="77777777" w:rsidR="00105917" w:rsidRDefault="005037B3" w:rsidP="00105917">
      <w:pPr>
        <w:keepNext/>
        <w:spacing w:line="288" w:lineRule="auto"/>
        <w:jc w:val="center"/>
      </w:pPr>
      <w:r>
        <w:rPr>
          <w:rFonts w:ascii="Arial" w:eastAsia="Arial" w:hAnsi="Arial" w:cs="Arial"/>
          <w:b/>
          <w:noProof/>
          <w:lang w:eastAsia="en-US" w:bidi="ar-SA"/>
        </w:rPr>
        <w:drawing>
          <wp:inline distT="114300" distB="114300" distL="114300" distR="114300" wp14:anchorId="11BE0044" wp14:editId="21AD1834">
            <wp:extent cx="3820950" cy="2079653"/>
            <wp:effectExtent l="0" t="0" r="0" b="0"/>
            <wp:docPr id="92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1"/>
                    <a:srcRect/>
                    <a:stretch>
                      <a:fillRect/>
                    </a:stretch>
                  </pic:blipFill>
                  <pic:spPr>
                    <a:xfrm>
                      <a:off x="0" y="0"/>
                      <a:ext cx="3820950" cy="2079653"/>
                    </a:xfrm>
                    <a:prstGeom prst="rect">
                      <a:avLst/>
                    </a:prstGeom>
                    <a:ln/>
                  </pic:spPr>
                </pic:pic>
              </a:graphicData>
            </a:graphic>
          </wp:inline>
        </w:drawing>
      </w:r>
    </w:p>
    <w:p w14:paraId="5002E3A7" w14:textId="5524C7CA" w:rsidR="005037B3" w:rsidRDefault="00105917" w:rsidP="00105917">
      <w:pPr>
        <w:pStyle w:val="Caption"/>
        <w:jc w:val="center"/>
        <w:rPr>
          <w:rFonts w:ascii="Arial" w:eastAsia="Arial" w:hAnsi="Arial" w:cs="Arial"/>
          <w:b/>
        </w:rPr>
      </w:pPr>
      <w:r>
        <w:t xml:space="preserve">Figure </w:t>
      </w:r>
      <w:r w:rsidR="009A4268">
        <w:t>11</w:t>
      </w:r>
      <w:r>
        <w:t>.E.a- Add Manufacturer</w:t>
      </w:r>
    </w:p>
    <w:p w14:paraId="19E46B71"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 xml:space="preserve">Now go to the top right corner in the list of Manufacturers.                                                     </w:t>
      </w:r>
    </w:p>
    <w:p w14:paraId="6AFA857F"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Click on the blue “add” button.</w:t>
      </w:r>
    </w:p>
    <w:p w14:paraId="27E042DD"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A new screen of “Add Manufacturer” will be opened.</w:t>
      </w:r>
    </w:p>
    <w:p w14:paraId="6171D726"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 xml:space="preserve">Enter the required details.  </w:t>
      </w:r>
    </w:p>
    <w:p w14:paraId="6757B5DA"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Now click on the “Submit” button. In case the user wants to add it later click on the “Cancel” button.</w:t>
      </w:r>
    </w:p>
    <w:p w14:paraId="23F5BDB7" w14:textId="66E90569" w:rsidR="005037B3" w:rsidRPr="00105917" w:rsidRDefault="005037B3" w:rsidP="005037B3">
      <w:pPr>
        <w:rPr>
          <w:rFonts w:ascii="Gill Sans" w:eastAsia="Arial" w:hAnsi="Gill Sans" w:cs="Arial"/>
        </w:rPr>
      </w:pPr>
    </w:p>
    <w:p w14:paraId="1CCD0328" w14:textId="48F472D0" w:rsidR="005037B3" w:rsidRPr="000D5D49" w:rsidRDefault="005037B3" w:rsidP="000D5D49">
      <w:pPr>
        <w:numPr>
          <w:ilvl w:val="0"/>
          <w:numId w:val="125"/>
        </w:numPr>
        <w:spacing w:line="288" w:lineRule="auto"/>
        <w:rPr>
          <w:rFonts w:ascii="Gill Sans" w:eastAsia="Arial" w:hAnsi="Gill Sans" w:cs="Arial"/>
        </w:rPr>
      </w:pPr>
      <w:r w:rsidRPr="00105917">
        <w:rPr>
          <w:rFonts w:ascii="Gill Sans" w:eastAsia="Arial" w:hAnsi="Gill Sans" w:cs="Arial"/>
          <w:b/>
        </w:rPr>
        <w:t>Update Manufacturer</w:t>
      </w:r>
    </w:p>
    <w:p w14:paraId="07242531" w14:textId="77777777" w:rsidR="000D5D49" w:rsidRPr="00105917" w:rsidRDefault="000D5D49" w:rsidP="000D5D49">
      <w:pPr>
        <w:numPr>
          <w:ilvl w:val="0"/>
          <w:numId w:val="166"/>
        </w:numPr>
        <w:rPr>
          <w:rFonts w:ascii="Gill Sans" w:eastAsia="Arial" w:hAnsi="Gill Sans" w:cs="Arial"/>
        </w:rPr>
      </w:pPr>
      <w:r w:rsidRPr="00105917">
        <w:rPr>
          <w:rFonts w:ascii="Gill Sans" w:eastAsia="Arial" w:hAnsi="Gill Sans" w:cs="Arial"/>
        </w:rPr>
        <w:t>To update the Manufacturer, go to the Manufacturer list and click on any function that needs to be changed or updated.</w:t>
      </w:r>
    </w:p>
    <w:p w14:paraId="3CBF11AC" w14:textId="77777777" w:rsidR="000D5D49" w:rsidRPr="000D5D49" w:rsidRDefault="000D5D49" w:rsidP="000D5D49">
      <w:pPr>
        <w:rPr>
          <w:rFonts w:ascii="Arial" w:eastAsia="Arial" w:hAnsi="Arial" w:cs="Arial"/>
        </w:rPr>
      </w:pPr>
    </w:p>
    <w:p w14:paraId="14ED30F6" w14:textId="77777777" w:rsidR="00105917" w:rsidRDefault="005037B3" w:rsidP="00105917">
      <w:pPr>
        <w:keepNext/>
        <w:jc w:val="center"/>
      </w:pPr>
      <w:r>
        <w:rPr>
          <w:rFonts w:ascii="Arial" w:eastAsia="Arial" w:hAnsi="Arial" w:cs="Arial"/>
          <w:b/>
          <w:noProof/>
          <w:lang w:eastAsia="en-US" w:bidi="ar-SA"/>
        </w:rPr>
        <w:lastRenderedPageBreak/>
        <w:drawing>
          <wp:inline distT="114300" distB="114300" distL="114300" distR="114300" wp14:anchorId="0DC37ADE" wp14:editId="08865457">
            <wp:extent cx="3887625" cy="2215528"/>
            <wp:effectExtent l="0" t="0" r="0" b="0"/>
            <wp:docPr id="7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3887625" cy="2215528"/>
                    </a:xfrm>
                    <a:prstGeom prst="rect">
                      <a:avLst/>
                    </a:prstGeom>
                    <a:ln/>
                  </pic:spPr>
                </pic:pic>
              </a:graphicData>
            </a:graphic>
          </wp:inline>
        </w:drawing>
      </w:r>
    </w:p>
    <w:p w14:paraId="3686139B" w14:textId="3E583DB5" w:rsidR="005037B3" w:rsidRDefault="00105917" w:rsidP="00105917">
      <w:pPr>
        <w:pStyle w:val="Caption"/>
        <w:jc w:val="center"/>
        <w:rPr>
          <w:rFonts w:ascii="Arial" w:eastAsia="Arial" w:hAnsi="Arial" w:cs="Arial"/>
          <w:b/>
        </w:rPr>
      </w:pPr>
      <w:r>
        <w:t xml:space="preserve">Figure </w:t>
      </w:r>
      <w:r w:rsidR="009A4268">
        <w:t>11</w:t>
      </w:r>
      <w:r>
        <w:t>.E.b- Update Manufacturer</w:t>
      </w:r>
    </w:p>
    <w:p w14:paraId="4804CE69" w14:textId="77777777" w:rsidR="005037B3" w:rsidRPr="00105917" w:rsidRDefault="005037B3" w:rsidP="00316914">
      <w:pPr>
        <w:numPr>
          <w:ilvl w:val="0"/>
          <w:numId w:val="166"/>
        </w:numPr>
        <w:rPr>
          <w:rFonts w:ascii="Gill Sans" w:eastAsia="Arial" w:hAnsi="Gill Sans" w:cs="Arial"/>
        </w:rPr>
      </w:pPr>
      <w:r w:rsidRPr="00105917">
        <w:rPr>
          <w:rFonts w:ascii="Gill Sans" w:eastAsia="Arial" w:hAnsi="Gill Sans" w:cs="Arial"/>
        </w:rPr>
        <w:t>Enter the required details.</w:t>
      </w:r>
    </w:p>
    <w:p w14:paraId="7DA8278B" w14:textId="109C3EA2" w:rsidR="005037B3" w:rsidRDefault="005037B3" w:rsidP="00473875">
      <w:pPr>
        <w:numPr>
          <w:ilvl w:val="0"/>
          <w:numId w:val="166"/>
        </w:numPr>
        <w:rPr>
          <w:rFonts w:ascii="Gill Sans" w:eastAsia="Arial" w:hAnsi="Gill Sans" w:cs="Arial"/>
        </w:rPr>
      </w:pPr>
      <w:r w:rsidRPr="00105917">
        <w:rPr>
          <w:rFonts w:ascii="Gill Sans" w:eastAsia="Arial" w:hAnsi="Gill Sans" w:cs="Arial"/>
        </w:rPr>
        <w:t>Click on the “Update” button to save the changes.</w:t>
      </w:r>
    </w:p>
    <w:p w14:paraId="551B8007" w14:textId="77777777" w:rsidR="00BC61D9" w:rsidRPr="00473875" w:rsidRDefault="00BC61D9" w:rsidP="00BC61D9">
      <w:pPr>
        <w:ind w:left="720"/>
        <w:rPr>
          <w:rFonts w:ascii="Gill Sans" w:eastAsia="Arial" w:hAnsi="Gill Sans" w:cs="Arial"/>
        </w:rPr>
      </w:pPr>
    </w:p>
    <w:p w14:paraId="3701EB05" w14:textId="77777777" w:rsidR="005037B3" w:rsidRDefault="005037B3" w:rsidP="00316914">
      <w:pPr>
        <w:pStyle w:val="Heading"/>
        <w:numPr>
          <w:ilvl w:val="0"/>
          <w:numId w:val="250"/>
        </w:numPr>
        <w:rPr>
          <w:highlight w:val="white"/>
        </w:rPr>
      </w:pPr>
      <w:bookmarkStart w:id="115" w:name="_Toc57478172"/>
      <w:r>
        <w:t>Organization</w:t>
      </w:r>
      <w:bookmarkEnd w:id="115"/>
    </w:p>
    <w:p w14:paraId="1A55B8BE" w14:textId="69FBDA1C" w:rsidR="001C5072" w:rsidRDefault="005037B3" w:rsidP="001C5072">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An organization is a group of people with a particular purpose, which can be a private or government body.</w:t>
      </w:r>
      <w:r w:rsidR="001C5072">
        <w:rPr>
          <w:rFonts w:ascii="Gill Sans" w:eastAsia="Gill Sans" w:hAnsi="Gill Sans" w:cs="Gill Sans"/>
          <w:color w:val="000000"/>
        </w:rPr>
        <w:t xml:space="preserve"> </w:t>
      </w:r>
      <w:r w:rsidR="001C5072">
        <w:rPr>
          <w:rFonts w:ascii="Gill Sans" w:eastAsia="Gill Sans" w:hAnsi="Gill Sans" w:cs="Gill Sans"/>
          <w:b/>
          <w:color w:val="000000"/>
        </w:rPr>
        <w:t xml:space="preserve">Application, </w:t>
      </w:r>
      <w:r w:rsidR="001C5072" w:rsidRPr="00B63E9A">
        <w:rPr>
          <w:rFonts w:ascii="Gill Sans" w:eastAsia="Gill Sans" w:hAnsi="Gill Sans" w:cs="Gill Sans"/>
          <w:b/>
          <w:color w:val="000000"/>
        </w:rPr>
        <w:t>Realm Admins</w:t>
      </w:r>
      <w:r w:rsidR="001C5072">
        <w:rPr>
          <w:rFonts w:ascii="Gill Sans" w:eastAsia="Gill Sans" w:hAnsi="Gill Sans" w:cs="Gill Sans"/>
          <w:b/>
          <w:color w:val="000000"/>
        </w:rPr>
        <w:t>, Program Admin, Program User and Guest User</w:t>
      </w:r>
      <w:r w:rsidR="001C5072">
        <w:rPr>
          <w:rFonts w:ascii="Gill Sans" w:eastAsia="Gill Sans" w:hAnsi="Gill Sans" w:cs="Gill Sans"/>
          <w:color w:val="000000"/>
        </w:rPr>
        <w:t xml:space="preserve"> can list/view organization.</w:t>
      </w:r>
    </w:p>
    <w:p w14:paraId="61D32D76" w14:textId="47874909" w:rsidR="005037B3" w:rsidRDefault="005037B3" w:rsidP="00105917">
      <w:pPr>
        <w:pBdr>
          <w:top w:val="nil"/>
          <w:left w:val="nil"/>
          <w:bottom w:val="nil"/>
          <w:right w:val="nil"/>
          <w:between w:val="nil"/>
        </w:pBdr>
        <w:spacing w:line="288" w:lineRule="auto"/>
        <w:rPr>
          <w:rFonts w:ascii="Gill Sans" w:eastAsia="Gill Sans" w:hAnsi="Gill Sans" w:cs="Gill Sans"/>
          <w:color w:val="000000"/>
          <w:sz w:val="8"/>
          <w:szCs w:val="8"/>
        </w:rPr>
      </w:pPr>
    </w:p>
    <w:p w14:paraId="7D840405" w14:textId="77777777" w:rsidR="005037B3" w:rsidRDefault="005037B3" w:rsidP="00316914">
      <w:pPr>
        <w:numPr>
          <w:ilvl w:val="0"/>
          <w:numId w:val="21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4C9B3332" w14:textId="3472AA18" w:rsidR="005037B3" w:rsidRDefault="005037B3" w:rsidP="00316914">
      <w:pPr>
        <w:numPr>
          <w:ilvl w:val="0"/>
          <w:numId w:val="21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“Organization” and a list will be shown.</w:t>
      </w:r>
    </w:p>
    <w:p w14:paraId="7907D6E8"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2"/>
          <w:szCs w:val="12"/>
        </w:rPr>
      </w:pPr>
    </w:p>
    <w:p w14:paraId="0E9D0427" w14:textId="77777777" w:rsidR="00D232DF" w:rsidRDefault="005037B3" w:rsidP="00D232DF">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73B138D4" wp14:editId="245E5218">
            <wp:extent cx="6119820" cy="2882900"/>
            <wp:effectExtent l="0" t="0" r="0" b="0"/>
            <wp:docPr id="7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3"/>
                    <a:srcRect/>
                    <a:stretch>
                      <a:fillRect/>
                    </a:stretch>
                  </pic:blipFill>
                  <pic:spPr>
                    <a:xfrm>
                      <a:off x="0" y="0"/>
                      <a:ext cx="6119820" cy="2882900"/>
                    </a:xfrm>
                    <a:prstGeom prst="rect">
                      <a:avLst/>
                    </a:prstGeom>
                    <a:ln/>
                  </pic:spPr>
                </pic:pic>
              </a:graphicData>
            </a:graphic>
          </wp:inline>
        </w:drawing>
      </w:r>
    </w:p>
    <w:p w14:paraId="3CCC8901" w14:textId="341454F5" w:rsidR="005037B3" w:rsidRDefault="00D232DF" w:rsidP="00D232DF">
      <w:pPr>
        <w:pStyle w:val="Caption"/>
        <w:jc w:val="center"/>
        <w:rPr>
          <w:rFonts w:ascii="Gill Sans" w:eastAsia="Gill Sans" w:hAnsi="Gill Sans" w:cs="Gill Sans"/>
          <w:color w:val="000000"/>
        </w:rPr>
      </w:pPr>
      <w:r>
        <w:t xml:space="preserve">Figure </w:t>
      </w:r>
      <w:r w:rsidR="009A4268">
        <w:t>11</w:t>
      </w:r>
      <w:r>
        <w:t>.F- Organization</w:t>
      </w:r>
    </w:p>
    <w:p w14:paraId="2E6EA322" w14:textId="366C7343" w:rsidR="000D5D49" w:rsidRDefault="000D5D49" w:rsidP="00332BC3">
      <w:pPr>
        <w:pBdr>
          <w:top w:val="nil"/>
          <w:left w:val="nil"/>
          <w:bottom w:val="nil"/>
          <w:right w:val="nil"/>
          <w:between w:val="nil"/>
        </w:pBdr>
        <w:spacing w:line="288" w:lineRule="auto"/>
        <w:rPr>
          <w:rFonts w:ascii="Gill Sans" w:eastAsia="Gill Sans" w:hAnsi="Gill Sans" w:cs="Gill Sans"/>
          <w:color w:val="000000"/>
          <w:sz w:val="18"/>
          <w:szCs w:val="18"/>
        </w:rPr>
      </w:pPr>
    </w:p>
    <w:p w14:paraId="4F344876" w14:textId="77777777" w:rsidR="005037B3" w:rsidRDefault="005037B3" w:rsidP="00316914">
      <w:pPr>
        <w:numPr>
          <w:ilvl w:val="0"/>
          <w:numId w:val="21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lastRenderedPageBreak/>
        <w:t>Add Organization</w:t>
      </w:r>
    </w:p>
    <w:p w14:paraId="23CCBD72" w14:textId="77777777" w:rsidR="005037B3" w:rsidRDefault="005037B3" w:rsidP="005037B3">
      <w:pPr>
        <w:pBdr>
          <w:top w:val="nil"/>
          <w:left w:val="nil"/>
          <w:bottom w:val="nil"/>
          <w:right w:val="nil"/>
          <w:between w:val="nil"/>
        </w:pBdr>
        <w:spacing w:line="288" w:lineRule="auto"/>
        <w:rPr>
          <w:rFonts w:ascii="Gill Sans" w:eastAsia="Gill Sans" w:hAnsi="Gill Sans" w:cs="Gill Sans"/>
          <w:b/>
          <w:color w:val="000000"/>
          <w:sz w:val="8"/>
          <w:szCs w:val="8"/>
        </w:rPr>
      </w:pPr>
    </w:p>
    <w:p w14:paraId="008C8B72"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go to the top right corner in the list of Organization.                                                     </w:t>
      </w:r>
    </w:p>
    <w:p w14:paraId="2ACE3D67" w14:textId="3142DC3C"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w:t>
      </w:r>
      <w:r w:rsidR="001C5072">
        <w:rPr>
          <w:rFonts w:ascii="Gill Sans" w:eastAsia="Gill Sans" w:hAnsi="Gill Sans" w:cs="Gill Sans"/>
          <w:color w:val="000000"/>
        </w:rPr>
        <w:t>blue” add</w:t>
      </w:r>
      <w:r>
        <w:rPr>
          <w:rFonts w:ascii="Gill Sans" w:eastAsia="Gill Sans" w:hAnsi="Gill Sans" w:cs="Gill Sans"/>
          <w:color w:val="000000"/>
        </w:rPr>
        <w:t>” button.</w:t>
      </w:r>
    </w:p>
    <w:p w14:paraId="4516599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3837559" w14:textId="77777777" w:rsidR="00D232DF" w:rsidRDefault="005037B3" w:rsidP="00D232DF">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drawing>
          <wp:inline distT="114300" distB="114300" distL="114300" distR="114300" wp14:anchorId="11E05871" wp14:editId="518016F1">
            <wp:extent cx="3725700" cy="3033669"/>
            <wp:effectExtent l="0" t="0" r="0" b="0"/>
            <wp:docPr id="93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4"/>
                    <a:srcRect/>
                    <a:stretch>
                      <a:fillRect/>
                    </a:stretch>
                  </pic:blipFill>
                  <pic:spPr>
                    <a:xfrm>
                      <a:off x="0" y="0"/>
                      <a:ext cx="3725700" cy="3033669"/>
                    </a:xfrm>
                    <a:prstGeom prst="rect">
                      <a:avLst/>
                    </a:prstGeom>
                    <a:ln/>
                  </pic:spPr>
                </pic:pic>
              </a:graphicData>
            </a:graphic>
          </wp:inline>
        </w:drawing>
      </w:r>
    </w:p>
    <w:p w14:paraId="5F6DE254" w14:textId="0E4B8E52" w:rsidR="005037B3" w:rsidRDefault="00D232DF" w:rsidP="00D232DF">
      <w:pPr>
        <w:pStyle w:val="Caption"/>
        <w:jc w:val="center"/>
        <w:rPr>
          <w:rFonts w:ascii="Gill Sans" w:eastAsia="Gill Sans" w:hAnsi="Gill Sans" w:cs="Gill Sans"/>
          <w:color w:val="000000"/>
        </w:rPr>
      </w:pPr>
      <w:r>
        <w:t xml:space="preserve">Figure </w:t>
      </w:r>
      <w:r w:rsidR="009A4268">
        <w:t>11</w:t>
      </w:r>
      <w:r>
        <w:t>.F.a- Add Organization</w:t>
      </w:r>
    </w:p>
    <w:p w14:paraId="1590A854"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“Add Organization” screen will be opened. </w:t>
      </w:r>
    </w:p>
    <w:p w14:paraId="699662FF" w14:textId="47F8D4E2" w:rsidR="005037B3" w:rsidRDefault="00D232DF"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w:t>
      </w:r>
    </w:p>
    <w:p w14:paraId="4960D197"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“Submit” button. </w:t>
      </w:r>
    </w:p>
    <w:p w14:paraId="6D0DB8EA" w14:textId="1485018A"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27BCD1D" w14:textId="77777777" w:rsidR="005037B3" w:rsidRDefault="005037B3" w:rsidP="00316914">
      <w:pPr>
        <w:numPr>
          <w:ilvl w:val="0"/>
          <w:numId w:val="21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Organization</w:t>
      </w:r>
    </w:p>
    <w:p w14:paraId="22789ECA"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F0E99F9"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2E5B6FB7" wp14:editId="39FD0C8B">
            <wp:extent cx="3735225" cy="3168054"/>
            <wp:effectExtent l="0" t="0" r="0" b="0"/>
            <wp:docPr id="93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5"/>
                    <a:srcRect/>
                    <a:stretch>
                      <a:fillRect/>
                    </a:stretch>
                  </pic:blipFill>
                  <pic:spPr>
                    <a:xfrm>
                      <a:off x="0" y="0"/>
                      <a:ext cx="3735225" cy="3168054"/>
                    </a:xfrm>
                    <a:prstGeom prst="rect">
                      <a:avLst/>
                    </a:prstGeom>
                    <a:ln/>
                  </pic:spPr>
                </pic:pic>
              </a:graphicData>
            </a:graphic>
          </wp:inline>
        </w:drawing>
      </w:r>
    </w:p>
    <w:p w14:paraId="5E76F269" w14:textId="0861AF7F" w:rsidR="005037B3" w:rsidRDefault="00D232DF" w:rsidP="00D232DF">
      <w:pPr>
        <w:pStyle w:val="Caption"/>
        <w:jc w:val="center"/>
        <w:rPr>
          <w:rFonts w:ascii="Gill Sans" w:eastAsia="Gill Sans" w:hAnsi="Gill Sans" w:cs="Gill Sans"/>
          <w:color w:val="000000"/>
        </w:rPr>
      </w:pPr>
      <w:r>
        <w:t xml:space="preserve">Figure </w:t>
      </w:r>
      <w:r w:rsidR="009A4268">
        <w:t>11</w:t>
      </w:r>
      <w:r>
        <w:t>.F.b- Update Organization</w:t>
      </w:r>
    </w:p>
    <w:p w14:paraId="143E8216" w14:textId="0835D5CE"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update the Organization, go to the Organization list and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D113499" w14:textId="77777777"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581BAAAC" w14:textId="77777777"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“Update” button to save the </w:t>
      </w:r>
      <w:sdt>
        <w:sdtPr>
          <w:tag w:val="goog_rdk_35"/>
          <w:id w:val="-1456944598"/>
        </w:sdtPr>
        <w:sdtEndPr/>
        <w:sdtContent>
          <w:commentRangeStart w:id="116"/>
        </w:sdtContent>
      </w:sdt>
      <w:sdt>
        <w:sdtPr>
          <w:tag w:val="goog_rdk_36"/>
          <w:id w:val="79491473"/>
        </w:sdtPr>
        <w:sdtEndPr/>
        <w:sdtContent>
          <w:commentRangeStart w:id="117"/>
        </w:sdtContent>
      </w:sdt>
      <w:r>
        <w:rPr>
          <w:rFonts w:ascii="Gill Sans" w:eastAsia="Gill Sans" w:hAnsi="Gill Sans" w:cs="Gill Sans"/>
          <w:color w:val="000000"/>
        </w:rPr>
        <w:t>changes</w:t>
      </w:r>
      <w:commentRangeEnd w:id="116"/>
      <w:r>
        <w:commentReference w:id="116"/>
      </w:r>
      <w:commentRangeEnd w:id="117"/>
      <w:r>
        <w:commentReference w:id="117"/>
      </w:r>
      <w:r>
        <w:rPr>
          <w:rFonts w:ascii="Gill Sans" w:eastAsia="Gill Sans" w:hAnsi="Gill Sans" w:cs="Gill Sans"/>
          <w:color w:val="000000"/>
        </w:rPr>
        <w:t>.</w:t>
      </w:r>
    </w:p>
    <w:p w14:paraId="386F6133" w14:textId="77777777" w:rsidR="005037B3" w:rsidRDefault="005037B3" w:rsidP="005037B3">
      <w:pPr>
        <w:pBdr>
          <w:top w:val="nil"/>
          <w:left w:val="nil"/>
          <w:bottom w:val="nil"/>
          <w:right w:val="nil"/>
          <w:between w:val="nil"/>
        </w:pBdr>
        <w:ind w:left="720"/>
        <w:rPr>
          <w:rFonts w:ascii="Gill Sans" w:eastAsia="Gill Sans" w:hAnsi="Gill Sans" w:cs="Gill Sans"/>
        </w:rPr>
      </w:pPr>
    </w:p>
    <w:p w14:paraId="321B4C2E" w14:textId="3F0626DB" w:rsidR="005037B3" w:rsidRPr="001C5072" w:rsidRDefault="005037B3" w:rsidP="00316914">
      <w:pPr>
        <w:pStyle w:val="Heading"/>
        <w:numPr>
          <w:ilvl w:val="0"/>
          <w:numId w:val="250"/>
        </w:numPr>
        <w:rPr>
          <w:highlight w:val="white"/>
        </w:rPr>
      </w:pPr>
      <w:bookmarkStart w:id="118" w:name="_Toc57478173"/>
      <w:r>
        <w:t>Product</w:t>
      </w:r>
      <w:bookmarkEnd w:id="118"/>
    </w:p>
    <w:p w14:paraId="5C465AE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Important Terms for Alternate Reporting Unit:</w:t>
      </w:r>
    </w:p>
    <w:p w14:paraId="121B0440"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7"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8"/>
      </w:tblGrid>
      <w:tr w:rsidR="005037B3" w14:paraId="35772BA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7ED00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GTIN</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FFB95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Transaction Identification Code</w:t>
            </w:r>
          </w:p>
        </w:tc>
      </w:tr>
      <w:tr w:rsidR="005037B3" w14:paraId="74757E96"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D2A41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 Code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ED30C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Stock Keeping Unit</w:t>
            </w:r>
          </w:p>
        </w:tc>
      </w:tr>
    </w:tbl>
    <w:p w14:paraId="1D136752" w14:textId="7E3ADFA9"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33A354BA" w14:textId="77777777" w:rsidR="00D232DF" w:rsidRDefault="00D232DF"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284AB286" w14:textId="11D5F3C4" w:rsidR="005037B3" w:rsidRPr="001C5072"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Alternate Reporting Unit</w:t>
      </w:r>
    </w:p>
    <w:p w14:paraId="54AF8F27" w14:textId="5FA07C92" w:rsidR="005037B3" w:rsidRDefault="001C5072" w:rsidP="001C5072">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The Alternate Reporting U</w:t>
      </w:r>
      <w:r>
        <w:rPr>
          <w:rFonts w:ascii="Gill Sans" w:eastAsia="Gill Sans" w:hAnsi="Gill Sans" w:cs="Gill Sans"/>
          <w:color w:val="000000"/>
          <w:highlight w:val="white"/>
        </w:rPr>
        <w:t>nit is a planning unit mapped within a Particular Country / Realm</w:t>
      </w:r>
      <w:r w:rsidR="009568AD">
        <w:rPr>
          <w:rFonts w:ascii="Gill Sans" w:eastAsia="Gill Sans" w:hAnsi="Gill Sans" w:cs="Gill Sans"/>
          <w:color w:val="000000"/>
        </w:rPr>
        <w:t xml:space="preserve">. </w:t>
      </w:r>
      <w:r w:rsidR="009568AD">
        <w:rPr>
          <w:rFonts w:ascii="Gill Sans" w:eastAsia="Gill Sans" w:hAnsi="Gill Sans" w:cs="Gill Sans"/>
          <w:b/>
          <w:color w:val="000000"/>
        </w:rPr>
        <w:t xml:space="preserve">Application, </w:t>
      </w:r>
      <w:r w:rsidR="009568AD" w:rsidRPr="00B63E9A">
        <w:rPr>
          <w:rFonts w:ascii="Gill Sans" w:eastAsia="Gill Sans" w:hAnsi="Gill Sans" w:cs="Gill Sans"/>
          <w:b/>
          <w:color w:val="000000"/>
        </w:rPr>
        <w:t>Realm Admins</w:t>
      </w:r>
      <w:r w:rsidR="009568AD">
        <w:rPr>
          <w:rFonts w:ascii="Gill Sans" w:eastAsia="Gill Sans" w:hAnsi="Gill Sans" w:cs="Gill Sans"/>
          <w:b/>
          <w:color w:val="000000"/>
        </w:rPr>
        <w:t>, Program Admin</w:t>
      </w:r>
      <w:r w:rsidR="009568AD">
        <w:rPr>
          <w:rFonts w:ascii="Gill Sans" w:eastAsia="Gill Sans" w:hAnsi="Gill Sans" w:cs="Gill Sans"/>
          <w:color w:val="000000"/>
        </w:rPr>
        <w:t xml:space="preserve"> can list/view Alternate Reporting Unit.</w:t>
      </w:r>
    </w:p>
    <w:p w14:paraId="0F8FDFCB" w14:textId="77777777" w:rsidR="00D232DF" w:rsidRDefault="005037B3" w:rsidP="00D232DF">
      <w:pPr>
        <w:keepNext/>
        <w:pBdr>
          <w:top w:val="nil"/>
          <w:left w:val="nil"/>
          <w:bottom w:val="nil"/>
          <w:right w:val="nil"/>
          <w:between w:val="nil"/>
        </w:pBdr>
        <w:jc w:val="center"/>
      </w:pPr>
      <w:r>
        <w:rPr>
          <w:rFonts w:ascii="Gill Sans" w:eastAsia="Gill Sans" w:hAnsi="Gill Sans" w:cs="Gill Sans"/>
          <w:b/>
          <w:noProof/>
          <w:lang w:eastAsia="en-US" w:bidi="ar-SA"/>
        </w:rPr>
        <w:lastRenderedPageBreak/>
        <w:drawing>
          <wp:inline distT="114300" distB="114300" distL="114300" distR="114300" wp14:anchorId="28240FC2" wp14:editId="3BD7070A">
            <wp:extent cx="5809298" cy="3011199"/>
            <wp:effectExtent l="0" t="0" r="0" b="0"/>
            <wp:docPr id="7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8"/>
                    <a:srcRect/>
                    <a:stretch>
                      <a:fillRect/>
                    </a:stretch>
                  </pic:blipFill>
                  <pic:spPr>
                    <a:xfrm>
                      <a:off x="0" y="0"/>
                      <a:ext cx="5809298" cy="3011199"/>
                    </a:xfrm>
                    <a:prstGeom prst="rect">
                      <a:avLst/>
                    </a:prstGeom>
                    <a:ln/>
                  </pic:spPr>
                </pic:pic>
              </a:graphicData>
            </a:graphic>
          </wp:inline>
        </w:drawing>
      </w:r>
    </w:p>
    <w:p w14:paraId="021EF4DB" w14:textId="2941B55C" w:rsidR="005037B3" w:rsidRDefault="00D232DF" w:rsidP="00D232DF">
      <w:pPr>
        <w:pStyle w:val="Caption"/>
        <w:jc w:val="center"/>
        <w:rPr>
          <w:rFonts w:ascii="Gill Sans" w:eastAsia="Gill Sans" w:hAnsi="Gill Sans" w:cs="Gill Sans"/>
          <w:color w:val="000000"/>
        </w:rPr>
      </w:pPr>
      <w:r>
        <w:t xml:space="preserve">Figure </w:t>
      </w:r>
      <w:r w:rsidR="009A4268">
        <w:t>11</w:t>
      </w:r>
      <w:r>
        <w:t>.G- Map Alternate Reporting Unit</w:t>
      </w:r>
    </w:p>
    <w:p w14:paraId="78A42D28"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4D653FD4"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“Alternate Reporting Unit” in that section.</w:t>
      </w:r>
    </w:p>
    <w:p w14:paraId="404E745E"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the Realm Country. </w:t>
      </w:r>
    </w:p>
    <w:p w14:paraId="1CD31783"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The above screen displays the data for that specific country.  </w:t>
      </w:r>
    </w:p>
    <w:p w14:paraId="6939BC80" w14:textId="77777777" w:rsidR="005037B3" w:rsidRPr="00D232DF" w:rsidRDefault="005037B3" w:rsidP="005037B3">
      <w:pPr>
        <w:keepNext/>
        <w:widowControl w:val="0"/>
        <w:pBdr>
          <w:top w:val="nil"/>
          <w:left w:val="nil"/>
          <w:bottom w:val="nil"/>
          <w:right w:val="nil"/>
          <w:between w:val="nil"/>
        </w:pBdr>
        <w:spacing w:after="120"/>
        <w:rPr>
          <w:rFonts w:ascii="Gill Sans" w:eastAsia="Gill Sans" w:hAnsi="Gill Sans" w:cs="Gill Sans"/>
          <w:b/>
          <w:color w:val="000080"/>
        </w:rPr>
      </w:pPr>
    </w:p>
    <w:p w14:paraId="67017861" w14:textId="77777777" w:rsidR="005037B3" w:rsidRDefault="005037B3" w:rsidP="00316914">
      <w:pPr>
        <w:numPr>
          <w:ilvl w:val="0"/>
          <w:numId w:val="1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Alternate Reporting Unit</w:t>
      </w:r>
      <w:r>
        <w:rPr>
          <w:rFonts w:ascii="Gill Sans" w:eastAsia="Gill Sans" w:hAnsi="Gill Sans" w:cs="Gill Sans"/>
          <w:b/>
          <w:color w:val="000000"/>
          <w:sz w:val="20"/>
          <w:szCs w:val="20"/>
        </w:rPr>
        <w:t xml:space="preserve">       </w:t>
      </w:r>
    </w:p>
    <w:p w14:paraId="3E740112"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20"/>
          <w:szCs w:val="20"/>
        </w:rPr>
      </w:pPr>
    </w:p>
    <w:p w14:paraId="2C202640" w14:textId="77777777" w:rsidR="00D232DF" w:rsidRDefault="005037B3" w:rsidP="00D232DF">
      <w:pPr>
        <w:keepNext/>
        <w:widowControl w:val="0"/>
        <w:pBdr>
          <w:top w:val="nil"/>
          <w:left w:val="nil"/>
          <w:bottom w:val="nil"/>
          <w:right w:val="nil"/>
          <w:between w:val="nil"/>
        </w:pBdr>
        <w:spacing w:after="120"/>
        <w:jc w:val="center"/>
      </w:pPr>
      <w:r>
        <w:rPr>
          <w:rFonts w:ascii="Gill Sans" w:eastAsia="Gill Sans" w:hAnsi="Gill Sans" w:cs="Gill Sans"/>
          <w:b/>
          <w:noProof/>
          <w:color w:val="000080"/>
          <w:sz w:val="32"/>
          <w:szCs w:val="32"/>
          <w:lang w:eastAsia="en-US" w:bidi="ar-SA"/>
        </w:rPr>
        <w:drawing>
          <wp:inline distT="114300" distB="114300" distL="114300" distR="114300" wp14:anchorId="06A77923" wp14:editId="4335DC9B">
            <wp:extent cx="5891212" cy="2749232"/>
            <wp:effectExtent l="0" t="0" r="0" b="0"/>
            <wp:docPr id="93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9"/>
                    <a:srcRect l="5935" t="31867" r="3197" b="11405"/>
                    <a:stretch>
                      <a:fillRect/>
                    </a:stretch>
                  </pic:blipFill>
                  <pic:spPr>
                    <a:xfrm>
                      <a:off x="0" y="0"/>
                      <a:ext cx="5891212" cy="2749232"/>
                    </a:xfrm>
                    <a:prstGeom prst="rect">
                      <a:avLst/>
                    </a:prstGeom>
                    <a:ln/>
                  </pic:spPr>
                </pic:pic>
              </a:graphicData>
            </a:graphic>
          </wp:inline>
        </w:drawing>
      </w:r>
    </w:p>
    <w:p w14:paraId="0359F598" w14:textId="22BE3F51" w:rsidR="005037B3" w:rsidRDefault="00D232DF" w:rsidP="00D232DF">
      <w:pPr>
        <w:pStyle w:val="Caption"/>
        <w:jc w:val="center"/>
        <w:rPr>
          <w:rFonts w:ascii="Gill Sans" w:eastAsia="Gill Sans" w:hAnsi="Gill Sans" w:cs="Gill Sans"/>
          <w:b/>
          <w:color w:val="000080"/>
          <w:sz w:val="32"/>
          <w:szCs w:val="32"/>
        </w:rPr>
      </w:pPr>
      <w:r>
        <w:t xml:space="preserve">Figure </w:t>
      </w:r>
      <w:r w:rsidR="000D5D49">
        <w:t>11. G.</w:t>
      </w:r>
      <w:r>
        <w:t>1</w:t>
      </w:r>
      <w:r w:rsidR="00B314BC">
        <w:t>a</w:t>
      </w:r>
      <w:r>
        <w:t>- Add Alternate Reporting Unit</w:t>
      </w:r>
    </w:p>
    <w:p w14:paraId="54256A94" w14:textId="77777777" w:rsidR="00D232DF" w:rsidRDefault="00D232DF"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3EDD337"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Go to the top right corner in the Alternate Reporting Unit List. </w:t>
      </w:r>
    </w:p>
    <w:p w14:paraId="25CCA38C"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36AAFF09"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that button and a new screen will be opened.</w:t>
      </w:r>
    </w:p>
    <w:p w14:paraId="5906D98E"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right click on the specific cell.</w:t>
      </w:r>
    </w:p>
    <w:p w14:paraId="76D4FBE4" w14:textId="0B356BB9"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either the “Insert row before” or “Insert row after” </w:t>
      </w:r>
      <w:r w:rsidR="002C77C1">
        <w:rPr>
          <w:rFonts w:ascii="Gill Sans" w:eastAsia="Gill Sans" w:hAnsi="Gill Sans" w:cs="Gill Sans"/>
          <w:color w:val="000000"/>
        </w:rPr>
        <w:t>function</w:t>
      </w:r>
      <w:r>
        <w:rPr>
          <w:rFonts w:ascii="Gill Sans" w:eastAsia="Gill Sans" w:hAnsi="Gill Sans" w:cs="Gill Sans"/>
          <w:color w:val="000000"/>
        </w:rPr>
        <w:t>.</w:t>
      </w:r>
    </w:p>
    <w:p w14:paraId="63D05BD4" w14:textId="0C3E39B2"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also 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at the bottom to insert new rows.</w:t>
      </w:r>
    </w:p>
    <w:p w14:paraId="4B5FB38D"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details in the newly created row and click on “Submit”.</w:t>
      </w:r>
    </w:p>
    <w:p w14:paraId="619B2C83" w14:textId="75398BFC" w:rsidR="005037B3" w:rsidRDefault="005037B3" w:rsidP="00D232DF">
      <w:pPr>
        <w:pBdr>
          <w:top w:val="nil"/>
          <w:left w:val="nil"/>
          <w:bottom w:val="nil"/>
          <w:right w:val="nil"/>
          <w:between w:val="nil"/>
        </w:pBdr>
        <w:spacing w:line="288" w:lineRule="auto"/>
        <w:rPr>
          <w:rFonts w:ascii="Gill Sans" w:eastAsia="Gill Sans" w:hAnsi="Gill Sans" w:cs="Gill Sans"/>
          <w:color w:val="000000"/>
          <w:sz w:val="18"/>
          <w:szCs w:val="18"/>
        </w:rPr>
      </w:pPr>
    </w:p>
    <w:p w14:paraId="1907884A" w14:textId="25212B24" w:rsidR="005037B3" w:rsidRDefault="00D232DF"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 xml:space="preserve">Forecasting Unit </w:t>
      </w:r>
    </w:p>
    <w:p w14:paraId="51044B89" w14:textId="76D77C92" w:rsidR="005037B3" w:rsidRDefault="005037B3" w:rsidP="005037B3">
      <w:pPr>
        <w:pBdr>
          <w:top w:val="nil"/>
          <w:left w:val="nil"/>
          <w:bottom w:val="nil"/>
          <w:right w:val="nil"/>
          <w:between w:val="nil"/>
        </w:pBdr>
        <w:rPr>
          <w:rFonts w:ascii="Gill Sans" w:eastAsia="Gill Sans" w:hAnsi="Gill Sans" w:cs="Gill Sans"/>
          <w:highlight w:val="white"/>
        </w:rPr>
      </w:pPr>
      <w:r>
        <w:rPr>
          <w:rFonts w:ascii="Gill Sans" w:eastAsia="Gill Sans" w:hAnsi="Gill Sans" w:cs="Gill Sans"/>
          <w:highlight w:val="white"/>
        </w:rPr>
        <w:t>It is a base unit that will be used for specified forecasting period</w:t>
      </w:r>
      <w:r w:rsidR="009568AD">
        <w:rPr>
          <w:rFonts w:ascii="Gill Sans" w:eastAsia="Gill Sans" w:hAnsi="Gill Sans" w:cs="Gill Sans"/>
          <w:highlight w:val="white"/>
        </w:rPr>
        <w:t>.</w:t>
      </w:r>
      <w:r w:rsidR="00CB0813">
        <w:rPr>
          <w:rFonts w:ascii="Gill Sans" w:eastAsia="Gill Sans" w:hAnsi="Gill Sans" w:cs="Gill Sans"/>
          <w:highlight w:val="white"/>
        </w:rPr>
        <w:t xml:space="preserve"> </w:t>
      </w:r>
      <w:r w:rsidR="00CB0813">
        <w:rPr>
          <w:rFonts w:ascii="Gill Sans" w:eastAsia="Gill Sans" w:hAnsi="Gill Sans" w:cs="Gill Sans"/>
          <w:b/>
          <w:color w:val="000000"/>
        </w:rPr>
        <w:t xml:space="preserve">Application Admin and </w:t>
      </w:r>
      <w:r w:rsidR="00CB0813" w:rsidRPr="00B63E9A">
        <w:rPr>
          <w:rFonts w:ascii="Gill Sans" w:eastAsia="Gill Sans" w:hAnsi="Gill Sans" w:cs="Gill Sans"/>
          <w:b/>
          <w:color w:val="000000"/>
        </w:rPr>
        <w:t>Realm Admins</w:t>
      </w:r>
      <w:r w:rsidR="00CB0813">
        <w:rPr>
          <w:rFonts w:ascii="Gill Sans" w:eastAsia="Gill Sans" w:hAnsi="Gill Sans" w:cs="Gill Sans"/>
          <w:b/>
          <w:color w:val="000000"/>
        </w:rPr>
        <w:t xml:space="preserve"> </w:t>
      </w:r>
      <w:r w:rsidR="00CB0813">
        <w:rPr>
          <w:rFonts w:ascii="Gill Sans" w:eastAsia="Gill Sans" w:hAnsi="Gill Sans" w:cs="Gill Sans"/>
          <w:color w:val="000000"/>
        </w:rPr>
        <w:t>can add/edit Forecasting Unit.</w:t>
      </w:r>
    </w:p>
    <w:p w14:paraId="2CD299A4"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65CFE5F" w14:textId="77777777" w:rsidR="005037B3" w:rsidRDefault="005037B3" w:rsidP="00316914">
      <w:pPr>
        <w:numPr>
          <w:ilvl w:val="0"/>
          <w:numId w:val="13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58975B86" w14:textId="65EE87F8" w:rsidR="005037B3" w:rsidRDefault="005037B3" w:rsidP="00316914">
      <w:pPr>
        <w:numPr>
          <w:ilvl w:val="0"/>
          <w:numId w:val="13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“Forecasting Unit” and a list will be shown.</w:t>
      </w:r>
    </w:p>
    <w:p w14:paraId="419F1BCA"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4C24D1F" w14:textId="77777777" w:rsidR="00D232DF" w:rsidRDefault="00CB0813" w:rsidP="00D232DF">
      <w:pPr>
        <w:keepNext/>
        <w:pBdr>
          <w:top w:val="nil"/>
          <w:left w:val="nil"/>
          <w:bottom w:val="nil"/>
          <w:right w:val="nil"/>
          <w:between w:val="nil"/>
        </w:pBdr>
        <w:jc w:val="center"/>
      </w:pPr>
      <w:r>
        <w:rPr>
          <w:noProof/>
          <w:lang w:eastAsia="en-US" w:bidi="ar-SA"/>
        </w:rPr>
        <w:drawing>
          <wp:inline distT="0" distB="0" distL="0" distR="0" wp14:anchorId="5345D095" wp14:editId="045CF536">
            <wp:extent cx="5600700" cy="3228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881" t="16508" r="3116" b="13537"/>
                    <a:stretch/>
                  </pic:blipFill>
                  <pic:spPr bwMode="auto">
                    <a:xfrm>
                      <a:off x="0" y="0"/>
                      <a:ext cx="5600700" cy="3228975"/>
                    </a:xfrm>
                    <a:prstGeom prst="rect">
                      <a:avLst/>
                    </a:prstGeom>
                    <a:ln>
                      <a:noFill/>
                    </a:ln>
                    <a:extLst>
                      <a:ext uri="{53640926-AAD7-44D8-BBD7-CCE9431645EC}">
                        <a14:shadowObscured xmlns:a14="http://schemas.microsoft.com/office/drawing/2010/main"/>
                      </a:ext>
                    </a:extLst>
                  </pic:spPr>
                </pic:pic>
              </a:graphicData>
            </a:graphic>
          </wp:inline>
        </w:drawing>
      </w:r>
    </w:p>
    <w:p w14:paraId="0C15AC5C" w14:textId="4D6DF2FA" w:rsidR="005037B3" w:rsidRDefault="00D232DF" w:rsidP="00D232DF">
      <w:pPr>
        <w:pStyle w:val="Caption"/>
        <w:jc w:val="center"/>
      </w:pPr>
      <w:r>
        <w:t xml:space="preserve">Figure </w:t>
      </w:r>
      <w:r w:rsidR="009A4268">
        <w:t>11</w:t>
      </w:r>
      <w:r>
        <w:t>.G- Forecasting Unit</w:t>
      </w:r>
    </w:p>
    <w:p w14:paraId="36820257" w14:textId="20F6C144" w:rsidR="005037B3" w:rsidRPr="00D232DF" w:rsidRDefault="005037B3" w:rsidP="00316914">
      <w:pPr>
        <w:pStyle w:val="ListParagraph"/>
        <w:numPr>
          <w:ilvl w:val="1"/>
          <w:numId w:val="204"/>
        </w:numPr>
        <w:pBdr>
          <w:top w:val="nil"/>
          <w:left w:val="nil"/>
          <w:bottom w:val="nil"/>
          <w:right w:val="nil"/>
          <w:between w:val="nil"/>
        </w:pBdr>
        <w:ind w:left="720"/>
        <w:rPr>
          <w:rFonts w:ascii="Gill Sans" w:eastAsia="Gill Sans" w:hAnsi="Gill Sans" w:cs="Gill Sans"/>
          <w:color w:val="000000"/>
        </w:rPr>
      </w:pPr>
      <w:r w:rsidRPr="00D232DF">
        <w:rPr>
          <w:rFonts w:ascii="Gill Sans" w:eastAsia="Gill Sans" w:hAnsi="Gill Sans" w:cs="Gill Sans"/>
          <w:b/>
          <w:color w:val="000000"/>
        </w:rPr>
        <w:t>Add Forecasting Unit</w:t>
      </w:r>
      <w:r w:rsidRPr="00D232DF">
        <w:rPr>
          <w:rFonts w:ascii="Gill Sans" w:eastAsia="Gill Sans" w:hAnsi="Gill Sans" w:cs="Gill Sans"/>
          <w:b/>
          <w:color w:val="000000"/>
          <w:sz w:val="20"/>
          <w:szCs w:val="20"/>
        </w:rPr>
        <w:t xml:space="preserve">       </w:t>
      </w:r>
    </w:p>
    <w:p w14:paraId="34A090EF"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Forecasting Unit List. </w:t>
      </w:r>
    </w:p>
    <w:p w14:paraId="0EE4E5B0"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7E4C41A3"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that button and a new screen called “Add Forecasting Unit” will be opened.</w:t>
      </w:r>
    </w:p>
    <w:p w14:paraId="4E7F0CF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77C3608"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3C4897BE" wp14:editId="7D37D65B">
            <wp:extent cx="3735225" cy="4109561"/>
            <wp:effectExtent l="0" t="0" r="0" b="0"/>
            <wp:docPr id="96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1"/>
                    <a:srcRect/>
                    <a:stretch>
                      <a:fillRect/>
                    </a:stretch>
                  </pic:blipFill>
                  <pic:spPr>
                    <a:xfrm>
                      <a:off x="0" y="0"/>
                      <a:ext cx="3735225" cy="4109561"/>
                    </a:xfrm>
                    <a:prstGeom prst="rect">
                      <a:avLst/>
                    </a:prstGeom>
                    <a:ln/>
                  </pic:spPr>
                </pic:pic>
              </a:graphicData>
            </a:graphic>
          </wp:inline>
        </w:drawing>
      </w:r>
    </w:p>
    <w:p w14:paraId="7B213838" w14:textId="78991711" w:rsidR="005037B3" w:rsidRDefault="00D232DF" w:rsidP="00D232DF">
      <w:pPr>
        <w:pStyle w:val="Caption"/>
        <w:jc w:val="center"/>
        <w:rPr>
          <w:rFonts w:ascii="Gill Sans" w:eastAsia="Gill Sans" w:hAnsi="Gill Sans" w:cs="Gill Sans"/>
          <w:color w:val="000000"/>
        </w:rPr>
      </w:pPr>
      <w:r>
        <w:t xml:space="preserve">Figure </w:t>
      </w:r>
      <w:r w:rsidR="009A4268">
        <w:t>11</w:t>
      </w:r>
      <w:r w:rsidR="00B314BC">
        <w:t>. G.</w:t>
      </w:r>
      <w:r>
        <w:t>2a- Add Forecasting Unit</w:t>
      </w:r>
    </w:p>
    <w:p w14:paraId="1766187A" w14:textId="77777777" w:rsidR="005037B3" w:rsidRDefault="005037B3" w:rsidP="005037B3">
      <w:pPr>
        <w:pBdr>
          <w:top w:val="nil"/>
          <w:left w:val="nil"/>
          <w:bottom w:val="nil"/>
          <w:right w:val="nil"/>
          <w:between w:val="nil"/>
        </w:pBdr>
        <w:ind w:left="720"/>
        <w:jc w:val="center"/>
        <w:rPr>
          <w:rFonts w:ascii="Gill Sans" w:eastAsia="Gill Sans" w:hAnsi="Gill Sans" w:cs="Gill Sans"/>
          <w:color w:val="000000"/>
        </w:rPr>
      </w:pPr>
    </w:p>
    <w:p w14:paraId="42C5C7CD"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details. </w:t>
      </w:r>
    </w:p>
    <w:p w14:paraId="388EE841"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w:t>
      </w:r>
    </w:p>
    <w:p w14:paraId="4A3CC4B9" w14:textId="765131C9" w:rsidR="005037B3" w:rsidRDefault="005037B3" w:rsidP="005037B3">
      <w:pPr>
        <w:pBdr>
          <w:top w:val="nil"/>
          <w:left w:val="nil"/>
          <w:bottom w:val="nil"/>
          <w:right w:val="nil"/>
          <w:between w:val="nil"/>
        </w:pBdr>
        <w:rPr>
          <w:rFonts w:ascii="Gill Sans" w:eastAsia="Gill Sans" w:hAnsi="Gill Sans" w:cs="Gill Sans"/>
          <w:b/>
          <w:color w:val="000000"/>
        </w:rPr>
      </w:pPr>
    </w:p>
    <w:p w14:paraId="23EFEA33" w14:textId="76AE340C" w:rsidR="00D232DF" w:rsidRDefault="00D232DF" w:rsidP="005037B3">
      <w:pPr>
        <w:pBdr>
          <w:top w:val="nil"/>
          <w:left w:val="nil"/>
          <w:bottom w:val="nil"/>
          <w:right w:val="nil"/>
          <w:between w:val="nil"/>
        </w:pBdr>
        <w:rPr>
          <w:rFonts w:ascii="Gill Sans" w:eastAsia="Gill Sans" w:hAnsi="Gill Sans" w:cs="Gill Sans"/>
          <w:b/>
          <w:color w:val="000000"/>
        </w:rPr>
      </w:pPr>
    </w:p>
    <w:p w14:paraId="58553670" w14:textId="362C3563" w:rsidR="00D232DF" w:rsidRDefault="00D232DF" w:rsidP="00D232DF">
      <w:pPr>
        <w:rPr>
          <w:rFonts w:ascii="Gill Sans" w:eastAsia="Gill Sans" w:hAnsi="Gill Sans" w:cs="Gill Sans"/>
          <w:b/>
          <w:color w:val="000000"/>
        </w:rPr>
      </w:pPr>
      <w:r>
        <w:rPr>
          <w:rFonts w:ascii="Gill Sans" w:eastAsia="Gill Sans" w:hAnsi="Gill Sans" w:cs="Gill Sans"/>
          <w:b/>
          <w:color w:val="000000"/>
        </w:rPr>
        <w:br w:type="page"/>
      </w:r>
    </w:p>
    <w:p w14:paraId="1853CBC5" w14:textId="723688A4" w:rsidR="005037B3" w:rsidRPr="00D232DF" w:rsidRDefault="005037B3" w:rsidP="00316914">
      <w:pPr>
        <w:pStyle w:val="ListParagraph"/>
        <w:numPr>
          <w:ilvl w:val="0"/>
          <w:numId w:val="167"/>
        </w:numPr>
        <w:pBdr>
          <w:top w:val="nil"/>
          <w:left w:val="nil"/>
          <w:bottom w:val="nil"/>
          <w:right w:val="nil"/>
          <w:between w:val="nil"/>
        </w:pBdr>
        <w:rPr>
          <w:rFonts w:ascii="Gill Sans" w:eastAsia="Gill Sans" w:hAnsi="Gill Sans" w:cs="Gill Sans"/>
          <w:color w:val="000000"/>
        </w:rPr>
      </w:pPr>
      <w:r w:rsidRPr="00D232DF">
        <w:rPr>
          <w:rFonts w:ascii="Gill Sans" w:eastAsia="Gill Sans" w:hAnsi="Gill Sans" w:cs="Gill Sans"/>
          <w:b/>
          <w:color w:val="000000"/>
        </w:rPr>
        <w:lastRenderedPageBreak/>
        <w:t>Update Forecasting Unit</w:t>
      </w:r>
    </w:p>
    <w:p w14:paraId="61BD00E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069AAFE"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FA596AB" wp14:editId="622754AC">
            <wp:extent cx="3887625" cy="4497449"/>
            <wp:effectExtent l="0" t="0" r="0" b="0"/>
            <wp:docPr id="95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2"/>
                    <a:srcRect/>
                    <a:stretch>
                      <a:fillRect/>
                    </a:stretch>
                  </pic:blipFill>
                  <pic:spPr>
                    <a:xfrm>
                      <a:off x="0" y="0"/>
                      <a:ext cx="3887625" cy="4497449"/>
                    </a:xfrm>
                    <a:prstGeom prst="rect">
                      <a:avLst/>
                    </a:prstGeom>
                    <a:ln/>
                  </pic:spPr>
                </pic:pic>
              </a:graphicData>
            </a:graphic>
          </wp:inline>
        </w:drawing>
      </w:r>
    </w:p>
    <w:p w14:paraId="5AE4A3BD" w14:textId="1550FFB6" w:rsidR="005037B3" w:rsidRPr="00D232DF" w:rsidRDefault="00D232DF" w:rsidP="00D232DF">
      <w:pPr>
        <w:pStyle w:val="Caption"/>
        <w:jc w:val="center"/>
        <w:rPr>
          <w:rFonts w:ascii="Gill Sans" w:eastAsia="Gill Sans" w:hAnsi="Gill Sans" w:cs="Gill Sans"/>
          <w:color w:val="000000"/>
        </w:rPr>
      </w:pPr>
      <w:r>
        <w:t xml:space="preserve">Figure </w:t>
      </w:r>
      <w:r w:rsidR="009A4268">
        <w:t>11</w:t>
      </w:r>
      <w:r w:rsidR="00B314BC">
        <w:t>. G.</w:t>
      </w:r>
      <w:r>
        <w:t>2b- Update Forecasting Unit</w:t>
      </w:r>
    </w:p>
    <w:p w14:paraId="106A8239"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Forecasting Unit, go to the Forecasting Unit List.</w:t>
      </w:r>
    </w:p>
    <w:p w14:paraId="61128226" w14:textId="48D3FE0A"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E17C38C"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10B5A03D"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“Update” to save the changes.</w:t>
      </w:r>
    </w:p>
    <w:p w14:paraId="4CDF4A2D" w14:textId="7C4CADD6" w:rsidR="002E31E5" w:rsidRDefault="002E31E5" w:rsidP="002E31E5">
      <w:pPr>
        <w:pBdr>
          <w:top w:val="nil"/>
          <w:left w:val="nil"/>
          <w:bottom w:val="nil"/>
          <w:right w:val="nil"/>
          <w:between w:val="nil"/>
        </w:pBdr>
        <w:rPr>
          <w:rFonts w:ascii="Gill Sans" w:eastAsia="Gill Sans" w:hAnsi="Gill Sans" w:cs="Gill Sans"/>
          <w:b/>
          <w:highlight w:val="white"/>
        </w:rPr>
      </w:pPr>
    </w:p>
    <w:p w14:paraId="07CA7F14" w14:textId="69CDF098" w:rsidR="005037B3" w:rsidRDefault="00CB081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Planning Unit </w:t>
      </w:r>
    </w:p>
    <w:p w14:paraId="7E79C960" w14:textId="07FF5F2A"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It is the product to be planned for in QAT.</w:t>
      </w:r>
      <w:r w:rsidR="00CB0813">
        <w:rPr>
          <w:rFonts w:ascii="Gill Sans" w:eastAsia="Gill Sans" w:hAnsi="Gill Sans" w:cs="Gill Sans"/>
        </w:rPr>
        <w:t xml:space="preserve"> </w:t>
      </w:r>
      <w:r w:rsidR="00CB0813">
        <w:rPr>
          <w:rFonts w:ascii="Gill Sans" w:eastAsia="Gill Sans" w:hAnsi="Gill Sans" w:cs="Gill Sans"/>
          <w:b/>
          <w:color w:val="000000"/>
        </w:rPr>
        <w:t xml:space="preserve">Application Admins and </w:t>
      </w:r>
      <w:r w:rsidR="00CB0813" w:rsidRPr="00B63E9A">
        <w:rPr>
          <w:rFonts w:ascii="Gill Sans" w:eastAsia="Gill Sans" w:hAnsi="Gill Sans" w:cs="Gill Sans"/>
          <w:b/>
          <w:color w:val="000000"/>
        </w:rPr>
        <w:t>Realm Admins</w:t>
      </w:r>
      <w:r w:rsidR="00CB0813">
        <w:rPr>
          <w:rFonts w:ascii="Gill Sans" w:eastAsia="Gill Sans" w:hAnsi="Gill Sans" w:cs="Gill Sans"/>
          <w:color w:val="000000"/>
        </w:rPr>
        <w:t xml:space="preserve"> add/edit Planning Unit.</w:t>
      </w:r>
    </w:p>
    <w:p w14:paraId="4174CD12" w14:textId="77777777" w:rsidR="002E31E5" w:rsidRDefault="00CB0813" w:rsidP="001D24CE">
      <w:pPr>
        <w:keepNext/>
        <w:pBdr>
          <w:top w:val="nil"/>
          <w:left w:val="nil"/>
          <w:bottom w:val="nil"/>
          <w:right w:val="nil"/>
          <w:between w:val="nil"/>
        </w:pBdr>
        <w:jc w:val="center"/>
      </w:pPr>
      <w:r>
        <w:rPr>
          <w:noProof/>
          <w:lang w:eastAsia="en-US" w:bidi="ar-SA"/>
        </w:rPr>
        <w:lastRenderedPageBreak/>
        <w:drawing>
          <wp:inline distT="0" distB="0" distL="0" distR="0" wp14:anchorId="34F16973" wp14:editId="19E82ED1">
            <wp:extent cx="556260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726" t="16715" r="3890" b="15187"/>
                    <a:stretch/>
                  </pic:blipFill>
                  <pic:spPr bwMode="auto">
                    <a:xfrm>
                      <a:off x="0" y="0"/>
                      <a:ext cx="5562600" cy="3143250"/>
                    </a:xfrm>
                    <a:prstGeom prst="rect">
                      <a:avLst/>
                    </a:prstGeom>
                    <a:ln>
                      <a:noFill/>
                    </a:ln>
                    <a:extLst>
                      <a:ext uri="{53640926-AAD7-44D8-BBD7-CCE9431645EC}">
                        <a14:shadowObscured xmlns:a14="http://schemas.microsoft.com/office/drawing/2010/main"/>
                      </a:ext>
                    </a:extLst>
                  </pic:spPr>
                </pic:pic>
              </a:graphicData>
            </a:graphic>
          </wp:inline>
        </w:drawing>
      </w:r>
    </w:p>
    <w:p w14:paraId="70F806B9" w14:textId="386A86E5" w:rsidR="005037B3" w:rsidRDefault="002E31E5" w:rsidP="002E31E5">
      <w:pPr>
        <w:pStyle w:val="Caption"/>
        <w:jc w:val="center"/>
        <w:rPr>
          <w:rFonts w:ascii="Gill Sans" w:eastAsia="Gill Sans" w:hAnsi="Gill Sans" w:cs="Gill Sans"/>
          <w:color w:val="000000"/>
        </w:rPr>
      </w:pPr>
      <w:r>
        <w:t xml:space="preserve">Figure </w:t>
      </w:r>
      <w:r w:rsidR="009A4268">
        <w:t>11</w:t>
      </w:r>
      <w:r>
        <w:t>.G- Planning Unit</w:t>
      </w:r>
    </w:p>
    <w:p w14:paraId="7626DAD2" w14:textId="77777777" w:rsidR="005037B3" w:rsidRDefault="005037B3" w:rsidP="00316914">
      <w:pPr>
        <w:numPr>
          <w:ilvl w:val="0"/>
          <w:numId w:val="10"/>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Go to “Realm Level Masters” and Click on “Product”.</w:t>
      </w:r>
    </w:p>
    <w:p w14:paraId="4BA58E9E" w14:textId="4601D9EB" w:rsidR="005037B3" w:rsidRDefault="005037B3" w:rsidP="00316914">
      <w:pPr>
        <w:numPr>
          <w:ilvl w:val="0"/>
          <w:numId w:val="10"/>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“Planning Unit” and a list will be shown.</w:t>
      </w:r>
    </w:p>
    <w:p w14:paraId="295D25A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5797058"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Map Planning Volume</w:t>
      </w:r>
    </w:p>
    <w:p w14:paraId="4ED7DE86"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specific cell.</w:t>
      </w:r>
    </w:p>
    <w:p w14:paraId="4A808C93" w14:textId="5A886DFA"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The </w:t>
      </w:r>
      <w:r w:rsidR="002C77C1">
        <w:rPr>
          <w:rFonts w:ascii="Gill Sans" w:eastAsia="Gill Sans" w:hAnsi="Gill Sans" w:cs="Gill Sans"/>
          <w:color w:val="000000"/>
        </w:rPr>
        <w:t>function</w:t>
      </w:r>
      <w:r>
        <w:rPr>
          <w:rFonts w:ascii="Gill Sans" w:eastAsia="Gill Sans" w:hAnsi="Gill Sans" w:cs="Gill Sans"/>
          <w:color w:val="000000"/>
        </w:rPr>
        <w:t xml:space="preserve"> “Map Volumes” will be displayed.</w:t>
      </w:r>
    </w:p>
    <w:p w14:paraId="409DD1B2" w14:textId="16597942"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a new screen will be opened.</w:t>
      </w:r>
    </w:p>
    <w:p w14:paraId="018281E5"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cell to insert or delete the row.</w:t>
      </w:r>
    </w:p>
    <w:p w14:paraId="06BDD4B5"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Enter the required details in the newly added row.</w:t>
      </w:r>
    </w:p>
    <w:p w14:paraId="0085778E" w14:textId="7A7017B5" w:rsidR="005037B3" w:rsidRPr="001D24CE" w:rsidRDefault="005037B3" w:rsidP="005037B3">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“Submit” button.</w:t>
      </w:r>
    </w:p>
    <w:p w14:paraId="32FA94FE" w14:textId="77777777" w:rsidR="002E31E5" w:rsidRDefault="00CB0813" w:rsidP="002E31E5">
      <w:pPr>
        <w:keepNext/>
        <w:pBdr>
          <w:top w:val="nil"/>
          <w:left w:val="nil"/>
          <w:bottom w:val="nil"/>
          <w:right w:val="nil"/>
          <w:between w:val="nil"/>
        </w:pBdr>
      </w:pPr>
      <w:r>
        <w:rPr>
          <w:noProof/>
          <w:lang w:eastAsia="en-US" w:bidi="ar-SA"/>
        </w:rPr>
        <w:drawing>
          <wp:inline distT="0" distB="0" distL="0" distR="0" wp14:anchorId="37A1BA46" wp14:editId="7B58C3B7">
            <wp:extent cx="5676900" cy="139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191" t="17128" r="1568" b="52744"/>
                    <a:stretch/>
                  </pic:blipFill>
                  <pic:spPr bwMode="auto">
                    <a:xfrm>
                      <a:off x="0" y="0"/>
                      <a:ext cx="5676900" cy="1390650"/>
                    </a:xfrm>
                    <a:prstGeom prst="rect">
                      <a:avLst/>
                    </a:prstGeom>
                    <a:ln>
                      <a:noFill/>
                    </a:ln>
                    <a:extLst>
                      <a:ext uri="{53640926-AAD7-44D8-BBD7-CCE9431645EC}">
                        <a14:shadowObscured xmlns:a14="http://schemas.microsoft.com/office/drawing/2010/main"/>
                      </a:ext>
                    </a:extLst>
                  </pic:spPr>
                </pic:pic>
              </a:graphicData>
            </a:graphic>
          </wp:inline>
        </w:drawing>
      </w:r>
    </w:p>
    <w:p w14:paraId="2A0E5E60" w14:textId="2952CE35" w:rsidR="005037B3" w:rsidRDefault="002E31E5" w:rsidP="001D24CE">
      <w:pPr>
        <w:pStyle w:val="Caption"/>
        <w:jc w:val="center"/>
        <w:rPr>
          <w:rFonts w:ascii="Gill Sans" w:eastAsia="Gill Sans" w:hAnsi="Gill Sans" w:cs="Gill Sans"/>
          <w:color w:val="000000"/>
        </w:rPr>
      </w:pPr>
      <w:r>
        <w:t xml:space="preserve">Figure </w:t>
      </w:r>
      <w:r w:rsidR="009A4268">
        <w:t>11</w:t>
      </w:r>
      <w:r>
        <w:t>. G.3a- Map Planning Volume</w:t>
      </w:r>
    </w:p>
    <w:p w14:paraId="04475A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06C661F"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Add Planning Unit</w:t>
      </w:r>
    </w:p>
    <w:p w14:paraId="19967D5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3D544B47"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Go to the top right corner in the Planning Unit List. </w:t>
      </w:r>
    </w:p>
    <w:p w14:paraId="65D8AB3F"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There is a blue “add” button below the profile icon.</w:t>
      </w:r>
    </w:p>
    <w:p w14:paraId="442E8287"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 xml:space="preserve">Click on that button and a new screen called “Add Planning Unit” will be opened. </w:t>
      </w:r>
    </w:p>
    <w:p w14:paraId="47524B6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23E054" w14:textId="77777777" w:rsidR="002E31E5" w:rsidRDefault="0056154B" w:rsidP="002E31E5">
      <w:pPr>
        <w:keepNext/>
        <w:pBdr>
          <w:top w:val="nil"/>
          <w:left w:val="nil"/>
          <w:bottom w:val="nil"/>
          <w:right w:val="nil"/>
          <w:between w:val="nil"/>
        </w:pBdr>
        <w:jc w:val="center"/>
      </w:pPr>
      <w:r>
        <w:rPr>
          <w:noProof/>
          <w:lang w:eastAsia="en-US" w:bidi="ar-SA"/>
        </w:rPr>
        <w:drawing>
          <wp:inline distT="0" distB="0" distL="0" distR="0" wp14:anchorId="2E387389" wp14:editId="175941BD">
            <wp:extent cx="3667125" cy="40209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8690" cy="4022685"/>
                    </a:xfrm>
                    <a:prstGeom prst="rect">
                      <a:avLst/>
                    </a:prstGeom>
                  </pic:spPr>
                </pic:pic>
              </a:graphicData>
            </a:graphic>
          </wp:inline>
        </w:drawing>
      </w:r>
    </w:p>
    <w:p w14:paraId="0CF8ECB1" w14:textId="1BF45D8E" w:rsidR="005037B3" w:rsidRDefault="002E31E5" w:rsidP="002E31E5">
      <w:pPr>
        <w:pStyle w:val="Caption"/>
        <w:jc w:val="center"/>
        <w:rPr>
          <w:rFonts w:ascii="Gill Sans" w:eastAsia="Gill Sans" w:hAnsi="Gill Sans" w:cs="Gill Sans"/>
          <w:color w:val="000000"/>
        </w:rPr>
      </w:pPr>
      <w:r>
        <w:t xml:space="preserve">Figure </w:t>
      </w:r>
      <w:r w:rsidR="00190E61">
        <w:t>11. G.</w:t>
      </w:r>
      <w:r>
        <w:t>3b- Add Planning Unit</w:t>
      </w:r>
    </w:p>
    <w:p w14:paraId="53B8EE89" w14:textId="347BAC84" w:rsidR="005037B3" w:rsidRPr="002E31E5"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details and click on the “Submit” button.</w:t>
      </w:r>
    </w:p>
    <w:p w14:paraId="78A3D53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037517C"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Planning Unit</w:t>
      </w:r>
    </w:p>
    <w:p w14:paraId="760649E0" w14:textId="77777777" w:rsidR="002E31E5" w:rsidRDefault="002E31E5" w:rsidP="002E31E5">
      <w:pPr>
        <w:pBdr>
          <w:top w:val="nil"/>
          <w:left w:val="nil"/>
          <w:bottom w:val="nil"/>
          <w:right w:val="nil"/>
          <w:between w:val="nil"/>
        </w:pBdr>
        <w:ind w:left="720"/>
        <w:rPr>
          <w:rFonts w:ascii="Gill Sans" w:eastAsia="Gill Sans" w:hAnsi="Gill Sans" w:cs="Gill Sans"/>
          <w:color w:val="000000"/>
          <w:sz w:val="8"/>
          <w:szCs w:val="8"/>
        </w:rPr>
      </w:pPr>
    </w:p>
    <w:p w14:paraId="6A4D0531" w14:textId="77777777" w:rsidR="002E31E5" w:rsidRDefault="002E31E5"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the Planning Unit, go to the Planning Unit List.</w:t>
      </w:r>
    </w:p>
    <w:p w14:paraId="27CD1B85" w14:textId="77777777" w:rsidR="002E31E5" w:rsidRDefault="002E31E5"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any function that needs to be changed or updated.</w:t>
      </w:r>
    </w:p>
    <w:p w14:paraId="253DC60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1015558" w14:textId="77777777" w:rsidR="002E31E5" w:rsidRDefault="0056154B" w:rsidP="002E31E5">
      <w:pPr>
        <w:keepNext/>
        <w:pBdr>
          <w:top w:val="nil"/>
          <w:left w:val="nil"/>
          <w:bottom w:val="nil"/>
          <w:right w:val="nil"/>
          <w:between w:val="nil"/>
        </w:pBdr>
        <w:jc w:val="center"/>
      </w:pPr>
      <w:r>
        <w:rPr>
          <w:noProof/>
          <w:lang w:eastAsia="en-US" w:bidi="ar-SA"/>
        </w:rPr>
        <w:lastRenderedPageBreak/>
        <w:drawing>
          <wp:inline distT="0" distB="0" distL="0" distR="0" wp14:anchorId="3BC7550C" wp14:editId="563BA5AF">
            <wp:extent cx="3743325" cy="4292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43958" cy="4293072"/>
                    </a:xfrm>
                    <a:prstGeom prst="rect">
                      <a:avLst/>
                    </a:prstGeom>
                  </pic:spPr>
                </pic:pic>
              </a:graphicData>
            </a:graphic>
          </wp:inline>
        </w:drawing>
      </w:r>
    </w:p>
    <w:p w14:paraId="013963D5" w14:textId="2669E31F" w:rsidR="005037B3" w:rsidRDefault="002E31E5" w:rsidP="002E31E5">
      <w:pPr>
        <w:pStyle w:val="Caption"/>
        <w:jc w:val="center"/>
        <w:rPr>
          <w:rFonts w:ascii="Gill Sans" w:eastAsia="Gill Sans" w:hAnsi="Gill Sans" w:cs="Gill Sans"/>
          <w:color w:val="000000"/>
        </w:rPr>
      </w:pPr>
      <w:r>
        <w:t xml:space="preserve">Figure </w:t>
      </w:r>
      <w:r w:rsidR="009A4268">
        <w:t>11</w:t>
      </w:r>
      <w:r>
        <w:t>.G.</w:t>
      </w:r>
      <w:r w:rsidR="00CA3956">
        <w:fldChar w:fldCharType="begin"/>
      </w:r>
      <w:r w:rsidR="00CA3956">
        <w:instrText xml:space="preserve"> SEQ Figure \* ARABIC </w:instrText>
      </w:r>
      <w:r w:rsidR="00CA3956">
        <w:fldChar w:fldCharType="separate"/>
      </w:r>
      <w:r w:rsidR="00FA31B7">
        <w:rPr>
          <w:noProof/>
        </w:rPr>
        <w:t>1</w:t>
      </w:r>
      <w:r w:rsidR="00CA3956">
        <w:rPr>
          <w:noProof/>
        </w:rPr>
        <w:fldChar w:fldCharType="end"/>
      </w:r>
      <w:r>
        <w:t>c- Update Planning Unit</w:t>
      </w:r>
    </w:p>
    <w:p w14:paraId="2F3642AB" w14:textId="77777777" w:rsidR="005037B3" w:rsidRDefault="005037B3"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Select the required Forecasting Unit, Planning Unit, and the Multiplier.</w:t>
      </w:r>
    </w:p>
    <w:p w14:paraId="4FA8675F" w14:textId="77777777" w:rsidR="005037B3" w:rsidRDefault="005037B3"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“Update” button to save the changes.</w:t>
      </w:r>
    </w:p>
    <w:p w14:paraId="0A928BC5" w14:textId="77777777" w:rsidR="005037B3" w:rsidRDefault="005037B3" w:rsidP="005037B3">
      <w:pPr>
        <w:pBdr>
          <w:top w:val="nil"/>
          <w:left w:val="nil"/>
          <w:bottom w:val="nil"/>
          <w:right w:val="nil"/>
          <w:between w:val="nil"/>
        </w:pBdr>
        <w:ind w:left="720"/>
        <w:rPr>
          <w:rFonts w:ascii="Gill Sans" w:eastAsia="Gill Sans" w:hAnsi="Gill Sans" w:cs="Gill Sans"/>
          <w:b/>
          <w:color w:val="000000"/>
          <w:highlight w:val="white"/>
        </w:rPr>
      </w:pPr>
    </w:p>
    <w:p w14:paraId="3308B964" w14:textId="77777777" w:rsidR="005037B3" w:rsidRDefault="005037B3" w:rsidP="002E31E5">
      <w:pPr>
        <w:pBdr>
          <w:top w:val="nil"/>
          <w:left w:val="nil"/>
          <w:bottom w:val="nil"/>
          <w:right w:val="nil"/>
          <w:between w:val="nil"/>
        </w:pBdr>
        <w:ind w:left="720"/>
        <w:rPr>
          <w:rFonts w:ascii="Gill Sans" w:eastAsia="Gill Sans" w:hAnsi="Gill Sans" w:cs="Gill Sans"/>
          <w:b/>
          <w:color w:val="000000"/>
          <w:highlight w:val="white"/>
        </w:rPr>
      </w:pPr>
    </w:p>
    <w:p w14:paraId="70BD0D56"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Planning Unit Category</w:t>
      </w:r>
    </w:p>
    <w:p w14:paraId="4EABF24E" w14:textId="5D2A805C" w:rsidR="00CB0813" w:rsidRDefault="005037B3" w:rsidP="00CB0813">
      <w:p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product refers to the types of stock available for different categories. It can be a medicine or medical device or medical implant used in the category where it's needed. </w:t>
      </w:r>
      <w:r w:rsidR="00CB0813">
        <w:rPr>
          <w:rFonts w:ascii="Gill Sans" w:eastAsia="Gill Sans" w:hAnsi="Gill Sans" w:cs="Gill Sans"/>
          <w:b/>
          <w:color w:val="000000"/>
        </w:rPr>
        <w:t xml:space="preserve">Application Admins and </w:t>
      </w:r>
      <w:r w:rsidR="00CB0813" w:rsidRPr="00B63E9A">
        <w:rPr>
          <w:rFonts w:ascii="Gill Sans" w:eastAsia="Gill Sans" w:hAnsi="Gill Sans" w:cs="Gill Sans"/>
          <w:b/>
          <w:color w:val="000000"/>
        </w:rPr>
        <w:t>Realm Admins</w:t>
      </w:r>
      <w:r w:rsidR="00CB0813">
        <w:rPr>
          <w:rFonts w:ascii="Gill Sans" w:eastAsia="Gill Sans" w:hAnsi="Gill Sans" w:cs="Gill Sans"/>
          <w:color w:val="000000"/>
        </w:rPr>
        <w:t xml:space="preserve"> add/edit Planning Unit Category.</w:t>
      </w:r>
    </w:p>
    <w:p w14:paraId="1FB59E8B"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15900F8B"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Go to “Realm Level Masters” and Click on “Product”.</w:t>
      </w:r>
    </w:p>
    <w:p w14:paraId="52B10131"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Select “Planning Unit Category”</w:t>
      </w:r>
    </w:p>
    <w:p w14:paraId="6B878964"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The screen will show the Realm section as shown in the figure below:</w:t>
      </w:r>
    </w:p>
    <w:p w14:paraId="49AEC44D"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EBE91F6" w14:textId="77777777" w:rsidR="002E31E5" w:rsidRDefault="005037B3" w:rsidP="002E31E5">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lastRenderedPageBreak/>
        <w:drawing>
          <wp:inline distT="114300" distB="114300" distL="114300" distR="114300" wp14:anchorId="60DCBF65" wp14:editId="495002FD">
            <wp:extent cx="2409825" cy="1123950"/>
            <wp:effectExtent l="0" t="0" r="0" b="0"/>
            <wp:docPr id="94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7"/>
                    <a:srcRect/>
                    <a:stretch>
                      <a:fillRect/>
                    </a:stretch>
                  </pic:blipFill>
                  <pic:spPr>
                    <a:xfrm>
                      <a:off x="0" y="0"/>
                      <a:ext cx="2409825" cy="1123950"/>
                    </a:xfrm>
                    <a:prstGeom prst="rect">
                      <a:avLst/>
                    </a:prstGeom>
                    <a:ln/>
                  </pic:spPr>
                </pic:pic>
              </a:graphicData>
            </a:graphic>
          </wp:inline>
        </w:drawing>
      </w:r>
    </w:p>
    <w:p w14:paraId="421D2762" w14:textId="392230E2" w:rsidR="005037B3" w:rsidRDefault="002E31E5" w:rsidP="002E31E5">
      <w:pPr>
        <w:pStyle w:val="Caption"/>
        <w:jc w:val="center"/>
      </w:pPr>
      <w:r>
        <w:t xml:space="preserve">Figure </w:t>
      </w:r>
      <w:r w:rsidR="009A4268">
        <w:t>11</w:t>
      </w:r>
      <w:r>
        <w:t>.G- Planning Unit Category</w:t>
      </w:r>
    </w:p>
    <w:p w14:paraId="51423A67" w14:textId="77777777" w:rsidR="002E31E5" w:rsidRPr="002E31E5" w:rsidRDefault="002E31E5" w:rsidP="002E31E5"/>
    <w:p w14:paraId="737CAB72" w14:textId="77777777" w:rsidR="005037B3" w:rsidRDefault="005037B3" w:rsidP="00316914">
      <w:pPr>
        <w:numPr>
          <w:ilvl w:val="0"/>
          <w:numId w:val="22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Adding a new Planning Unit Category</w:t>
      </w:r>
    </w:p>
    <w:p w14:paraId="10CA343F" w14:textId="77777777"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The user can see the tree-view for each category.</w:t>
      </w:r>
    </w:p>
    <w:p w14:paraId="384303DE" w14:textId="4EDB67CD"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The Planning Unit Tree View </w:t>
      </w:r>
      <w:r w:rsidR="002C77C1">
        <w:rPr>
          <w:rFonts w:ascii="Gill Sans" w:eastAsia="Gill Sans" w:hAnsi="Gill Sans" w:cs="Gill Sans"/>
          <w:color w:val="000000"/>
        </w:rPr>
        <w:t>function</w:t>
      </w:r>
      <w:r>
        <w:rPr>
          <w:rFonts w:ascii="Gill Sans" w:eastAsia="Gill Sans" w:hAnsi="Gill Sans" w:cs="Gill Sans"/>
          <w:color w:val="000000"/>
        </w:rPr>
        <w:t xml:space="preserve"> allows the user to modify product data.</w:t>
      </w:r>
    </w:p>
    <w:p w14:paraId="7DF83137" w14:textId="77777777"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Click on the “Add” button to add a new category.</w:t>
      </w:r>
    </w:p>
    <w:p w14:paraId="3584F574" w14:textId="1385758E"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 xml:space="preserve">The user can drag a particular category and </w:t>
      </w:r>
      <w:r w:rsidR="00190E61">
        <w:rPr>
          <w:rFonts w:ascii="Gill Sans" w:eastAsia="Gill Sans" w:hAnsi="Gill Sans" w:cs="Gill Sans"/>
        </w:rPr>
        <w:t>adjust</w:t>
      </w:r>
      <w:r>
        <w:rPr>
          <w:rFonts w:ascii="Gill Sans" w:eastAsia="Gill Sans" w:hAnsi="Gill Sans" w:cs="Gill Sans"/>
        </w:rPr>
        <w:t xml:space="preserve"> in the </w:t>
      </w:r>
      <w:r w:rsidR="00190E61">
        <w:rPr>
          <w:rFonts w:ascii="Gill Sans" w:eastAsia="Gill Sans" w:hAnsi="Gill Sans" w:cs="Gill Sans"/>
        </w:rPr>
        <w:t>tree view</w:t>
      </w:r>
      <w:r>
        <w:rPr>
          <w:rFonts w:ascii="Gill Sans" w:eastAsia="Gill Sans" w:hAnsi="Gill Sans" w:cs="Gill Sans"/>
        </w:rPr>
        <w:t>.</w:t>
      </w:r>
    </w:p>
    <w:p w14:paraId="48C94153"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311C8584" w14:textId="77777777" w:rsidR="002E31E5" w:rsidRDefault="005037B3" w:rsidP="002E31E5">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24AF4312" wp14:editId="1D8F8AA4">
            <wp:extent cx="5542598" cy="2776239"/>
            <wp:effectExtent l="0" t="0" r="0" b="0"/>
            <wp:docPr id="8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8"/>
                    <a:srcRect l="6504" t="25834" r="6251" b="15564"/>
                    <a:stretch>
                      <a:fillRect/>
                    </a:stretch>
                  </pic:blipFill>
                  <pic:spPr>
                    <a:xfrm>
                      <a:off x="0" y="0"/>
                      <a:ext cx="5542598" cy="2776239"/>
                    </a:xfrm>
                    <a:prstGeom prst="rect">
                      <a:avLst/>
                    </a:prstGeom>
                    <a:ln/>
                  </pic:spPr>
                </pic:pic>
              </a:graphicData>
            </a:graphic>
          </wp:inline>
        </w:drawing>
      </w:r>
    </w:p>
    <w:p w14:paraId="4FB32FCF" w14:textId="58D88195" w:rsidR="005037B3" w:rsidRDefault="002E31E5" w:rsidP="002E31E5">
      <w:pPr>
        <w:pStyle w:val="Caption"/>
        <w:jc w:val="center"/>
      </w:pPr>
      <w:r>
        <w:t xml:space="preserve">Figure </w:t>
      </w:r>
      <w:r w:rsidR="00190E61">
        <w:t>11. G.</w:t>
      </w:r>
      <w:r>
        <w:t>4a- Add Planning Unit Category</w:t>
      </w:r>
    </w:p>
    <w:p w14:paraId="212C1608" w14:textId="77777777" w:rsidR="002E31E5" w:rsidRPr="002E31E5" w:rsidRDefault="002E31E5" w:rsidP="002E31E5"/>
    <w:p w14:paraId="283DF81C" w14:textId="4391C2AB" w:rsidR="005037B3" w:rsidRDefault="00CA3956" w:rsidP="00316914">
      <w:pPr>
        <w:numPr>
          <w:ilvl w:val="0"/>
          <w:numId w:val="138"/>
        </w:numPr>
        <w:pBdr>
          <w:top w:val="nil"/>
          <w:left w:val="nil"/>
          <w:bottom w:val="nil"/>
          <w:right w:val="nil"/>
          <w:between w:val="nil"/>
        </w:pBdr>
        <w:rPr>
          <w:rFonts w:ascii="Gill Sans" w:eastAsia="Gill Sans" w:hAnsi="Gill Sans" w:cs="Gill Sans"/>
          <w:b/>
          <w:color w:val="000000"/>
        </w:rPr>
      </w:pPr>
      <w:sdt>
        <w:sdtPr>
          <w:tag w:val="goog_rdk_37"/>
          <w:id w:val="-1844543450"/>
          <w:showingPlcHdr/>
        </w:sdtPr>
        <w:sdtEndPr/>
        <w:sdtContent>
          <w:r w:rsidR="00081F97">
            <w:t xml:space="preserve">     </w:t>
          </w:r>
        </w:sdtContent>
      </w:sdt>
      <w:r w:rsidR="005037B3">
        <w:rPr>
          <w:rFonts w:ascii="Gill Sans" w:eastAsia="Gill Sans" w:hAnsi="Gill Sans" w:cs="Gill Sans"/>
          <w:b/>
          <w:color w:val="000000"/>
        </w:rPr>
        <w:t>Planning Unit Volume</w:t>
      </w:r>
    </w:p>
    <w:p w14:paraId="44776184" w14:textId="4C696DAC" w:rsidR="0056154B" w:rsidRPr="002E31E5" w:rsidRDefault="003C25AA" w:rsidP="00332BC3">
      <w:pPr>
        <w:rPr>
          <w:rFonts w:ascii="Gill Sans" w:hAnsi="Gill Sans"/>
        </w:rPr>
      </w:pPr>
      <w:r w:rsidRPr="003C25AA">
        <w:rPr>
          <w:rFonts w:ascii="Gill Sans" w:eastAsia="Gill Sans" w:hAnsi="Gill Sans" w:cs="Gill Sans"/>
          <w:color w:val="000000"/>
        </w:rPr>
        <w:t xml:space="preserve">The user can view the information for a particular planning unit. The user cannot </w:t>
      </w:r>
      <w:r w:rsidRPr="002E31E5">
        <w:rPr>
          <w:rFonts w:ascii="Gill Sans" w:eastAsia="Gill Sans" w:hAnsi="Gill Sans" w:cs="Gill Sans"/>
          <w:color w:val="000000"/>
        </w:rPr>
        <w:t>create/add/edit the table.</w:t>
      </w:r>
      <w:r w:rsidRPr="002E31E5">
        <w:rPr>
          <w:rFonts w:ascii="Gill Sans" w:hAnsi="Gill Sans"/>
        </w:rPr>
        <w:t xml:space="preserve"> </w:t>
      </w:r>
      <w:r w:rsidR="00D16BFF" w:rsidRPr="002E31E5">
        <w:rPr>
          <w:rFonts w:ascii="Gill Sans" w:hAnsi="Gill Sans"/>
          <w:b/>
        </w:rPr>
        <w:t>Application</w:t>
      </w:r>
      <w:r w:rsidR="00D16BFF" w:rsidRPr="002E31E5">
        <w:rPr>
          <w:rFonts w:ascii="Gill Sans" w:hAnsi="Gill Sans"/>
        </w:rPr>
        <w:t xml:space="preserve"> </w:t>
      </w:r>
      <w:r w:rsidR="00D16BFF" w:rsidRPr="002E31E5">
        <w:rPr>
          <w:rFonts w:ascii="Gill Sans" w:eastAsia="Gill Sans" w:hAnsi="Gill Sans" w:cs="Gill Sans"/>
          <w:b/>
          <w:color w:val="000000"/>
        </w:rPr>
        <w:t xml:space="preserve">Admins </w:t>
      </w:r>
      <w:r w:rsidR="00D16BFF" w:rsidRPr="002E31E5">
        <w:rPr>
          <w:rFonts w:ascii="Gill Sans" w:eastAsia="Gill Sans" w:hAnsi="Gill Sans" w:cs="Gill Sans"/>
          <w:color w:val="000000"/>
        </w:rPr>
        <w:t>add/edit Planning Unit Volume.</w:t>
      </w:r>
    </w:p>
    <w:p w14:paraId="656FD768" w14:textId="2F282A2F" w:rsidR="003C25AA" w:rsidRDefault="003C25AA" w:rsidP="002E31E5">
      <w:pPr>
        <w:ind w:left="360"/>
        <w:rPr>
          <w:rFonts w:ascii="Gill Sans" w:hAnsi="Gill Sans"/>
        </w:rPr>
      </w:pPr>
      <w:r w:rsidRPr="002E31E5">
        <w:rPr>
          <w:rFonts w:ascii="Gill Sans" w:eastAsia="Gill Sans" w:hAnsi="Gill Sans" w:cs="Gill Sans"/>
          <w:b/>
          <w:color w:val="000000"/>
        </w:rPr>
        <w:t>Note</w:t>
      </w:r>
      <w:r w:rsidRPr="002E31E5">
        <w:rPr>
          <w:rFonts w:ascii="Gill Sans" w:eastAsia="Gill Sans" w:hAnsi="Gill Sans" w:cs="Gill Sans"/>
          <w:color w:val="000000"/>
        </w:rPr>
        <w:t>: It is read only tab.</w:t>
      </w:r>
    </w:p>
    <w:p w14:paraId="32E7280A" w14:textId="77777777" w:rsidR="002E31E5" w:rsidRPr="002E31E5" w:rsidRDefault="002E31E5" w:rsidP="002E31E5">
      <w:pPr>
        <w:ind w:left="360"/>
        <w:rPr>
          <w:rFonts w:ascii="Gill Sans" w:hAnsi="Gill Sans"/>
        </w:rPr>
      </w:pPr>
    </w:p>
    <w:p w14:paraId="55E679DE" w14:textId="77777777" w:rsidR="005037B3" w:rsidRDefault="005037B3" w:rsidP="00316914">
      <w:pPr>
        <w:numPr>
          <w:ilvl w:val="0"/>
          <w:numId w:val="2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05DE2660" w14:textId="336B950A" w:rsidR="005037B3" w:rsidRDefault="005037B3" w:rsidP="00316914">
      <w:pPr>
        <w:numPr>
          <w:ilvl w:val="0"/>
          <w:numId w:val="2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“Planning Unit Volume” and a list will be shown.</w:t>
      </w:r>
    </w:p>
    <w:p w14:paraId="52369597" w14:textId="77777777" w:rsidR="002E31E5" w:rsidRDefault="005037B3" w:rsidP="002E31E5">
      <w:pPr>
        <w:keepNext/>
        <w:pBdr>
          <w:top w:val="nil"/>
          <w:left w:val="nil"/>
          <w:bottom w:val="nil"/>
          <w:right w:val="nil"/>
          <w:between w:val="nil"/>
        </w:pBdr>
      </w:pPr>
      <w:r>
        <w:rPr>
          <w:rFonts w:ascii="Gill Sans" w:eastAsia="Gill Sans" w:hAnsi="Gill Sans" w:cs="Gill Sans"/>
          <w:noProof/>
          <w:color w:val="000000"/>
          <w:lang w:eastAsia="en-US" w:bidi="ar-SA"/>
        </w:rPr>
        <w:lastRenderedPageBreak/>
        <w:drawing>
          <wp:inline distT="114300" distB="114300" distL="114300" distR="114300" wp14:anchorId="68FE6710" wp14:editId="26C66A2E">
            <wp:extent cx="5961698" cy="1566916"/>
            <wp:effectExtent l="0" t="0" r="0" b="0"/>
            <wp:docPr id="9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9"/>
                    <a:srcRect/>
                    <a:stretch>
                      <a:fillRect/>
                    </a:stretch>
                  </pic:blipFill>
                  <pic:spPr>
                    <a:xfrm>
                      <a:off x="0" y="0"/>
                      <a:ext cx="5961698" cy="1566916"/>
                    </a:xfrm>
                    <a:prstGeom prst="rect">
                      <a:avLst/>
                    </a:prstGeom>
                    <a:ln/>
                  </pic:spPr>
                </pic:pic>
              </a:graphicData>
            </a:graphic>
          </wp:inline>
        </w:drawing>
      </w:r>
    </w:p>
    <w:p w14:paraId="1DE33824" w14:textId="2D4B6028" w:rsidR="005037B3" w:rsidRPr="002E31E5" w:rsidRDefault="002E31E5" w:rsidP="002E31E5">
      <w:pPr>
        <w:pStyle w:val="Caption"/>
        <w:jc w:val="center"/>
        <w:rPr>
          <w:rFonts w:ascii="Gill Sans" w:eastAsia="Gill Sans" w:hAnsi="Gill Sans" w:cs="Gill Sans"/>
          <w:color w:val="000000"/>
        </w:rPr>
      </w:pPr>
      <w:r>
        <w:t>Figure</w:t>
      </w:r>
      <w:r w:rsidR="009A4268">
        <w:t xml:space="preserve"> 11</w:t>
      </w:r>
      <w:r>
        <w:t>.G.5- Planning Unit Volume</w:t>
      </w:r>
    </w:p>
    <w:p w14:paraId="30ED83BD" w14:textId="77777777" w:rsidR="005037B3" w:rsidRDefault="005037B3" w:rsidP="005037B3">
      <w:pPr>
        <w:pBdr>
          <w:top w:val="nil"/>
          <w:left w:val="nil"/>
          <w:bottom w:val="nil"/>
          <w:right w:val="nil"/>
          <w:between w:val="nil"/>
        </w:pBdr>
        <w:ind w:left="720"/>
        <w:rPr>
          <w:rFonts w:ascii="Gill Sans" w:eastAsia="Gill Sans" w:hAnsi="Gill Sans" w:cs="Gill Sans"/>
          <w:b/>
          <w:color w:val="000000"/>
          <w:highlight w:val="white"/>
        </w:rPr>
      </w:pPr>
    </w:p>
    <w:p w14:paraId="22E3A827"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Procurement Unit</w:t>
      </w:r>
    </w:p>
    <w:p w14:paraId="12B6A661" w14:textId="0595302C" w:rsidR="005037B3" w:rsidRDefault="00CA3956" w:rsidP="005037B3">
      <w:pPr>
        <w:pBdr>
          <w:top w:val="nil"/>
          <w:left w:val="nil"/>
          <w:bottom w:val="nil"/>
          <w:right w:val="nil"/>
          <w:between w:val="nil"/>
        </w:pBdr>
        <w:spacing w:before="240" w:after="120"/>
        <w:rPr>
          <w:rFonts w:ascii="Gill Sans" w:eastAsia="Gill Sans" w:hAnsi="Gill Sans" w:cs="Gill Sans"/>
          <w:color w:val="000000"/>
        </w:rPr>
      </w:pPr>
      <w:sdt>
        <w:sdtPr>
          <w:tag w:val="goog_rdk_38"/>
          <w:id w:val="1031384721"/>
        </w:sdtPr>
        <w:sdtEndPr/>
        <w:sdtContent/>
      </w:sdt>
      <w:r w:rsidR="005037B3">
        <w:rPr>
          <w:rFonts w:ascii="Gill Sans" w:eastAsia="Gill Sans" w:hAnsi="Gill Sans" w:cs="Gill Sans"/>
          <w:color w:val="000000"/>
        </w:rPr>
        <w:t xml:space="preserve">Procurement unit: </w:t>
      </w:r>
      <w:r w:rsidR="005037B3">
        <w:rPr>
          <w:rFonts w:ascii="Gill Sans" w:eastAsia="Gill Sans" w:hAnsi="Gill Sans" w:cs="Gill Sans"/>
        </w:rPr>
        <w:t>Procurement unit is a Planning unit mapped to a particular procurement agent.</w:t>
      </w:r>
      <w:r w:rsidR="00D16BFF">
        <w:rPr>
          <w:rFonts w:ascii="Gill Sans" w:eastAsia="Gill Sans" w:hAnsi="Gill Sans" w:cs="Gill Sans"/>
        </w:rPr>
        <w:t xml:space="preserve"> </w:t>
      </w:r>
      <w:r w:rsidR="00D16BFF" w:rsidRPr="00D16BFF">
        <w:rPr>
          <w:rFonts w:ascii="Gill Sans" w:eastAsia="Gill Sans" w:hAnsi="Gill Sans" w:cs="Gill Sans"/>
          <w:b/>
        </w:rPr>
        <w:t>Application</w:t>
      </w:r>
      <w:r w:rsidR="00D16BFF">
        <w:rPr>
          <w:rFonts w:ascii="Gill Sans" w:eastAsia="Gill Sans" w:hAnsi="Gill Sans" w:cs="Gill Sans"/>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Procurement Unit.</w:t>
      </w:r>
    </w:p>
    <w:p w14:paraId="04199249" w14:textId="77777777" w:rsidR="005037B3" w:rsidRDefault="005037B3" w:rsidP="00316914">
      <w:pPr>
        <w:numPr>
          <w:ilvl w:val="0"/>
          <w:numId w:val="8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640DB317" w14:textId="52CC3F6E" w:rsidR="005037B3" w:rsidRDefault="005037B3" w:rsidP="00316914">
      <w:pPr>
        <w:numPr>
          <w:ilvl w:val="0"/>
          <w:numId w:val="8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“Procurement Unit” and a list will be shown.</w:t>
      </w:r>
    </w:p>
    <w:p w14:paraId="7C9C588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FC8DA8" w14:textId="77777777" w:rsidR="005037B3" w:rsidRDefault="005037B3" w:rsidP="00316914">
      <w:pPr>
        <w:numPr>
          <w:ilvl w:val="0"/>
          <w:numId w:val="18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Unit</w:t>
      </w:r>
    </w:p>
    <w:p w14:paraId="42E0D49C" w14:textId="77777777" w:rsidR="002E31E5" w:rsidRDefault="005037B3" w:rsidP="002E31E5">
      <w:pPr>
        <w:keepNext/>
        <w:pBdr>
          <w:top w:val="nil"/>
          <w:left w:val="nil"/>
          <w:bottom w:val="nil"/>
          <w:right w:val="nil"/>
          <w:between w:val="nil"/>
        </w:pBdr>
        <w:spacing w:before="240" w:after="120"/>
        <w:jc w:val="center"/>
      </w:pPr>
      <w:r>
        <w:rPr>
          <w:rFonts w:ascii="Gill Sans" w:eastAsia="Gill Sans" w:hAnsi="Gill Sans" w:cs="Gill Sans"/>
          <w:noProof/>
          <w:lang w:eastAsia="en-US" w:bidi="ar-SA"/>
        </w:rPr>
        <w:drawing>
          <wp:inline distT="114300" distB="114300" distL="114300" distR="114300" wp14:anchorId="4EA29107" wp14:editId="24E42DD2">
            <wp:extent cx="6119820" cy="2070100"/>
            <wp:effectExtent l="0" t="0" r="0" b="0"/>
            <wp:docPr id="7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6119820" cy="2070100"/>
                    </a:xfrm>
                    <a:prstGeom prst="rect">
                      <a:avLst/>
                    </a:prstGeom>
                    <a:ln/>
                  </pic:spPr>
                </pic:pic>
              </a:graphicData>
            </a:graphic>
          </wp:inline>
        </w:drawing>
      </w:r>
    </w:p>
    <w:p w14:paraId="358F7D9C" w14:textId="182E10E1" w:rsidR="005037B3" w:rsidRPr="002E31E5" w:rsidRDefault="002E31E5" w:rsidP="002E31E5">
      <w:pPr>
        <w:pStyle w:val="Caption"/>
        <w:jc w:val="center"/>
        <w:rPr>
          <w:rFonts w:ascii="Gill Sans" w:eastAsia="Gill Sans" w:hAnsi="Gill Sans" w:cs="Gill Sans"/>
          <w:b/>
          <w:color w:val="000080"/>
          <w:sz w:val="32"/>
          <w:szCs w:val="32"/>
        </w:rPr>
      </w:pPr>
      <w:r>
        <w:t xml:space="preserve">Figure </w:t>
      </w:r>
      <w:r w:rsidR="009A4268">
        <w:t>11</w:t>
      </w:r>
      <w:r w:rsidR="00A2501B">
        <w:t>. G.</w:t>
      </w:r>
      <w:r>
        <w:t>6a- Add Procurement Unit</w:t>
      </w:r>
    </w:p>
    <w:p w14:paraId="5CD290DA"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Go to the top right corner in the Procurement Unit List. </w:t>
      </w:r>
    </w:p>
    <w:p w14:paraId="150BEA77"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blue add button below the profile icon.</w:t>
      </w:r>
    </w:p>
    <w:p w14:paraId="052EA6F5"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new “Add Procurement Unit” screen will be opened. </w:t>
      </w:r>
    </w:p>
    <w:p w14:paraId="69C7C2AB" w14:textId="77777777" w:rsidR="005037B3" w:rsidRDefault="005037B3" w:rsidP="005037B3">
      <w:pPr>
        <w:pBdr>
          <w:top w:val="nil"/>
          <w:left w:val="nil"/>
          <w:bottom w:val="nil"/>
          <w:right w:val="nil"/>
          <w:between w:val="nil"/>
        </w:pBdr>
        <w:rPr>
          <w:rFonts w:ascii="Gill Sans" w:eastAsia="Gill Sans" w:hAnsi="Gill Sans" w:cs="Gill Sans"/>
        </w:rPr>
      </w:pPr>
    </w:p>
    <w:p w14:paraId="43E696CD" w14:textId="77777777" w:rsidR="002E31E5" w:rsidRDefault="005037B3" w:rsidP="002E31E5">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7272AE76" wp14:editId="60BE9339">
            <wp:extent cx="3181350" cy="5324475"/>
            <wp:effectExtent l="0" t="0" r="0" b="0"/>
            <wp:docPr id="7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1"/>
                    <a:srcRect/>
                    <a:stretch>
                      <a:fillRect/>
                    </a:stretch>
                  </pic:blipFill>
                  <pic:spPr>
                    <a:xfrm>
                      <a:off x="0" y="0"/>
                      <a:ext cx="3181350" cy="5324475"/>
                    </a:xfrm>
                    <a:prstGeom prst="rect">
                      <a:avLst/>
                    </a:prstGeom>
                    <a:ln/>
                  </pic:spPr>
                </pic:pic>
              </a:graphicData>
            </a:graphic>
          </wp:inline>
        </w:drawing>
      </w:r>
    </w:p>
    <w:p w14:paraId="2F8406C5" w14:textId="7EF14EFF" w:rsidR="005037B3" w:rsidRDefault="002E31E5" w:rsidP="002E31E5">
      <w:pPr>
        <w:pStyle w:val="Caption"/>
        <w:jc w:val="center"/>
        <w:rPr>
          <w:rFonts w:ascii="Gill Sans" w:eastAsia="Gill Sans" w:hAnsi="Gill Sans" w:cs="Gill Sans"/>
        </w:rPr>
      </w:pPr>
      <w:r>
        <w:t xml:space="preserve">Figure </w:t>
      </w:r>
      <w:r w:rsidR="00B90925">
        <w:t>11</w:t>
      </w:r>
      <w:r w:rsidR="00A2501B">
        <w:t xml:space="preserve">. G.6a </w:t>
      </w:r>
      <w:r>
        <w:t>- Add Procurement Unit</w:t>
      </w:r>
      <w:r w:rsidR="00A2501B">
        <w:t xml:space="preserve"> - 1</w:t>
      </w:r>
    </w:p>
    <w:p w14:paraId="77047593" w14:textId="77777777" w:rsidR="005037B3" w:rsidRDefault="005037B3" w:rsidP="005037B3">
      <w:pPr>
        <w:pBdr>
          <w:top w:val="nil"/>
          <w:left w:val="nil"/>
          <w:bottom w:val="nil"/>
          <w:right w:val="nil"/>
          <w:between w:val="nil"/>
        </w:pBdr>
        <w:jc w:val="center"/>
        <w:rPr>
          <w:rFonts w:ascii="Gill Sans" w:eastAsia="Gill Sans" w:hAnsi="Gill Sans" w:cs="Gill Sans"/>
        </w:rPr>
      </w:pPr>
      <w:r>
        <w:rPr>
          <w:rFonts w:ascii="Gill Sans" w:eastAsia="Gill Sans" w:hAnsi="Gill Sans" w:cs="Gill Sans"/>
          <w:noProof/>
          <w:lang w:eastAsia="en-US" w:bidi="ar-SA"/>
        </w:rPr>
        <w:lastRenderedPageBreak/>
        <w:drawing>
          <wp:inline distT="114300" distB="114300" distL="114300" distR="114300" wp14:anchorId="5A766375" wp14:editId="0A22EBEB">
            <wp:extent cx="5791200" cy="4895850"/>
            <wp:effectExtent l="0" t="0" r="0" b="0"/>
            <wp:docPr id="97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02"/>
                    <a:srcRect/>
                    <a:stretch>
                      <a:fillRect/>
                    </a:stretch>
                  </pic:blipFill>
                  <pic:spPr>
                    <a:xfrm>
                      <a:off x="0" y="0"/>
                      <a:ext cx="5791200" cy="4895850"/>
                    </a:xfrm>
                    <a:prstGeom prst="rect">
                      <a:avLst/>
                    </a:prstGeom>
                    <a:ln/>
                  </pic:spPr>
                </pic:pic>
              </a:graphicData>
            </a:graphic>
          </wp:inline>
        </w:drawing>
      </w:r>
    </w:p>
    <w:p w14:paraId="011F8995" w14:textId="4FA9B183" w:rsidR="005037B3" w:rsidRDefault="00A2501B" w:rsidP="00A2501B">
      <w:pPr>
        <w:pStyle w:val="Caption"/>
        <w:jc w:val="center"/>
        <w:rPr>
          <w:rFonts w:ascii="Gill Sans" w:eastAsia="Gill Sans" w:hAnsi="Gill Sans" w:cs="Gill Sans"/>
        </w:rPr>
      </w:pPr>
      <w:r>
        <w:t xml:space="preserve">Figure </w:t>
      </w:r>
      <w:r w:rsidR="00B90925">
        <w:t>11</w:t>
      </w:r>
      <w:r>
        <w:t>. G.6a - Add Procurement Unit - 2</w:t>
      </w:r>
    </w:p>
    <w:p w14:paraId="31EDD24D"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details and click on the “Submit” button.</w:t>
      </w:r>
    </w:p>
    <w:p w14:paraId="0BA99E2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251CC5" w14:textId="77777777" w:rsidR="005037B3" w:rsidRDefault="005037B3" w:rsidP="00316914">
      <w:pPr>
        <w:numPr>
          <w:ilvl w:val="0"/>
          <w:numId w:val="18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Procurement Unit</w:t>
      </w:r>
    </w:p>
    <w:p w14:paraId="7BCD5E2F"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10A32481"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go to the Procurement Unit List.</w:t>
      </w:r>
    </w:p>
    <w:p w14:paraId="5DBC28A0" w14:textId="1BD39359"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66F7212"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Edit the required information.</w:t>
      </w:r>
    </w:p>
    <w:p w14:paraId="4C77DE40"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“Update” button to save the changes.</w:t>
      </w:r>
    </w:p>
    <w:p w14:paraId="2D96228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7690F8F"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431372A2" wp14:editId="78C153A9">
            <wp:extent cx="4335921" cy="5625782"/>
            <wp:effectExtent l="0" t="0" r="0" b="0"/>
            <wp:docPr id="90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3"/>
                    <a:srcRect/>
                    <a:stretch>
                      <a:fillRect/>
                    </a:stretch>
                  </pic:blipFill>
                  <pic:spPr>
                    <a:xfrm>
                      <a:off x="0" y="0"/>
                      <a:ext cx="4335921" cy="5625782"/>
                    </a:xfrm>
                    <a:prstGeom prst="rect">
                      <a:avLst/>
                    </a:prstGeom>
                    <a:ln/>
                  </pic:spPr>
                </pic:pic>
              </a:graphicData>
            </a:graphic>
          </wp:inline>
        </w:drawing>
      </w:r>
    </w:p>
    <w:p w14:paraId="73B86B3D" w14:textId="58B80BAB" w:rsidR="005037B3" w:rsidRDefault="007B7790" w:rsidP="007B7790">
      <w:pPr>
        <w:pStyle w:val="Caption"/>
        <w:jc w:val="center"/>
        <w:rPr>
          <w:rFonts w:ascii="Gill Sans" w:eastAsia="Gill Sans" w:hAnsi="Gill Sans" w:cs="Gill Sans"/>
          <w:color w:val="000000"/>
        </w:rPr>
      </w:pPr>
      <w:r>
        <w:t xml:space="preserve">Figure </w:t>
      </w:r>
      <w:r w:rsidR="00B353FA">
        <w:t>11. G.</w:t>
      </w:r>
      <w:r>
        <w:t>6b- Update Procurement Unit - 1</w:t>
      </w:r>
    </w:p>
    <w:p w14:paraId="04F6F235"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rPr>
      </w:pPr>
      <w:r>
        <w:rPr>
          <w:rFonts w:ascii="Gill Sans" w:eastAsia="Gill Sans" w:hAnsi="Gill Sans" w:cs="Gill Sans"/>
          <w:noProof/>
          <w:color w:val="000000"/>
          <w:sz w:val="18"/>
          <w:szCs w:val="18"/>
          <w:lang w:eastAsia="en-US" w:bidi="ar-SA"/>
        </w:rPr>
        <w:lastRenderedPageBreak/>
        <w:drawing>
          <wp:inline distT="114300" distB="114300" distL="114300" distR="114300" wp14:anchorId="0BDB709C" wp14:editId="2BB36A90">
            <wp:extent cx="5092456" cy="4442143"/>
            <wp:effectExtent l="0" t="0" r="0" b="0"/>
            <wp:docPr id="90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4"/>
                    <a:srcRect/>
                    <a:stretch>
                      <a:fillRect/>
                    </a:stretch>
                  </pic:blipFill>
                  <pic:spPr>
                    <a:xfrm>
                      <a:off x="0" y="0"/>
                      <a:ext cx="5092456" cy="4442143"/>
                    </a:xfrm>
                    <a:prstGeom prst="rect">
                      <a:avLst/>
                    </a:prstGeom>
                    <a:ln/>
                  </pic:spPr>
                </pic:pic>
              </a:graphicData>
            </a:graphic>
          </wp:inline>
        </w:drawing>
      </w:r>
    </w:p>
    <w:p w14:paraId="5EE6939A" w14:textId="75F20052" w:rsidR="007B7790" w:rsidRDefault="007B7790" w:rsidP="007B7790">
      <w:pPr>
        <w:pStyle w:val="Caption"/>
        <w:jc w:val="center"/>
        <w:rPr>
          <w:rFonts w:ascii="Gill Sans" w:eastAsia="Gill Sans" w:hAnsi="Gill Sans" w:cs="Gill Sans"/>
          <w:color w:val="000000"/>
        </w:rPr>
      </w:pPr>
      <w:r>
        <w:t xml:space="preserve">Figure </w:t>
      </w:r>
      <w:r w:rsidR="00B90925">
        <w:t>11</w:t>
      </w:r>
      <w:r>
        <w:t>. G.6b- Update Procurement Unit - 2</w:t>
      </w:r>
    </w:p>
    <w:p w14:paraId="2DFDB902" w14:textId="17FEB5D6" w:rsidR="005037B3" w:rsidRDefault="005037B3" w:rsidP="005037B3">
      <w:pPr>
        <w:pBdr>
          <w:top w:val="nil"/>
          <w:left w:val="nil"/>
          <w:bottom w:val="nil"/>
          <w:right w:val="nil"/>
          <w:between w:val="nil"/>
        </w:pBdr>
        <w:rPr>
          <w:rFonts w:ascii="Gill Sans" w:eastAsia="Gill Sans" w:hAnsi="Gill Sans" w:cs="Gill Sans"/>
          <w:b/>
          <w:color w:val="000000"/>
          <w:highlight w:val="white"/>
        </w:rPr>
      </w:pPr>
    </w:p>
    <w:p w14:paraId="79AF483B"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Tracer Category</w:t>
      </w:r>
    </w:p>
    <w:p w14:paraId="5472FCB6"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5A55C6EE" w14:textId="171F2A80" w:rsidR="005037B3" w:rsidRDefault="005037B3" w:rsidP="00A30E5F">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In the QAT system, the Tracer Category is mapped to a particular Realm. For example, 1- Rod Implantable Hormonal Contraceptives Placebos are mapped to Global Health.</w:t>
      </w:r>
      <w:r w:rsidR="00D16BFF">
        <w:rPr>
          <w:rFonts w:ascii="Gill Sans" w:eastAsia="Gill Sans" w:hAnsi="Gill Sans" w:cs="Gill Sans"/>
          <w:color w:val="000000"/>
        </w:rPr>
        <w:t xml:space="preserve"> </w:t>
      </w:r>
      <w:r w:rsidR="00D16BFF" w:rsidRPr="00D16BFF">
        <w:rPr>
          <w:rFonts w:ascii="Gill Sans" w:eastAsia="Gill Sans" w:hAnsi="Gill Sans" w:cs="Gill Sans"/>
          <w:b/>
          <w:color w:val="000000"/>
        </w:rPr>
        <w:t>Application</w:t>
      </w:r>
      <w:r w:rsidR="00D16BFF">
        <w:rPr>
          <w:rFonts w:ascii="Gill Sans" w:eastAsia="Gill Sans" w:hAnsi="Gill Sans" w:cs="Gill Sans"/>
          <w:color w:val="000000"/>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Tracer Category.</w:t>
      </w:r>
    </w:p>
    <w:p w14:paraId="27BD791F"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2ADC59E1"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508435BE" w14:textId="77777777" w:rsidR="007B7790"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1E76593" wp14:editId="1D0BED02">
            <wp:extent cx="6119820" cy="3365500"/>
            <wp:effectExtent l="0" t="0" r="0" b="0"/>
            <wp:docPr id="95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05"/>
                    <a:srcRect/>
                    <a:stretch>
                      <a:fillRect/>
                    </a:stretch>
                  </pic:blipFill>
                  <pic:spPr>
                    <a:xfrm>
                      <a:off x="0" y="0"/>
                      <a:ext cx="6119820" cy="3365500"/>
                    </a:xfrm>
                    <a:prstGeom prst="rect">
                      <a:avLst/>
                    </a:prstGeom>
                    <a:ln/>
                  </pic:spPr>
                </pic:pic>
              </a:graphicData>
            </a:graphic>
          </wp:inline>
        </w:drawing>
      </w:r>
    </w:p>
    <w:p w14:paraId="6270C861" w14:textId="4D661225" w:rsidR="005037B3" w:rsidRDefault="007B7790" w:rsidP="007B7790">
      <w:pPr>
        <w:pStyle w:val="Caption"/>
        <w:jc w:val="center"/>
        <w:rPr>
          <w:rFonts w:ascii="Gill Sans" w:eastAsia="Gill Sans" w:hAnsi="Gill Sans" w:cs="Gill Sans"/>
          <w:color w:val="000000"/>
        </w:rPr>
      </w:pPr>
      <w:r>
        <w:t xml:space="preserve">Figure </w:t>
      </w:r>
      <w:r w:rsidR="00B90925">
        <w:t>11</w:t>
      </w:r>
      <w:r>
        <w:t>. G. 7- Tracer Category</w:t>
      </w:r>
    </w:p>
    <w:p w14:paraId="4E48292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15F1AC7" w14:textId="77777777" w:rsidR="005037B3" w:rsidRDefault="005037B3" w:rsidP="00316914">
      <w:pPr>
        <w:numPr>
          <w:ilvl w:val="0"/>
          <w:numId w:val="6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78930FD1" w14:textId="0C31E024" w:rsidR="005037B3" w:rsidRDefault="005037B3" w:rsidP="00316914">
      <w:pPr>
        <w:numPr>
          <w:ilvl w:val="0"/>
          <w:numId w:val="6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“Tracer Category” and a list will be shown.</w:t>
      </w:r>
    </w:p>
    <w:p w14:paraId="3CD2C8BA"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7D6B4E86" w14:textId="77777777" w:rsidR="005037B3" w:rsidRDefault="005037B3" w:rsidP="00316914">
      <w:pPr>
        <w:numPr>
          <w:ilvl w:val="0"/>
          <w:numId w:val="232"/>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Add Tracer Category </w:t>
      </w:r>
      <w:r>
        <w:rPr>
          <w:rFonts w:ascii="Gill Sans" w:eastAsia="Gill Sans" w:hAnsi="Gill Sans" w:cs="Gill Sans"/>
          <w:b/>
          <w:color w:val="000000"/>
          <w:sz w:val="20"/>
          <w:szCs w:val="20"/>
        </w:rPr>
        <w:t xml:space="preserve">       </w:t>
      </w:r>
    </w:p>
    <w:p w14:paraId="18B06B69"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43155105"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Tracer Category List. </w:t>
      </w:r>
    </w:p>
    <w:p w14:paraId="23D1F74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999F742"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01AC7A1E" wp14:editId="6D901F45">
            <wp:extent cx="3495675" cy="2199005"/>
            <wp:effectExtent l="0" t="0" r="0" b="0"/>
            <wp:docPr id="90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6"/>
                    <a:srcRect l="11814" t="2587"/>
                    <a:stretch>
                      <a:fillRect/>
                    </a:stretch>
                  </pic:blipFill>
                  <pic:spPr>
                    <a:xfrm>
                      <a:off x="0" y="0"/>
                      <a:ext cx="3495675" cy="2199005"/>
                    </a:xfrm>
                    <a:prstGeom prst="rect">
                      <a:avLst/>
                    </a:prstGeom>
                    <a:ln/>
                  </pic:spPr>
                </pic:pic>
              </a:graphicData>
            </a:graphic>
          </wp:inline>
        </w:drawing>
      </w:r>
    </w:p>
    <w:p w14:paraId="4908E737" w14:textId="28A22A0C" w:rsidR="005037B3" w:rsidRDefault="007B7790" w:rsidP="007B7790">
      <w:pPr>
        <w:pStyle w:val="Caption"/>
        <w:jc w:val="center"/>
        <w:rPr>
          <w:rFonts w:ascii="Gill Sans" w:eastAsia="Gill Sans" w:hAnsi="Gill Sans" w:cs="Gill Sans"/>
          <w:color w:val="000000"/>
        </w:rPr>
      </w:pPr>
      <w:r>
        <w:t xml:space="preserve">Figure </w:t>
      </w:r>
      <w:r w:rsidR="00B90925">
        <w:t>11</w:t>
      </w:r>
      <w:r>
        <w:t>. G. 7a- Add Tracer Category</w:t>
      </w:r>
    </w:p>
    <w:p w14:paraId="56D6635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79ACDF4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77FECA95"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that button and a new “Add Tracer Category” screen will be opened.  </w:t>
      </w:r>
    </w:p>
    <w:p w14:paraId="04AEB90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Realm and add the Tracer Category. </w:t>
      </w:r>
    </w:p>
    <w:p w14:paraId="3DFD27F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“Submit” button.</w:t>
      </w:r>
    </w:p>
    <w:p w14:paraId="1519E474" w14:textId="45120DCE"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1D5DF695" w14:textId="77777777" w:rsidR="005037B3" w:rsidRDefault="005037B3" w:rsidP="00316914">
      <w:pPr>
        <w:numPr>
          <w:ilvl w:val="0"/>
          <w:numId w:val="232"/>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Tracer Category</w:t>
      </w:r>
    </w:p>
    <w:p w14:paraId="38C96DB3"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22822F04"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Tracer Category, go to the Tracer Category List.</w:t>
      </w:r>
    </w:p>
    <w:p w14:paraId="77526EC3" w14:textId="2716D274"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0702587"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Realm, Tracer Category, and current status.</w:t>
      </w:r>
    </w:p>
    <w:p w14:paraId="595C7B17"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“Update” button to save the changes.</w:t>
      </w:r>
    </w:p>
    <w:p w14:paraId="4BEB136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61CE253"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7924797" wp14:editId="4D0C8716">
            <wp:extent cx="3484725" cy="2352675"/>
            <wp:effectExtent l="0" t="0" r="0" b="0"/>
            <wp:docPr id="90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7"/>
                    <a:srcRect l="12055"/>
                    <a:stretch>
                      <a:fillRect/>
                    </a:stretch>
                  </pic:blipFill>
                  <pic:spPr>
                    <a:xfrm>
                      <a:off x="0" y="0"/>
                      <a:ext cx="3484725" cy="2352675"/>
                    </a:xfrm>
                    <a:prstGeom prst="rect">
                      <a:avLst/>
                    </a:prstGeom>
                    <a:ln/>
                  </pic:spPr>
                </pic:pic>
              </a:graphicData>
            </a:graphic>
          </wp:inline>
        </w:drawing>
      </w:r>
    </w:p>
    <w:p w14:paraId="144FEBC8" w14:textId="5697F8F8" w:rsidR="005037B3" w:rsidRPr="00CA7EC0" w:rsidRDefault="007B7790" w:rsidP="00CA7EC0">
      <w:pPr>
        <w:pStyle w:val="Caption"/>
        <w:jc w:val="center"/>
        <w:rPr>
          <w:rFonts w:ascii="Gill Sans" w:eastAsia="Gill Sans" w:hAnsi="Gill Sans" w:cs="Gill Sans"/>
          <w:color w:val="000000"/>
        </w:rPr>
      </w:pPr>
      <w:r>
        <w:t xml:space="preserve">Figure </w:t>
      </w:r>
      <w:r w:rsidR="00B90925">
        <w:t>11</w:t>
      </w:r>
      <w:r>
        <w:t>. G. 7b- Update Tracer Category</w:t>
      </w:r>
    </w:p>
    <w:p w14:paraId="59151EE9" w14:textId="77777777" w:rsidR="005037B3" w:rsidRDefault="005037B3" w:rsidP="00316914">
      <w:pPr>
        <w:pStyle w:val="Heading"/>
        <w:numPr>
          <w:ilvl w:val="0"/>
          <w:numId w:val="250"/>
        </w:numPr>
        <w:rPr>
          <w:highlight w:val="white"/>
        </w:rPr>
      </w:pPr>
      <w:bookmarkStart w:id="119" w:name="_Toc57478174"/>
      <w:r>
        <w:t>Technical Area</w:t>
      </w:r>
      <w:bookmarkEnd w:id="119"/>
    </w:p>
    <w:p w14:paraId="1A4FC6E2" w14:textId="4AE12EF5" w:rsidR="005037B3" w:rsidRDefault="005037B3" w:rsidP="00A30E5F">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Technical Area specifies the medical condition or procedure according to the required program.</w:t>
      </w:r>
      <w:r w:rsidR="00D16BFF">
        <w:rPr>
          <w:rFonts w:ascii="Gill Sans" w:eastAsia="Gill Sans" w:hAnsi="Gill Sans" w:cs="Gill Sans"/>
          <w:color w:val="000000"/>
        </w:rPr>
        <w:t xml:space="preserve"> </w:t>
      </w:r>
      <w:r w:rsidR="00D16BFF" w:rsidRPr="00D16BFF">
        <w:rPr>
          <w:rFonts w:ascii="Gill Sans" w:eastAsia="Gill Sans" w:hAnsi="Gill Sans" w:cs="Gill Sans"/>
          <w:b/>
          <w:color w:val="000000"/>
        </w:rPr>
        <w:t>Application</w:t>
      </w:r>
      <w:r w:rsidR="00D16BFF">
        <w:rPr>
          <w:rFonts w:ascii="Gill Sans" w:eastAsia="Gill Sans" w:hAnsi="Gill Sans" w:cs="Gill Sans"/>
          <w:color w:val="000000"/>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Technical Area.</w:t>
      </w:r>
    </w:p>
    <w:p w14:paraId="018D97B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3001B8CC" w14:textId="77777777" w:rsidR="005037B3"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4D1B2CDF" w14:textId="77777777" w:rsidR="005037B3"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“Technical Area” and a List will be shown to you.</w:t>
      </w:r>
    </w:p>
    <w:p w14:paraId="02B87B22" w14:textId="77777777" w:rsidR="007B7790"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40CB191C" wp14:editId="74A73BEB">
            <wp:extent cx="6119820" cy="1993900"/>
            <wp:effectExtent l="0" t="0" r="0" b="0"/>
            <wp:docPr id="7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8"/>
                    <a:srcRect/>
                    <a:stretch>
                      <a:fillRect/>
                    </a:stretch>
                  </pic:blipFill>
                  <pic:spPr>
                    <a:xfrm>
                      <a:off x="0" y="0"/>
                      <a:ext cx="6119820" cy="1993900"/>
                    </a:xfrm>
                    <a:prstGeom prst="rect">
                      <a:avLst/>
                    </a:prstGeom>
                    <a:ln/>
                  </pic:spPr>
                </pic:pic>
              </a:graphicData>
            </a:graphic>
          </wp:inline>
        </w:drawing>
      </w:r>
    </w:p>
    <w:p w14:paraId="5569519D" w14:textId="032DD591" w:rsidR="005037B3" w:rsidRDefault="007B7790" w:rsidP="007B7790">
      <w:pPr>
        <w:pStyle w:val="Caption"/>
        <w:jc w:val="center"/>
        <w:rPr>
          <w:rFonts w:ascii="Gill Sans" w:eastAsia="Gill Sans" w:hAnsi="Gill Sans" w:cs="Gill Sans"/>
          <w:color w:val="000000"/>
        </w:rPr>
      </w:pPr>
      <w:r>
        <w:t xml:space="preserve">Figure </w:t>
      </w:r>
      <w:r w:rsidR="00B90925">
        <w:t>11</w:t>
      </w:r>
      <w:r w:rsidR="00982577">
        <w:t>.H</w:t>
      </w:r>
      <w:r>
        <w:t>- Technical Area</w:t>
      </w:r>
    </w:p>
    <w:p w14:paraId="1CFA9DDC" w14:textId="13E0A3D3" w:rsidR="005037B3" w:rsidRPr="00982577"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lastRenderedPageBreak/>
        <w:t xml:space="preserve">To select the status (Active” or “Disabled”) </w:t>
      </w:r>
      <w:r>
        <w:rPr>
          <w:rFonts w:ascii="Gill Sans" w:eastAsia="Gill Sans" w:hAnsi="Gill Sans" w:cs="Gill Sans"/>
        </w:rPr>
        <w:t xml:space="preserve">on </w:t>
      </w:r>
      <w:r>
        <w:rPr>
          <w:rFonts w:ascii="Gill Sans" w:eastAsia="Gill Sans" w:hAnsi="Gill Sans" w:cs="Gill Sans"/>
          <w:color w:val="000000"/>
        </w:rPr>
        <w:t>the screen.</w:t>
      </w:r>
    </w:p>
    <w:p w14:paraId="5586C74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E97DE23" w14:textId="77777777" w:rsidR="005037B3" w:rsidRDefault="005037B3" w:rsidP="00316914">
      <w:pPr>
        <w:numPr>
          <w:ilvl w:val="0"/>
          <w:numId w:val="231"/>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Add Technical Area</w:t>
      </w:r>
    </w:p>
    <w:p w14:paraId="1331BB69"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75EF64B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0AAA350" w14:textId="77777777" w:rsidR="00982577"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6E237695" wp14:editId="4EB299E9">
            <wp:extent cx="3820950" cy="3176668"/>
            <wp:effectExtent l="0" t="0" r="0" b="0"/>
            <wp:docPr id="100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09"/>
                    <a:srcRect/>
                    <a:stretch>
                      <a:fillRect/>
                    </a:stretch>
                  </pic:blipFill>
                  <pic:spPr>
                    <a:xfrm>
                      <a:off x="0" y="0"/>
                      <a:ext cx="3820950" cy="3176668"/>
                    </a:xfrm>
                    <a:prstGeom prst="rect">
                      <a:avLst/>
                    </a:prstGeom>
                    <a:ln/>
                  </pic:spPr>
                </pic:pic>
              </a:graphicData>
            </a:graphic>
          </wp:inline>
        </w:drawing>
      </w:r>
    </w:p>
    <w:p w14:paraId="21FB8D14" w14:textId="3D0AE109" w:rsidR="005037B3" w:rsidRPr="00982577" w:rsidRDefault="00982577" w:rsidP="00982577">
      <w:pPr>
        <w:pStyle w:val="Caption"/>
        <w:jc w:val="center"/>
        <w:rPr>
          <w:rFonts w:ascii="Gill Sans" w:eastAsia="Gill Sans" w:hAnsi="Gill Sans" w:cs="Gill Sans"/>
          <w:color w:val="000000"/>
        </w:rPr>
      </w:pPr>
      <w:r>
        <w:t xml:space="preserve">Figure </w:t>
      </w:r>
      <w:r w:rsidR="00B90925">
        <w:t>11</w:t>
      </w:r>
      <w:r>
        <w:t>.H.a- Add Technical Area</w:t>
      </w:r>
    </w:p>
    <w:p w14:paraId="4A5FF628"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Technical Area List. </w:t>
      </w:r>
    </w:p>
    <w:p w14:paraId="5E7337B8"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052D69DC"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Technical Area” will open.  </w:t>
      </w:r>
    </w:p>
    <w:p w14:paraId="3A42D27F"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3092271B"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 user wants to add it later click on the “Cancel” button.</w:t>
      </w:r>
    </w:p>
    <w:p w14:paraId="14B5C346" w14:textId="119AF492" w:rsidR="005037B3" w:rsidRPr="00982577"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54C51CD0" w14:textId="556F7299" w:rsidR="005037B3" w:rsidRPr="00982577" w:rsidRDefault="005037B3" w:rsidP="00316914">
      <w:pPr>
        <w:numPr>
          <w:ilvl w:val="0"/>
          <w:numId w:val="231"/>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Technical Area</w:t>
      </w:r>
    </w:p>
    <w:p w14:paraId="28EF468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247B9026" w14:textId="77777777" w:rsidR="00982577"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633DC803" wp14:editId="34C75D15">
            <wp:extent cx="3563775" cy="5053764"/>
            <wp:effectExtent l="0" t="0" r="0" b="0"/>
            <wp:docPr id="8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0"/>
                    <a:srcRect/>
                    <a:stretch>
                      <a:fillRect/>
                    </a:stretch>
                  </pic:blipFill>
                  <pic:spPr>
                    <a:xfrm>
                      <a:off x="0" y="0"/>
                      <a:ext cx="3563775" cy="5053764"/>
                    </a:xfrm>
                    <a:prstGeom prst="rect">
                      <a:avLst/>
                    </a:prstGeom>
                    <a:ln/>
                  </pic:spPr>
                </pic:pic>
              </a:graphicData>
            </a:graphic>
          </wp:inline>
        </w:drawing>
      </w:r>
    </w:p>
    <w:p w14:paraId="1E0C32B8" w14:textId="7382CB5A" w:rsidR="005037B3" w:rsidRDefault="00982577" w:rsidP="00982577">
      <w:pPr>
        <w:pStyle w:val="Caption"/>
        <w:jc w:val="center"/>
        <w:rPr>
          <w:rFonts w:ascii="Gill Sans" w:eastAsia="Gill Sans" w:hAnsi="Gill Sans" w:cs="Gill Sans"/>
          <w:color w:val="000000"/>
        </w:rPr>
      </w:pPr>
      <w:r>
        <w:t xml:space="preserve">Figure </w:t>
      </w:r>
      <w:r w:rsidR="00B90925">
        <w:t>11</w:t>
      </w:r>
      <w:r>
        <w:t>.H.b- Update Technical Area</w:t>
      </w:r>
    </w:p>
    <w:p w14:paraId="550272DE" w14:textId="77777777"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Technical Area, go to the Technical Area List.</w:t>
      </w:r>
    </w:p>
    <w:p w14:paraId="59FD8710" w14:textId="253EB566"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6E335789" w14:textId="2630D370"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Country and click on the “Submit” button.</w:t>
      </w:r>
    </w:p>
    <w:p w14:paraId="3A2C3C1D" w14:textId="77777777" w:rsidR="006D6233" w:rsidRDefault="006D6233" w:rsidP="006D6233">
      <w:pPr>
        <w:pBdr>
          <w:top w:val="nil"/>
          <w:left w:val="nil"/>
          <w:bottom w:val="nil"/>
          <w:right w:val="nil"/>
          <w:between w:val="nil"/>
        </w:pBdr>
        <w:ind w:left="720"/>
        <w:rPr>
          <w:rFonts w:ascii="Gill Sans" w:eastAsia="Gill Sans" w:hAnsi="Gill Sans" w:cs="Gill Sans"/>
          <w:color w:val="000000"/>
        </w:rPr>
      </w:pPr>
    </w:p>
    <w:p w14:paraId="42B22419"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20" w:name="_Toc57382811"/>
      <w:bookmarkStart w:id="121" w:name="_Toc57478175"/>
      <w:r>
        <w:rPr>
          <w:rFonts w:ascii="Gill Sans" w:eastAsia="Gill Sans" w:hAnsi="Gill Sans" w:cs="Gill Sans"/>
          <w:color w:val="CC0000"/>
        </w:rPr>
        <w:t>Setup Program</w:t>
      </w:r>
      <w:bookmarkEnd w:id="120"/>
      <w:bookmarkEnd w:id="121"/>
      <w:r>
        <w:rPr>
          <w:rFonts w:ascii="Gill Sans" w:eastAsia="Gill Sans" w:hAnsi="Gill Sans" w:cs="Gill Sans"/>
          <w:color w:val="CC0000"/>
        </w:rPr>
        <w:t xml:space="preserve"> </w:t>
      </w:r>
    </w:p>
    <w:p w14:paraId="471F9A57"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2" w:name="_Toc57382812"/>
      <w:bookmarkStart w:id="123" w:name="_Toc57478176"/>
      <w:r>
        <w:rPr>
          <w:rFonts w:ascii="Gill Sans" w:eastAsia="Gill Sans" w:hAnsi="Gill Sans" w:cs="Gill Sans"/>
        </w:rPr>
        <w:t>Introduction</w:t>
      </w:r>
      <w:bookmarkEnd w:id="122"/>
      <w:bookmarkEnd w:id="123"/>
      <w:r>
        <w:rPr>
          <w:rFonts w:ascii="Gill Sans" w:eastAsia="Gill Sans" w:hAnsi="Gill Sans" w:cs="Gill Sans"/>
        </w:rPr>
        <w:t xml:space="preserve"> </w:t>
      </w:r>
    </w:p>
    <w:p w14:paraId="2270CB7B" w14:textId="77777777" w:rsidR="005037B3" w:rsidRDefault="005037B3" w:rsidP="005037B3">
      <w:pPr>
        <w:pBdr>
          <w:top w:val="nil"/>
          <w:left w:val="nil"/>
          <w:bottom w:val="nil"/>
          <w:right w:val="nil"/>
          <w:between w:val="nil"/>
        </w:pBdr>
        <w:shd w:val="clear" w:color="auto" w:fill="FFFFFF"/>
        <w:spacing w:before="240" w:after="120"/>
        <w:ind w:left="720"/>
        <w:rPr>
          <w:rFonts w:ascii="Gill Sans" w:eastAsia="Gill Sans" w:hAnsi="Gill Sans" w:cs="Gill Sans"/>
          <w:color w:val="000000"/>
        </w:rPr>
      </w:pPr>
      <w:r>
        <w:rPr>
          <w:rFonts w:ascii="Gill Sans" w:eastAsia="Gill Sans" w:hAnsi="Gill Sans" w:cs="Gill Sans"/>
          <w:color w:val="000000"/>
        </w:rPr>
        <w:t xml:space="preserve">Program is a combination of Country, Technical Area, and Organization and it may have one or more Regions. If Region is not specified, it will be set as “National” by default. </w:t>
      </w:r>
    </w:p>
    <w:p w14:paraId="5C3AF949" w14:textId="77777777" w:rsidR="005037B3" w:rsidRDefault="005037B3" w:rsidP="005037B3">
      <w:pPr>
        <w:pBdr>
          <w:top w:val="nil"/>
          <w:left w:val="nil"/>
          <w:bottom w:val="nil"/>
          <w:right w:val="nil"/>
          <w:between w:val="nil"/>
        </w:pBdr>
        <w:shd w:val="clear" w:color="auto" w:fill="FFFFFF"/>
        <w:spacing w:before="240" w:after="120"/>
        <w:ind w:left="720"/>
        <w:rPr>
          <w:rFonts w:ascii="Gill Sans" w:eastAsia="Gill Sans" w:hAnsi="Gill Sans" w:cs="Gill Sans"/>
          <w:color w:val="000000"/>
        </w:rPr>
      </w:pPr>
      <w:r>
        <w:rPr>
          <w:rFonts w:ascii="Gill Sans" w:eastAsia="Gill Sans" w:hAnsi="Gill Sans" w:cs="Gill Sans"/>
          <w:color w:val="000000"/>
        </w:rPr>
        <w:t xml:space="preserve">For example, </w:t>
      </w:r>
    </w:p>
    <w:tbl>
      <w:tblPr>
        <w:tblW w:w="9349"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400" w:firstRow="0" w:lastRow="0" w:firstColumn="0" w:lastColumn="0" w:noHBand="0" w:noVBand="1"/>
      </w:tblPr>
      <w:tblGrid>
        <w:gridCol w:w="2337"/>
        <w:gridCol w:w="2337"/>
        <w:gridCol w:w="2338"/>
        <w:gridCol w:w="2337"/>
      </w:tblGrid>
      <w:tr w:rsidR="005037B3" w14:paraId="00B6ABD7"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7A49E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lastRenderedPageBreak/>
              <w:t>Country</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72CBD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Technical Area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A038AB1"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Organization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4EC84FE"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Region</w:t>
            </w:r>
          </w:p>
        </w:tc>
      </w:tr>
      <w:tr w:rsidR="005037B3" w14:paraId="38CD36CB"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AEB06FB"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Ethiopia</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77CE03"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Malaria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270DA7"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Bill Gates Foundation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5437AD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East-North</w:t>
            </w:r>
          </w:p>
        </w:tc>
      </w:tr>
      <w:tr w:rsidR="005037B3" w14:paraId="4BD16F3F" w14:textId="77777777" w:rsidTr="00B353FA">
        <w:trPr>
          <w:jc w:val="center"/>
        </w:trPr>
        <w:tc>
          <w:tcPr>
            <w:tcW w:w="9349" w:type="dxa"/>
            <w:gridSpan w:val="4"/>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BBEF20" w14:textId="77777777" w:rsidR="005037B3" w:rsidRPr="00E0771A" w:rsidRDefault="005037B3" w:rsidP="005037B3">
            <w:pPr>
              <w:pBdr>
                <w:top w:val="nil"/>
                <w:left w:val="nil"/>
                <w:bottom w:val="nil"/>
                <w:right w:val="nil"/>
                <w:between w:val="nil"/>
              </w:pBdr>
              <w:spacing w:before="240" w:after="120"/>
              <w:jc w:val="center"/>
              <w:rPr>
                <w:rFonts w:ascii="Gill Sans" w:eastAsia="Gill Sans" w:hAnsi="Gill Sans" w:cs="Gill Sans"/>
                <w:b/>
                <w:color w:val="000000"/>
              </w:rPr>
            </w:pPr>
            <w:r w:rsidRPr="00E0771A">
              <w:rPr>
                <w:rFonts w:ascii="Gill Sans" w:eastAsia="Gill Sans" w:hAnsi="Gill Sans" w:cs="Gill Sans"/>
                <w:b/>
                <w:color w:val="000000"/>
              </w:rPr>
              <w:t>OR</w:t>
            </w:r>
          </w:p>
        </w:tc>
      </w:tr>
      <w:tr w:rsidR="005037B3" w14:paraId="317FB9AE"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CA5AECF"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Country</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301CC2"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Technical Area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FCC04F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Organization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0E80E78"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Region</w:t>
            </w:r>
          </w:p>
        </w:tc>
      </w:tr>
      <w:tr w:rsidR="005037B3" w14:paraId="0CE2E4F8"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0328DF"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Zimbabwe</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43B2A0"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ARV</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288621"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MOH</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AE904E"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p>
        </w:tc>
      </w:tr>
    </w:tbl>
    <w:p w14:paraId="1F33A377" w14:textId="77777777"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In the above table, the first “Program” set is [Ethiopia – Malaria – Bill Gates Foundation – East-North]. While the second program is [Zimbabwe – ARV – MOH – National] (since the region is not specified).</w:t>
      </w:r>
    </w:p>
    <w:p w14:paraId="1B12C3C1" w14:textId="635D54BB" w:rsidR="005037B3" w:rsidRDefault="00E0771A"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rPr>
        <w:t>Users</w:t>
      </w:r>
      <w:r>
        <w:rPr>
          <w:rFonts w:ascii="Gill Sans" w:eastAsia="Gill Sans" w:hAnsi="Gill Sans" w:cs="Gill Sans"/>
          <w:color w:val="000000"/>
        </w:rPr>
        <w:t xml:space="preserve"> may</w:t>
      </w:r>
      <w:r w:rsidR="005037B3">
        <w:rPr>
          <w:rFonts w:ascii="Gill Sans" w:eastAsia="Gill Sans" w:hAnsi="Gill Sans" w:cs="Gill Sans"/>
          <w:color w:val="000000"/>
        </w:rPr>
        <w:t xml:space="preserve"> set up more than one program depending on their product management requirements.</w:t>
      </w:r>
    </w:p>
    <w:p w14:paraId="39EC8D71" w14:textId="5BE72656"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b/>
          <w:color w:val="000000"/>
        </w:rPr>
      </w:pPr>
      <w:r>
        <w:rPr>
          <w:rFonts w:ascii="Gill Sans" w:eastAsia="Gill Sans" w:hAnsi="Gill Sans" w:cs="Gill Sans"/>
          <w:b/>
          <w:color w:val="000000"/>
        </w:rPr>
        <w:t xml:space="preserve">When setting up a Program, </w:t>
      </w:r>
      <w:r w:rsidR="00D9505A">
        <w:rPr>
          <w:rFonts w:ascii="Gill Sans" w:eastAsia="Gill Sans" w:hAnsi="Gill Sans" w:cs="Gill Sans"/>
          <w:b/>
          <w:color w:val="000000"/>
        </w:rPr>
        <w:t>there at</w:t>
      </w:r>
      <w:r>
        <w:rPr>
          <w:rFonts w:ascii="Gill Sans" w:eastAsia="Gill Sans" w:hAnsi="Gill Sans" w:cs="Gill Sans"/>
          <w:b/>
          <w:color w:val="000000"/>
        </w:rPr>
        <w:t xml:space="preserve"> least one user must be assigned the Program Admin role so that this user(s) can set up the specific parameters within the program as detailed in the next section.</w:t>
      </w:r>
    </w:p>
    <w:p w14:paraId="42FB091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To set up a particular program the user must log into QAT.</w:t>
      </w:r>
    </w:p>
    <w:p w14:paraId="33984D16"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4" w:name="_Toc57382813"/>
      <w:bookmarkStart w:id="125" w:name="_Toc57478177"/>
      <w:r>
        <w:rPr>
          <w:rFonts w:ascii="Gill Sans" w:eastAsia="Gill Sans" w:hAnsi="Gill Sans" w:cs="Gill Sans"/>
        </w:rPr>
        <w:t>Lead Times</w:t>
      </w:r>
      <w:bookmarkEnd w:id="124"/>
      <w:bookmarkEnd w:id="125"/>
    </w:p>
    <w:p w14:paraId="74D21264"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3A18788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Program default lead times are used to calculate procurement actions for needed</w:t>
      </w:r>
    </w:p>
    <w:p w14:paraId="57D4594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Quantities. A lead time is the latency between the initiation and completion of a process. For example, the lead time between the placement of an order and delivery of new products might be between 2 weeks and 6 months, depending on various particularities such as procurement time, availability, etc.</w:t>
      </w:r>
    </w:p>
    <w:p w14:paraId="08713C1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B1B865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Default lead times are also used for shipments from suppliers without entered lead times and without entered shipment lead time dates. </w:t>
      </w:r>
    </w:p>
    <w:p w14:paraId="69FD89BA" w14:textId="77777777" w:rsidR="005037B3" w:rsidRDefault="005037B3" w:rsidP="005037B3">
      <w:pPr>
        <w:pBdr>
          <w:top w:val="nil"/>
          <w:left w:val="nil"/>
          <w:bottom w:val="nil"/>
          <w:right w:val="nil"/>
          <w:between w:val="nil"/>
        </w:pBdr>
        <w:jc w:val="both"/>
        <w:rPr>
          <w:rFonts w:ascii="Gill Sans" w:eastAsia="Gill Sans" w:hAnsi="Gill Sans" w:cs="Gill Sans"/>
          <w:color w:val="000000"/>
        </w:rPr>
      </w:pPr>
    </w:p>
    <w:p w14:paraId="3E998168"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 xml:space="preserve">Plan to </w:t>
      </w:r>
      <w:r>
        <w:rPr>
          <w:rFonts w:ascii="Gill Sans" w:eastAsia="Gill Sans" w:hAnsi="Gill Sans" w:cs="Gill Sans"/>
          <w:b/>
        </w:rPr>
        <w:t>submit</w:t>
      </w:r>
      <w:r>
        <w:rPr>
          <w:rFonts w:ascii="Gill Sans" w:eastAsia="Gill Sans" w:hAnsi="Gill Sans" w:cs="Gill Sans"/>
          <w:color w:val="000000"/>
        </w:rPr>
        <w:t xml:space="preserve"> field shows the estimated lead time (in months) expected from the time a shipment is planned when it is ordered. </w:t>
      </w:r>
    </w:p>
    <w:p w14:paraId="22064EA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Click in the Plan to </w:t>
      </w:r>
      <w:r>
        <w:rPr>
          <w:rFonts w:ascii="Gill Sans" w:eastAsia="Gill Sans" w:hAnsi="Gill Sans" w:cs="Gill Sans"/>
        </w:rPr>
        <w:t>submit</w:t>
      </w:r>
      <w:r>
        <w:rPr>
          <w:rFonts w:ascii="Gill Sans" w:eastAsia="Gill Sans" w:hAnsi="Gill Sans" w:cs="Gill Sans"/>
          <w:color w:val="000000"/>
        </w:rPr>
        <w:t xml:space="preserve"> field, delete the default value, and type the lead time.</w:t>
      </w:r>
    </w:p>
    <w:p w14:paraId="6703DDF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1A6643C4"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w:t>
      </w:r>
      <w:r>
        <w:rPr>
          <w:rFonts w:ascii="Gill Sans" w:eastAsia="Gill Sans" w:hAnsi="Gill Sans" w:cs="Gill Sans"/>
          <w:b/>
          <w:color w:val="000000"/>
        </w:rPr>
        <w:t xml:space="preserve"> Order to Ship</w:t>
      </w:r>
      <w:r>
        <w:rPr>
          <w:rFonts w:ascii="Gill Sans" w:eastAsia="Gill Sans" w:hAnsi="Gill Sans" w:cs="Gill Sans"/>
          <w:color w:val="000000"/>
        </w:rPr>
        <w:t xml:space="preserve"> field shows the estimated lead time (in months) expected from the time a shipment is ordered to when it is shipped. To change the default—</w:t>
      </w:r>
    </w:p>
    <w:p w14:paraId="6042682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Click in the Order to Ship field, delete the default value, and type the order to</w:t>
      </w:r>
    </w:p>
    <w:p w14:paraId="1350B6AE" w14:textId="1E69554B" w:rsidR="005037B3" w:rsidRDefault="005037B3" w:rsidP="00B353FA">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ship lead time.</w:t>
      </w:r>
    </w:p>
    <w:p w14:paraId="1A7CF805"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lastRenderedPageBreak/>
        <w:t xml:space="preserve">The </w:t>
      </w:r>
      <w:r>
        <w:rPr>
          <w:rFonts w:ascii="Gill Sans" w:eastAsia="Gill Sans" w:hAnsi="Gill Sans" w:cs="Gill Sans"/>
          <w:b/>
          <w:color w:val="000000"/>
        </w:rPr>
        <w:t xml:space="preserve">Ship to Receive </w:t>
      </w:r>
      <w:r>
        <w:rPr>
          <w:rFonts w:ascii="Gill Sans" w:eastAsia="Gill Sans" w:hAnsi="Gill Sans" w:cs="Gill Sans"/>
          <w:color w:val="000000"/>
        </w:rPr>
        <w:t>field shows the estimated lead time (in months) from the time a shipment is shipped to when it is received by the program. To change the default—</w:t>
      </w:r>
    </w:p>
    <w:p w14:paraId="4743A43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Click in the Ship to Receive field, delete the default value, and type the ship to</w:t>
      </w:r>
    </w:p>
    <w:p w14:paraId="0900C2D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receive lead time.</w:t>
      </w:r>
    </w:p>
    <w:p w14:paraId="7D40075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C66DF97"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6" w:name="_Toc57382814"/>
      <w:bookmarkStart w:id="127" w:name="_Toc57478178"/>
      <w:r>
        <w:rPr>
          <w:rFonts w:ascii="Gill Sans" w:eastAsia="Gill Sans" w:hAnsi="Gill Sans" w:cs="Gill Sans"/>
        </w:rPr>
        <w:t>Set up Program</w:t>
      </w:r>
      <w:bookmarkEnd w:id="126"/>
      <w:bookmarkEnd w:id="127"/>
    </w:p>
    <w:p w14:paraId="319C59E1" w14:textId="77777777"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 xml:space="preserve">Setting up a Program means to set up the whole structure by adding specific Realm, Country, Technical Area, Organization, Region, Program Data, and Planning Unit.  </w:t>
      </w:r>
    </w:p>
    <w:p w14:paraId="5630E527"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Following are the details of </w:t>
      </w:r>
      <w:r>
        <w:rPr>
          <w:rFonts w:ascii="Gill Sans" w:eastAsia="Gill Sans" w:hAnsi="Gill Sans" w:cs="Gill Sans"/>
        </w:rPr>
        <w:t xml:space="preserve">terms </w:t>
      </w:r>
      <w:r>
        <w:rPr>
          <w:rFonts w:ascii="Gill Sans" w:eastAsia="Gill Sans" w:hAnsi="Gill Sans" w:cs="Gill Sans"/>
          <w:color w:val="000000"/>
        </w:rPr>
        <w:t>used in adding/updating the program:</w:t>
      </w:r>
    </w:p>
    <w:p w14:paraId="2CD3EFE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9A6FF27"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75"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5"/>
        <w:gridCol w:w="4860"/>
      </w:tblGrid>
      <w:tr w:rsidR="005037B3" w14:paraId="7EF724CB"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9768A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Realm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961D84" w14:textId="4C223D84" w:rsidR="005037B3" w:rsidRDefault="00466344" w:rsidP="005037B3">
            <w:pPr>
              <w:pBdr>
                <w:top w:val="nil"/>
                <w:left w:val="nil"/>
                <w:bottom w:val="nil"/>
                <w:right w:val="nil"/>
                <w:between w:val="nil"/>
              </w:pBdr>
              <w:rPr>
                <w:rFonts w:ascii="Gill Sans" w:eastAsia="Gill Sans" w:hAnsi="Gill Sans" w:cs="Gill Sans"/>
                <w:color w:val="000000"/>
                <w:highlight w:val="yellow"/>
              </w:rPr>
            </w:pPr>
            <w:r w:rsidRPr="00784154">
              <w:rPr>
                <w:rFonts w:ascii="Gill Sans" w:eastAsia="Gill Sans" w:hAnsi="Gill Sans" w:cs="Gill Sans"/>
                <w:color w:val="000000"/>
              </w:rPr>
              <w:t xml:space="preserve">the QAT application is </w:t>
            </w:r>
            <w:r w:rsidRPr="00784154">
              <w:rPr>
                <w:rFonts w:ascii="Gill Sans" w:eastAsia="Gill Sans" w:hAnsi="Gill Sans" w:cs="Gill Sans"/>
              </w:rPr>
              <w:t>subdivided</w:t>
            </w:r>
            <w:r w:rsidRPr="00784154">
              <w:rPr>
                <w:rFonts w:ascii="Gill Sans" w:eastAsia="Gill Sans" w:hAnsi="Gill Sans" w:cs="Gill Sans"/>
                <w:color w:val="000000"/>
              </w:rPr>
              <w:t xml:space="preserve"> into Realms, each with their own master data (inclusive of product catalog, funder names, procurement agent names, </w:t>
            </w:r>
            <w:r w:rsidR="00E0771A" w:rsidRPr="00784154">
              <w:rPr>
                <w:rFonts w:ascii="Gill Sans" w:eastAsia="Gill Sans" w:hAnsi="Gill Sans" w:cs="Gill Sans"/>
                <w:color w:val="000000"/>
              </w:rPr>
              <w:t>etc.</w:t>
            </w:r>
            <w:r w:rsidR="00E0771A">
              <w:rPr>
                <w:rFonts w:ascii="Gill Sans" w:eastAsia="Gill Sans" w:hAnsi="Gill Sans" w:cs="Gill Sans"/>
                <w:color w:val="000000"/>
              </w:rPr>
              <w:t>)</w:t>
            </w:r>
          </w:p>
        </w:tc>
      </w:tr>
      <w:tr w:rsidR="005037B3" w14:paraId="2BED591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B89C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Country</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F0EE2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Represents country in which Program is managed</w:t>
            </w:r>
          </w:p>
        </w:tc>
      </w:tr>
      <w:tr w:rsidR="005037B3" w14:paraId="156A7182"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B7F71D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Technical Area</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3F1E9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Indicates different technical clusters to group </w:t>
            </w:r>
          </w:p>
          <w:p w14:paraId="57849C3B"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specific service delivery activities. </w:t>
            </w:r>
          </w:p>
        </w:tc>
      </w:tr>
      <w:tr w:rsidR="005037B3" w14:paraId="7D4E54B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F91352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Organization</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0B2255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Various organizations in a country may be involved in conducting service delivery activities, for example, the Ministry of Health (MOH)</w:t>
            </w:r>
          </w:p>
        </w:tc>
      </w:tr>
      <w:tr w:rsidR="005037B3" w14:paraId="18CF6171"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4C4A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Region</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C8075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Defines a specific region(s) in the country. If not specified, by default Region is set to National</w:t>
            </w:r>
          </w:p>
        </w:tc>
      </w:tr>
      <w:tr w:rsidR="005037B3" w14:paraId="4030756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D9D9A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Program</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80D9C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Represents Country, Technical Area, Organization and Region</w:t>
            </w:r>
          </w:p>
        </w:tc>
      </w:tr>
      <w:tr w:rsidR="005037B3" w14:paraId="3AD0A649"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4A16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Program Manager</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817E2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Registered user who manages the Program</w:t>
            </w:r>
          </w:p>
        </w:tc>
      </w:tr>
      <w:tr w:rsidR="005037B3" w14:paraId="144B3C40"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88006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Air Freight %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837C7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Default % applied to estimate Air Freight</w:t>
            </w:r>
          </w:p>
        </w:tc>
      </w:tr>
      <w:tr w:rsidR="005037B3" w14:paraId="5B8B1085"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53144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Sea Freight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3CD38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Default % applied to estimate Sea Freight </w:t>
            </w:r>
          </w:p>
        </w:tc>
      </w:tr>
      <w:tr w:rsidR="005037B3" w14:paraId="4735F74A"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05A68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Reorder Interval</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0D2EF5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Interval between orders to be placed to replenish the inventory to Maximum Months of Stock</w:t>
            </w:r>
          </w:p>
        </w:tc>
      </w:tr>
      <w:tr w:rsidR="005037B3" w14:paraId="333EA958"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5CA6C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Months of Stock</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76F26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shows the minimum level of stock which should be available at any given time in the normal course of business.</w:t>
            </w:r>
          </w:p>
        </w:tc>
      </w:tr>
      <w:tr w:rsidR="005037B3" w14:paraId="13A38B74"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F370D6"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Plan draft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3C6961"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Time required to "Plan the  Draft " which  specifies quantity of medicines, mode of </w:t>
            </w:r>
            <w:r>
              <w:rPr>
                <w:rFonts w:ascii="Gill Sans" w:eastAsia="Gill Sans" w:hAnsi="Gill Sans" w:cs="Gill Sans"/>
                <w:color w:val="000000"/>
              </w:rPr>
              <w:lastRenderedPageBreak/>
              <w:t>shipping  the medicines, etc.</w:t>
            </w:r>
          </w:p>
        </w:tc>
      </w:tr>
      <w:tr w:rsidR="005037B3" w14:paraId="27949D1E"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29931F"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lastRenderedPageBreak/>
              <w:t xml:space="preserve"> Planned to submitted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FDC5A8"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submit the draft supply plan to the respective Organization</w:t>
            </w:r>
          </w:p>
        </w:tc>
      </w:tr>
      <w:tr w:rsidR="005037B3" w14:paraId="3A65592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5C4EA2"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Submitted to approved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41624F"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approve the draft submitted to that Organization</w:t>
            </w:r>
          </w:p>
        </w:tc>
      </w:tr>
      <w:tr w:rsidR="005037B3" w14:paraId="63CF6B9D"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19E8BC"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Approved to shipped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025DA5"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Ship the medicines approved by the Organization</w:t>
            </w:r>
          </w:p>
        </w:tc>
      </w:tr>
      <w:tr w:rsidR="005037B3" w14:paraId="2F9453A8"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605CB9"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Shipped to arrived air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D1F442"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Time required to ship medicines via air transport (Airplane) to that country </w:t>
            </w:r>
          </w:p>
        </w:tc>
      </w:tr>
      <w:tr w:rsidR="005037B3" w14:paraId="2C6A365C"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5A190A"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 xml:space="preserve">Shipped to arrived sea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7F79A2"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 xml:space="preserve">Time required to ship medicines via sea (ship) to that country </w:t>
            </w:r>
          </w:p>
        </w:tc>
      </w:tr>
      <w:tr w:rsidR="005037B3" w14:paraId="600D8877"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B44097"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Arrived to received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1E9A2C"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elapsed between "Medicines arrived in a given country / location" and " Medicines received by Warehouse"</w:t>
            </w:r>
          </w:p>
        </w:tc>
      </w:tr>
      <w:tr w:rsidR="005037B3" w14:paraId="50D2A033"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2391F2A"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Months in the past for AMC and Months in the Future for AMC</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46D513E" w14:textId="77777777" w:rsidR="005037B3" w:rsidRDefault="005037B3" w:rsidP="00E0771A">
            <w:pPr>
              <w:keepNext/>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Default number of ( Past / Future ) months  to use when calculating "Average monthly Consumption"</w:t>
            </w:r>
          </w:p>
        </w:tc>
      </w:tr>
    </w:tbl>
    <w:p w14:paraId="1C812948" w14:textId="11ECB64B" w:rsidR="00E0771A" w:rsidRDefault="00E0771A" w:rsidP="00E0771A">
      <w:pPr>
        <w:pStyle w:val="Caption"/>
        <w:jc w:val="center"/>
      </w:pPr>
      <w:r>
        <w:t xml:space="preserve">Table </w:t>
      </w:r>
      <w:r w:rsidR="00B90925">
        <w:t>12</w:t>
      </w:r>
      <w:r>
        <w:t>.C- Function Details</w:t>
      </w:r>
    </w:p>
    <w:p w14:paraId="53C5B68A" w14:textId="77777777" w:rsidR="005037B3" w:rsidRDefault="005037B3" w:rsidP="00E0771A">
      <w:pPr>
        <w:pBdr>
          <w:top w:val="nil"/>
          <w:left w:val="nil"/>
          <w:bottom w:val="nil"/>
          <w:right w:val="nil"/>
          <w:between w:val="nil"/>
        </w:pBdr>
        <w:shd w:val="clear" w:color="auto" w:fill="FFFFFF"/>
        <w:spacing w:before="240" w:after="120"/>
        <w:jc w:val="both"/>
        <w:rPr>
          <w:rFonts w:ascii="Gill Sans" w:eastAsia="Gill Sans" w:hAnsi="Gill Sans" w:cs="Gill Sans"/>
          <w:b/>
          <w:color w:val="000000"/>
        </w:rPr>
      </w:pPr>
      <w:r>
        <w:rPr>
          <w:rFonts w:ascii="Gill Sans" w:eastAsia="Gill Sans" w:hAnsi="Gill Sans" w:cs="Gill Sans"/>
          <w:b/>
          <w:color w:val="000000"/>
        </w:rPr>
        <w:t>To set up a new Program follow the given steps:</w:t>
      </w:r>
    </w:p>
    <w:p w14:paraId="62F8BEFF" w14:textId="77777777" w:rsidR="005037B3" w:rsidRDefault="005037B3" w:rsidP="005037B3">
      <w:pPr>
        <w:pBdr>
          <w:top w:val="nil"/>
          <w:left w:val="nil"/>
          <w:bottom w:val="nil"/>
          <w:right w:val="nil"/>
          <w:between w:val="nil"/>
        </w:pBdr>
        <w:shd w:val="clear" w:color="auto" w:fill="FFFFFF"/>
        <w:spacing w:before="240" w:after="120"/>
        <w:jc w:val="both"/>
        <w:rPr>
          <w:rFonts w:ascii="Gill Sans" w:eastAsia="Gill Sans" w:hAnsi="Gill Sans" w:cs="Gill Sans"/>
        </w:rPr>
      </w:pPr>
      <w:r>
        <w:rPr>
          <w:rFonts w:ascii="Gill Sans" w:eastAsia="Gill Sans" w:hAnsi="Gill Sans" w:cs="Gill Sans"/>
        </w:rPr>
        <w:t xml:space="preserve">This is available to </w:t>
      </w:r>
      <w:r>
        <w:rPr>
          <w:rFonts w:ascii="Gill Sans" w:eastAsia="Gill Sans" w:hAnsi="Gill Sans" w:cs="Gill Sans"/>
          <w:b/>
        </w:rPr>
        <w:t>Application and Realm Administrators only</w:t>
      </w:r>
      <w:r>
        <w:rPr>
          <w:rFonts w:ascii="Gill Sans" w:eastAsia="Gill Sans" w:hAnsi="Gill Sans" w:cs="Gill Sans"/>
        </w:rPr>
        <w:t>. There are two ways to add a new program as shown below:</w:t>
      </w:r>
    </w:p>
    <w:p w14:paraId="7BC427EE"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Go to “Program Management” from the sidebar menu.</w:t>
      </w:r>
    </w:p>
    <w:p w14:paraId="2F3CD9DC"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Click on setup Program.</w:t>
      </w:r>
    </w:p>
    <w:p w14:paraId="4C7EA543" w14:textId="77777777" w:rsidR="005037B3" w:rsidRDefault="005037B3" w:rsidP="005037B3">
      <w:pPr>
        <w:pBdr>
          <w:top w:val="nil"/>
          <w:left w:val="nil"/>
          <w:bottom w:val="nil"/>
          <w:right w:val="nil"/>
          <w:between w:val="nil"/>
        </w:pBdr>
        <w:shd w:val="clear" w:color="auto" w:fill="FFFFFF"/>
        <w:jc w:val="both"/>
        <w:rPr>
          <w:rFonts w:ascii="Gill Sans" w:eastAsia="Gill Sans" w:hAnsi="Gill Sans" w:cs="Gill Sans"/>
        </w:rPr>
      </w:pPr>
      <w:r>
        <w:rPr>
          <w:rFonts w:ascii="Gill Sans" w:eastAsia="Gill Sans" w:hAnsi="Gill Sans" w:cs="Gill Sans"/>
        </w:rPr>
        <w:t>OR</w:t>
      </w:r>
    </w:p>
    <w:p w14:paraId="3196DB19" w14:textId="21EDABF2" w:rsidR="005037B3" w:rsidRDefault="00686DB2" w:rsidP="00316914">
      <w:pPr>
        <w:numPr>
          <w:ilvl w:val="0"/>
          <w:numId w:val="92"/>
        </w:numPr>
        <w:shd w:val="clear" w:color="auto" w:fill="FFFFFF"/>
        <w:jc w:val="both"/>
        <w:rPr>
          <w:rFonts w:ascii="Gill Sans" w:eastAsia="Gill Sans" w:hAnsi="Gill Sans" w:cs="Gill Sans"/>
        </w:rPr>
      </w:pPr>
      <w:r>
        <w:rPr>
          <w:rFonts w:ascii="Gill Sans" w:eastAsia="Gill Sans" w:hAnsi="Gill Sans" w:cs="Gill Sans"/>
        </w:rPr>
        <w:t>G</w:t>
      </w:r>
      <w:r w:rsidR="005037B3">
        <w:rPr>
          <w:rFonts w:ascii="Gill Sans" w:eastAsia="Gill Sans" w:hAnsi="Gill Sans" w:cs="Gill Sans"/>
        </w:rPr>
        <w:t>o to Program Management.</w:t>
      </w:r>
    </w:p>
    <w:p w14:paraId="03602D2C"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Now click on “Update Program Info”.</w:t>
      </w:r>
    </w:p>
    <w:p w14:paraId="1BB1915B"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 xml:space="preserve">Go to the top right corner in the List </w:t>
      </w:r>
    </w:p>
    <w:p w14:paraId="06221585"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Click on the blue “add” button below the profile icon</w:t>
      </w:r>
    </w:p>
    <w:p w14:paraId="64A05167" w14:textId="5F049225" w:rsidR="005037B3" w:rsidRDefault="00CA3956" w:rsidP="00316914">
      <w:pPr>
        <w:numPr>
          <w:ilvl w:val="0"/>
          <w:numId w:val="14"/>
        </w:numPr>
        <w:rPr>
          <w:rFonts w:ascii="Gill Sans" w:eastAsia="Gill Sans" w:hAnsi="Gill Sans" w:cs="Gill Sans"/>
        </w:rPr>
      </w:pPr>
      <w:sdt>
        <w:sdtPr>
          <w:tag w:val="goog_rdk_41"/>
          <w:id w:val="-1797528354"/>
        </w:sdtPr>
        <w:sdtEndPr/>
        <w:sdtContent/>
      </w:sdt>
      <w:sdt>
        <w:sdtPr>
          <w:tag w:val="goog_rdk_42"/>
          <w:id w:val="2016567284"/>
        </w:sdtPr>
        <w:sdtEndPr/>
        <w:sdtContent/>
      </w:sdt>
      <w:r w:rsidR="005037B3">
        <w:rPr>
          <w:rFonts w:ascii="Gill Sans" w:eastAsia="Gill Sans" w:hAnsi="Gill Sans" w:cs="Gill Sans"/>
        </w:rPr>
        <w:t>That button will redirect the user to “Set Up Program”.</w:t>
      </w:r>
      <w:r w:rsidR="00D9505A">
        <w:rPr>
          <w:rFonts w:ascii="Gill Sans" w:eastAsia="Gill Sans" w:hAnsi="Gill Sans" w:cs="Gill Sans"/>
        </w:rPr>
        <w:t xml:space="preserve"> </w:t>
      </w:r>
    </w:p>
    <w:p w14:paraId="755FBE32"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rPr>
        <w:t xml:space="preserve">“Setup Program” </w:t>
      </w:r>
      <w:r>
        <w:rPr>
          <w:rFonts w:ascii="Gill Sans" w:eastAsia="Gill Sans" w:hAnsi="Gill Sans" w:cs="Gill Sans"/>
          <w:color w:val="000000"/>
        </w:rPr>
        <w:t>screen will display a series of functions.</w:t>
      </w:r>
    </w:p>
    <w:p w14:paraId="751085F0"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Fill in the Realm section and click on “Next”</w:t>
      </w:r>
    </w:p>
    <w:p w14:paraId="15EF391B"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 xml:space="preserve">It will lead to the Country section. </w:t>
      </w:r>
    </w:p>
    <w:p w14:paraId="156E9076"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Enter the name of the country and click on “Next”.</w:t>
      </w:r>
    </w:p>
    <w:p w14:paraId="4DA8B590"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In the section of Technical Area put the condition such as Malaria, Family Planning, etc. Click on “Next”.</w:t>
      </w:r>
    </w:p>
    <w:p w14:paraId="5C4A4614"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Similarly designate the Organization and Region. Go to the next function.</w:t>
      </w:r>
    </w:p>
    <w:p w14:paraId="286F5545"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lastRenderedPageBreak/>
        <w:t>In the case of the Program Data and Planning Unit, enter all the details as mentioned above. To make changes in the previous sections you can click on the “Previous” button.</w:t>
      </w:r>
    </w:p>
    <w:p w14:paraId="5226F009"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Now click on the “Submit” button to save the new Program.</w:t>
      </w:r>
    </w:p>
    <w:p w14:paraId="5E7EED73" w14:textId="26667E6E" w:rsidR="005037B3" w:rsidRDefault="005037B3" w:rsidP="006D6233">
      <w:pPr>
        <w:rPr>
          <w:rFonts w:ascii="Gill Sans" w:eastAsia="Gill Sans" w:hAnsi="Gill Sans" w:cs="Gill Sans"/>
        </w:rPr>
      </w:pPr>
    </w:p>
    <w:p w14:paraId="4668397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 xml:space="preserve">Realm </w:t>
      </w:r>
    </w:p>
    <w:p w14:paraId="27720252"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160DA7B1" w14:textId="77777777" w:rsidR="00E0771A" w:rsidRDefault="005037B3" w:rsidP="00E0771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AD5A4D9" wp14:editId="5F4AB582">
            <wp:extent cx="6119820" cy="1346200"/>
            <wp:effectExtent l="0" t="0" r="0" b="0"/>
            <wp:docPr id="93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1"/>
                    <a:srcRect/>
                    <a:stretch>
                      <a:fillRect/>
                    </a:stretch>
                  </pic:blipFill>
                  <pic:spPr>
                    <a:xfrm>
                      <a:off x="0" y="0"/>
                      <a:ext cx="6119820" cy="1346200"/>
                    </a:xfrm>
                    <a:prstGeom prst="rect">
                      <a:avLst/>
                    </a:prstGeom>
                    <a:ln/>
                  </pic:spPr>
                </pic:pic>
              </a:graphicData>
            </a:graphic>
          </wp:inline>
        </w:drawing>
      </w:r>
    </w:p>
    <w:p w14:paraId="7583CD87" w14:textId="69E86596" w:rsidR="005037B3" w:rsidRDefault="00E0771A" w:rsidP="006D6233">
      <w:pPr>
        <w:pStyle w:val="Caption"/>
        <w:jc w:val="center"/>
        <w:rPr>
          <w:ins w:id="128" w:author="John Durgavich" w:date="2020-11-18T07:22:00Z"/>
          <w:rFonts w:ascii="Gill Sans" w:eastAsia="Gill Sans" w:hAnsi="Gill Sans" w:cs="Gill Sans"/>
          <w:b/>
          <w:color w:val="000000"/>
          <w:sz w:val="22"/>
          <w:szCs w:val="22"/>
        </w:rPr>
      </w:pPr>
      <w:r>
        <w:t xml:space="preserve">Figure </w:t>
      </w:r>
      <w:r w:rsidR="00B90925">
        <w:t>12</w:t>
      </w:r>
      <w:r>
        <w:t>.C.1- Set up Program - Realm</w:t>
      </w:r>
    </w:p>
    <w:p w14:paraId="5C70B93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Country</w:t>
      </w:r>
    </w:p>
    <w:p w14:paraId="6B7D5E18"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438FC1FE"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A820F08" wp14:editId="502235FC">
            <wp:extent cx="6119820" cy="1371600"/>
            <wp:effectExtent l="0" t="0" r="0" b="0"/>
            <wp:docPr id="93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2"/>
                    <a:srcRect/>
                    <a:stretch>
                      <a:fillRect/>
                    </a:stretch>
                  </pic:blipFill>
                  <pic:spPr>
                    <a:xfrm>
                      <a:off x="0" y="0"/>
                      <a:ext cx="6119820" cy="1371600"/>
                    </a:xfrm>
                    <a:prstGeom prst="rect">
                      <a:avLst/>
                    </a:prstGeom>
                    <a:ln/>
                  </pic:spPr>
                </pic:pic>
              </a:graphicData>
            </a:graphic>
          </wp:inline>
        </w:drawing>
      </w:r>
    </w:p>
    <w:p w14:paraId="68E12EAC" w14:textId="1CC93657" w:rsidR="005037B3" w:rsidRDefault="00E0771A" w:rsidP="006D6233">
      <w:pPr>
        <w:pStyle w:val="Caption"/>
        <w:jc w:val="center"/>
        <w:rPr>
          <w:rFonts w:ascii="Gill Sans" w:eastAsia="Gill Sans" w:hAnsi="Gill Sans" w:cs="Gill Sans"/>
          <w:b/>
          <w:color w:val="000000"/>
          <w:sz w:val="22"/>
          <w:szCs w:val="22"/>
        </w:rPr>
      </w:pPr>
      <w:r>
        <w:t xml:space="preserve">Figure </w:t>
      </w:r>
      <w:r w:rsidR="00B90925">
        <w:t>12</w:t>
      </w:r>
      <w:r>
        <w:t>.C.2- Set up Program - Realm</w:t>
      </w:r>
    </w:p>
    <w:p w14:paraId="21C85F3E"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Technical Area</w:t>
      </w:r>
    </w:p>
    <w:p w14:paraId="1EFA907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0D83D409"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5CC0A299" wp14:editId="4B7DE4C1">
            <wp:extent cx="6119820" cy="1346200"/>
            <wp:effectExtent l="0" t="0" r="0" b="0"/>
            <wp:docPr id="9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3"/>
                    <a:srcRect/>
                    <a:stretch>
                      <a:fillRect/>
                    </a:stretch>
                  </pic:blipFill>
                  <pic:spPr>
                    <a:xfrm>
                      <a:off x="0" y="0"/>
                      <a:ext cx="6119820" cy="1346200"/>
                    </a:xfrm>
                    <a:prstGeom prst="rect">
                      <a:avLst/>
                    </a:prstGeom>
                    <a:ln/>
                  </pic:spPr>
                </pic:pic>
              </a:graphicData>
            </a:graphic>
          </wp:inline>
        </w:drawing>
      </w:r>
    </w:p>
    <w:p w14:paraId="51146270" w14:textId="750922DF" w:rsidR="00B353FA" w:rsidRPr="00B353FA" w:rsidRDefault="00E0771A" w:rsidP="00B353FA">
      <w:pPr>
        <w:pStyle w:val="Caption"/>
        <w:jc w:val="center"/>
      </w:pPr>
      <w:r>
        <w:t xml:space="preserve">Figure </w:t>
      </w:r>
      <w:r w:rsidR="00B90925">
        <w:t>12</w:t>
      </w:r>
      <w:r>
        <w:t xml:space="preserve">.C.3- Set up Program </w:t>
      </w:r>
      <w:r w:rsidR="00B353FA">
        <w:t>–</w:t>
      </w:r>
      <w:r>
        <w:t xml:space="preserve"> Realm</w:t>
      </w:r>
    </w:p>
    <w:p w14:paraId="4ACC411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Organization</w:t>
      </w:r>
    </w:p>
    <w:p w14:paraId="18E8E8A5"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3A31AFA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lastRenderedPageBreak/>
        <w:drawing>
          <wp:inline distT="114300" distB="114300" distL="114300" distR="114300" wp14:anchorId="324B3DB5" wp14:editId="06EA0D3A">
            <wp:extent cx="6119820" cy="1371600"/>
            <wp:effectExtent l="0" t="0" r="0" b="0"/>
            <wp:docPr id="92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4"/>
                    <a:srcRect/>
                    <a:stretch>
                      <a:fillRect/>
                    </a:stretch>
                  </pic:blipFill>
                  <pic:spPr>
                    <a:xfrm>
                      <a:off x="0" y="0"/>
                      <a:ext cx="6119820" cy="1371600"/>
                    </a:xfrm>
                    <a:prstGeom prst="rect">
                      <a:avLst/>
                    </a:prstGeom>
                    <a:ln/>
                  </pic:spPr>
                </pic:pic>
              </a:graphicData>
            </a:graphic>
          </wp:inline>
        </w:drawing>
      </w:r>
    </w:p>
    <w:p w14:paraId="0F66B0A5" w14:textId="023AC50C" w:rsidR="005037B3" w:rsidRDefault="00E0771A" w:rsidP="006D6233">
      <w:pPr>
        <w:pStyle w:val="Caption"/>
        <w:jc w:val="center"/>
        <w:rPr>
          <w:ins w:id="129" w:author="John Durgavich" w:date="2020-11-18T07:22:00Z"/>
          <w:rFonts w:ascii="Gill Sans" w:eastAsia="Gill Sans" w:hAnsi="Gill Sans" w:cs="Gill Sans"/>
          <w:b/>
          <w:color w:val="000000"/>
          <w:sz w:val="22"/>
          <w:szCs w:val="22"/>
        </w:rPr>
      </w:pPr>
      <w:r>
        <w:t xml:space="preserve">Figure </w:t>
      </w:r>
      <w:r w:rsidR="00B90925">
        <w:t>12</w:t>
      </w:r>
      <w:r w:rsidR="00870B02">
        <w:t>.C.4</w:t>
      </w:r>
      <w:r>
        <w:t xml:space="preserve">- Set up Program - </w:t>
      </w:r>
      <w:r w:rsidR="00870B02">
        <w:t>Organization</w:t>
      </w:r>
    </w:p>
    <w:p w14:paraId="719368B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Region</w:t>
      </w:r>
    </w:p>
    <w:p w14:paraId="3F25B004"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 xml:space="preserve"> </w:t>
      </w:r>
    </w:p>
    <w:p w14:paraId="23DE5A74"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F5CC532" wp14:editId="01156851">
            <wp:extent cx="6119820" cy="1358900"/>
            <wp:effectExtent l="0" t="0" r="0" b="0"/>
            <wp:docPr id="92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5"/>
                    <a:srcRect/>
                    <a:stretch>
                      <a:fillRect/>
                    </a:stretch>
                  </pic:blipFill>
                  <pic:spPr>
                    <a:xfrm>
                      <a:off x="0" y="0"/>
                      <a:ext cx="6119820" cy="1358900"/>
                    </a:xfrm>
                    <a:prstGeom prst="rect">
                      <a:avLst/>
                    </a:prstGeom>
                    <a:ln/>
                  </pic:spPr>
                </pic:pic>
              </a:graphicData>
            </a:graphic>
          </wp:inline>
        </w:drawing>
      </w:r>
    </w:p>
    <w:p w14:paraId="6B934662" w14:textId="224FEE7A" w:rsidR="005037B3" w:rsidRDefault="00870B02" w:rsidP="006D6233">
      <w:pPr>
        <w:pStyle w:val="Caption"/>
        <w:jc w:val="center"/>
        <w:rPr>
          <w:rFonts w:ascii="Gill Sans" w:eastAsia="Gill Sans" w:hAnsi="Gill Sans" w:cs="Gill Sans"/>
          <w:b/>
          <w:color w:val="000000"/>
          <w:sz w:val="22"/>
          <w:szCs w:val="22"/>
        </w:rPr>
      </w:pPr>
      <w:r>
        <w:t xml:space="preserve">Figure </w:t>
      </w:r>
      <w:r w:rsidR="00B90925">
        <w:t>12</w:t>
      </w:r>
      <w:r>
        <w:t>.C.5</w:t>
      </w:r>
      <w:r w:rsidR="00E0771A">
        <w:t xml:space="preserve">- Set up Program - </w:t>
      </w:r>
      <w:r>
        <w:t>Region</w:t>
      </w:r>
    </w:p>
    <w:p w14:paraId="0C001E7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Program Data</w:t>
      </w:r>
    </w:p>
    <w:p w14:paraId="7B9E1857"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7B18C2A1"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33DC9B1" wp14:editId="2D4F8CC5">
            <wp:extent cx="6119820" cy="3822700"/>
            <wp:effectExtent l="0" t="0" r="0" b="0"/>
            <wp:docPr id="92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6"/>
                    <a:srcRect/>
                    <a:stretch>
                      <a:fillRect/>
                    </a:stretch>
                  </pic:blipFill>
                  <pic:spPr>
                    <a:xfrm>
                      <a:off x="0" y="0"/>
                      <a:ext cx="6119820" cy="3822700"/>
                    </a:xfrm>
                    <a:prstGeom prst="rect">
                      <a:avLst/>
                    </a:prstGeom>
                    <a:ln/>
                  </pic:spPr>
                </pic:pic>
              </a:graphicData>
            </a:graphic>
          </wp:inline>
        </w:drawing>
      </w:r>
    </w:p>
    <w:p w14:paraId="0786E29B" w14:textId="1A8EB4B9" w:rsidR="005037B3" w:rsidRDefault="00870B02" w:rsidP="006D6233">
      <w:pPr>
        <w:pStyle w:val="Caption"/>
        <w:jc w:val="center"/>
        <w:rPr>
          <w:rFonts w:ascii="Gill Sans" w:eastAsia="Gill Sans" w:hAnsi="Gill Sans" w:cs="Gill Sans"/>
          <w:b/>
          <w:color w:val="000000"/>
          <w:sz w:val="22"/>
          <w:szCs w:val="22"/>
        </w:rPr>
      </w:pPr>
      <w:r>
        <w:t xml:space="preserve">Figure </w:t>
      </w:r>
      <w:r w:rsidR="00B90925">
        <w:t>12</w:t>
      </w:r>
      <w:r>
        <w:t>.C.6</w:t>
      </w:r>
      <w:r w:rsidR="00E0771A">
        <w:t xml:space="preserve">- Set up Program </w:t>
      </w:r>
      <w:r>
        <w:t>–</w:t>
      </w:r>
      <w:r w:rsidR="00E0771A">
        <w:t xml:space="preserve"> </w:t>
      </w:r>
      <w:r>
        <w:t>Program Data</w:t>
      </w:r>
    </w:p>
    <w:p w14:paraId="5CAFFCE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lastRenderedPageBreak/>
        <w:t xml:space="preserve">Planning Units </w:t>
      </w:r>
    </w:p>
    <w:p w14:paraId="6686AE71"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57DF148B"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0" distB="0" distL="0" distR="0" wp14:anchorId="527EF11E" wp14:editId="5FD834E3">
            <wp:extent cx="6096000" cy="1990725"/>
            <wp:effectExtent l="0" t="0" r="0" b="0"/>
            <wp:docPr id="92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7"/>
                    <a:srcRect l="21523" t="25521" r="2574" b="31239"/>
                    <a:stretch>
                      <a:fillRect/>
                    </a:stretch>
                  </pic:blipFill>
                  <pic:spPr>
                    <a:xfrm>
                      <a:off x="0" y="0"/>
                      <a:ext cx="6098695" cy="1991605"/>
                    </a:xfrm>
                    <a:prstGeom prst="rect">
                      <a:avLst/>
                    </a:prstGeom>
                    <a:ln/>
                  </pic:spPr>
                </pic:pic>
              </a:graphicData>
            </a:graphic>
          </wp:inline>
        </w:drawing>
      </w:r>
    </w:p>
    <w:p w14:paraId="23670EDB" w14:textId="3BFCD7A6" w:rsidR="00E0771A" w:rsidRDefault="00870B02" w:rsidP="00E0771A">
      <w:pPr>
        <w:pStyle w:val="Caption"/>
        <w:ind w:left="720"/>
        <w:jc w:val="center"/>
      </w:pPr>
      <w:bookmarkStart w:id="130" w:name="_Toc57382815"/>
      <w:r>
        <w:t xml:space="preserve">Figure </w:t>
      </w:r>
      <w:r w:rsidR="00B90925">
        <w:t>12</w:t>
      </w:r>
      <w:r>
        <w:t>.C.7</w:t>
      </w:r>
      <w:r w:rsidR="00E0771A">
        <w:t xml:space="preserve">- Set up Program </w:t>
      </w:r>
      <w:r>
        <w:t>–</w:t>
      </w:r>
      <w:r w:rsidR="00E0771A">
        <w:t xml:space="preserve"> </w:t>
      </w:r>
      <w:r>
        <w:t>Planning Units</w:t>
      </w:r>
    </w:p>
    <w:p w14:paraId="28CD226F" w14:textId="77777777" w:rsidR="00870B02" w:rsidRPr="00870B02" w:rsidRDefault="00870B02" w:rsidP="00870B02"/>
    <w:p w14:paraId="13B28C4B"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31" w:name="_Toc57478179"/>
      <w:r>
        <w:rPr>
          <w:rFonts w:ascii="Gill Sans" w:eastAsia="Gill Sans" w:hAnsi="Gill Sans" w:cs="Gill Sans"/>
          <w:color w:val="CC0000"/>
        </w:rPr>
        <w:t>Program Management</w:t>
      </w:r>
      <w:bookmarkEnd w:id="130"/>
      <w:bookmarkEnd w:id="131"/>
    </w:p>
    <w:p w14:paraId="43BCE0A7" w14:textId="36020945"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rPr>
        <w:t>“</w:t>
      </w:r>
      <w:r>
        <w:rPr>
          <w:rFonts w:ascii="Gill Sans" w:eastAsia="Gill Sans" w:hAnsi="Gill Sans" w:cs="Gill Sans"/>
          <w:color w:val="000000"/>
        </w:rPr>
        <w:t>Program Management</w:t>
      </w:r>
      <w:r>
        <w:rPr>
          <w:rFonts w:ascii="Gill Sans" w:eastAsia="Gill Sans" w:hAnsi="Gill Sans" w:cs="Gill Sans"/>
        </w:rPr>
        <w:t>”</w:t>
      </w:r>
      <w:r>
        <w:rPr>
          <w:rFonts w:ascii="Gill Sans" w:eastAsia="Gill Sans" w:hAnsi="Gill Sans" w:cs="Gill Sans"/>
          <w:color w:val="000000"/>
        </w:rPr>
        <w:t xml:space="preserve"> is the third level in the QAT system hierarchy. In this Master Data the user can add and update particular programs. The user can create one or more programs as required. Each program must choose only one Country, one Technical Area, set the number of Regions that will be used to manage data in the Program (e.g., National, Northern, Central, Southern, </w:t>
      </w:r>
      <w:r w:rsidR="00870B02">
        <w:rPr>
          <w:rFonts w:ascii="Gill Sans" w:eastAsia="Gill Sans" w:hAnsi="Gill Sans" w:cs="Gill Sans"/>
          <w:color w:val="000000"/>
        </w:rPr>
        <w:t>etc.</w:t>
      </w:r>
      <w:r>
        <w:rPr>
          <w:rFonts w:ascii="Gill Sans" w:eastAsia="Gill Sans" w:hAnsi="Gill Sans" w:cs="Gill Sans"/>
          <w:color w:val="000000"/>
        </w:rPr>
        <w:t>), and one organization (MOH, PEPFAR-only, PMI-only). Users can plan the budget for that program, define the product type, planning units, and forecasting units. They can also map the planning unit capacities as per the requirements.</w:t>
      </w:r>
    </w:p>
    <w:p w14:paraId="0134F676" w14:textId="77777777" w:rsidR="00870B02"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The Program once created can be “Loaded” or “Deleted” from a user’s local machine. Dataset files can also be “Imported” to the local machine or “Exported” from the local machine to share with other users if there are connectivity issues.</w:t>
      </w:r>
    </w:p>
    <w:p w14:paraId="4003447A" w14:textId="25532165"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rPr>
      </w:pPr>
      <w:r>
        <w:rPr>
          <w:rFonts w:ascii="Gill Sans" w:eastAsia="Gill Sans" w:hAnsi="Gill Sans" w:cs="Gill Sans"/>
          <w:color w:val="000000"/>
        </w:rPr>
        <w:t xml:space="preserve"> </w:t>
      </w:r>
    </w:p>
    <w:p w14:paraId="5866E60B" w14:textId="77777777" w:rsidR="005037B3" w:rsidRDefault="005037B3" w:rsidP="00316914">
      <w:pPr>
        <w:pStyle w:val="Heading1"/>
        <w:widowControl/>
        <w:numPr>
          <w:ilvl w:val="0"/>
          <w:numId w:val="77"/>
        </w:numPr>
        <w:pBdr>
          <w:top w:val="nil"/>
          <w:left w:val="nil"/>
          <w:bottom w:val="nil"/>
          <w:right w:val="nil"/>
          <w:between w:val="nil"/>
        </w:pBdr>
        <w:spacing w:before="0" w:after="0"/>
        <w:rPr>
          <w:rFonts w:ascii="Gill Sans" w:eastAsia="Gill Sans" w:hAnsi="Gill Sans" w:cs="Gill Sans"/>
          <w:color w:val="000080"/>
          <w:sz w:val="28"/>
          <w:szCs w:val="28"/>
        </w:rPr>
      </w:pPr>
      <w:bookmarkStart w:id="132" w:name="_Toc57382816"/>
      <w:bookmarkStart w:id="133" w:name="_Toc57478180"/>
      <w:r>
        <w:rPr>
          <w:rFonts w:ascii="Gill Sans" w:eastAsia="Gill Sans" w:hAnsi="Gill Sans" w:cs="Gill Sans"/>
          <w:color w:val="000080"/>
          <w:sz w:val="28"/>
          <w:szCs w:val="28"/>
        </w:rPr>
        <w:t>Program</w:t>
      </w:r>
      <w:bookmarkEnd w:id="132"/>
      <w:bookmarkEnd w:id="133"/>
    </w:p>
    <w:p w14:paraId="68FC5A0B" w14:textId="77777777" w:rsidR="00951D24" w:rsidRDefault="005037B3" w:rsidP="00316914">
      <w:pPr>
        <w:numPr>
          <w:ilvl w:val="0"/>
          <w:numId w:val="6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 xml:space="preserve">Update Program Info </w:t>
      </w:r>
    </w:p>
    <w:p w14:paraId="2A46E849" w14:textId="44242192"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Program Admins.</w:t>
      </w:r>
    </w:p>
    <w:p w14:paraId="127CDD77"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Program, go to the Program Management.</w:t>
      </w:r>
    </w:p>
    <w:p w14:paraId="5B48DF44"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“Update Program Info”.</w:t>
      </w:r>
    </w:p>
    <w:p w14:paraId="4CE7087B" w14:textId="77777777" w:rsidR="00870B02" w:rsidRDefault="004C335D" w:rsidP="00870B02">
      <w:pPr>
        <w:keepNext/>
        <w:pBdr>
          <w:top w:val="nil"/>
          <w:left w:val="nil"/>
          <w:bottom w:val="nil"/>
          <w:right w:val="nil"/>
          <w:between w:val="nil"/>
        </w:pBdr>
        <w:jc w:val="center"/>
      </w:pPr>
      <w:r>
        <w:rPr>
          <w:noProof/>
          <w:lang w:eastAsia="en-US" w:bidi="ar-SA"/>
        </w:rPr>
        <w:lastRenderedPageBreak/>
        <w:drawing>
          <wp:inline distT="0" distB="0" distL="0" distR="0" wp14:anchorId="6BDB2840" wp14:editId="0471CD36">
            <wp:extent cx="615442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4420" cy="3505200"/>
                    </a:xfrm>
                    <a:prstGeom prst="rect">
                      <a:avLst/>
                    </a:prstGeom>
                  </pic:spPr>
                </pic:pic>
              </a:graphicData>
            </a:graphic>
          </wp:inline>
        </w:drawing>
      </w:r>
    </w:p>
    <w:p w14:paraId="15AA2705" w14:textId="36F9D2E6" w:rsidR="005037B3" w:rsidRDefault="00870B02" w:rsidP="00870B02">
      <w:pPr>
        <w:pStyle w:val="Caption"/>
        <w:jc w:val="center"/>
        <w:rPr>
          <w:rFonts w:ascii="Gill Sans" w:eastAsia="Gill Sans" w:hAnsi="Gill Sans" w:cs="Gill Sans"/>
          <w:color w:val="000000"/>
        </w:rPr>
      </w:pPr>
      <w:r>
        <w:t xml:space="preserve">Figure </w:t>
      </w:r>
      <w:r w:rsidR="00B90925">
        <w:t>13</w:t>
      </w:r>
      <w:r>
        <w:t>.A.1- Update Program Info</w:t>
      </w:r>
    </w:p>
    <w:p w14:paraId="07358D1D" w14:textId="77777777" w:rsidR="004C335D" w:rsidRDefault="004C335D" w:rsidP="005037B3">
      <w:pPr>
        <w:pBdr>
          <w:top w:val="nil"/>
          <w:left w:val="nil"/>
          <w:bottom w:val="nil"/>
          <w:right w:val="nil"/>
          <w:between w:val="nil"/>
        </w:pBdr>
        <w:rPr>
          <w:rFonts w:ascii="Gill Sans" w:eastAsia="Gill Sans" w:hAnsi="Gill Sans" w:cs="Gill Sans"/>
          <w:color w:val="000000"/>
        </w:rPr>
      </w:pPr>
    </w:p>
    <w:p w14:paraId="3BA7B333"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program that needs to be updated.</w:t>
      </w:r>
    </w:p>
    <w:p w14:paraId="2B9270D6"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3F804E82" w14:textId="77777777" w:rsidR="00870B02" w:rsidRDefault="004C335D" w:rsidP="00870B02">
      <w:pPr>
        <w:keepNext/>
        <w:pBdr>
          <w:top w:val="nil"/>
          <w:left w:val="nil"/>
          <w:bottom w:val="nil"/>
          <w:right w:val="nil"/>
          <w:between w:val="nil"/>
        </w:pBdr>
        <w:spacing w:before="240" w:after="120"/>
        <w:jc w:val="center"/>
      </w:pPr>
      <w:r>
        <w:rPr>
          <w:noProof/>
          <w:lang w:eastAsia="en-US" w:bidi="ar-SA"/>
        </w:rPr>
        <w:lastRenderedPageBreak/>
        <w:drawing>
          <wp:inline distT="0" distB="0" distL="0" distR="0" wp14:anchorId="30239DD6" wp14:editId="1CDA393B">
            <wp:extent cx="5137470" cy="4975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39239" cy="4977574"/>
                    </a:xfrm>
                    <a:prstGeom prst="rect">
                      <a:avLst/>
                    </a:prstGeom>
                  </pic:spPr>
                </pic:pic>
              </a:graphicData>
            </a:graphic>
          </wp:inline>
        </w:drawing>
      </w:r>
    </w:p>
    <w:p w14:paraId="2BFF9C42" w14:textId="59BA4279" w:rsidR="005037B3" w:rsidRDefault="00870B02" w:rsidP="00870B02">
      <w:pPr>
        <w:pStyle w:val="Caption"/>
        <w:jc w:val="center"/>
        <w:rPr>
          <w:rFonts w:ascii="Gill Sans" w:eastAsia="Gill Sans" w:hAnsi="Gill Sans" w:cs="Gill Sans"/>
          <w:b/>
          <w:color w:val="000080"/>
          <w:sz w:val="32"/>
          <w:szCs w:val="32"/>
        </w:rPr>
      </w:pPr>
      <w:r>
        <w:t xml:space="preserve">Figure </w:t>
      </w:r>
      <w:r w:rsidR="00B90925">
        <w:t>13</w:t>
      </w:r>
      <w:r>
        <w:t>.A</w:t>
      </w:r>
      <w:r w:rsidR="00584DC1">
        <w:t>.a</w:t>
      </w:r>
      <w:r>
        <w:t>- Update Program -1</w:t>
      </w:r>
    </w:p>
    <w:p w14:paraId="75076EE0" w14:textId="2B225AD4" w:rsidR="005037B3" w:rsidRDefault="004C335D" w:rsidP="005037B3">
      <w:pPr>
        <w:pBdr>
          <w:top w:val="nil"/>
          <w:left w:val="nil"/>
          <w:bottom w:val="nil"/>
          <w:right w:val="nil"/>
          <w:between w:val="nil"/>
        </w:pBdr>
        <w:spacing w:before="240" w:after="120"/>
        <w:jc w:val="center"/>
        <w:rPr>
          <w:rFonts w:ascii="Gill Sans" w:eastAsia="Gill Sans" w:hAnsi="Gill Sans" w:cs="Gill Sans"/>
          <w:b/>
          <w:color w:val="000080"/>
          <w:sz w:val="32"/>
          <w:szCs w:val="32"/>
        </w:rPr>
      </w:pPr>
      <w:r>
        <w:rPr>
          <w:noProof/>
          <w:lang w:eastAsia="en-US" w:bidi="ar-SA"/>
        </w:rPr>
        <w:lastRenderedPageBreak/>
        <w:drawing>
          <wp:inline distT="0" distB="0" distL="0" distR="0" wp14:anchorId="60032E29" wp14:editId="7AD25124">
            <wp:extent cx="4810125" cy="48585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10547" cy="4858975"/>
                    </a:xfrm>
                    <a:prstGeom prst="rect">
                      <a:avLst/>
                    </a:prstGeom>
                  </pic:spPr>
                </pic:pic>
              </a:graphicData>
            </a:graphic>
          </wp:inline>
        </w:drawing>
      </w:r>
    </w:p>
    <w:p w14:paraId="30ED225A" w14:textId="7D1960CF" w:rsidR="00870B02" w:rsidRDefault="00870B02" w:rsidP="00870B02">
      <w:pPr>
        <w:pStyle w:val="Caption"/>
        <w:ind w:left="720"/>
        <w:jc w:val="center"/>
      </w:pPr>
      <w:r>
        <w:t xml:space="preserve">Figure </w:t>
      </w:r>
      <w:r w:rsidR="00B90925">
        <w:t>13</w:t>
      </w:r>
      <w:r>
        <w:t>.A</w:t>
      </w:r>
      <w:r w:rsidR="00584DC1">
        <w:t>.a</w:t>
      </w:r>
      <w:r>
        <w:t>- Update Program -2</w:t>
      </w:r>
    </w:p>
    <w:p w14:paraId="7B149B56" w14:textId="77777777" w:rsidR="00870B02" w:rsidRPr="00870B02" w:rsidRDefault="00870B02" w:rsidP="00870B02"/>
    <w:p w14:paraId="6F21A3F9" w14:textId="0344E0E6" w:rsidR="005037B3" w:rsidRPr="00870B02" w:rsidRDefault="005037B3" w:rsidP="00316914">
      <w:pPr>
        <w:numPr>
          <w:ilvl w:val="0"/>
          <w:numId w:val="6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Planning Units</w:t>
      </w:r>
    </w:p>
    <w:p w14:paraId="41E9B6DB" w14:textId="77777777"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Program Admins.</w:t>
      </w:r>
    </w:p>
    <w:p w14:paraId="48C620A0" w14:textId="1CB9212E" w:rsidR="005037B3" w:rsidRDefault="005037B3" w:rsidP="00951D24">
      <w:pPr>
        <w:pBdr>
          <w:top w:val="nil"/>
          <w:left w:val="nil"/>
          <w:bottom w:val="nil"/>
          <w:right w:val="nil"/>
          <w:between w:val="nil"/>
        </w:pBdr>
        <w:rPr>
          <w:rFonts w:ascii="Gill Sans" w:eastAsia="Gill Sans" w:hAnsi="Gill Sans" w:cs="Gill Sans"/>
          <w:color w:val="000000"/>
        </w:rPr>
      </w:pPr>
    </w:p>
    <w:p w14:paraId="05C69A52"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0797CC49" wp14:editId="717FC192">
            <wp:extent cx="568642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727" t="17540" r="1877" b="21379"/>
                    <a:stretch/>
                  </pic:blipFill>
                  <pic:spPr bwMode="auto">
                    <a:xfrm>
                      <a:off x="0" y="0"/>
                      <a:ext cx="5686425" cy="2819400"/>
                    </a:xfrm>
                    <a:prstGeom prst="rect">
                      <a:avLst/>
                    </a:prstGeom>
                    <a:ln>
                      <a:noFill/>
                    </a:ln>
                    <a:extLst>
                      <a:ext uri="{53640926-AAD7-44D8-BBD7-CCE9431645EC}">
                        <a14:shadowObscured xmlns:a14="http://schemas.microsoft.com/office/drawing/2010/main"/>
                      </a:ext>
                    </a:extLst>
                  </pic:spPr>
                </pic:pic>
              </a:graphicData>
            </a:graphic>
          </wp:inline>
        </w:drawing>
      </w:r>
    </w:p>
    <w:p w14:paraId="7E9FFF4F" w14:textId="04CA83B3" w:rsidR="005037B3" w:rsidRDefault="00584DC1" w:rsidP="00584DC1">
      <w:pPr>
        <w:pStyle w:val="Caption"/>
        <w:jc w:val="center"/>
        <w:rPr>
          <w:rFonts w:ascii="Gill Sans" w:eastAsia="Gill Sans" w:hAnsi="Gill Sans" w:cs="Gill Sans"/>
          <w:color w:val="000000"/>
        </w:rPr>
      </w:pPr>
      <w:r>
        <w:t xml:space="preserve">Figure </w:t>
      </w:r>
      <w:r w:rsidR="00B90925">
        <w:t>13</w:t>
      </w:r>
      <w:r>
        <w:t>.A.b- Update Planning Unit</w:t>
      </w:r>
    </w:p>
    <w:p w14:paraId="5B126B97"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update the program planning unit, go to update the planning units.</w:t>
      </w:r>
    </w:p>
    <w:p w14:paraId="6CB65D4A"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required program as shown above.</w:t>
      </w:r>
    </w:p>
    <w:p w14:paraId="2B25CD21" w14:textId="14369A3D"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a new screen will be opened.</w:t>
      </w:r>
    </w:p>
    <w:p w14:paraId="643B3E88"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a cell to insert or delete the row.</w:t>
      </w:r>
    </w:p>
    <w:p w14:paraId="4FDAD58D"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Enter the details </w:t>
      </w:r>
      <w:r>
        <w:rPr>
          <w:rFonts w:ascii="Gill Sans" w:eastAsia="Gill Sans" w:hAnsi="Gill Sans" w:cs="Gill Sans"/>
        </w:rPr>
        <w:t>in the newly</w:t>
      </w:r>
      <w:r>
        <w:rPr>
          <w:rFonts w:ascii="Gill Sans" w:eastAsia="Gill Sans" w:hAnsi="Gill Sans" w:cs="Gill Sans"/>
          <w:color w:val="000000"/>
        </w:rPr>
        <w:t xml:space="preserve"> added row(s) and click on the “Submit” button.</w:t>
      </w:r>
    </w:p>
    <w:p w14:paraId="6CDDF3F9" w14:textId="26054CAF" w:rsidR="005037B3" w:rsidRDefault="005037B3" w:rsidP="005037B3">
      <w:pPr>
        <w:pBdr>
          <w:top w:val="nil"/>
          <w:left w:val="nil"/>
          <w:bottom w:val="nil"/>
          <w:right w:val="nil"/>
          <w:between w:val="nil"/>
        </w:pBdr>
        <w:rPr>
          <w:rFonts w:ascii="Gill Sans" w:eastAsia="Gill Sans" w:hAnsi="Gill Sans" w:cs="Gill Sans"/>
        </w:rPr>
      </w:pPr>
    </w:p>
    <w:p w14:paraId="19E58142" w14:textId="77777777" w:rsidR="005037B3" w:rsidRDefault="005037B3" w:rsidP="00316914">
      <w:pPr>
        <w:pStyle w:val="Heading1"/>
        <w:widowControl/>
        <w:numPr>
          <w:ilvl w:val="0"/>
          <w:numId w:val="77"/>
        </w:numPr>
        <w:pBdr>
          <w:top w:val="nil"/>
          <w:left w:val="nil"/>
          <w:bottom w:val="nil"/>
          <w:right w:val="nil"/>
          <w:between w:val="nil"/>
        </w:pBdr>
        <w:spacing w:before="0" w:after="0"/>
        <w:rPr>
          <w:rFonts w:ascii="Gill Sans" w:eastAsia="Gill Sans" w:hAnsi="Gill Sans" w:cs="Gill Sans"/>
          <w:color w:val="000080"/>
          <w:sz w:val="32"/>
          <w:szCs w:val="32"/>
        </w:rPr>
      </w:pPr>
      <w:bookmarkStart w:id="134" w:name="_Toc57382817"/>
      <w:bookmarkStart w:id="135" w:name="_Toc57478181"/>
      <w:r>
        <w:rPr>
          <w:rFonts w:ascii="Gill Sans" w:eastAsia="Gill Sans" w:hAnsi="Gill Sans" w:cs="Gill Sans"/>
          <w:color w:val="000080"/>
          <w:sz w:val="32"/>
          <w:szCs w:val="32"/>
        </w:rPr>
        <w:t>Budget</w:t>
      </w:r>
      <w:bookmarkEnd w:id="134"/>
      <w:bookmarkEnd w:id="135"/>
    </w:p>
    <w:p w14:paraId="39278D00" w14:textId="1DDC73DE" w:rsidR="00951D24" w:rsidRPr="00584DC1" w:rsidRDefault="005037B3" w:rsidP="00584DC1">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Budget represents an estimate of capital and expend</w:t>
      </w:r>
      <w:r w:rsidR="00584DC1">
        <w:rPr>
          <w:rFonts w:ascii="Gill Sans" w:eastAsia="Gill Sans" w:hAnsi="Gill Sans" w:cs="Gill Sans"/>
          <w:color w:val="000000"/>
        </w:rPr>
        <w:t xml:space="preserve">iture for a set period of time. </w:t>
      </w:r>
      <w:r w:rsidR="00951D24" w:rsidRPr="00951D24">
        <w:rPr>
          <w:rFonts w:ascii="Gill Sans" w:eastAsia="Gill Sans" w:hAnsi="Gill Sans" w:cs="Gill Sans"/>
          <w:color w:val="000000"/>
        </w:rPr>
        <w:t>This function is available for</w:t>
      </w:r>
      <w:r w:rsidR="00951D24">
        <w:rPr>
          <w:rFonts w:ascii="Gill Sans" w:eastAsia="Gill Sans" w:hAnsi="Gill Sans" w:cs="Gill Sans"/>
          <w:b/>
          <w:color w:val="000000"/>
        </w:rPr>
        <w:t xml:space="preserve"> </w:t>
      </w:r>
      <w:r w:rsidR="00951D24" w:rsidRPr="00951D24">
        <w:rPr>
          <w:rFonts w:ascii="Gill Sans" w:eastAsia="Gill Sans" w:hAnsi="Gill Sans" w:cs="Gill Sans"/>
          <w:b/>
          <w:color w:val="000000"/>
        </w:rPr>
        <w:t>Application</w:t>
      </w:r>
      <w:r w:rsidR="00951D24" w:rsidRPr="00951D24">
        <w:rPr>
          <w:rFonts w:ascii="Gill Sans" w:eastAsia="Gill Sans" w:hAnsi="Gill Sans" w:cs="Gill Sans"/>
          <w:color w:val="000000"/>
        </w:rPr>
        <w:t xml:space="preserve"> </w:t>
      </w:r>
      <w:r w:rsidR="00951D24">
        <w:rPr>
          <w:rFonts w:ascii="Gill Sans" w:eastAsia="Gill Sans" w:hAnsi="Gill Sans" w:cs="Gill Sans"/>
          <w:b/>
          <w:color w:val="000000"/>
        </w:rPr>
        <w:t xml:space="preserve">Admins, </w:t>
      </w:r>
      <w:r w:rsidR="00951D24" w:rsidRPr="00951D24">
        <w:rPr>
          <w:rFonts w:ascii="Gill Sans" w:eastAsia="Gill Sans" w:hAnsi="Gill Sans" w:cs="Gill Sans"/>
          <w:b/>
          <w:color w:val="000000"/>
        </w:rPr>
        <w:t>Realm Admins</w:t>
      </w:r>
      <w:r w:rsidR="00951D24">
        <w:rPr>
          <w:rFonts w:ascii="Gill Sans" w:eastAsia="Gill Sans" w:hAnsi="Gill Sans" w:cs="Gill Sans"/>
          <w:color w:val="000000"/>
        </w:rPr>
        <w:t xml:space="preserve">, </w:t>
      </w:r>
      <w:r w:rsidR="00951D24" w:rsidRPr="00951D24">
        <w:rPr>
          <w:rFonts w:ascii="Gill Sans" w:eastAsia="Gill Sans" w:hAnsi="Gill Sans" w:cs="Gill Sans"/>
          <w:b/>
          <w:color w:val="000000"/>
        </w:rPr>
        <w:t>Program Admins</w:t>
      </w:r>
      <w:r w:rsidR="00951D24">
        <w:rPr>
          <w:rFonts w:ascii="Gill Sans" w:eastAsia="Gill Sans" w:hAnsi="Gill Sans" w:cs="Gill Sans"/>
          <w:b/>
          <w:color w:val="000000"/>
        </w:rPr>
        <w:t xml:space="preserve"> and Program Users</w:t>
      </w:r>
      <w:r w:rsidR="00951D24" w:rsidRPr="00951D24">
        <w:rPr>
          <w:rFonts w:ascii="Gill Sans" w:eastAsia="Gill Sans" w:hAnsi="Gill Sans" w:cs="Gill Sans"/>
          <w:b/>
          <w:color w:val="000000"/>
        </w:rPr>
        <w:t>.</w:t>
      </w:r>
    </w:p>
    <w:p w14:paraId="53E9B842" w14:textId="77777777" w:rsidR="005037B3" w:rsidRDefault="005037B3" w:rsidP="005037B3">
      <w:pPr>
        <w:pBdr>
          <w:top w:val="nil"/>
          <w:left w:val="nil"/>
          <w:bottom w:val="nil"/>
          <w:right w:val="nil"/>
          <w:between w:val="nil"/>
        </w:pBdr>
        <w:rPr>
          <w:rFonts w:ascii="Gill Sans" w:eastAsia="Gill Sans" w:hAnsi="Gill Sans" w:cs="Gill Sans"/>
          <w:b/>
          <w:color w:val="000080"/>
          <w:sz w:val="32"/>
          <w:szCs w:val="32"/>
        </w:rPr>
      </w:pPr>
    </w:p>
    <w:p w14:paraId="1652A3CF"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521E6DB4" wp14:editId="4D31E2AB">
            <wp:extent cx="5495925" cy="3295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6655" t="16713" r="4044" b="11887"/>
                    <a:stretch/>
                  </pic:blipFill>
                  <pic:spPr bwMode="auto">
                    <a:xfrm>
                      <a:off x="0" y="0"/>
                      <a:ext cx="5495925" cy="3295650"/>
                    </a:xfrm>
                    <a:prstGeom prst="rect">
                      <a:avLst/>
                    </a:prstGeom>
                    <a:ln>
                      <a:noFill/>
                    </a:ln>
                    <a:extLst>
                      <a:ext uri="{53640926-AAD7-44D8-BBD7-CCE9431645EC}">
                        <a14:shadowObscured xmlns:a14="http://schemas.microsoft.com/office/drawing/2010/main"/>
                      </a:ext>
                    </a:extLst>
                  </pic:spPr>
                </pic:pic>
              </a:graphicData>
            </a:graphic>
          </wp:inline>
        </w:drawing>
      </w:r>
    </w:p>
    <w:p w14:paraId="60B7536F" w14:textId="00A03132" w:rsidR="005037B3" w:rsidRPr="00584DC1" w:rsidRDefault="00584DC1" w:rsidP="00584DC1">
      <w:pPr>
        <w:pStyle w:val="Caption"/>
        <w:jc w:val="center"/>
        <w:rPr>
          <w:rFonts w:ascii="Gill Sans" w:eastAsia="Gill Sans" w:hAnsi="Gill Sans" w:cs="Gill Sans"/>
          <w:color w:val="000000"/>
        </w:rPr>
      </w:pPr>
      <w:r>
        <w:t xml:space="preserve">Figure </w:t>
      </w:r>
      <w:r w:rsidR="00B90925">
        <w:t>13</w:t>
      </w:r>
      <w:r>
        <w:t>.B- Budget</w:t>
      </w:r>
    </w:p>
    <w:p w14:paraId="7408B990" w14:textId="1F9E2261" w:rsidR="005037B3" w:rsidRDefault="005037B3" w:rsidP="00316914">
      <w:pPr>
        <w:numPr>
          <w:ilvl w:val="0"/>
          <w:numId w:val="10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“Program Management” and the Budget </w:t>
      </w:r>
      <w:r w:rsidR="002C77C1">
        <w:rPr>
          <w:rFonts w:ascii="Gill Sans" w:eastAsia="Gill Sans" w:hAnsi="Gill Sans" w:cs="Gill Sans"/>
          <w:color w:val="000000"/>
        </w:rPr>
        <w:t>function</w:t>
      </w:r>
      <w:r>
        <w:rPr>
          <w:rFonts w:ascii="Gill Sans" w:eastAsia="Gill Sans" w:hAnsi="Gill Sans" w:cs="Gill Sans"/>
          <w:color w:val="000000"/>
        </w:rPr>
        <w:t xml:space="preserve"> will be shown</w:t>
      </w:r>
      <w:r w:rsidR="00B353FA">
        <w:rPr>
          <w:rFonts w:ascii="Gill Sans" w:eastAsia="Gill Sans" w:hAnsi="Gill Sans" w:cs="Gill Sans"/>
          <w:color w:val="000000"/>
        </w:rPr>
        <w:t>.</w:t>
      </w:r>
    </w:p>
    <w:p w14:paraId="0DC3CD44" w14:textId="77777777" w:rsidR="005037B3" w:rsidRDefault="005037B3" w:rsidP="00316914">
      <w:pPr>
        <w:numPr>
          <w:ilvl w:val="0"/>
          <w:numId w:val="10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budgets will be displayed on the screen with an amount, a start date and an end date.</w:t>
      </w:r>
    </w:p>
    <w:p w14:paraId="3E8EBAC2" w14:textId="596E049A" w:rsidR="005037B3" w:rsidRDefault="005037B3" w:rsidP="005037B3">
      <w:pPr>
        <w:pBdr>
          <w:top w:val="nil"/>
          <w:left w:val="nil"/>
          <w:bottom w:val="nil"/>
          <w:right w:val="nil"/>
          <w:between w:val="nil"/>
        </w:pBdr>
        <w:rPr>
          <w:rFonts w:ascii="Gill Sans" w:eastAsia="Gill Sans" w:hAnsi="Gill Sans" w:cs="Gill Sans"/>
          <w:color w:val="000000"/>
        </w:rPr>
      </w:pPr>
    </w:p>
    <w:p w14:paraId="7EDF35B5" w14:textId="3646D0E8" w:rsidR="00B353FA" w:rsidRPr="00B353FA" w:rsidRDefault="005037B3" w:rsidP="00B353FA">
      <w:pPr>
        <w:numPr>
          <w:ilvl w:val="0"/>
          <w:numId w:val="24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Add Budget</w:t>
      </w:r>
    </w:p>
    <w:p w14:paraId="1424F7B2"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List. </w:t>
      </w:r>
    </w:p>
    <w:p w14:paraId="693F33F0"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38B87AF2"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Budget” will be opened.  </w:t>
      </w:r>
    </w:p>
    <w:p w14:paraId="4C03EDB2" w14:textId="77777777" w:rsidR="00B353FA" w:rsidRPr="00B353FA" w:rsidRDefault="00B353FA" w:rsidP="00B353FA">
      <w:pPr>
        <w:pBdr>
          <w:top w:val="nil"/>
          <w:left w:val="nil"/>
          <w:bottom w:val="nil"/>
          <w:right w:val="nil"/>
          <w:between w:val="nil"/>
        </w:pBdr>
        <w:spacing w:line="288" w:lineRule="auto"/>
        <w:rPr>
          <w:rFonts w:ascii="Gill Sans" w:eastAsia="Gill Sans" w:hAnsi="Gill Sans" w:cs="Gill Sans"/>
          <w:color w:val="000000"/>
        </w:rPr>
      </w:pPr>
    </w:p>
    <w:p w14:paraId="4D589885"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7C34EE9C" wp14:editId="0DD191DE">
            <wp:extent cx="4286250" cy="569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86250" cy="5695950"/>
                    </a:xfrm>
                    <a:prstGeom prst="rect">
                      <a:avLst/>
                    </a:prstGeom>
                  </pic:spPr>
                </pic:pic>
              </a:graphicData>
            </a:graphic>
          </wp:inline>
        </w:drawing>
      </w:r>
    </w:p>
    <w:p w14:paraId="4F1225FC" w14:textId="5BC9CAE1" w:rsidR="005037B3" w:rsidRPr="00584DC1" w:rsidRDefault="00584DC1" w:rsidP="00584DC1">
      <w:pPr>
        <w:pStyle w:val="Caption"/>
        <w:jc w:val="center"/>
        <w:rPr>
          <w:rFonts w:ascii="Gill Sans" w:eastAsia="Gill Sans" w:hAnsi="Gill Sans" w:cs="Gill Sans"/>
          <w:b/>
          <w:color w:val="000000"/>
        </w:rPr>
      </w:pPr>
      <w:r>
        <w:t xml:space="preserve">Figure </w:t>
      </w:r>
      <w:r w:rsidR="00B90925">
        <w:t>13</w:t>
      </w:r>
      <w:r>
        <w:t>.B.a- Add Budget</w:t>
      </w:r>
    </w:p>
    <w:p w14:paraId="29CAA95C" w14:textId="77777777" w:rsidR="005037B3" w:rsidRDefault="005037B3" w:rsidP="00316914">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“Submit” button</w:t>
      </w:r>
    </w:p>
    <w:p w14:paraId="5ED00410" w14:textId="79D87A1F" w:rsidR="005037B3" w:rsidRDefault="005037B3" w:rsidP="00316914">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has the </w:t>
      </w:r>
      <w:r w:rsidR="002C77C1">
        <w:rPr>
          <w:rFonts w:ascii="Gill Sans" w:eastAsia="Gill Sans" w:hAnsi="Gill Sans" w:cs="Gill Sans"/>
          <w:color w:val="000000"/>
        </w:rPr>
        <w:t>function</w:t>
      </w:r>
      <w:r>
        <w:rPr>
          <w:rFonts w:ascii="Gill Sans" w:eastAsia="Gill Sans" w:hAnsi="Gill Sans" w:cs="Gill Sans"/>
          <w:color w:val="000000"/>
        </w:rPr>
        <w:t>s of resetting the Add Budget Screen or Cancelling the budget before submitting it.</w:t>
      </w:r>
    </w:p>
    <w:p w14:paraId="6D38CB40"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6DA569A" w14:textId="77777777" w:rsidR="005037B3" w:rsidRDefault="005037B3" w:rsidP="00316914">
      <w:pPr>
        <w:numPr>
          <w:ilvl w:val="0"/>
          <w:numId w:val="24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Budget</w:t>
      </w:r>
    </w:p>
    <w:p w14:paraId="2B443B62"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6743B95A" wp14:editId="3BD599A9">
            <wp:extent cx="4314825" cy="5857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14825" cy="5857875"/>
                    </a:xfrm>
                    <a:prstGeom prst="rect">
                      <a:avLst/>
                    </a:prstGeom>
                  </pic:spPr>
                </pic:pic>
              </a:graphicData>
            </a:graphic>
          </wp:inline>
        </w:drawing>
      </w:r>
    </w:p>
    <w:p w14:paraId="3A6B8E58" w14:textId="51D13C3A" w:rsidR="005037B3" w:rsidRPr="00584DC1" w:rsidRDefault="00584DC1" w:rsidP="00584DC1">
      <w:pPr>
        <w:pStyle w:val="Caption"/>
        <w:jc w:val="center"/>
        <w:rPr>
          <w:rFonts w:ascii="Gill Sans" w:eastAsia="Gill Sans" w:hAnsi="Gill Sans" w:cs="Gill Sans"/>
          <w:color w:val="000000"/>
        </w:rPr>
      </w:pPr>
      <w:r>
        <w:t>Figure</w:t>
      </w:r>
      <w:r w:rsidR="006C0106">
        <w:t xml:space="preserve"> </w:t>
      </w:r>
      <w:r w:rsidR="00B90925">
        <w:t>13</w:t>
      </w:r>
      <w:r>
        <w:t>.B</w:t>
      </w:r>
      <w:r w:rsidR="006C0106">
        <w:t>.b</w:t>
      </w:r>
      <w:r>
        <w:t>- Update Budget</w:t>
      </w:r>
    </w:p>
    <w:p w14:paraId="4B408B94"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Budget, go to the Budget List.</w:t>
      </w:r>
    </w:p>
    <w:p w14:paraId="06377CCB" w14:textId="123D5FE9"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9BB2AED"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Budget and click on the “Update” button.</w:t>
      </w:r>
    </w:p>
    <w:p w14:paraId="3C6A7BE6"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Update the selected budget as required</w:t>
      </w:r>
    </w:p>
    <w:p w14:paraId="5C1FEA10" w14:textId="11BC8190"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then submit the budget update but has the </w:t>
      </w:r>
      <w:r w:rsidR="002C77C1">
        <w:rPr>
          <w:rFonts w:ascii="Gill Sans" w:eastAsia="Gill Sans" w:hAnsi="Gill Sans" w:cs="Gill Sans"/>
          <w:color w:val="000000"/>
        </w:rPr>
        <w:t>function</w:t>
      </w:r>
      <w:r>
        <w:rPr>
          <w:rFonts w:ascii="Gill Sans" w:eastAsia="Gill Sans" w:hAnsi="Gill Sans" w:cs="Gill Sans"/>
          <w:color w:val="000000"/>
        </w:rPr>
        <w:t>s of resetting the Budget Update Screen or Cancelling the update before submitting it</w:t>
      </w:r>
      <w:r w:rsidR="007E2A8F">
        <w:rPr>
          <w:rFonts w:ascii="Gill Sans" w:eastAsia="Gill Sans" w:hAnsi="Gill Sans" w:cs="Gill Sans"/>
          <w:color w:val="000000"/>
        </w:rPr>
        <w:t>.</w:t>
      </w:r>
    </w:p>
    <w:p w14:paraId="771BA62E" w14:textId="7F331536" w:rsidR="007E2A8F" w:rsidRDefault="007E2A8F" w:rsidP="007E2A8F">
      <w:pPr>
        <w:pBdr>
          <w:top w:val="nil"/>
          <w:left w:val="nil"/>
          <w:bottom w:val="nil"/>
          <w:right w:val="nil"/>
          <w:between w:val="nil"/>
        </w:pBdr>
        <w:rPr>
          <w:rFonts w:ascii="Gill Sans" w:eastAsia="Gill Sans" w:hAnsi="Gill Sans" w:cs="Gill Sans"/>
          <w:color w:val="000000"/>
        </w:rPr>
      </w:pPr>
    </w:p>
    <w:p w14:paraId="65C1A87C" w14:textId="0E921C5F" w:rsidR="007E2A8F" w:rsidRDefault="007E2A8F" w:rsidP="007E2A8F">
      <w:pPr>
        <w:pBdr>
          <w:top w:val="nil"/>
          <w:left w:val="nil"/>
          <w:bottom w:val="nil"/>
          <w:right w:val="nil"/>
          <w:between w:val="nil"/>
        </w:pBdr>
        <w:rPr>
          <w:rFonts w:ascii="Gill Sans" w:eastAsia="Gill Sans" w:hAnsi="Gill Sans" w:cs="Gill Sans"/>
          <w:color w:val="000000"/>
        </w:rPr>
      </w:pPr>
    </w:p>
    <w:p w14:paraId="16572ECC" w14:textId="5D46A0EA" w:rsidR="007E2A8F" w:rsidRDefault="007E2A8F" w:rsidP="007E2A8F">
      <w:pPr>
        <w:pBdr>
          <w:top w:val="nil"/>
          <w:left w:val="nil"/>
          <w:bottom w:val="nil"/>
          <w:right w:val="nil"/>
          <w:between w:val="nil"/>
        </w:pBdr>
        <w:rPr>
          <w:rFonts w:ascii="Gill Sans" w:eastAsia="Gill Sans" w:hAnsi="Gill Sans" w:cs="Gill Sans"/>
          <w:color w:val="000000"/>
        </w:rPr>
      </w:pPr>
    </w:p>
    <w:p w14:paraId="3C31734E" w14:textId="1381FB6D" w:rsidR="007E2A8F" w:rsidRDefault="007E2A8F"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36" w:name="_Toc57382818"/>
      <w:bookmarkStart w:id="137" w:name="_Toc57478182"/>
      <w:r>
        <w:rPr>
          <w:rFonts w:ascii="Gill Sans" w:eastAsia="Gill Sans" w:hAnsi="Gill Sans" w:cs="Gill Sans"/>
          <w:color w:val="CC0000"/>
        </w:rPr>
        <w:lastRenderedPageBreak/>
        <w:t xml:space="preserve">PipeLine Program </w:t>
      </w:r>
      <w:sdt>
        <w:sdtPr>
          <w:tag w:val="goog_rdk_33"/>
          <w:id w:val="-1865509836"/>
        </w:sdtPr>
        <w:sdtEndPr/>
        <w:sdtContent/>
      </w:sdt>
      <w:r>
        <w:rPr>
          <w:rFonts w:ascii="Gill Sans" w:eastAsia="Gill Sans" w:hAnsi="Gill Sans" w:cs="Gill Sans"/>
          <w:color w:val="CC0000"/>
        </w:rPr>
        <w:t>Import</w:t>
      </w:r>
      <w:bookmarkEnd w:id="136"/>
      <w:bookmarkEnd w:id="137"/>
      <w:r>
        <w:rPr>
          <w:rFonts w:ascii="Gill Sans" w:eastAsia="Gill Sans" w:hAnsi="Gill Sans" w:cs="Gill Sans"/>
          <w:color w:val="CC0000"/>
        </w:rPr>
        <w:t xml:space="preserve"> </w:t>
      </w:r>
      <w:r w:rsidR="00D9505A">
        <w:rPr>
          <w:rFonts w:ascii="Gill Sans" w:eastAsia="Gill Sans" w:hAnsi="Gill Sans" w:cs="Gill Sans"/>
          <w:color w:val="CC0000"/>
        </w:rPr>
        <w:t xml:space="preserve"> </w:t>
      </w:r>
    </w:p>
    <w:p w14:paraId="50215479" w14:textId="77777777" w:rsidR="007E2A8F" w:rsidRDefault="007E2A8F" w:rsidP="006C0106">
      <w:pPr>
        <w:pBdr>
          <w:top w:val="nil"/>
          <w:left w:val="nil"/>
          <w:bottom w:val="nil"/>
          <w:right w:val="nil"/>
          <w:between w:val="nil"/>
        </w:pBdr>
        <w:spacing w:line="276" w:lineRule="auto"/>
        <w:ind w:left="720"/>
        <w:rPr>
          <w:rFonts w:ascii="Gill Sans" w:eastAsia="Gill Sans" w:hAnsi="Gill Sans" w:cs="Gill Sans"/>
          <w:b/>
          <w:color w:val="000000"/>
          <w:sz w:val="32"/>
          <w:szCs w:val="32"/>
        </w:rPr>
      </w:pPr>
      <w:r>
        <w:rPr>
          <w:rFonts w:ascii="Gill Sans" w:eastAsia="Gill Sans" w:hAnsi="Gill Sans" w:cs="Gill Sans"/>
          <w:b/>
          <w:color w:val="000000"/>
          <w:sz w:val="32"/>
          <w:szCs w:val="32"/>
        </w:rPr>
        <w:t xml:space="preserve">Introduction </w:t>
      </w:r>
    </w:p>
    <w:p w14:paraId="29B27755" w14:textId="77777777" w:rsidR="007E2A8F" w:rsidRDefault="007E2A8F" w:rsidP="007E2A8F">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users using PipeLine will have a .accdb file which will be stored in the </w:t>
      </w:r>
      <w:r>
        <w:rPr>
          <w:rFonts w:ascii="Gill Sans" w:eastAsia="Gill Sans" w:hAnsi="Gill Sans" w:cs="Gill Sans"/>
        </w:rPr>
        <w:t>local machine</w:t>
      </w:r>
      <w:r>
        <w:rPr>
          <w:rFonts w:ascii="Gill Sans" w:eastAsia="Gill Sans" w:hAnsi="Gill Sans" w:cs="Gill Sans"/>
          <w:color w:val="000000"/>
        </w:rPr>
        <w:t>. But the QAT system allows only json file format while importing the program. Therefore, QAT has a process that converts the .accdb file into json file format.</w:t>
      </w:r>
    </w:p>
    <w:p w14:paraId="3E98B565" w14:textId="77777777" w:rsidR="007E2A8F" w:rsidRDefault="007E2A8F" w:rsidP="007E2A8F">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 xml:space="preserve">Users can convert the .accdb file </w:t>
      </w:r>
      <w:r>
        <w:rPr>
          <w:rFonts w:ascii="Gill Sans" w:eastAsia="Gill Sans" w:hAnsi="Gill Sans" w:cs="Gill Sans"/>
        </w:rPr>
        <w:t>into a json</w:t>
      </w:r>
      <w:r>
        <w:rPr>
          <w:rFonts w:ascii="Gill Sans" w:eastAsia="Gill Sans" w:hAnsi="Gill Sans" w:cs="Gill Sans"/>
          <w:color w:val="000000"/>
        </w:rPr>
        <w:t xml:space="preserve"> file using the following process. </w:t>
      </w:r>
    </w:p>
    <w:p w14:paraId="0373C268" w14:textId="77777777" w:rsidR="007E2A8F" w:rsidRDefault="007E2A8F" w:rsidP="00316914">
      <w:pPr>
        <w:numPr>
          <w:ilvl w:val="0"/>
          <w:numId w:val="164"/>
        </w:numPr>
        <w:pBdr>
          <w:top w:val="nil"/>
          <w:left w:val="nil"/>
          <w:bottom w:val="nil"/>
          <w:right w:val="nil"/>
          <w:between w:val="nil"/>
        </w:pBdr>
        <w:spacing w:before="240" w:line="288" w:lineRule="auto"/>
        <w:jc w:val="both"/>
        <w:rPr>
          <w:rFonts w:ascii="Gill Sans" w:eastAsia="Gill Sans" w:hAnsi="Gill Sans" w:cs="Gill Sans"/>
        </w:rPr>
      </w:pPr>
      <w:r>
        <w:rPr>
          <w:rFonts w:ascii="Gill Sans" w:eastAsia="Gill Sans" w:hAnsi="Gill Sans" w:cs="Gill Sans"/>
        </w:rPr>
        <w:t>Go to “Program Management” and click on “PipeLine Program Import”.</w:t>
      </w:r>
    </w:p>
    <w:p w14:paraId="0AF5B3AD" w14:textId="77777777" w:rsidR="007E2A8F" w:rsidRDefault="007E2A8F" w:rsidP="00316914">
      <w:pPr>
        <w:numPr>
          <w:ilvl w:val="0"/>
          <w:numId w:val="164"/>
        </w:numPr>
        <w:spacing w:line="288" w:lineRule="auto"/>
        <w:jc w:val="both"/>
        <w:rPr>
          <w:rFonts w:ascii="Gill Sans" w:eastAsia="Gill Sans" w:hAnsi="Gill Sans" w:cs="Gill Sans"/>
        </w:rPr>
      </w:pPr>
      <w:r>
        <w:rPr>
          <w:rFonts w:ascii="Gill Sans" w:eastAsia="Gill Sans" w:hAnsi="Gill Sans" w:cs="Gill Sans"/>
        </w:rPr>
        <w:t>On the top right corner click on the “Add” button.</w:t>
      </w:r>
    </w:p>
    <w:p w14:paraId="0EFAA78D"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It will lead to a file input screen.</w:t>
      </w:r>
    </w:p>
    <w:p w14:paraId="40FA8C70"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Click on the downward arrow button from the top right corner.</w:t>
      </w:r>
    </w:p>
    <w:p w14:paraId="66EA71B6"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“Download PipeLine Converter” will be shown on the screen.</w:t>
      </w:r>
    </w:p>
    <w:p w14:paraId="4B1948D4"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Select the required system for the local machine: Linus/Windows.</w:t>
      </w:r>
    </w:p>
    <w:p w14:paraId="240BD492"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The converter will be downloaded in the zip format.</w:t>
      </w:r>
    </w:p>
    <w:p w14:paraId="74E69990"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The user needs to open the file and run the tool, the following screen will be displayed:</w:t>
      </w:r>
    </w:p>
    <w:p w14:paraId="4D9E0FD0" w14:textId="77777777" w:rsidR="007E2A8F" w:rsidRDefault="007E2A8F" w:rsidP="00316914">
      <w:pPr>
        <w:numPr>
          <w:ilvl w:val="0"/>
          <w:numId w:val="164"/>
        </w:numPr>
        <w:pBdr>
          <w:top w:val="nil"/>
          <w:left w:val="nil"/>
          <w:bottom w:val="nil"/>
          <w:right w:val="nil"/>
          <w:between w:val="nil"/>
        </w:pBdr>
        <w:spacing w:after="140" w:line="288" w:lineRule="auto"/>
        <w:jc w:val="both"/>
        <w:rPr>
          <w:rFonts w:ascii="Gill Sans" w:eastAsia="Gill Sans" w:hAnsi="Gill Sans" w:cs="Gill Sans"/>
        </w:rPr>
      </w:pPr>
      <w:r>
        <w:rPr>
          <w:rFonts w:ascii="Gill Sans" w:eastAsia="Gill Sans" w:hAnsi="Gill Sans" w:cs="Gill Sans"/>
        </w:rPr>
        <w:t xml:space="preserve">The users can browse their .accdb file, select the destination and click on convert.  </w:t>
      </w:r>
    </w:p>
    <w:p w14:paraId="673FB5A1" w14:textId="18B801A8" w:rsidR="007E2A8F" w:rsidRPr="006C0106" w:rsidRDefault="007E2A8F" w:rsidP="006C0106">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As soon as the file gets converted into. json format, the</w:t>
      </w:r>
      <w:r w:rsidR="006C0106">
        <w:rPr>
          <w:rFonts w:ascii="Gill Sans" w:eastAsia="Gill Sans" w:hAnsi="Gill Sans" w:cs="Gill Sans"/>
          <w:color w:val="000000"/>
        </w:rPr>
        <w:t xml:space="preserve"> user gets a notification.      </w:t>
      </w:r>
      <w:r>
        <w:rPr>
          <w:rFonts w:ascii="Gill Sans" w:eastAsia="Gill Sans" w:hAnsi="Gill Sans" w:cs="Gill Sans"/>
          <w:color w:val="000000"/>
        </w:rPr>
        <w:t xml:space="preserve">This file can be stored on the user’s local machine. As shown below, the user can import the file to the QAT system. The json file can be selected from his/her local machine. The user will see one row that is generated in the program list. Once the user clicks on that row, he/she will be able to enter all the information as shown below: </w:t>
      </w:r>
    </w:p>
    <w:p w14:paraId="1227BFE7" w14:textId="77777777" w:rsidR="007E2A8F" w:rsidRDefault="007E2A8F" w:rsidP="00316914">
      <w:pPr>
        <w:numPr>
          <w:ilvl w:val="0"/>
          <w:numId w:val="132"/>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Note for PipeLine users</w:t>
      </w:r>
    </w:p>
    <w:p w14:paraId="19F9AF4D" w14:textId="77777777" w:rsidR="007E2A8F" w:rsidRDefault="007E2A8F" w:rsidP="006C0106">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While importing the data into the system - </w:t>
      </w:r>
    </w:p>
    <w:p w14:paraId="7C583D4E" w14:textId="77777777" w:rsidR="006C0106" w:rsidRDefault="007E2A8F" w:rsidP="00316914">
      <w:pPr>
        <w:numPr>
          <w:ilvl w:val="0"/>
          <w:numId w:val="2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inventory can never be negative.</w:t>
      </w:r>
    </w:p>
    <w:p w14:paraId="5AB8A09C" w14:textId="350AD9F4" w:rsidR="007E2A8F" w:rsidRPr="006C0106" w:rsidRDefault="007E2A8F" w:rsidP="00316914">
      <w:pPr>
        <w:numPr>
          <w:ilvl w:val="0"/>
          <w:numId w:val="230"/>
        </w:numPr>
        <w:pBdr>
          <w:top w:val="nil"/>
          <w:left w:val="nil"/>
          <w:bottom w:val="nil"/>
          <w:right w:val="nil"/>
          <w:between w:val="nil"/>
        </w:pBdr>
        <w:rPr>
          <w:rFonts w:ascii="Gill Sans" w:eastAsia="Gill Sans" w:hAnsi="Gill Sans" w:cs="Gill Sans"/>
          <w:color w:val="000000"/>
        </w:rPr>
      </w:pPr>
      <w:r w:rsidRPr="006C0106">
        <w:rPr>
          <w:rFonts w:ascii="Gill Sans" w:eastAsia="Gill Sans" w:hAnsi="Gill Sans" w:cs="Gill Sans"/>
          <w:color w:val="000000"/>
        </w:rPr>
        <w:t>All the shipment related data must be properly updated.</w:t>
      </w:r>
    </w:p>
    <w:p w14:paraId="77F65BC8" w14:textId="77777777" w:rsidR="007E2A8F" w:rsidRDefault="007E2A8F" w:rsidP="007E2A8F">
      <w:pPr>
        <w:pBdr>
          <w:top w:val="nil"/>
          <w:left w:val="nil"/>
          <w:bottom w:val="nil"/>
          <w:right w:val="nil"/>
          <w:between w:val="nil"/>
        </w:pBdr>
        <w:spacing w:before="240" w:line="276" w:lineRule="auto"/>
        <w:rPr>
          <w:rFonts w:ascii="Gill Sans" w:eastAsia="Gill Sans" w:hAnsi="Gill Sans" w:cs="Gill Sans"/>
          <w:color w:val="000000"/>
          <w:sz w:val="2"/>
          <w:szCs w:val="2"/>
        </w:rPr>
      </w:pPr>
    </w:p>
    <w:p w14:paraId="412C0310" w14:textId="77777777" w:rsidR="007E2A8F" w:rsidRDefault="007E2A8F" w:rsidP="00316914">
      <w:pPr>
        <w:numPr>
          <w:ilvl w:val="0"/>
          <w:numId w:val="132"/>
        </w:numPr>
        <w:pBdr>
          <w:top w:val="nil"/>
          <w:left w:val="nil"/>
          <w:bottom w:val="nil"/>
          <w:right w:val="nil"/>
          <w:between w:val="nil"/>
        </w:pBdr>
        <w:spacing w:before="240" w:line="288" w:lineRule="auto"/>
        <w:rPr>
          <w:rFonts w:ascii="Gill Sans" w:eastAsia="Gill Sans" w:hAnsi="Gill Sans" w:cs="Gill Sans"/>
          <w:b/>
          <w:color w:val="000000"/>
        </w:rPr>
      </w:pPr>
      <w:r>
        <w:rPr>
          <w:rFonts w:ascii="Gill Sans" w:eastAsia="Gill Sans" w:hAnsi="Gill Sans" w:cs="Gill Sans"/>
          <w:b/>
          <w:color w:val="000000"/>
        </w:rPr>
        <w:t>How to import files</w:t>
      </w:r>
    </w:p>
    <w:p w14:paraId="507E5CF2"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In QAT go to the sidebar menu.</w:t>
      </w:r>
    </w:p>
    <w:p w14:paraId="1AC08B7B"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Go to “Program Management”.</w:t>
      </w:r>
    </w:p>
    <w:p w14:paraId="67B39FCF" w14:textId="682E0D55"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“PipeLine Program Import” </w:t>
      </w:r>
      <w:r w:rsidR="002C77C1">
        <w:rPr>
          <w:rFonts w:ascii="Gill Sans" w:eastAsia="Gill Sans" w:hAnsi="Gill Sans" w:cs="Gill Sans"/>
          <w:color w:val="000000"/>
        </w:rPr>
        <w:t>function</w:t>
      </w:r>
      <w:r>
        <w:rPr>
          <w:rFonts w:ascii="Gill Sans" w:eastAsia="Gill Sans" w:hAnsi="Gill Sans" w:cs="Gill Sans"/>
          <w:color w:val="000000"/>
        </w:rPr>
        <w:t>.</w:t>
      </w:r>
    </w:p>
    <w:p w14:paraId="7106B5E4"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import the program, click on the “Add” button.</w:t>
      </w:r>
    </w:p>
    <w:p w14:paraId="297CE909"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 new screen will be opened.</w:t>
      </w:r>
    </w:p>
    <w:p w14:paraId="3804C5D4"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lastRenderedPageBreak/>
        <w:t xml:space="preserve">Choose a file from the local machine and click on “Submit”.   </w:t>
      </w:r>
    </w:p>
    <w:p w14:paraId="2A261B67"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completing the process, the user will get a message that the program is successfully imported.</w:t>
      </w:r>
    </w:p>
    <w:p w14:paraId="12F5F98A" w14:textId="77777777" w:rsidR="007E2A8F" w:rsidRDefault="007E2A8F" w:rsidP="00316914">
      <w:pPr>
        <w:numPr>
          <w:ilvl w:val="0"/>
          <w:numId w:val="222"/>
        </w:numPr>
        <w:pBdr>
          <w:top w:val="nil"/>
          <w:left w:val="nil"/>
          <w:bottom w:val="nil"/>
          <w:right w:val="nil"/>
          <w:between w:val="nil"/>
        </w:pBdr>
        <w:spacing w:after="140" w:line="288" w:lineRule="auto"/>
        <w:rPr>
          <w:rFonts w:ascii="Gill Sans" w:eastAsia="Gill Sans" w:hAnsi="Gill Sans" w:cs="Gill Sans"/>
          <w:color w:val="000000"/>
        </w:rPr>
      </w:pPr>
      <w:r>
        <w:rPr>
          <w:rFonts w:ascii="Gill Sans" w:eastAsia="Gill Sans" w:hAnsi="Gill Sans" w:cs="Gill Sans"/>
          <w:color w:val="000000"/>
        </w:rPr>
        <w:t>This program will be shown in the QAT program list where the user can “Download”, “Import”, and “Export” programs.</w:t>
      </w:r>
    </w:p>
    <w:p w14:paraId="0172E2AD" w14:textId="77777777" w:rsidR="007E2A8F" w:rsidRDefault="007E2A8F" w:rsidP="007E2A8F">
      <w:pPr>
        <w:pBdr>
          <w:top w:val="nil"/>
          <w:left w:val="nil"/>
          <w:bottom w:val="nil"/>
          <w:right w:val="nil"/>
          <w:between w:val="nil"/>
        </w:pBdr>
        <w:spacing w:before="240" w:after="140" w:line="288" w:lineRule="auto"/>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 At the last step (Shipment screen) a pop-up will be displayed if any program contains negative inventory.</w:t>
      </w:r>
    </w:p>
    <w:p w14:paraId="5AA7C8CB" w14:textId="630C297F" w:rsidR="007E2A8F" w:rsidRPr="006C0106" w:rsidRDefault="007E2A8F" w:rsidP="006C0106">
      <w:pPr>
        <w:pBdr>
          <w:top w:val="nil"/>
          <w:left w:val="nil"/>
          <w:bottom w:val="nil"/>
          <w:right w:val="nil"/>
          <w:between w:val="nil"/>
        </w:pBdr>
        <w:spacing w:before="240" w:after="140" w:line="288" w:lineRule="auto"/>
        <w:jc w:val="both"/>
        <w:rPr>
          <w:rFonts w:ascii="Gill Sans" w:eastAsia="Gill Sans" w:hAnsi="Gill Sans" w:cs="Gill Sans"/>
          <w:color w:val="000000"/>
        </w:rPr>
      </w:pPr>
      <w:r>
        <w:rPr>
          <w:rFonts w:ascii="Gill Sans" w:eastAsia="Gill Sans" w:hAnsi="Gill Sans" w:cs="Gill Sans"/>
          <w:color w:val="000000"/>
        </w:rPr>
        <w:t xml:space="preserve">After </w:t>
      </w:r>
      <w:r>
        <w:rPr>
          <w:rFonts w:ascii="Gill Sans" w:eastAsia="Gill Sans" w:hAnsi="Gill Sans" w:cs="Gill Sans"/>
        </w:rPr>
        <w:t xml:space="preserve">importing PipeLine data, </w:t>
      </w:r>
      <w:r>
        <w:rPr>
          <w:rFonts w:ascii="Gill Sans" w:eastAsia="Gill Sans" w:hAnsi="Gill Sans" w:cs="Gill Sans"/>
          <w:color w:val="000000"/>
        </w:rPr>
        <w:t xml:space="preserve">the user will navigate through a series of screens where there will be prompts to enter data. After editing data on one screen, the user should click on “Next”. It is possible to navigate to previous screens by clicking “Back”. The user should navigate through the following screens for program info, Planning Unit, Data Source, Funding Source, etc. and enter </w:t>
      </w:r>
      <w:r w:rsidR="006C0106">
        <w:rPr>
          <w:rFonts w:ascii="Gill Sans" w:eastAsia="Gill Sans" w:hAnsi="Gill Sans" w:cs="Gill Sans"/>
          <w:color w:val="000000"/>
        </w:rPr>
        <w:t>all the details as shown below:</w:t>
      </w:r>
    </w:p>
    <w:p w14:paraId="364C2271" w14:textId="77777777" w:rsidR="006C0106" w:rsidRDefault="007E2A8F" w:rsidP="006C0106">
      <w:pPr>
        <w:keepNext/>
        <w:pBdr>
          <w:top w:val="nil"/>
          <w:left w:val="nil"/>
          <w:bottom w:val="nil"/>
          <w:right w:val="nil"/>
          <w:between w:val="nil"/>
        </w:pBdr>
        <w:spacing w:before="240" w:after="140" w:line="288" w:lineRule="auto"/>
        <w:jc w:val="center"/>
      </w:pPr>
      <w:r>
        <w:rPr>
          <w:rFonts w:ascii="Gill Sans" w:eastAsia="Gill Sans" w:hAnsi="Gill Sans" w:cs="Gill Sans"/>
          <w:noProof/>
          <w:color w:val="000000"/>
          <w:sz w:val="18"/>
          <w:szCs w:val="18"/>
          <w:lang w:eastAsia="en-US" w:bidi="ar-SA"/>
        </w:rPr>
        <w:drawing>
          <wp:inline distT="114300" distB="114300" distL="114300" distR="114300" wp14:anchorId="3FCCFF61" wp14:editId="0C74C216">
            <wp:extent cx="6265300" cy="1722120"/>
            <wp:effectExtent l="0" t="0" r="0" b="0"/>
            <wp:docPr id="884"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rotWithShape="1">
                    <a:blip r:embed="rId125"/>
                    <a:srcRect t="8877" b="37623"/>
                    <a:stretch/>
                  </pic:blipFill>
                  <pic:spPr bwMode="auto">
                    <a:xfrm>
                      <a:off x="0" y="0"/>
                      <a:ext cx="6266498" cy="1722449"/>
                    </a:xfrm>
                    <a:prstGeom prst="rect">
                      <a:avLst/>
                    </a:prstGeom>
                    <a:ln>
                      <a:noFill/>
                    </a:ln>
                    <a:extLst>
                      <a:ext uri="{53640926-AAD7-44D8-BBD7-CCE9431645EC}">
                        <a14:shadowObscured xmlns:a14="http://schemas.microsoft.com/office/drawing/2010/main"/>
                      </a:ext>
                    </a:extLst>
                  </pic:spPr>
                </pic:pic>
              </a:graphicData>
            </a:graphic>
          </wp:inline>
        </w:drawing>
      </w:r>
    </w:p>
    <w:p w14:paraId="21D215B4" w14:textId="4692EA38" w:rsidR="006C0106" w:rsidRDefault="006C0106" w:rsidP="006C0106">
      <w:pPr>
        <w:pStyle w:val="Caption"/>
        <w:jc w:val="center"/>
      </w:pPr>
      <w:r>
        <w:t>Figure 1</w:t>
      </w:r>
      <w:r w:rsidR="00CA3956">
        <w:fldChar w:fldCharType="begin"/>
      </w:r>
      <w:r w:rsidR="00CA3956">
        <w:instrText xml:space="preserve"> SEQ Figure \* ARABIC </w:instrText>
      </w:r>
      <w:r w:rsidR="00CA3956">
        <w:fldChar w:fldCharType="separate"/>
      </w:r>
      <w:r w:rsidR="00FA31B7">
        <w:rPr>
          <w:noProof/>
        </w:rPr>
        <w:t>2</w:t>
      </w:r>
      <w:r w:rsidR="00CA3956">
        <w:rPr>
          <w:noProof/>
        </w:rPr>
        <w:fldChar w:fldCharType="end"/>
      </w:r>
      <w:r>
        <w:t>- Country</w:t>
      </w:r>
    </w:p>
    <w:p w14:paraId="16FD0057" w14:textId="22CF29D2"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35454670" wp14:editId="764689B9">
            <wp:extent cx="6124575" cy="1680845"/>
            <wp:effectExtent l="0" t="0" r="0" b="0"/>
            <wp:docPr id="88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rotWithShape="1">
                    <a:blip r:embed="rId126"/>
                    <a:srcRect t="9121" b="33398"/>
                    <a:stretch/>
                  </pic:blipFill>
                  <pic:spPr bwMode="auto">
                    <a:xfrm>
                      <a:off x="0" y="0"/>
                      <a:ext cx="6124575" cy="168084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Technical Area</w:t>
      </w:r>
    </w:p>
    <w:p w14:paraId="2BD93584" w14:textId="79178958"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1330EAB" w14:textId="07996EB1"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0E44CE3C" wp14:editId="0B1E8635">
            <wp:extent cx="6124575" cy="1604645"/>
            <wp:effectExtent l="0" t="0" r="0" b="0"/>
            <wp:docPr id="888"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rotWithShape="1">
                    <a:blip r:embed="rId127"/>
                    <a:srcRect t="9120" b="36003"/>
                    <a:stretch/>
                  </pic:blipFill>
                  <pic:spPr bwMode="auto">
                    <a:xfrm>
                      <a:off x="0" y="0"/>
                      <a:ext cx="6124575" cy="160464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Organization</w:t>
      </w:r>
    </w:p>
    <w:p w14:paraId="46E6E27E" w14:textId="382366FF"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2B4A2295" w14:textId="313EF0CB"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5C1B1CF2" wp14:editId="2D0F4671">
            <wp:extent cx="6124575" cy="1709420"/>
            <wp:effectExtent l="0" t="0" r="0" b="0"/>
            <wp:docPr id="89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rotWithShape="1">
                    <a:blip r:embed="rId128"/>
                    <a:srcRect t="9447" b="32094"/>
                    <a:stretch/>
                  </pic:blipFill>
                  <pic:spPr bwMode="auto">
                    <a:xfrm>
                      <a:off x="0" y="0"/>
                      <a:ext cx="6124575" cy="170942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Region</w:t>
      </w:r>
    </w:p>
    <w:p w14:paraId="228BD7F0" w14:textId="3F0E867C"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0B996705" w14:textId="47CEE1D0"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0149B6FA" wp14:editId="3E0E36D1">
            <wp:extent cx="6119495" cy="4105042"/>
            <wp:effectExtent l="0" t="0" r="0" b="0"/>
            <wp:docPr id="89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rotWithShape="1">
                    <a:blip r:embed="rId129"/>
                    <a:srcRect t="6304"/>
                    <a:stretch/>
                  </pic:blipFill>
                  <pic:spPr bwMode="auto">
                    <a:xfrm>
                      <a:off x="0" y="0"/>
                      <a:ext cx="6119820" cy="41052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Program Data</w:t>
      </w:r>
    </w:p>
    <w:p w14:paraId="69E7D5B2" w14:textId="1905B910"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rPr>
      </w:pPr>
    </w:p>
    <w:p w14:paraId="7DFE00C0" w14:textId="77777777" w:rsidR="007E2A8F" w:rsidRDefault="007E2A8F" w:rsidP="007E2A8F">
      <w:pPr>
        <w:pBdr>
          <w:top w:val="nil"/>
          <w:left w:val="nil"/>
          <w:bottom w:val="nil"/>
          <w:right w:val="nil"/>
          <w:between w:val="nil"/>
        </w:pBdr>
        <w:spacing w:before="240" w:after="140" w:line="288" w:lineRule="auto"/>
        <w:rPr>
          <w:rFonts w:ascii="Gill Sans" w:eastAsia="Gill Sans" w:hAnsi="Gill Sans" w:cs="Gill Sans"/>
          <w:color w:val="000000"/>
        </w:rPr>
      </w:pPr>
    </w:p>
    <w:p w14:paraId="7686B087" w14:textId="1631A41E"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23982224" wp14:editId="4259BAA1">
            <wp:extent cx="6119495" cy="4686037"/>
            <wp:effectExtent l="0" t="0" r="0" b="0"/>
            <wp:docPr id="89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rotWithShape="1">
                    <a:blip r:embed="rId130"/>
                    <a:srcRect t="5385"/>
                    <a:stretch/>
                  </pic:blipFill>
                  <pic:spPr bwMode="auto">
                    <a:xfrm>
                      <a:off x="0" y="0"/>
                      <a:ext cx="6119820" cy="4686286"/>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Planning Units</w:t>
      </w:r>
    </w:p>
    <w:p w14:paraId="146FC5F5" w14:textId="75EBEA41"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051CEDEC" w14:textId="546670B5"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4702C970" wp14:editId="07599001">
            <wp:extent cx="6119495" cy="3203390"/>
            <wp:effectExtent l="0" t="0" r="0" b="0"/>
            <wp:docPr id="897"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rotWithShape="1">
                    <a:blip r:embed="rId131"/>
                    <a:srcRect t="7938"/>
                    <a:stretch/>
                  </pic:blipFill>
                  <pic:spPr bwMode="auto">
                    <a:xfrm>
                      <a:off x="0" y="0"/>
                      <a:ext cx="6119820" cy="32035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Data Source</w:t>
      </w:r>
    </w:p>
    <w:p w14:paraId="1F09F364" w14:textId="58A32059"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rPr>
      </w:pPr>
    </w:p>
    <w:p w14:paraId="256C767C" w14:textId="5C30FCAB"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231F5540" wp14:editId="11F61DDB">
            <wp:extent cx="6119495" cy="2644620"/>
            <wp:effectExtent l="0" t="0" r="0" b="0"/>
            <wp:docPr id="87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rotWithShape="1">
                    <a:blip r:embed="rId132"/>
                    <a:srcRect t="9457"/>
                    <a:stretch/>
                  </pic:blipFill>
                  <pic:spPr bwMode="auto">
                    <a:xfrm>
                      <a:off x="0" y="0"/>
                      <a:ext cx="6119820" cy="26447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Funding Source</w:t>
      </w:r>
    </w:p>
    <w:p w14:paraId="5BCAFD52" w14:textId="4DDFFFFD"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56B35E4" w14:textId="7A8E60C2"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64FC692F" wp14:editId="29E40379">
            <wp:extent cx="6119495" cy="2698592"/>
            <wp:effectExtent l="0" t="0" r="0" b="0"/>
            <wp:docPr id="85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rotWithShape="1">
                    <a:blip r:embed="rId133"/>
                    <a:srcRect t="9575"/>
                    <a:stretch/>
                  </pic:blipFill>
                  <pic:spPr bwMode="auto">
                    <a:xfrm>
                      <a:off x="0" y="0"/>
                      <a:ext cx="6119820" cy="269873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Procurement Agent</w:t>
      </w:r>
    </w:p>
    <w:p w14:paraId="784A52E2" w14:textId="73072C6A"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631A0377" wp14:editId="2B65F32E">
            <wp:extent cx="6124575" cy="3642995"/>
            <wp:effectExtent l="0" t="0" r="0" b="0"/>
            <wp:docPr id="856"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rotWithShape="1">
                    <a:blip r:embed="rId134"/>
                    <a:srcRect t="6208" b="5868"/>
                    <a:stretch/>
                  </pic:blipFill>
                  <pic:spPr bwMode="auto">
                    <a:xfrm>
                      <a:off x="0" y="0"/>
                      <a:ext cx="6124575" cy="364299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Consumption</w:t>
      </w:r>
    </w:p>
    <w:p w14:paraId="6406671A" w14:textId="32CCDD16"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78F04A07" w14:textId="14983FD7"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490DF5F2" wp14:editId="012EE45C">
            <wp:extent cx="6119495" cy="4320931"/>
            <wp:effectExtent l="0" t="0" r="0" b="0"/>
            <wp:docPr id="85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rotWithShape="1">
                    <a:blip r:embed="rId135"/>
                    <a:srcRect t="6008"/>
                    <a:stretch/>
                  </pic:blipFill>
                  <pic:spPr bwMode="auto">
                    <a:xfrm>
                      <a:off x="0" y="0"/>
                      <a:ext cx="6119820" cy="43211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CA3956">
        <w:fldChar w:fldCharType="begin"/>
      </w:r>
      <w:r w:rsidR="00CA3956">
        <w:instrText xml:space="preserve"> SEQ Figure \* ARABIC </w:instrText>
      </w:r>
      <w:r w:rsidR="00CA3956">
        <w:fldChar w:fldCharType="separate"/>
      </w:r>
      <w:r w:rsidR="00FA31B7">
        <w:rPr>
          <w:noProof/>
        </w:rPr>
        <w:t>3</w:t>
      </w:r>
      <w:r w:rsidR="00CA3956">
        <w:rPr>
          <w:noProof/>
        </w:rPr>
        <w:fldChar w:fldCharType="end"/>
      </w:r>
      <w:r w:rsidR="006C0106">
        <w:t>- Inventory</w:t>
      </w:r>
    </w:p>
    <w:p w14:paraId="64AE3F43" w14:textId="04D4F60F"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DCCE056" w14:textId="614BDC3F"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3ABE2871" wp14:editId="7EFB5D2F">
            <wp:extent cx="6119495" cy="4359029"/>
            <wp:effectExtent l="0" t="0" r="0" b="0"/>
            <wp:docPr id="862"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rotWithShape="1">
                    <a:blip r:embed="rId136"/>
                    <a:srcRect t="5959"/>
                    <a:stretch/>
                  </pic:blipFill>
                  <pic:spPr bwMode="auto">
                    <a:xfrm>
                      <a:off x="0" y="0"/>
                      <a:ext cx="6119820" cy="4359261"/>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Shipment</w:t>
      </w:r>
    </w:p>
    <w:p w14:paraId="0E467694" w14:textId="4DCD3366" w:rsidR="007E2A8F" w:rsidRDefault="007E2A8F" w:rsidP="007E2A8F">
      <w:pPr>
        <w:pBdr>
          <w:top w:val="nil"/>
          <w:left w:val="nil"/>
          <w:bottom w:val="nil"/>
          <w:right w:val="nil"/>
          <w:between w:val="nil"/>
        </w:pBdr>
        <w:spacing w:line="288" w:lineRule="auto"/>
        <w:rPr>
          <w:rFonts w:ascii="Gill Sans" w:eastAsia="Gill Sans" w:hAnsi="Gill Sans" w:cs="Gill Sans"/>
          <w:color w:val="000000"/>
          <w:highlight w:val="yellow"/>
        </w:rPr>
      </w:pPr>
    </w:p>
    <w:p w14:paraId="403FCFCD" w14:textId="77777777" w:rsidR="007E2A8F" w:rsidRDefault="007E2A8F" w:rsidP="007E2A8F">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the file is successfully imported to QAT;</w:t>
      </w:r>
    </w:p>
    <w:p w14:paraId="6B13C29D" w14:textId="77777777" w:rsidR="007E2A8F" w:rsidRDefault="007E2A8F" w:rsidP="00316914">
      <w:pPr>
        <w:numPr>
          <w:ilvl w:val="0"/>
          <w:numId w:val="134"/>
        </w:numPr>
        <w:pBdr>
          <w:top w:val="nil"/>
          <w:left w:val="nil"/>
          <w:bottom w:val="nil"/>
          <w:right w:val="nil"/>
          <w:between w:val="nil"/>
        </w:pBdr>
        <w:spacing w:before="240" w:line="288" w:lineRule="auto"/>
        <w:jc w:val="both"/>
        <w:rPr>
          <w:rFonts w:ascii="Gill Sans" w:eastAsia="Gill Sans" w:hAnsi="Gill Sans" w:cs="Gill Sans"/>
          <w:color w:val="000000"/>
        </w:rPr>
      </w:pPr>
      <w:r>
        <w:rPr>
          <w:rFonts w:ascii="Gill Sans" w:eastAsia="Gill Sans" w:hAnsi="Gill Sans" w:cs="Gill Sans"/>
          <w:color w:val="000000"/>
        </w:rPr>
        <w:t>The users can go to “Program Management”.</w:t>
      </w:r>
    </w:p>
    <w:p w14:paraId="701DE463" w14:textId="412DD859" w:rsidR="007E2A8F" w:rsidRDefault="007E2A8F" w:rsidP="00316914">
      <w:pPr>
        <w:numPr>
          <w:ilvl w:val="0"/>
          <w:numId w:val="13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Click on the “Programs” </w:t>
      </w:r>
      <w:r w:rsidR="002C77C1">
        <w:rPr>
          <w:rFonts w:ascii="Gill Sans" w:eastAsia="Gill Sans" w:hAnsi="Gill Sans" w:cs="Gill Sans"/>
          <w:color w:val="000000"/>
        </w:rPr>
        <w:t>function</w:t>
      </w:r>
      <w:r>
        <w:rPr>
          <w:rFonts w:ascii="Gill Sans" w:eastAsia="Gill Sans" w:hAnsi="Gill Sans" w:cs="Gill Sans"/>
          <w:color w:val="000000"/>
        </w:rPr>
        <w:t>.</w:t>
      </w:r>
    </w:p>
    <w:p w14:paraId="45CFA4C6" w14:textId="77777777" w:rsidR="007E2A8F" w:rsidRDefault="007E2A8F" w:rsidP="00316914">
      <w:pPr>
        <w:numPr>
          <w:ilvl w:val="0"/>
          <w:numId w:val="13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program list will show the imported program.</w:t>
      </w:r>
    </w:p>
    <w:p w14:paraId="49F10EAE" w14:textId="77777777" w:rsidR="007E2A8F" w:rsidRDefault="007E2A8F" w:rsidP="00316914">
      <w:pPr>
        <w:numPr>
          <w:ilvl w:val="0"/>
          <w:numId w:val="13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Now the user can “Load”, “Import” and “Export” that program.</w:t>
      </w:r>
    </w:p>
    <w:p w14:paraId="79982897" w14:textId="77777777" w:rsidR="007E2A8F" w:rsidRDefault="007E2A8F" w:rsidP="007E2A8F">
      <w:pPr>
        <w:pBdr>
          <w:top w:val="nil"/>
          <w:left w:val="nil"/>
          <w:bottom w:val="nil"/>
          <w:right w:val="nil"/>
          <w:between w:val="nil"/>
        </w:pBdr>
        <w:rPr>
          <w:rFonts w:ascii="Gill Sans" w:eastAsia="Gill Sans" w:hAnsi="Gill Sans" w:cs="Gill Sans"/>
          <w:color w:val="000000"/>
        </w:rPr>
      </w:pPr>
    </w:p>
    <w:p w14:paraId="4F635AE7" w14:textId="77777777" w:rsidR="005037B3" w:rsidRDefault="005037B3" w:rsidP="00BC61D9">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138" w:name="_Working_with_Program"/>
      <w:bookmarkStart w:id="139" w:name="_Toc57382819"/>
      <w:bookmarkStart w:id="140" w:name="_Toc57478183"/>
      <w:bookmarkEnd w:id="138"/>
      <w:r>
        <w:rPr>
          <w:rFonts w:ascii="Gill Sans" w:eastAsia="Gill Sans" w:hAnsi="Gill Sans" w:cs="Gill Sans"/>
          <w:color w:val="CC0000"/>
        </w:rPr>
        <w:t>Working with Program Data</w:t>
      </w:r>
      <w:bookmarkEnd w:id="139"/>
      <w:bookmarkEnd w:id="140"/>
      <w:r>
        <w:rPr>
          <w:rFonts w:ascii="Gill Sans" w:eastAsia="Gill Sans" w:hAnsi="Gill Sans" w:cs="Gill Sans"/>
          <w:color w:val="CC0000"/>
        </w:rPr>
        <w:t xml:space="preserve"> </w:t>
      </w:r>
    </w:p>
    <w:tbl>
      <w:tblPr>
        <w:tblW w:w="9800" w:type="dxa"/>
        <w:tblLayout w:type="fixed"/>
        <w:tblLook w:val="0400" w:firstRow="0" w:lastRow="0" w:firstColumn="0" w:lastColumn="0" w:noHBand="0" w:noVBand="1"/>
      </w:tblPr>
      <w:tblGrid>
        <w:gridCol w:w="3266"/>
        <w:gridCol w:w="3267"/>
        <w:gridCol w:w="3267"/>
      </w:tblGrid>
      <w:tr w:rsidR="005037B3" w14:paraId="49E29C64" w14:textId="77777777" w:rsidTr="005037B3">
        <w:trPr>
          <w:trHeight w:val="20"/>
        </w:trPr>
        <w:tc>
          <w:tcPr>
            <w:tcW w:w="3266" w:type="dxa"/>
            <w:tcBorders>
              <w:top w:val="single" w:sz="8" w:space="0" w:color="FFFFFF"/>
              <w:left w:val="single" w:sz="8" w:space="0" w:color="FFFFFF"/>
              <w:bottom w:val="single" w:sz="12" w:space="0" w:color="FFFFFF"/>
              <w:right w:val="single" w:sz="8" w:space="0" w:color="FFFFFF"/>
            </w:tcBorders>
            <w:shd w:val="clear" w:color="auto" w:fill="002F6C"/>
            <w:vAlign w:val="center"/>
          </w:tcPr>
          <w:p w14:paraId="31A329C2" w14:textId="77777777" w:rsidR="005037B3" w:rsidRDefault="005037B3" w:rsidP="00BC61D9">
            <w:pPr>
              <w:spacing w:line="276" w:lineRule="auto"/>
              <w:ind w:firstLine="220"/>
              <w:rPr>
                <w:rFonts w:ascii="Gill Sans" w:eastAsia="Gill Sans" w:hAnsi="Gill Sans" w:cs="Gill Sans"/>
                <w:sz w:val="22"/>
                <w:szCs w:val="22"/>
              </w:rPr>
            </w:pPr>
            <w:r>
              <w:rPr>
                <w:rFonts w:ascii="Gill Sans" w:eastAsia="Gill Sans" w:hAnsi="Gill Sans" w:cs="Gill Sans"/>
                <w:sz w:val="22"/>
                <w:szCs w:val="22"/>
              </w:rPr>
              <w:t> </w:t>
            </w:r>
          </w:p>
        </w:tc>
        <w:tc>
          <w:tcPr>
            <w:tcW w:w="3267" w:type="dxa"/>
            <w:tcBorders>
              <w:top w:val="single" w:sz="8" w:space="0" w:color="FFFFFF"/>
              <w:left w:val="nil"/>
              <w:bottom w:val="single" w:sz="12" w:space="0" w:color="FFFFFF"/>
              <w:right w:val="single" w:sz="8" w:space="0" w:color="FFFFFF"/>
            </w:tcBorders>
            <w:shd w:val="clear" w:color="auto" w:fill="002F6C"/>
            <w:vAlign w:val="center"/>
          </w:tcPr>
          <w:p w14:paraId="5B85C926" w14:textId="77777777" w:rsidR="005037B3" w:rsidRDefault="005037B3" w:rsidP="00BC61D9">
            <w:pPr>
              <w:spacing w:line="276" w:lineRule="auto"/>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Online</w:t>
            </w:r>
          </w:p>
        </w:tc>
        <w:tc>
          <w:tcPr>
            <w:tcW w:w="3267" w:type="dxa"/>
            <w:tcBorders>
              <w:top w:val="single" w:sz="8" w:space="0" w:color="FFFFFF"/>
              <w:left w:val="nil"/>
              <w:bottom w:val="single" w:sz="12" w:space="0" w:color="FFFFFF"/>
              <w:right w:val="single" w:sz="8" w:space="0" w:color="FFFFFF"/>
            </w:tcBorders>
            <w:shd w:val="clear" w:color="auto" w:fill="002F6C"/>
            <w:vAlign w:val="center"/>
          </w:tcPr>
          <w:p w14:paraId="36829032" w14:textId="77777777" w:rsidR="005037B3" w:rsidRDefault="005037B3" w:rsidP="00BC61D9">
            <w:pPr>
              <w:spacing w:line="276" w:lineRule="auto"/>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Offline</w:t>
            </w:r>
          </w:p>
        </w:tc>
      </w:tr>
      <w:tr w:rsidR="005037B3" w14:paraId="39357852" w14:textId="77777777" w:rsidTr="005037B3">
        <w:trPr>
          <w:trHeight w:val="287"/>
        </w:trPr>
        <w:tc>
          <w:tcPr>
            <w:tcW w:w="3266" w:type="dxa"/>
            <w:tcBorders>
              <w:top w:val="nil"/>
              <w:left w:val="single" w:sz="8" w:space="0" w:color="FFFFFF"/>
              <w:bottom w:val="single" w:sz="8" w:space="0" w:color="FFFFFF"/>
              <w:right w:val="single" w:sz="8" w:space="0" w:color="FFFFFF"/>
            </w:tcBorders>
            <w:shd w:val="clear" w:color="auto" w:fill="CBCDD4"/>
            <w:vAlign w:val="center"/>
          </w:tcPr>
          <w:p w14:paraId="15967415" w14:textId="77777777" w:rsidR="005037B3" w:rsidRDefault="005037B3" w:rsidP="00BC61D9">
            <w:pPr>
              <w:spacing w:line="276" w:lineRule="auto"/>
              <w:rPr>
                <w:rFonts w:ascii="Gill Sans" w:eastAsia="Gill Sans" w:hAnsi="Gill Sans" w:cs="Gill Sans"/>
                <w:color w:val="000000"/>
                <w:sz w:val="22"/>
                <w:szCs w:val="22"/>
              </w:rPr>
            </w:pPr>
            <w:r>
              <w:rPr>
                <w:rFonts w:ascii="Gill Sans" w:eastAsia="Gill Sans" w:hAnsi="Gill Sans" w:cs="Gill Sans"/>
                <w:color w:val="000000"/>
                <w:sz w:val="22"/>
                <w:szCs w:val="22"/>
              </w:rPr>
              <w:t>Data from others</w:t>
            </w:r>
          </w:p>
        </w:tc>
        <w:tc>
          <w:tcPr>
            <w:tcW w:w="3267" w:type="dxa"/>
            <w:tcBorders>
              <w:top w:val="nil"/>
              <w:left w:val="nil"/>
              <w:bottom w:val="single" w:sz="8" w:space="0" w:color="FFFFFF"/>
              <w:right w:val="single" w:sz="8" w:space="0" w:color="FFFFFF"/>
            </w:tcBorders>
            <w:shd w:val="clear" w:color="auto" w:fill="CBCDD4"/>
            <w:vAlign w:val="center"/>
          </w:tcPr>
          <w:p w14:paraId="47F0159B" w14:textId="77777777" w:rsidR="005037B3" w:rsidRDefault="005037B3" w:rsidP="00BC61D9">
            <w:pPr>
              <w:spacing w:line="276" w:lineRule="auto"/>
              <w:jc w:val="center"/>
              <w:rPr>
                <w:rFonts w:ascii="Gill Sans" w:eastAsia="Gill Sans" w:hAnsi="Gill Sans" w:cs="Gill Sans"/>
                <w:color w:val="000000"/>
                <w:sz w:val="22"/>
                <w:szCs w:val="22"/>
              </w:rPr>
            </w:pPr>
            <w:r>
              <w:rPr>
                <w:rFonts w:ascii="Gill Sans" w:eastAsia="Gill Sans" w:hAnsi="Gill Sans" w:cs="Gill Sans"/>
                <w:color w:val="000000"/>
                <w:sz w:val="22"/>
                <w:szCs w:val="22"/>
              </w:rPr>
              <w:t>Load</w:t>
            </w:r>
          </w:p>
        </w:tc>
        <w:tc>
          <w:tcPr>
            <w:tcW w:w="3267" w:type="dxa"/>
            <w:tcBorders>
              <w:top w:val="nil"/>
              <w:left w:val="nil"/>
              <w:bottom w:val="single" w:sz="8" w:space="0" w:color="FFFFFF"/>
              <w:right w:val="single" w:sz="8" w:space="0" w:color="FFFFFF"/>
            </w:tcBorders>
            <w:shd w:val="clear" w:color="auto" w:fill="CBCDD4"/>
            <w:vAlign w:val="center"/>
          </w:tcPr>
          <w:p w14:paraId="6079BC30" w14:textId="77777777" w:rsidR="005037B3" w:rsidRDefault="005037B3" w:rsidP="00BC61D9">
            <w:pPr>
              <w:spacing w:line="276" w:lineRule="auto"/>
              <w:jc w:val="center"/>
              <w:rPr>
                <w:rFonts w:ascii="Gill Sans" w:eastAsia="Gill Sans" w:hAnsi="Gill Sans" w:cs="Gill Sans"/>
                <w:color w:val="000000"/>
                <w:sz w:val="22"/>
                <w:szCs w:val="22"/>
              </w:rPr>
            </w:pPr>
            <w:r>
              <w:rPr>
                <w:rFonts w:ascii="Gill Sans" w:eastAsia="Gill Sans" w:hAnsi="Gill Sans" w:cs="Gill Sans"/>
                <w:color w:val="000000"/>
                <w:sz w:val="22"/>
                <w:szCs w:val="22"/>
              </w:rPr>
              <w:t>Import</w:t>
            </w:r>
          </w:p>
        </w:tc>
      </w:tr>
      <w:tr w:rsidR="005037B3" w14:paraId="6A712263" w14:textId="77777777" w:rsidTr="005037B3">
        <w:trPr>
          <w:trHeight w:val="20"/>
        </w:trPr>
        <w:tc>
          <w:tcPr>
            <w:tcW w:w="3266" w:type="dxa"/>
            <w:tcBorders>
              <w:top w:val="nil"/>
              <w:left w:val="single" w:sz="8" w:space="0" w:color="FFFFFF"/>
              <w:bottom w:val="single" w:sz="8" w:space="0" w:color="FFFFFF"/>
              <w:right w:val="single" w:sz="8" w:space="0" w:color="FFFFFF"/>
            </w:tcBorders>
            <w:shd w:val="clear" w:color="auto" w:fill="E7E8EB"/>
            <w:vAlign w:val="center"/>
          </w:tcPr>
          <w:p w14:paraId="5355B76E" w14:textId="77777777" w:rsidR="005037B3" w:rsidRDefault="005037B3" w:rsidP="005037B3">
            <w:pPr>
              <w:rPr>
                <w:rFonts w:ascii="Gill Sans" w:eastAsia="Gill Sans" w:hAnsi="Gill Sans" w:cs="Gill Sans"/>
                <w:color w:val="000000"/>
                <w:sz w:val="22"/>
                <w:szCs w:val="22"/>
              </w:rPr>
            </w:pPr>
            <w:r>
              <w:rPr>
                <w:rFonts w:ascii="Gill Sans" w:eastAsia="Gill Sans" w:hAnsi="Gill Sans" w:cs="Gill Sans"/>
                <w:color w:val="000000"/>
                <w:sz w:val="22"/>
                <w:szCs w:val="22"/>
              </w:rPr>
              <w:t>Data from users</w:t>
            </w:r>
          </w:p>
        </w:tc>
        <w:tc>
          <w:tcPr>
            <w:tcW w:w="3267" w:type="dxa"/>
            <w:tcBorders>
              <w:top w:val="nil"/>
              <w:left w:val="nil"/>
              <w:bottom w:val="single" w:sz="8" w:space="0" w:color="FFFFFF"/>
              <w:right w:val="single" w:sz="8" w:space="0" w:color="FFFFFF"/>
            </w:tcBorders>
            <w:shd w:val="clear" w:color="auto" w:fill="E7E8EB"/>
            <w:vAlign w:val="center"/>
          </w:tcPr>
          <w:p w14:paraId="1A6AE868" w14:textId="77777777" w:rsidR="005037B3" w:rsidRDefault="005037B3" w:rsidP="005037B3">
            <w:pPr>
              <w:jc w:val="center"/>
              <w:rPr>
                <w:rFonts w:ascii="Gill Sans" w:eastAsia="Gill Sans" w:hAnsi="Gill Sans" w:cs="Gill Sans"/>
                <w:color w:val="000000"/>
                <w:sz w:val="22"/>
                <w:szCs w:val="22"/>
              </w:rPr>
            </w:pPr>
            <w:r>
              <w:rPr>
                <w:rFonts w:ascii="Gill Sans" w:eastAsia="Gill Sans" w:hAnsi="Gill Sans" w:cs="Gill Sans"/>
                <w:color w:val="000000"/>
                <w:sz w:val="22"/>
                <w:szCs w:val="22"/>
              </w:rPr>
              <w:t>Commit</w:t>
            </w:r>
          </w:p>
        </w:tc>
        <w:tc>
          <w:tcPr>
            <w:tcW w:w="3267" w:type="dxa"/>
            <w:tcBorders>
              <w:top w:val="nil"/>
              <w:left w:val="nil"/>
              <w:bottom w:val="single" w:sz="8" w:space="0" w:color="FFFFFF"/>
              <w:right w:val="single" w:sz="8" w:space="0" w:color="FFFFFF"/>
            </w:tcBorders>
            <w:shd w:val="clear" w:color="auto" w:fill="E7E8EB"/>
            <w:vAlign w:val="center"/>
          </w:tcPr>
          <w:p w14:paraId="12629169" w14:textId="77777777" w:rsidR="005037B3" w:rsidRDefault="005037B3" w:rsidP="005037B3">
            <w:pPr>
              <w:jc w:val="center"/>
              <w:rPr>
                <w:rFonts w:ascii="Gill Sans" w:eastAsia="Gill Sans" w:hAnsi="Gill Sans" w:cs="Gill Sans"/>
                <w:color w:val="000000"/>
                <w:sz w:val="22"/>
                <w:szCs w:val="22"/>
              </w:rPr>
            </w:pPr>
            <w:r>
              <w:rPr>
                <w:rFonts w:ascii="Gill Sans" w:eastAsia="Gill Sans" w:hAnsi="Gill Sans" w:cs="Gill Sans"/>
                <w:color w:val="000000"/>
                <w:sz w:val="22"/>
                <w:szCs w:val="22"/>
              </w:rPr>
              <w:t>Export</w:t>
            </w:r>
          </w:p>
        </w:tc>
      </w:tr>
    </w:tbl>
    <w:sdt>
      <w:sdtPr>
        <w:tag w:val="goog_rdk_61"/>
        <w:id w:val="1317988708"/>
      </w:sdtPr>
      <w:sdtEndPr/>
      <w:sdtContent>
        <w:p w14:paraId="1141277B" w14:textId="18C9B936" w:rsidR="005037B3" w:rsidRDefault="00CA3956" w:rsidP="005037B3">
          <w:pPr>
            <w:pBdr>
              <w:top w:val="nil"/>
              <w:left w:val="nil"/>
              <w:bottom w:val="nil"/>
              <w:right w:val="nil"/>
              <w:between w:val="nil"/>
            </w:pBdr>
            <w:rPr>
              <w:ins w:id="141" w:author="GHSC-PSM" w:date="2020-11-14T02:16:00Z"/>
              <w:rFonts w:ascii="Gill Sans" w:eastAsia="Gill Sans" w:hAnsi="Gill Sans" w:cs="Gill Sans"/>
              <w:color w:val="000000"/>
            </w:rPr>
          </w:pPr>
          <w:sdt>
            <w:sdtPr>
              <w:tag w:val="goog_rdk_60"/>
              <w:id w:val="-913932525"/>
              <w:showingPlcHdr/>
            </w:sdtPr>
            <w:sdtEndPr/>
            <w:sdtContent>
              <w:r w:rsidR="003C25AA">
                <w:t xml:space="preserve">     </w:t>
              </w:r>
            </w:sdtContent>
          </w:sdt>
        </w:p>
      </w:sdtContent>
    </w:sdt>
    <w:p w14:paraId="0B94424C" w14:textId="1B7BC90F" w:rsidR="005037B3" w:rsidRDefault="005037B3" w:rsidP="005037B3">
      <w:pPr>
        <w:rPr>
          <w:rFonts w:ascii="Gill Sans" w:eastAsia="Gill Sans" w:hAnsi="Gill Sans" w:cs="Gill Sans"/>
          <w:color w:val="000000"/>
        </w:rPr>
      </w:pPr>
      <w:r>
        <w:rPr>
          <w:rFonts w:ascii="Gill Sans" w:eastAsia="Gill Sans" w:hAnsi="Gill Sans" w:cs="Gill Sans"/>
        </w:rPr>
        <w:t xml:space="preserve">Program data can be loaded, committed, imported, and exported in QAT. Users must </w:t>
      </w:r>
      <w:r>
        <w:rPr>
          <w:rFonts w:ascii="Gill Sans" w:eastAsia="Gill Sans" w:hAnsi="Gill Sans" w:cs="Gill Sans"/>
          <w:b/>
        </w:rPr>
        <w:t>load</w:t>
      </w:r>
      <w:r>
        <w:rPr>
          <w:rFonts w:ascii="Gill Sans" w:eastAsia="Gill Sans" w:hAnsi="Gill Sans" w:cs="Gill Sans"/>
        </w:rPr>
        <w:t xml:space="preserve"> program data for supply planning, and need to </w:t>
      </w:r>
      <w:r w:rsidR="006C0106">
        <w:rPr>
          <w:rFonts w:ascii="Gill Sans" w:eastAsia="Gill Sans" w:hAnsi="Gill Sans" w:cs="Gill Sans"/>
        </w:rPr>
        <w:t>commit.</w:t>
      </w:r>
      <w:r>
        <w:rPr>
          <w:rFonts w:ascii="Gill Sans" w:eastAsia="Gill Sans" w:hAnsi="Gill Sans" w:cs="Gill Sans"/>
        </w:rPr>
        <w:t xml:space="preserve"> The </w:t>
      </w:r>
      <w:r>
        <w:rPr>
          <w:rFonts w:ascii="Gill Sans" w:eastAsia="Gill Sans" w:hAnsi="Gill Sans" w:cs="Gill Sans"/>
          <w:b/>
        </w:rPr>
        <w:t>export</w:t>
      </w:r>
      <w:r>
        <w:rPr>
          <w:rFonts w:ascii="Gill Sans" w:eastAsia="Gill Sans" w:hAnsi="Gill Sans" w:cs="Gill Sans"/>
        </w:rPr>
        <w:t xml:space="preserve"> program is used when the data needs to be shared with other users via external devices such as a </w:t>
      </w:r>
      <w:r w:rsidR="006C0106">
        <w:rPr>
          <w:rFonts w:ascii="Gill Sans" w:eastAsia="Gill Sans" w:hAnsi="Gill Sans" w:cs="Gill Sans"/>
        </w:rPr>
        <w:t>pen drive</w:t>
      </w:r>
      <w:r>
        <w:rPr>
          <w:rFonts w:ascii="Gill Sans" w:eastAsia="Gill Sans" w:hAnsi="Gill Sans" w:cs="Gill Sans"/>
        </w:rPr>
        <w:t xml:space="preserve">/flash </w:t>
      </w:r>
      <w:r>
        <w:rPr>
          <w:rFonts w:ascii="Gill Sans" w:eastAsia="Gill Sans" w:hAnsi="Gill Sans" w:cs="Gill Sans"/>
        </w:rPr>
        <w:lastRenderedPageBreak/>
        <w:t xml:space="preserve">drive. Similarly, the data can be imported into the local system using the </w:t>
      </w:r>
      <w:r>
        <w:rPr>
          <w:rFonts w:ascii="Gill Sans" w:eastAsia="Gill Sans" w:hAnsi="Gill Sans" w:cs="Gill Sans"/>
          <w:b/>
        </w:rPr>
        <w:t>import</w:t>
      </w:r>
      <w:r>
        <w:rPr>
          <w:rFonts w:ascii="Gill Sans" w:eastAsia="Gill Sans" w:hAnsi="Gill Sans" w:cs="Gill Sans"/>
        </w:rPr>
        <w:t xml:space="preserve"> data </w:t>
      </w:r>
      <w:r w:rsidR="002C77C1">
        <w:rPr>
          <w:rFonts w:ascii="Gill Sans" w:eastAsia="Gill Sans" w:hAnsi="Gill Sans" w:cs="Gill Sans"/>
        </w:rPr>
        <w:t>function</w:t>
      </w:r>
      <w:r>
        <w:rPr>
          <w:rFonts w:ascii="Gill Sans" w:eastAsia="Gill Sans" w:hAnsi="Gill Sans" w:cs="Gill Sans"/>
        </w:rPr>
        <w:t>.</w:t>
      </w:r>
    </w:p>
    <w:p w14:paraId="51C02251"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2" w:name="_Load_Program"/>
      <w:bookmarkStart w:id="143" w:name="_Toc57382820"/>
      <w:bookmarkStart w:id="144" w:name="_Toc57478184"/>
      <w:bookmarkEnd w:id="142"/>
      <w:r>
        <w:rPr>
          <w:rFonts w:ascii="Gill Sans" w:eastAsia="Gill Sans" w:hAnsi="Gill Sans" w:cs="Gill Sans"/>
        </w:rPr>
        <w:t>Load Program</w:t>
      </w:r>
      <w:bookmarkEnd w:id="143"/>
      <w:bookmarkEnd w:id="144"/>
      <w:r>
        <w:rPr>
          <w:rFonts w:ascii="Gill Sans" w:eastAsia="Gill Sans" w:hAnsi="Gill Sans" w:cs="Gill Sans"/>
        </w:rPr>
        <w:t xml:space="preserve"> </w:t>
      </w:r>
    </w:p>
    <w:p w14:paraId="52F16CE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13DB4C03" w14:textId="3C38E689"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color w:val="000000"/>
        </w:rPr>
        <w:t xml:space="preserve">, </w:t>
      </w:r>
      <w:r w:rsidRPr="00951D24">
        <w:rPr>
          <w:rFonts w:ascii="Gill Sans" w:eastAsia="Gill Sans" w:hAnsi="Gill Sans" w:cs="Gill Sans"/>
          <w:b/>
          <w:color w:val="000000"/>
        </w:rPr>
        <w:t>Program Admins</w:t>
      </w:r>
      <w:r>
        <w:rPr>
          <w:rFonts w:ascii="Gill Sans" w:eastAsia="Gill Sans" w:hAnsi="Gill Sans" w:cs="Gill Sans"/>
          <w:b/>
          <w:color w:val="000000"/>
        </w:rPr>
        <w:t>, Program Users and Supply Plan Reviewers</w:t>
      </w:r>
      <w:r w:rsidRPr="00951D24">
        <w:rPr>
          <w:rFonts w:ascii="Gill Sans" w:eastAsia="Gill Sans" w:hAnsi="Gill Sans" w:cs="Gill Sans"/>
          <w:b/>
          <w:color w:val="000000"/>
        </w:rPr>
        <w:t>.</w:t>
      </w:r>
    </w:p>
    <w:p w14:paraId="04EA3EF1" w14:textId="681FDECC"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“Load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is working in offline mode.</w:t>
      </w:r>
    </w:p>
    <w:p w14:paraId="297D6258"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When the user loads a Program, it gets stored in his/her local index database in the API format.</w:t>
      </w:r>
    </w:p>
    <w:p w14:paraId="4A3285B0"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Programs </w:t>
      </w:r>
      <w:r>
        <w:rPr>
          <w:rFonts w:ascii="Gill Sans" w:eastAsia="Gill Sans" w:hAnsi="Gill Sans" w:cs="Gill Sans"/>
          <w:color w:val="000000"/>
          <w:u w:val="single"/>
        </w:rPr>
        <w:t>must</w:t>
      </w:r>
      <w:r>
        <w:rPr>
          <w:rFonts w:ascii="Gill Sans" w:eastAsia="Gill Sans" w:hAnsi="Gill Sans" w:cs="Gill Sans"/>
          <w:color w:val="000000"/>
        </w:rPr>
        <w:t xml:space="preserve"> be loaded in order to complete the following functions, even if the user is online:</w:t>
      </w:r>
    </w:p>
    <w:p w14:paraId="0F3F81DD"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Enter/update data (consumption, inventory/adjustments, shipments). For example, if the user is working on “Consumption Details”, he/she must select a program from the given list. The list will show data only for those “Programs” which have been loaded in the local index database.</w:t>
      </w:r>
    </w:p>
    <w:p w14:paraId="1265B55C"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Supply/scenario plan</w:t>
      </w:r>
    </w:p>
    <w:p w14:paraId="62EB3521"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View problem list</w:t>
      </w:r>
    </w:p>
    <w:p w14:paraId="7462215B"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“Program Data” is essential when the user works offline for Reports or Inventory Data such as Consumption or Inventory Details.</w:t>
      </w:r>
    </w:p>
    <w:p w14:paraId="73A68F40" w14:textId="77777777" w:rsidR="0095155F" w:rsidRDefault="0095155F" w:rsidP="0095155F">
      <w:pPr>
        <w:pBdr>
          <w:top w:val="nil"/>
          <w:left w:val="nil"/>
          <w:bottom w:val="nil"/>
          <w:right w:val="nil"/>
          <w:between w:val="nil"/>
        </w:pBdr>
        <w:ind w:left="720"/>
        <w:rPr>
          <w:rFonts w:ascii="Gill Sans" w:eastAsia="Gill Sans" w:hAnsi="Gill Sans" w:cs="Gill Sans"/>
          <w:color w:val="000000"/>
        </w:rPr>
      </w:pPr>
    </w:p>
    <w:p w14:paraId="57D2795E" w14:textId="77777777" w:rsidR="0095155F" w:rsidRDefault="0095155F" w:rsidP="0095155F">
      <w:pPr>
        <w:pBdr>
          <w:top w:val="nil"/>
          <w:left w:val="nil"/>
          <w:bottom w:val="nil"/>
          <w:right w:val="nil"/>
          <w:between w:val="nil"/>
        </w:pBdr>
        <w:rPr>
          <w:rFonts w:ascii="Gill Sans" w:eastAsia="Gill Sans" w:hAnsi="Gill Sans" w:cs="Gill Sans"/>
          <w:b/>
          <w:color w:val="000000"/>
        </w:rPr>
      </w:pPr>
    </w:p>
    <w:p w14:paraId="4086F360" w14:textId="77777777" w:rsidR="0095155F" w:rsidRDefault="0095155F" w:rsidP="0095155F">
      <w:pPr>
        <w:pBdr>
          <w:top w:val="nil"/>
          <w:left w:val="nil"/>
          <w:bottom w:val="nil"/>
          <w:right w:val="nil"/>
          <w:between w:val="nil"/>
        </w:pBdr>
        <w:ind w:firstLine="360"/>
        <w:rPr>
          <w:rFonts w:ascii="Gill Sans" w:eastAsia="Gill Sans" w:hAnsi="Gill Sans" w:cs="Gill Sans"/>
          <w:b/>
          <w:color w:val="000000"/>
          <w:u w:val="single"/>
        </w:rPr>
      </w:pPr>
      <w:r>
        <w:rPr>
          <w:rFonts w:ascii="Gill Sans" w:eastAsia="Gill Sans" w:hAnsi="Gill Sans" w:cs="Gill Sans"/>
          <w:b/>
          <w:color w:val="000000"/>
          <w:u w:val="single"/>
        </w:rPr>
        <w:t>How to load a Program:</w:t>
      </w:r>
    </w:p>
    <w:p w14:paraId="143376C1" w14:textId="77777777" w:rsidR="0095155F" w:rsidRDefault="0095155F" w:rsidP="0095155F">
      <w:pPr>
        <w:pBdr>
          <w:top w:val="nil"/>
          <w:left w:val="nil"/>
          <w:bottom w:val="nil"/>
          <w:right w:val="nil"/>
          <w:between w:val="nil"/>
        </w:pBdr>
        <w:ind w:left="720"/>
        <w:rPr>
          <w:rFonts w:ascii="Gill Sans" w:eastAsia="Gill Sans" w:hAnsi="Gill Sans" w:cs="Gill Sans"/>
          <w:b/>
          <w:color w:val="000000"/>
          <w:sz w:val="8"/>
          <w:szCs w:val="8"/>
        </w:rPr>
      </w:pPr>
    </w:p>
    <w:p w14:paraId="155F8B87" w14:textId="77777777" w:rsidR="0095155F" w:rsidRDefault="0095155F" w:rsidP="00316914">
      <w:pPr>
        <w:numPr>
          <w:ilvl w:val="0"/>
          <w:numId w:val="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&gt; “Load Program”</w:t>
      </w:r>
    </w:p>
    <w:p w14:paraId="454B3639" w14:textId="51E2296E"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ACDB2EB" w14:textId="4026BCB4" w:rsidR="0099474E" w:rsidRDefault="00A30E5F" w:rsidP="00A30E5F">
      <w:pPr>
        <w:keepNext/>
        <w:pBdr>
          <w:top w:val="nil"/>
          <w:left w:val="nil"/>
          <w:bottom w:val="nil"/>
          <w:right w:val="nil"/>
          <w:between w:val="nil"/>
        </w:pBdr>
        <w:ind w:left="360"/>
        <w:jc w:val="center"/>
      </w:pPr>
      <w:r>
        <w:rPr>
          <w:noProof/>
          <w:lang w:eastAsia="en-US" w:bidi="ar-SA"/>
        </w:rPr>
        <w:drawing>
          <wp:inline distT="0" distB="0" distL="0" distR="0" wp14:anchorId="292220BB" wp14:editId="2B7BB9D7">
            <wp:extent cx="5676900" cy="29908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ad 1.PNG"/>
                    <pic:cNvPicPr/>
                  </pic:nvPicPr>
                  <pic:blipFill rotWithShape="1">
                    <a:blip r:embed="rId137">
                      <a:extLst>
                        <a:ext uri="{28A0092B-C50C-407E-A947-70E740481C1C}">
                          <a14:useLocalDpi xmlns:a14="http://schemas.microsoft.com/office/drawing/2010/main" val="0"/>
                        </a:ext>
                      </a:extLst>
                    </a:blip>
                    <a:srcRect l="5417" t="9699" r="2342" b="25505"/>
                    <a:stretch/>
                  </pic:blipFill>
                  <pic:spPr bwMode="auto">
                    <a:xfrm>
                      <a:off x="0" y="0"/>
                      <a:ext cx="5676900" cy="2990850"/>
                    </a:xfrm>
                    <a:prstGeom prst="rect">
                      <a:avLst/>
                    </a:prstGeom>
                    <a:ln>
                      <a:noFill/>
                    </a:ln>
                    <a:extLst>
                      <a:ext uri="{53640926-AAD7-44D8-BBD7-CCE9431645EC}">
                        <a14:shadowObscured xmlns:a14="http://schemas.microsoft.com/office/drawing/2010/main"/>
                      </a:ext>
                    </a:extLst>
                  </pic:spPr>
                </pic:pic>
              </a:graphicData>
            </a:graphic>
          </wp:inline>
        </w:drawing>
      </w:r>
    </w:p>
    <w:p w14:paraId="78C753F3" w14:textId="6245E2C8" w:rsidR="005037B3" w:rsidRPr="0099474E" w:rsidRDefault="0099474E" w:rsidP="0099474E">
      <w:pPr>
        <w:pStyle w:val="Caption"/>
        <w:jc w:val="center"/>
        <w:rPr>
          <w:rFonts w:ascii="Gill Sans" w:eastAsia="Gill Sans" w:hAnsi="Gill Sans" w:cs="Gill Sans"/>
          <w:b/>
          <w:color w:val="000000"/>
          <w:sz w:val="32"/>
          <w:szCs w:val="32"/>
        </w:rPr>
      </w:pPr>
      <w:r>
        <w:t xml:space="preserve">Figure </w:t>
      </w:r>
      <w:r w:rsidR="00B90925">
        <w:t>15</w:t>
      </w:r>
      <w:r>
        <w:t>.A- Load Program</w:t>
      </w:r>
    </w:p>
    <w:p w14:paraId="5C376B32"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screen will display the Program Data as shown above.</w:t>
      </w:r>
    </w:p>
    <w:p w14:paraId="55185413"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 xml:space="preserve">If the user clicks on the yellow colored dot, the program will display a tree view as shown </w:t>
      </w:r>
      <w:r>
        <w:rPr>
          <w:rFonts w:ascii="Gill Sans" w:eastAsia="Gill Sans" w:hAnsi="Gill Sans" w:cs="Gill Sans"/>
        </w:rPr>
        <w:t>above</w:t>
      </w:r>
      <w:r>
        <w:rPr>
          <w:rFonts w:ascii="Gill Sans" w:eastAsia="Gill Sans" w:hAnsi="Gill Sans" w:cs="Gill Sans"/>
          <w:color w:val="000000"/>
        </w:rPr>
        <w:t>.</w:t>
      </w:r>
    </w:p>
    <w:p w14:paraId="215E40DC"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Select the checkbox next to the program you want to download. By default, QAT will download the latest version of the supply plan for the selected </w:t>
      </w:r>
      <w:sdt>
        <w:sdtPr>
          <w:tag w:val="goog_rdk_63"/>
          <w:id w:val="1067378181"/>
        </w:sdtPr>
        <w:sdtEndPr/>
        <w:sdtContent/>
      </w:sdt>
      <w:r>
        <w:rPr>
          <w:rFonts w:ascii="Gill Sans" w:eastAsia="Gill Sans" w:hAnsi="Gill Sans" w:cs="Gill Sans"/>
          <w:color w:val="000000"/>
        </w:rPr>
        <w:t xml:space="preserve">program. </w:t>
      </w:r>
    </w:p>
    <w:p w14:paraId="37EAF73D"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The program can have multiple versions.</w:t>
      </w:r>
    </w:p>
    <w:p w14:paraId="4C1BA54B"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Click on the second right button next to the program. </w:t>
      </w:r>
    </w:p>
    <w:p w14:paraId="5BA108AF"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It will show the available versions for the program.</w:t>
      </w:r>
    </w:p>
    <w:p w14:paraId="4BD704A1"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Users can select the required version. </w:t>
      </w:r>
    </w:p>
    <w:p w14:paraId="12D97347"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“Load” button to download the program to your system.</w:t>
      </w:r>
    </w:p>
    <w:p w14:paraId="11BC6E59" w14:textId="561324EC" w:rsidR="005037B3" w:rsidRDefault="005037B3" w:rsidP="005037B3">
      <w:pPr>
        <w:pBdr>
          <w:top w:val="nil"/>
          <w:left w:val="nil"/>
          <w:bottom w:val="nil"/>
          <w:right w:val="nil"/>
          <w:between w:val="nil"/>
        </w:pBdr>
        <w:rPr>
          <w:rFonts w:ascii="Gill Sans" w:eastAsia="Gill Sans" w:hAnsi="Gill Sans" w:cs="Gill Sans"/>
          <w:color w:val="000000"/>
        </w:rPr>
      </w:pPr>
    </w:p>
    <w:p w14:paraId="04E206B5"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5" w:name="_Toc57382821"/>
      <w:bookmarkStart w:id="146" w:name="_Toc57478185"/>
      <w:r>
        <w:rPr>
          <w:rFonts w:ascii="Gill Sans" w:eastAsia="Gill Sans" w:hAnsi="Gill Sans" w:cs="Gill Sans"/>
        </w:rPr>
        <w:t>Import Program</w:t>
      </w:r>
      <w:bookmarkEnd w:id="145"/>
      <w:bookmarkEnd w:id="146"/>
    </w:p>
    <w:p w14:paraId="6E27EDF8"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6C878A02" w14:textId="36676C90"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0CE14758" w14:textId="02280019"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“Import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is working on the program in offline mode.</w:t>
      </w:r>
    </w:p>
    <w:p w14:paraId="397AC560" w14:textId="1A054E69"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include the required program in the QAT system through this </w:t>
      </w:r>
      <w:r w:rsidR="002C77C1">
        <w:rPr>
          <w:rFonts w:ascii="Gill Sans" w:eastAsia="Gill Sans" w:hAnsi="Gill Sans" w:cs="Gill Sans"/>
          <w:color w:val="000000"/>
        </w:rPr>
        <w:t>function</w:t>
      </w:r>
      <w:r>
        <w:rPr>
          <w:rFonts w:ascii="Gill Sans" w:eastAsia="Gill Sans" w:hAnsi="Gill Sans" w:cs="Gill Sans"/>
          <w:color w:val="000000"/>
        </w:rPr>
        <w:t>.</w:t>
      </w:r>
    </w:p>
    <w:p w14:paraId="35F2B583"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program data file must be saved in the zip format.</w:t>
      </w:r>
    </w:p>
    <w:p w14:paraId="3B2A40ED" w14:textId="46821073"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By using the Import </w:t>
      </w:r>
      <w:r w:rsidR="002C77C1">
        <w:rPr>
          <w:rFonts w:ascii="Gill Sans" w:eastAsia="Gill Sans" w:hAnsi="Gill Sans" w:cs="Gill Sans"/>
          <w:color w:val="000000"/>
        </w:rPr>
        <w:t>function</w:t>
      </w:r>
      <w:r>
        <w:rPr>
          <w:rFonts w:ascii="Gill Sans" w:eastAsia="Gill Sans" w:hAnsi="Gill Sans" w:cs="Gill Sans"/>
          <w:color w:val="000000"/>
        </w:rPr>
        <w:t xml:space="preserve">, program data can be shared with </w:t>
      </w:r>
      <w:r>
        <w:rPr>
          <w:rFonts w:ascii="Gill Sans" w:eastAsia="Gill Sans" w:hAnsi="Gill Sans" w:cs="Gill Sans"/>
        </w:rPr>
        <w:t>others offline</w:t>
      </w:r>
      <w:r>
        <w:rPr>
          <w:rFonts w:ascii="Gill Sans" w:eastAsia="Gill Sans" w:hAnsi="Gill Sans" w:cs="Gill Sans"/>
          <w:color w:val="000000"/>
        </w:rPr>
        <w:t xml:space="preserve">. For example, user B can (while offline) import a program that user A exported and saved </w:t>
      </w:r>
      <w:r>
        <w:rPr>
          <w:rFonts w:ascii="Gill Sans" w:eastAsia="Gill Sans" w:hAnsi="Gill Sans" w:cs="Gill Sans"/>
        </w:rPr>
        <w:t>to an</w:t>
      </w:r>
      <w:r>
        <w:rPr>
          <w:rFonts w:ascii="Gill Sans" w:eastAsia="Gill Sans" w:hAnsi="Gill Sans" w:cs="Gill Sans"/>
          <w:color w:val="000000"/>
        </w:rPr>
        <w:t xml:space="preserve"> external devi</w:t>
      </w:r>
      <w:r w:rsidR="0099474E">
        <w:rPr>
          <w:rFonts w:ascii="Gill Sans" w:eastAsia="Gill Sans" w:hAnsi="Gill Sans" w:cs="Gill Sans"/>
          <w:color w:val="000000"/>
        </w:rPr>
        <w:t>ce (Pendrive, Hard disk, etc.)</w:t>
      </w:r>
    </w:p>
    <w:p w14:paraId="5F0991DF"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choose the file from the local machine to import that program in QAT.</w:t>
      </w:r>
    </w:p>
    <w:p w14:paraId="0D2E06AF"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While importing a program the user can load the copy of the file to a local system or software or Web application. </w:t>
      </w:r>
      <w:r>
        <w:rPr>
          <w:rFonts w:ascii="Gill Sans" w:eastAsia="Gill Sans" w:hAnsi="Gill Sans" w:cs="Gill Sans"/>
          <w:color w:val="000000"/>
        </w:rPr>
        <w:tab/>
      </w:r>
    </w:p>
    <w:p w14:paraId="39C325EA"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8882522" w14:textId="77777777" w:rsidR="0099474E" w:rsidRDefault="005037B3" w:rsidP="0099474E">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EA4AF61" wp14:editId="1296C112">
            <wp:extent cx="6191250" cy="855980"/>
            <wp:effectExtent l="0" t="0" r="0" b="0"/>
            <wp:docPr id="90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8"/>
                    <a:srcRect l="5194" t="27526"/>
                    <a:stretch>
                      <a:fillRect/>
                    </a:stretch>
                  </pic:blipFill>
                  <pic:spPr>
                    <a:xfrm>
                      <a:off x="0" y="0"/>
                      <a:ext cx="6191250" cy="855980"/>
                    </a:xfrm>
                    <a:prstGeom prst="rect">
                      <a:avLst/>
                    </a:prstGeom>
                    <a:ln/>
                  </pic:spPr>
                </pic:pic>
              </a:graphicData>
            </a:graphic>
          </wp:inline>
        </w:drawing>
      </w:r>
    </w:p>
    <w:p w14:paraId="0E9260A5" w14:textId="01775FCF" w:rsidR="005037B3" w:rsidRDefault="0099474E" w:rsidP="0099474E">
      <w:pPr>
        <w:pStyle w:val="Caption"/>
        <w:jc w:val="center"/>
        <w:rPr>
          <w:rFonts w:ascii="Gill Sans" w:eastAsia="Gill Sans" w:hAnsi="Gill Sans" w:cs="Gill Sans"/>
          <w:b/>
          <w:color w:val="000000"/>
          <w:sz w:val="32"/>
          <w:szCs w:val="32"/>
        </w:rPr>
      </w:pPr>
      <w:r>
        <w:t>Figure 14.B- Import Program</w:t>
      </w:r>
    </w:p>
    <w:p w14:paraId="2A0F584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9B99BD1"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How to import a program:</w:t>
      </w:r>
    </w:p>
    <w:p w14:paraId="509B7179"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765D12E9"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&gt; “Import Program”</w:t>
      </w:r>
    </w:p>
    <w:p w14:paraId="6BAB5A52"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“Browse”. Choose the required file that needs to be imported.</w:t>
      </w:r>
    </w:p>
    <w:p w14:paraId="27B4E85D"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 xml:space="preserve">The selected file will be in the zip format </w:t>
      </w:r>
    </w:p>
    <w:p w14:paraId="6242F2E7"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zip file can have multiple programs while exporting.</w:t>
      </w:r>
    </w:p>
    <w:p w14:paraId="3D6D6DD2"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user can select the required program.</w:t>
      </w:r>
    </w:p>
    <w:p w14:paraId="65E92097" w14:textId="04264CD2" w:rsidR="005037B3" w:rsidRPr="00564C7A" w:rsidRDefault="005037B3" w:rsidP="00316914">
      <w:pPr>
        <w:numPr>
          <w:ilvl w:val="0"/>
          <w:numId w:val="10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Click on the “Submit” button to import the program into the local machine. </w:t>
      </w:r>
    </w:p>
    <w:p w14:paraId="4C5DD7A6" w14:textId="77777777" w:rsidR="00564C7A" w:rsidRDefault="00564C7A" w:rsidP="00564C7A">
      <w:pPr>
        <w:pBdr>
          <w:top w:val="nil"/>
          <w:left w:val="nil"/>
          <w:bottom w:val="nil"/>
          <w:right w:val="nil"/>
          <w:between w:val="nil"/>
        </w:pBdr>
        <w:ind w:left="720"/>
        <w:rPr>
          <w:rFonts w:ascii="Gill Sans" w:eastAsia="Gill Sans" w:hAnsi="Gill Sans" w:cs="Gill Sans"/>
          <w:b/>
          <w:color w:val="000000"/>
        </w:rPr>
      </w:pPr>
    </w:p>
    <w:p w14:paraId="3B942509"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7" w:name="_Toc57382822"/>
      <w:bookmarkStart w:id="148" w:name="_Toc57478186"/>
      <w:r>
        <w:rPr>
          <w:rFonts w:ascii="Gill Sans" w:eastAsia="Gill Sans" w:hAnsi="Gill Sans" w:cs="Gill Sans"/>
        </w:rPr>
        <w:lastRenderedPageBreak/>
        <w:t>Export Program</w:t>
      </w:r>
      <w:bookmarkEnd w:id="147"/>
      <w:bookmarkEnd w:id="148"/>
    </w:p>
    <w:p w14:paraId="3D5D9E7D"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b/>
          <w:color w:val="000000"/>
          <w:sz w:val="8"/>
          <w:szCs w:val="8"/>
        </w:rPr>
      </w:pPr>
    </w:p>
    <w:p w14:paraId="0E98FFF5" w14:textId="2B9BC3B3"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4B96018B" w14:textId="5F8D8A1A"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“Export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wants to export the program to his/her local machine.</w:t>
      </w:r>
    </w:p>
    <w:p w14:paraId="54C60D0F" w14:textId="77777777"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program data file will be exported in the zip format. The zip file contains encrypted data format for that program.</w:t>
      </w:r>
    </w:p>
    <w:p w14:paraId="4CEFD0F0" w14:textId="68A9FDB8"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By using the Export </w:t>
      </w:r>
      <w:r w:rsidR="002C77C1">
        <w:rPr>
          <w:rFonts w:ascii="Gill Sans" w:eastAsia="Gill Sans" w:hAnsi="Gill Sans" w:cs="Gill Sans"/>
          <w:color w:val="000000"/>
        </w:rPr>
        <w:t>function</w:t>
      </w:r>
      <w:r>
        <w:rPr>
          <w:rFonts w:ascii="Gill Sans" w:eastAsia="Gill Sans" w:hAnsi="Gill Sans" w:cs="Gill Sans"/>
          <w:color w:val="000000"/>
        </w:rPr>
        <w:t xml:space="preserve">, Program data can be shared with </w:t>
      </w:r>
      <w:r>
        <w:rPr>
          <w:rFonts w:ascii="Gill Sans" w:eastAsia="Gill Sans" w:hAnsi="Gill Sans" w:cs="Gill Sans"/>
        </w:rPr>
        <w:t>others offline</w:t>
      </w:r>
      <w:r>
        <w:rPr>
          <w:rFonts w:ascii="Gill Sans" w:eastAsia="Gill Sans" w:hAnsi="Gill Sans" w:cs="Gill Sans"/>
          <w:color w:val="000000"/>
        </w:rPr>
        <w:t xml:space="preserve">. For example, user A can export a program and save that file on a USB drive to share with user B, who is offline. </w:t>
      </w:r>
    </w:p>
    <w:p w14:paraId="272F74E2" w14:textId="77777777"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While exporting a program, the user can load the copy of the file to his/her system or software or Web application. </w:t>
      </w:r>
    </w:p>
    <w:p w14:paraId="62A3D8F1" w14:textId="77777777" w:rsidR="005037B3" w:rsidRDefault="005037B3" w:rsidP="00564C7A">
      <w:pPr>
        <w:pBdr>
          <w:top w:val="nil"/>
          <w:left w:val="nil"/>
          <w:bottom w:val="nil"/>
          <w:right w:val="nil"/>
          <w:between w:val="nil"/>
        </w:pBdr>
        <w:rPr>
          <w:rFonts w:ascii="Gill Sans" w:eastAsia="Gill Sans" w:hAnsi="Gill Sans" w:cs="Gill Sans"/>
          <w:b/>
          <w:color w:val="000000"/>
        </w:rPr>
      </w:pPr>
    </w:p>
    <w:p w14:paraId="42C68365" w14:textId="77777777" w:rsidR="005037B3" w:rsidRDefault="005037B3" w:rsidP="00564C7A">
      <w:pPr>
        <w:pBdr>
          <w:top w:val="nil"/>
          <w:left w:val="nil"/>
          <w:bottom w:val="nil"/>
          <w:right w:val="nil"/>
          <w:between w:val="nil"/>
        </w:pBdr>
        <w:jc w:val="center"/>
        <w:rPr>
          <w:rFonts w:ascii="Gill Sans" w:eastAsia="Gill Sans" w:hAnsi="Gill Sans" w:cs="Gill Sans"/>
          <w:b/>
          <w:color w:val="000000"/>
          <w:sz w:val="32"/>
          <w:szCs w:val="32"/>
        </w:rPr>
      </w:pPr>
      <w:r>
        <w:rPr>
          <w:rFonts w:ascii="Gill Sans" w:eastAsia="Gill Sans" w:hAnsi="Gill Sans" w:cs="Gill Sans"/>
          <w:noProof/>
          <w:color w:val="000000"/>
          <w:lang w:eastAsia="en-US" w:bidi="ar-SA"/>
        </w:rPr>
        <w:drawing>
          <wp:inline distT="114300" distB="114300" distL="114300" distR="114300" wp14:anchorId="49AB3525" wp14:editId="3C798D6E">
            <wp:extent cx="5968365" cy="771525"/>
            <wp:effectExtent l="0" t="0" r="0" b="0"/>
            <wp:docPr id="89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9"/>
                    <a:srcRect l="2550" t="30883"/>
                    <a:stretch>
                      <a:fillRect/>
                    </a:stretch>
                  </pic:blipFill>
                  <pic:spPr>
                    <a:xfrm>
                      <a:off x="0" y="0"/>
                      <a:ext cx="5968365" cy="771525"/>
                    </a:xfrm>
                    <a:prstGeom prst="rect">
                      <a:avLst/>
                    </a:prstGeom>
                    <a:ln/>
                  </pic:spPr>
                </pic:pic>
              </a:graphicData>
            </a:graphic>
          </wp:inline>
        </w:drawing>
      </w:r>
    </w:p>
    <w:p w14:paraId="17E9AF81" w14:textId="316C008D" w:rsidR="00564C7A" w:rsidRDefault="00564C7A" w:rsidP="00564C7A">
      <w:pPr>
        <w:pStyle w:val="Caption"/>
        <w:jc w:val="center"/>
        <w:rPr>
          <w:rFonts w:ascii="Gill Sans" w:eastAsia="Gill Sans" w:hAnsi="Gill Sans" w:cs="Gill Sans"/>
          <w:b/>
          <w:color w:val="000000"/>
          <w:sz w:val="32"/>
          <w:szCs w:val="32"/>
        </w:rPr>
      </w:pPr>
      <w:r>
        <w:t xml:space="preserve">Figure </w:t>
      </w:r>
      <w:r w:rsidR="00B90925">
        <w:t>15</w:t>
      </w:r>
      <w:r>
        <w:t>.C- Export Program</w:t>
      </w:r>
    </w:p>
    <w:p w14:paraId="56EB47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B172EB2" w14:textId="77777777" w:rsidR="005037B3" w:rsidRDefault="005037B3" w:rsidP="005037B3">
      <w:pPr>
        <w:pBdr>
          <w:top w:val="nil"/>
          <w:left w:val="nil"/>
          <w:bottom w:val="nil"/>
          <w:right w:val="nil"/>
          <w:between w:val="nil"/>
        </w:pBdr>
        <w:ind w:firstLine="360"/>
        <w:rPr>
          <w:rFonts w:ascii="Gill Sans" w:eastAsia="Gill Sans" w:hAnsi="Gill Sans" w:cs="Gill Sans"/>
          <w:b/>
          <w:color w:val="000000"/>
        </w:rPr>
      </w:pPr>
      <w:r>
        <w:rPr>
          <w:rFonts w:ascii="Gill Sans" w:eastAsia="Gill Sans" w:hAnsi="Gill Sans" w:cs="Gill Sans"/>
          <w:b/>
          <w:color w:val="000000"/>
        </w:rPr>
        <w:t>How to export a program:</w:t>
      </w:r>
    </w:p>
    <w:p w14:paraId="63671ADC"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057E4C9B" w14:textId="2D002471"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“Program Management” </w:t>
      </w:r>
      <w:r w:rsidR="00837812">
        <w:rPr>
          <w:rFonts w:ascii="Gill Sans" w:eastAsia="Gill Sans" w:hAnsi="Gill Sans" w:cs="Gill Sans"/>
          <w:color w:val="000000"/>
        </w:rPr>
        <w:t>&gt; “</w:t>
      </w:r>
      <w:r>
        <w:rPr>
          <w:rFonts w:ascii="Gill Sans" w:eastAsia="Gill Sans" w:hAnsi="Gill Sans" w:cs="Gill Sans"/>
          <w:color w:val="000000"/>
        </w:rPr>
        <w:t xml:space="preserve">Export Program” </w:t>
      </w:r>
    </w:p>
    <w:p w14:paraId="594D9240"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program to be exported using the dropdown. Programs must be first loaded before exporting is available. See </w:t>
      </w:r>
      <w:r>
        <w:rPr>
          <w:rFonts w:ascii="Gill Sans" w:eastAsia="Gill Sans" w:hAnsi="Gill Sans" w:cs="Gill Sans"/>
        </w:rPr>
        <w:t>Load Program</w:t>
      </w:r>
      <w:r>
        <w:rPr>
          <w:rFonts w:ascii="Gill Sans" w:eastAsia="Gill Sans" w:hAnsi="Gill Sans" w:cs="Gill Sans"/>
          <w:color w:val="000000"/>
        </w:rPr>
        <w:t>.</w:t>
      </w:r>
    </w:p>
    <w:p w14:paraId="0FF08715"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save the changes.</w:t>
      </w:r>
    </w:p>
    <w:p w14:paraId="197ADE56"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browse window will pop up. Select the folder you want to save the exported file in. Then click “Save.”</w:t>
      </w:r>
    </w:p>
    <w:p w14:paraId="19B05B71"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.zip file will now be saved in the selected folder. </w:t>
      </w:r>
    </w:p>
    <w:p w14:paraId="2015A884"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7CEC705F" w14:textId="229923D2" w:rsidR="005037B3" w:rsidRDefault="005037B3" w:rsidP="005037B3">
      <w:pPr>
        <w:pBdr>
          <w:top w:val="nil"/>
          <w:left w:val="nil"/>
          <w:bottom w:val="nil"/>
          <w:right w:val="nil"/>
          <w:between w:val="nil"/>
        </w:pBdr>
        <w:rPr>
          <w:rFonts w:ascii="Gill Sans" w:eastAsia="Gill Sans" w:hAnsi="Gill Sans" w:cs="Gill Sans"/>
          <w:color w:val="000000"/>
        </w:rPr>
      </w:pPr>
    </w:p>
    <w:p w14:paraId="159FEFF0"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9" w:name="_Toc57382823"/>
      <w:bookmarkStart w:id="150" w:name="_Toc57478187"/>
      <w:r>
        <w:rPr>
          <w:rFonts w:ascii="Gill Sans" w:eastAsia="Gill Sans" w:hAnsi="Gill Sans" w:cs="Gill Sans"/>
        </w:rPr>
        <w:t>Delete Local Program</w:t>
      </w:r>
      <w:bookmarkEnd w:id="149"/>
      <w:bookmarkEnd w:id="150"/>
    </w:p>
    <w:p w14:paraId="33C494BE" w14:textId="77777777" w:rsidR="005037B3" w:rsidRDefault="005037B3" w:rsidP="005037B3">
      <w:pPr>
        <w:rPr>
          <w:rFonts w:ascii="Gill Sans" w:eastAsia="Gill Sans" w:hAnsi="Gill Sans" w:cs="Gill Sans"/>
        </w:rPr>
      </w:pPr>
      <w:r>
        <w:rPr>
          <w:rFonts w:ascii="Gill Sans" w:eastAsia="Gill Sans" w:hAnsi="Gill Sans" w:cs="Gill Sans"/>
        </w:rPr>
        <w:t>Deleting a program will not delete the program from the server. Deleting a program deletes your local copy. Deleting programs is helpful if you have lots of old versions on your computer and you want to clear storage space.</w:t>
      </w:r>
    </w:p>
    <w:p w14:paraId="178B0C9A" w14:textId="77777777" w:rsidR="005037B3" w:rsidRDefault="005037B3" w:rsidP="005037B3">
      <w:pPr>
        <w:pBdr>
          <w:top w:val="nil"/>
          <w:left w:val="nil"/>
          <w:bottom w:val="nil"/>
          <w:right w:val="nil"/>
          <w:between w:val="nil"/>
        </w:pBdr>
        <w:rPr>
          <w:rFonts w:ascii="Gill Sans" w:eastAsia="Gill Sans" w:hAnsi="Gill Sans" w:cs="Gill Sans"/>
          <w:b/>
          <w:color w:val="000080"/>
          <w:sz w:val="32"/>
          <w:szCs w:val="32"/>
          <w:highlight w:val="white"/>
        </w:rPr>
      </w:pPr>
    </w:p>
    <w:p w14:paraId="73BC2DC5" w14:textId="77777777" w:rsidR="00564C7A" w:rsidRDefault="005037B3" w:rsidP="00564C7A">
      <w:pPr>
        <w:keepNext/>
        <w:pBdr>
          <w:top w:val="nil"/>
          <w:left w:val="nil"/>
          <w:bottom w:val="nil"/>
          <w:right w:val="nil"/>
          <w:between w:val="nil"/>
        </w:pBdr>
        <w:jc w:val="center"/>
      </w:pPr>
      <w:r>
        <w:rPr>
          <w:rFonts w:ascii="Gill Sans" w:eastAsia="Gill Sans" w:hAnsi="Gill Sans" w:cs="Gill Sans"/>
          <w:b/>
          <w:noProof/>
          <w:color w:val="000080"/>
          <w:sz w:val="32"/>
          <w:szCs w:val="32"/>
          <w:highlight w:val="white"/>
          <w:lang w:eastAsia="en-US" w:bidi="ar-SA"/>
        </w:rPr>
        <w:drawing>
          <wp:inline distT="114300" distB="114300" distL="114300" distR="114300" wp14:anchorId="38C28A7E" wp14:editId="1E339027">
            <wp:extent cx="6190298" cy="1081007"/>
            <wp:effectExtent l="0" t="0" r="0" b="0"/>
            <wp:docPr id="7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0"/>
                    <a:srcRect l="5660" t="15521" b="62420"/>
                    <a:stretch>
                      <a:fillRect/>
                    </a:stretch>
                  </pic:blipFill>
                  <pic:spPr>
                    <a:xfrm>
                      <a:off x="0" y="0"/>
                      <a:ext cx="6190298" cy="1081007"/>
                    </a:xfrm>
                    <a:prstGeom prst="rect">
                      <a:avLst/>
                    </a:prstGeom>
                    <a:ln/>
                  </pic:spPr>
                </pic:pic>
              </a:graphicData>
            </a:graphic>
          </wp:inline>
        </w:drawing>
      </w:r>
    </w:p>
    <w:p w14:paraId="66116A23" w14:textId="52A1DF32" w:rsidR="005037B3" w:rsidRPr="00564C7A" w:rsidRDefault="00564C7A" w:rsidP="00564C7A">
      <w:pPr>
        <w:pStyle w:val="Caption"/>
        <w:jc w:val="center"/>
        <w:rPr>
          <w:rFonts w:ascii="Gill Sans" w:eastAsia="Gill Sans" w:hAnsi="Gill Sans" w:cs="Gill Sans"/>
          <w:b/>
          <w:color w:val="000080"/>
          <w:sz w:val="32"/>
          <w:szCs w:val="32"/>
          <w:highlight w:val="white"/>
        </w:rPr>
      </w:pPr>
      <w:r>
        <w:t xml:space="preserve">Figure </w:t>
      </w:r>
      <w:r w:rsidR="00B90925">
        <w:t>15</w:t>
      </w:r>
      <w:r>
        <w:t>.D- Delete Local Program</w:t>
      </w:r>
    </w:p>
    <w:p w14:paraId="4521A292" w14:textId="20E7977F"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Go to “Program Management” </w:t>
      </w:r>
      <w:r w:rsidR="00564C7A">
        <w:rPr>
          <w:rFonts w:ascii="Gill Sans" w:eastAsia="Gill Sans" w:hAnsi="Gill Sans" w:cs="Gill Sans"/>
          <w:color w:val="000000"/>
        </w:rPr>
        <w:t>&gt; “</w:t>
      </w:r>
      <w:r>
        <w:rPr>
          <w:rFonts w:ascii="Gill Sans" w:eastAsia="Gill Sans" w:hAnsi="Gill Sans" w:cs="Gill Sans"/>
          <w:color w:val="000000"/>
        </w:rPr>
        <w:t>Delete Local Program”.</w:t>
      </w:r>
    </w:p>
    <w:p w14:paraId="36669D6C" w14:textId="77777777"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program(s) that needs to be deleted.</w:t>
      </w:r>
    </w:p>
    <w:p w14:paraId="19B1FEAB" w14:textId="77777777"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“Delete” button to save the changes.</w:t>
      </w:r>
    </w:p>
    <w:p w14:paraId="5C83B611" w14:textId="321960C2"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You will see a confirmation message that the selected program(s) have been deleted. </w:t>
      </w:r>
    </w:p>
    <w:p w14:paraId="12A1B949" w14:textId="77777777" w:rsidR="00564C7A" w:rsidRDefault="00564C7A" w:rsidP="00564C7A">
      <w:pPr>
        <w:pBdr>
          <w:top w:val="nil"/>
          <w:left w:val="nil"/>
          <w:bottom w:val="nil"/>
          <w:right w:val="nil"/>
          <w:between w:val="nil"/>
        </w:pBdr>
        <w:ind w:left="720"/>
        <w:rPr>
          <w:rFonts w:ascii="Gill Sans" w:eastAsia="Gill Sans" w:hAnsi="Gill Sans" w:cs="Gill Sans"/>
          <w:color w:val="000000"/>
        </w:rPr>
      </w:pPr>
    </w:p>
    <w:p w14:paraId="43ECA31C"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51" w:name="_Toc57382824"/>
      <w:bookmarkStart w:id="152" w:name="_Toc57478188"/>
      <w:r>
        <w:rPr>
          <w:rFonts w:ascii="Gill Sans" w:eastAsia="Gill Sans" w:hAnsi="Gill Sans" w:cs="Gill Sans"/>
        </w:rPr>
        <w:t>Commit version</w:t>
      </w:r>
      <w:bookmarkEnd w:id="151"/>
      <w:bookmarkEnd w:id="152"/>
    </w:p>
    <w:p w14:paraId="1F20D0A4" w14:textId="564E14F6" w:rsidR="005037B3" w:rsidRPr="00D9505A" w:rsidRDefault="005037B3" w:rsidP="00564C7A">
      <w:pPr>
        <w:pBdr>
          <w:top w:val="nil"/>
          <w:left w:val="nil"/>
          <w:bottom w:val="nil"/>
          <w:right w:val="nil"/>
          <w:between w:val="nil"/>
        </w:pBdr>
        <w:shd w:val="clear" w:color="auto" w:fill="FFFFFF"/>
        <w:rPr>
          <w:color w:val="auto"/>
        </w:rPr>
      </w:pPr>
    </w:p>
    <w:p w14:paraId="1CEF92C1" w14:textId="77777777" w:rsidR="00564C7A" w:rsidRDefault="00837812" w:rsidP="00564C7A">
      <w:pPr>
        <w:keepNext/>
        <w:pBdr>
          <w:top w:val="nil"/>
          <w:left w:val="nil"/>
          <w:bottom w:val="nil"/>
          <w:right w:val="nil"/>
          <w:between w:val="nil"/>
        </w:pBdr>
        <w:spacing w:line="288" w:lineRule="auto"/>
        <w:ind w:left="720"/>
        <w:jc w:val="center"/>
      </w:pPr>
      <w:r>
        <w:rPr>
          <w:noProof/>
          <w:lang w:eastAsia="en-US" w:bidi="ar-SA"/>
        </w:rPr>
        <w:drawing>
          <wp:inline distT="0" distB="0" distL="0" distR="0" wp14:anchorId="1FD7DF8D" wp14:editId="3B2DDDD1">
            <wp:extent cx="5476875"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274" t="15683" r="3735" b="10854"/>
                    <a:stretch/>
                  </pic:blipFill>
                  <pic:spPr bwMode="auto">
                    <a:xfrm>
                      <a:off x="0" y="0"/>
                      <a:ext cx="5476875" cy="3390900"/>
                    </a:xfrm>
                    <a:prstGeom prst="rect">
                      <a:avLst/>
                    </a:prstGeom>
                    <a:ln>
                      <a:noFill/>
                    </a:ln>
                    <a:extLst>
                      <a:ext uri="{53640926-AAD7-44D8-BBD7-CCE9431645EC}">
                        <a14:shadowObscured xmlns:a14="http://schemas.microsoft.com/office/drawing/2010/main"/>
                      </a:ext>
                    </a:extLst>
                  </pic:spPr>
                </pic:pic>
              </a:graphicData>
            </a:graphic>
          </wp:inline>
        </w:drawing>
      </w:r>
    </w:p>
    <w:p w14:paraId="5EC6D418" w14:textId="1C3FB0A4" w:rsidR="005037B3" w:rsidRPr="00564C7A" w:rsidRDefault="00564C7A" w:rsidP="00564C7A">
      <w:pPr>
        <w:pStyle w:val="Caption"/>
        <w:jc w:val="center"/>
        <w:rPr>
          <w:rFonts w:ascii="Gill Sans" w:eastAsia="Gill Sans" w:hAnsi="Gill Sans" w:cs="Gill Sans"/>
          <w:color w:val="000000"/>
        </w:rPr>
      </w:pPr>
      <w:r>
        <w:t xml:space="preserve">Figure </w:t>
      </w:r>
      <w:r w:rsidR="00B90925">
        <w:t>15</w:t>
      </w:r>
      <w:r>
        <w:t>.E- Commit Version</w:t>
      </w:r>
    </w:p>
    <w:p w14:paraId="554BFBF7" w14:textId="13915323"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0CC392E2" w14:textId="145328AC"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rPr>
        <w:t xml:space="preserve">The purpose of the Commit Version is to allow users to sync the most up-to-date supply plan data to the server &amp; submit final supply plans for the supply plans to be synced to the ERP System. It will </w:t>
      </w:r>
      <w:r>
        <w:rPr>
          <w:rFonts w:ascii="Gill Sans" w:eastAsia="Gill Sans" w:hAnsi="Gill Sans" w:cs="Gill Sans"/>
        </w:rPr>
        <w:t>compare</w:t>
      </w:r>
      <w:r>
        <w:rPr>
          <w:rFonts w:ascii="Gill Sans" w:eastAsia="Gill Sans" w:hAnsi="Gill Sans" w:cs="Gill Sans"/>
          <w:color w:val="000000"/>
        </w:rPr>
        <w:t xml:space="preserve"> supply plan details from the "Local / offline version" with the "Live /Online version." It is important to note that users are only able to commit a Supply Plan as a Final Version if all Problems within the QAT Problem List have been closed through data entry or “Addressed” with an explanatory note.</w:t>
      </w:r>
    </w:p>
    <w:p w14:paraId="45E6ACBC"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3D7D90D3" w14:textId="1A8B6CCC" w:rsidR="005037B3" w:rsidRDefault="005037B3" w:rsidP="005037B3">
      <w:pPr>
        <w:pBdr>
          <w:top w:val="nil"/>
          <w:left w:val="nil"/>
          <w:bottom w:val="nil"/>
          <w:right w:val="nil"/>
          <w:between w:val="nil"/>
        </w:pBdr>
        <w:shd w:val="clear" w:color="auto" w:fill="FFFFFF"/>
        <w:rPr>
          <w:rFonts w:ascii="Gill Sans" w:eastAsia="Gill Sans" w:hAnsi="Gill Sans" w:cs="Gill Sans"/>
          <w:color w:val="000000"/>
          <w:highlight w:val="yellow"/>
        </w:rPr>
      </w:pPr>
      <w:r>
        <w:rPr>
          <w:rFonts w:ascii="Gill Sans" w:eastAsia="Gill Sans" w:hAnsi="Gill Sans" w:cs="Gill Sans"/>
          <w:color w:val="000000"/>
        </w:rPr>
        <w:t xml:space="preserve">Legend Explanation: </w:t>
      </w:r>
    </w:p>
    <w:p w14:paraId="1529B10B" w14:textId="77777777" w:rsidR="005037B3"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shd w:val="clear" w:color="auto" w:fill="EBF1DD"/>
        </w:rPr>
        <w:t>G</w:t>
      </w:r>
      <w:sdt>
        <w:sdtPr>
          <w:tag w:val="goog_rdk_65"/>
          <w:id w:val="-270007982"/>
        </w:sdtPr>
        <w:sdtEndPr/>
        <w:sdtContent>
          <w:r w:rsidRPr="00466344">
            <w:rPr>
              <w:rFonts w:ascii="Gill Sans" w:eastAsia="Gill Sans" w:hAnsi="Gill Sans" w:cs="Gill Sans"/>
              <w:color w:val="000000"/>
              <w:shd w:val="clear" w:color="auto" w:fill="EBF1DD"/>
            </w:rPr>
            <w:t>reen</w:t>
          </w:r>
        </w:sdtContent>
      </w:sdt>
      <w:r>
        <w:rPr>
          <w:rFonts w:ascii="Gill Sans" w:eastAsia="Gill Sans" w:hAnsi="Gill Sans" w:cs="Gill Sans"/>
          <w:color w:val="000000"/>
        </w:rPr>
        <w:t xml:space="preserve">: represents a change that has been made in the local/offline version; by committing your program, it will save and sync that new data to the online server as a new version. </w:t>
      </w:r>
    </w:p>
    <w:p w14:paraId="7B79A3EC" w14:textId="77777777" w:rsidR="005037B3"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shd w:val="clear" w:color="auto" w:fill="DBE5F1"/>
        </w:rPr>
        <w:lastRenderedPageBreak/>
        <w:t>Light blue</w:t>
      </w:r>
      <w:r>
        <w:rPr>
          <w:rFonts w:ascii="Gill Sans" w:eastAsia="Gill Sans" w:hAnsi="Gill Sans" w:cs="Gill Sans"/>
          <w:color w:val="000000"/>
        </w:rPr>
        <w:t xml:space="preserve">: represents a change made by another user that has already been committed to the live/online version; by committing your program, </w:t>
      </w:r>
      <w:sdt>
        <w:sdtPr>
          <w:tag w:val="goog_rdk_66"/>
          <w:id w:val="-211417933"/>
        </w:sdtPr>
        <w:sdtEndPr/>
        <w:sdtContent/>
      </w:sdt>
      <w:r>
        <w:rPr>
          <w:rFonts w:ascii="Gill Sans" w:eastAsia="Gill Sans" w:hAnsi="Gill Sans" w:cs="Gill Sans"/>
          <w:color w:val="000000"/>
        </w:rPr>
        <w:t xml:space="preserve">it will overwrite the live/online version with your new version. </w:t>
      </w:r>
    </w:p>
    <w:p w14:paraId="04928608" w14:textId="68DF7110" w:rsidR="005037B3" w:rsidRPr="00D9505A"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auto"/>
        </w:rPr>
      </w:pPr>
      <w:r>
        <w:rPr>
          <w:rFonts w:ascii="Gill Sans" w:eastAsia="Gill Sans" w:hAnsi="Gill Sans" w:cs="Gill Sans"/>
          <w:color w:val="000000"/>
          <w:shd w:val="clear" w:color="auto" w:fill="FFFF99"/>
        </w:rPr>
        <w:t>Yellow</w:t>
      </w:r>
      <w:r>
        <w:rPr>
          <w:rFonts w:ascii="Gill Sans" w:eastAsia="Gill Sans" w:hAnsi="Gill Sans" w:cs="Gill Sans"/>
          <w:color w:val="000000"/>
        </w:rPr>
        <w:t>: represents a conflict in data between the local/offline version and the live/online version for the same data cell. You must resolve these yellow conflicts, by right clicking “Resolve Conflict” and choosing whether to keep the local/offline version or the live/online versions.</w:t>
      </w:r>
      <w:sdt>
        <w:sdtPr>
          <w:tag w:val="goog_rdk_67"/>
          <w:id w:val="2090115062"/>
          <w:showingPlcHdr/>
        </w:sdtPr>
        <w:sdtEndPr/>
        <w:sdtContent>
          <w:r w:rsidR="003C25AA">
            <w:t xml:space="preserve">     </w:t>
          </w:r>
        </w:sdtContent>
      </w:sdt>
    </w:p>
    <w:p w14:paraId="042C8699" w14:textId="77777777" w:rsidR="005037B3" w:rsidRDefault="005037B3" w:rsidP="005037B3">
      <w:pPr>
        <w:pBdr>
          <w:top w:val="nil"/>
          <w:left w:val="nil"/>
          <w:bottom w:val="nil"/>
          <w:right w:val="nil"/>
          <w:between w:val="nil"/>
        </w:pBdr>
        <w:rPr>
          <w:rFonts w:ascii="Gill Sans" w:eastAsia="Gill Sans" w:hAnsi="Gill Sans" w:cs="Gill Sans"/>
          <w:b/>
        </w:rPr>
      </w:pPr>
    </w:p>
    <w:p w14:paraId="3B345D12"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53" w:name="_Supply_Plan_Version"/>
      <w:bookmarkStart w:id="154" w:name="_Toc57382825"/>
      <w:bookmarkStart w:id="155" w:name="_Toc57478189"/>
      <w:bookmarkEnd w:id="153"/>
      <w:r>
        <w:rPr>
          <w:rFonts w:ascii="Gill Sans" w:eastAsia="Gill Sans" w:hAnsi="Gill Sans" w:cs="Gill Sans"/>
        </w:rPr>
        <w:t>Supply Plan Version and Review</w:t>
      </w:r>
      <w:bookmarkEnd w:id="154"/>
      <w:bookmarkEnd w:id="155"/>
      <w:r>
        <w:rPr>
          <w:rFonts w:ascii="Gill Sans" w:eastAsia="Gill Sans" w:hAnsi="Gill Sans" w:cs="Gill Sans"/>
          <w:color w:val="000099"/>
          <w:sz w:val="28"/>
          <w:szCs w:val="28"/>
        </w:rPr>
        <w:t xml:space="preserve">  </w:t>
      </w:r>
    </w:p>
    <w:p w14:paraId="51A0732A" w14:textId="3AAEDC14"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4D3D92">
        <w:rPr>
          <w:rFonts w:ascii="Gill Sans" w:eastAsia="Gill Sans" w:hAnsi="Gill Sans" w:cs="Gill Sans"/>
          <w:color w:val="000000"/>
        </w:rPr>
        <w:t>This function is available for</w:t>
      </w:r>
      <w:r w:rsidRPr="004D3D92">
        <w:rPr>
          <w:rFonts w:ascii="Gill Sans" w:eastAsia="Gill Sans" w:hAnsi="Gill Sans" w:cs="Gill Sans"/>
          <w:b/>
          <w:color w:val="000000"/>
        </w:rPr>
        <w:t xml:space="preserve"> Application</w:t>
      </w:r>
      <w:r w:rsidRPr="004D3D92">
        <w:rPr>
          <w:rFonts w:ascii="Gill Sans" w:eastAsia="Gill Sans" w:hAnsi="Gill Sans" w:cs="Gill Sans"/>
          <w:color w:val="000000"/>
        </w:rPr>
        <w:t xml:space="preserve"> </w:t>
      </w:r>
      <w:r w:rsidRPr="004D3D92">
        <w:rPr>
          <w:rFonts w:ascii="Gill Sans" w:eastAsia="Gill Sans" w:hAnsi="Gill Sans" w:cs="Gill Sans"/>
          <w:b/>
          <w:color w:val="000000"/>
        </w:rPr>
        <w:t>Admins, Realm Admins</w:t>
      </w:r>
      <w:r>
        <w:rPr>
          <w:rFonts w:ascii="Gill Sans" w:eastAsia="Gill Sans" w:hAnsi="Gill Sans" w:cs="Gill Sans"/>
          <w:b/>
          <w:color w:val="000000"/>
        </w:rPr>
        <w:t xml:space="preserve"> </w:t>
      </w:r>
      <w:r w:rsidRPr="004D3D92">
        <w:rPr>
          <w:rFonts w:ascii="Gill Sans" w:eastAsia="Gill Sans" w:hAnsi="Gill Sans" w:cs="Gill Sans"/>
          <w:color w:val="000000"/>
        </w:rPr>
        <w:t xml:space="preserve">and </w:t>
      </w:r>
      <w:r>
        <w:rPr>
          <w:rFonts w:ascii="Gill Sans" w:eastAsia="Gill Sans" w:hAnsi="Gill Sans" w:cs="Gill Sans"/>
          <w:b/>
          <w:color w:val="000000"/>
        </w:rPr>
        <w:t>Supply Plan Reviewers</w:t>
      </w:r>
      <w:r w:rsidRPr="004D3D92">
        <w:rPr>
          <w:rFonts w:ascii="Gill Sans" w:eastAsia="Gill Sans" w:hAnsi="Gill Sans" w:cs="Gill Sans"/>
          <w:b/>
          <w:color w:val="000000"/>
        </w:rPr>
        <w:t>.</w:t>
      </w:r>
    </w:p>
    <w:p w14:paraId="62E34BEF" w14:textId="77777777" w:rsidR="005037B3" w:rsidRDefault="005037B3" w:rsidP="004D3D92">
      <w:pPr>
        <w:keepNext/>
        <w:widowControl w:val="0"/>
        <w:pBdr>
          <w:top w:val="nil"/>
          <w:left w:val="nil"/>
          <w:bottom w:val="nil"/>
          <w:right w:val="nil"/>
          <w:between w:val="nil"/>
        </w:pBdr>
        <w:rPr>
          <w:rFonts w:ascii="Gill Sans" w:eastAsia="Gill Sans" w:hAnsi="Gill Sans" w:cs="Gill Sans"/>
          <w:b/>
          <w:color w:val="000000"/>
          <w:highlight w:val="white"/>
        </w:rPr>
      </w:pPr>
    </w:p>
    <w:p w14:paraId="14BC0557" w14:textId="77777777" w:rsidR="00B90925" w:rsidRDefault="006037BC" w:rsidP="00B90925">
      <w:pPr>
        <w:keepNext/>
        <w:widowControl w:val="0"/>
        <w:pBdr>
          <w:top w:val="nil"/>
          <w:left w:val="nil"/>
          <w:bottom w:val="nil"/>
          <w:right w:val="nil"/>
          <w:between w:val="nil"/>
        </w:pBdr>
      </w:pPr>
      <w:r>
        <w:rPr>
          <w:noProof/>
          <w:lang w:eastAsia="en-US" w:bidi="ar-SA"/>
        </w:rPr>
        <w:drawing>
          <wp:inline distT="0" distB="0" distL="0" distR="0" wp14:anchorId="5E84FF4B" wp14:editId="69A376DC">
            <wp:extent cx="6154420" cy="1801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54420" cy="1801495"/>
                    </a:xfrm>
                    <a:prstGeom prst="rect">
                      <a:avLst/>
                    </a:prstGeom>
                  </pic:spPr>
                </pic:pic>
              </a:graphicData>
            </a:graphic>
          </wp:inline>
        </w:drawing>
      </w:r>
    </w:p>
    <w:p w14:paraId="2AB534F3" w14:textId="1203B67F" w:rsidR="005037B3" w:rsidRPr="00B90925" w:rsidRDefault="00B90925" w:rsidP="00B90925">
      <w:pPr>
        <w:pStyle w:val="Caption"/>
        <w:jc w:val="center"/>
        <w:rPr>
          <w:rFonts w:ascii="Gill Sans" w:eastAsia="Gill Sans" w:hAnsi="Gill Sans" w:cs="Gill Sans"/>
          <w:b/>
          <w:color w:val="000000"/>
          <w:highlight w:val="white"/>
        </w:rPr>
      </w:pPr>
      <w:r>
        <w:t xml:space="preserve">Figure 15.F- </w:t>
      </w:r>
      <w:r w:rsidRPr="00193C17">
        <w:t>Supply Plan Version and Review</w:t>
      </w:r>
    </w:p>
    <w:p w14:paraId="04BD0966"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in the sidebar menu.</w:t>
      </w:r>
    </w:p>
    <w:p w14:paraId="631E4D98"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“Supply Plan Version and Review” and the above screen will be displayed.</w:t>
      </w:r>
    </w:p>
    <w:p w14:paraId="1C939B42"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Country, Program, Version Type, and Status.</w:t>
      </w:r>
    </w:p>
    <w:p w14:paraId="65B8010D"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Supply Plan Reviewer can verify and change the status of the Supply Plan (i.e. Approving or Rejecting), however they must provide notes when updating a Program Status.</w:t>
      </w:r>
    </w:p>
    <w:p w14:paraId="5F0D33E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88CF924" w14:textId="086F74D7" w:rsidR="005037B3" w:rsidRDefault="006037BC" w:rsidP="005037B3">
      <w:pPr>
        <w:pBdr>
          <w:top w:val="nil"/>
          <w:left w:val="nil"/>
          <w:bottom w:val="nil"/>
          <w:right w:val="nil"/>
          <w:between w:val="nil"/>
        </w:pBdr>
        <w:jc w:val="center"/>
        <w:rPr>
          <w:rFonts w:ascii="Gill Sans" w:eastAsia="Gill Sans" w:hAnsi="Gill Sans" w:cs="Gill Sans"/>
          <w:color w:val="000000"/>
        </w:rPr>
      </w:pPr>
      <w:r>
        <w:rPr>
          <w:noProof/>
          <w:lang w:eastAsia="en-US" w:bidi="ar-SA"/>
        </w:rPr>
        <w:lastRenderedPageBreak/>
        <w:drawing>
          <wp:inline distT="0" distB="0" distL="0" distR="0" wp14:anchorId="36E21653" wp14:editId="3F13D141">
            <wp:extent cx="5400675"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7274" t="21666" r="4973" b="28808"/>
                    <a:stretch/>
                  </pic:blipFill>
                  <pic:spPr bwMode="auto">
                    <a:xfrm>
                      <a:off x="0" y="0"/>
                      <a:ext cx="5400675" cy="2286000"/>
                    </a:xfrm>
                    <a:prstGeom prst="rect">
                      <a:avLst/>
                    </a:prstGeom>
                    <a:ln>
                      <a:noFill/>
                    </a:ln>
                    <a:extLst>
                      <a:ext uri="{53640926-AAD7-44D8-BBD7-CCE9431645EC}">
                        <a14:shadowObscured xmlns:a14="http://schemas.microsoft.com/office/drawing/2010/main"/>
                      </a:ext>
                    </a:extLst>
                  </pic:spPr>
                </pic:pic>
              </a:graphicData>
            </a:graphic>
          </wp:inline>
        </w:drawing>
      </w:r>
    </w:p>
    <w:p w14:paraId="42BAC765" w14:textId="5D18E08A" w:rsidR="005037B3" w:rsidRPr="00B90925" w:rsidRDefault="00B90925" w:rsidP="00B90925">
      <w:pPr>
        <w:pStyle w:val="Caption"/>
        <w:jc w:val="center"/>
        <w:rPr>
          <w:rFonts w:ascii="Gill Sans" w:eastAsia="Gill Sans" w:hAnsi="Gill Sans" w:cs="Gill Sans"/>
          <w:b/>
          <w:color w:val="000000"/>
          <w:highlight w:val="white"/>
        </w:rPr>
      </w:pPr>
      <w:r>
        <w:t xml:space="preserve">Figure 15.F- </w:t>
      </w:r>
      <w:r w:rsidRPr="00193C17">
        <w:t>Supply Plan Version and Review</w:t>
      </w:r>
    </w:p>
    <w:p w14:paraId="12804656"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that submitted the supply plan for review will be notified when their submission is either Approved or Rejected.</w:t>
      </w:r>
      <w:r>
        <w:rPr>
          <w:rFonts w:ascii="Gill Sans" w:eastAsia="Gill Sans" w:hAnsi="Gill Sans" w:cs="Gill Sans"/>
        </w:rPr>
        <w:t xml:space="preserve"> </w:t>
      </w:r>
      <w:r>
        <w:rPr>
          <w:rFonts w:ascii="Gill Sans" w:eastAsia="Gill Sans" w:hAnsi="Gill Sans" w:cs="Gill Sans"/>
          <w:color w:val="000000"/>
        </w:rPr>
        <w:t xml:space="preserve">The user can also download the report in PDF and CSV. </w:t>
      </w:r>
    </w:p>
    <w:p w14:paraId="5E170025"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56" w:name="_Toc57382826"/>
      <w:bookmarkStart w:id="157" w:name="_Toc57478190"/>
      <w:r>
        <w:rPr>
          <w:rFonts w:ascii="Gill Sans" w:eastAsia="Gill Sans" w:hAnsi="Gill Sans" w:cs="Gill Sans"/>
          <w:color w:val="CC0000"/>
        </w:rPr>
        <w:t>Handling Procurement Agents</w:t>
      </w:r>
      <w:bookmarkEnd w:id="156"/>
      <w:bookmarkEnd w:id="157"/>
      <w:r>
        <w:rPr>
          <w:rFonts w:ascii="Gill Sans" w:eastAsia="Gill Sans" w:hAnsi="Gill Sans" w:cs="Gill Sans"/>
          <w:color w:val="CC0000"/>
        </w:rPr>
        <w:t xml:space="preserve"> </w:t>
      </w:r>
      <w:r>
        <w:rPr>
          <w:rFonts w:ascii="Gill Sans" w:eastAsia="Gill Sans" w:hAnsi="Gill Sans" w:cs="Gill Sans"/>
          <w:sz w:val="32"/>
          <w:szCs w:val="32"/>
        </w:rPr>
        <w:t xml:space="preserve"> </w:t>
      </w:r>
    </w:p>
    <w:p w14:paraId="336D8068" w14:textId="7F9B38B0" w:rsidR="005037B3" w:rsidRDefault="005037B3" w:rsidP="00FB76A0">
      <w:pPr>
        <w:pBdr>
          <w:top w:val="nil"/>
          <w:left w:val="nil"/>
          <w:bottom w:val="nil"/>
          <w:right w:val="nil"/>
          <w:between w:val="nil"/>
        </w:pBdr>
        <w:ind w:left="360"/>
        <w:rPr>
          <w:rFonts w:ascii="Gill Sans" w:eastAsia="Gill Sans" w:hAnsi="Gill Sans" w:cs="Gill Sans"/>
          <w:color w:val="000000"/>
          <w:highlight w:val="yellow"/>
        </w:rPr>
      </w:pPr>
      <w:r>
        <w:rPr>
          <w:rFonts w:ascii="Gill Sans" w:eastAsia="Gill Sans" w:hAnsi="Gill Sans" w:cs="Gill Sans"/>
          <w:color w:val="000000"/>
        </w:rPr>
        <w:t>A Procurement Agent selects the vendors, establishes payment terms, strategic vetting, selection, the negotiation of contracts and actual purchasing of goods that are shipped to a program. Procurement Agents are generally hired by the agency funding a particular shipment (</w:t>
      </w:r>
      <w:r>
        <w:rPr>
          <w:rFonts w:ascii="Gill Sans" w:eastAsia="Gill Sans" w:hAnsi="Gill Sans" w:cs="Gill Sans"/>
        </w:rPr>
        <w:t>a “Funding</w:t>
      </w:r>
      <w:r>
        <w:rPr>
          <w:rFonts w:ascii="Gill Sans" w:eastAsia="Gill Sans" w:hAnsi="Gill Sans" w:cs="Gill Sans"/>
          <w:color w:val="000000"/>
        </w:rPr>
        <w:t xml:space="preserve"> Source” in QAT) and identified by the Program-level user when planning a shipment. Pro</w:t>
      </w:r>
      <w:r w:rsidR="00FC7B3F">
        <w:rPr>
          <w:rFonts w:ascii="Gill Sans" w:eastAsia="Gill Sans" w:hAnsi="Gill Sans" w:cs="Gill Sans"/>
          <w:color w:val="000000"/>
        </w:rPr>
        <w:t xml:space="preserve">curement Agents are managed by </w:t>
      </w:r>
      <w:r w:rsidR="00FC7B3F" w:rsidRPr="00FC7B3F">
        <w:rPr>
          <w:rFonts w:ascii="Gill Sans" w:eastAsia="Gill Sans" w:hAnsi="Gill Sans" w:cs="Gill Sans"/>
          <w:b/>
          <w:color w:val="000000"/>
        </w:rPr>
        <w:t xml:space="preserve">Application Level Admin </w:t>
      </w:r>
      <w:r w:rsidR="00FC7B3F" w:rsidRPr="00FC7B3F">
        <w:rPr>
          <w:rFonts w:ascii="Gill Sans" w:eastAsia="Gill Sans" w:hAnsi="Gill Sans" w:cs="Gill Sans"/>
          <w:color w:val="000000"/>
        </w:rPr>
        <w:t>and</w:t>
      </w:r>
      <w:r w:rsidRPr="00FC7B3F">
        <w:rPr>
          <w:rFonts w:ascii="Gill Sans" w:eastAsia="Gill Sans" w:hAnsi="Gill Sans" w:cs="Gill Sans"/>
          <w:b/>
          <w:color w:val="000000"/>
        </w:rPr>
        <w:t xml:space="preserve"> Realm Level Administrator</w:t>
      </w:r>
      <w:r w:rsidR="00FC7B3F">
        <w:rPr>
          <w:rFonts w:ascii="Gill Sans" w:eastAsia="Gill Sans" w:hAnsi="Gill Sans" w:cs="Gill Sans"/>
          <w:color w:val="000000"/>
        </w:rPr>
        <w:t>.</w:t>
      </w:r>
    </w:p>
    <w:p w14:paraId="0AE3DE0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2626A31" w14:textId="77777777" w:rsidR="00FB76A0" w:rsidRDefault="006458BC" w:rsidP="00FB76A0">
      <w:pPr>
        <w:keepNext/>
        <w:pBdr>
          <w:top w:val="nil"/>
          <w:left w:val="nil"/>
          <w:bottom w:val="nil"/>
          <w:right w:val="nil"/>
          <w:between w:val="nil"/>
        </w:pBdr>
        <w:jc w:val="center"/>
      </w:pPr>
      <w:r>
        <w:rPr>
          <w:noProof/>
          <w:lang w:eastAsia="en-US" w:bidi="ar-SA"/>
        </w:rPr>
        <w:lastRenderedPageBreak/>
        <w:drawing>
          <wp:inline distT="0" distB="0" distL="0" distR="0" wp14:anchorId="781BB538" wp14:editId="764F83B3">
            <wp:extent cx="5562600" cy="3324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726" t="16921" r="3890" b="11060"/>
                    <a:stretch/>
                  </pic:blipFill>
                  <pic:spPr bwMode="auto">
                    <a:xfrm>
                      <a:off x="0" y="0"/>
                      <a:ext cx="5562600" cy="3324225"/>
                    </a:xfrm>
                    <a:prstGeom prst="rect">
                      <a:avLst/>
                    </a:prstGeom>
                    <a:ln>
                      <a:noFill/>
                    </a:ln>
                    <a:extLst>
                      <a:ext uri="{53640926-AAD7-44D8-BBD7-CCE9431645EC}">
                        <a14:shadowObscured xmlns:a14="http://schemas.microsoft.com/office/drawing/2010/main"/>
                      </a:ext>
                    </a:extLst>
                  </pic:spPr>
                </pic:pic>
              </a:graphicData>
            </a:graphic>
          </wp:inline>
        </w:drawing>
      </w:r>
    </w:p>
    <w:p w14:paraId="0CD4820F" w14:textId="063DD938" w:rsidR="005037B3" w:rsidRDefault="00FB76A0" w:rsidP="00FB76A0">
      <w:pPr>
        <w:pStyle w:val="Caption"/>
        <w:jc w:val="center"/>
        <w:rPr>
          <w:rFonts w:ascii="Gill Sans" w:eastAsia="Gill Sans" w:hAnsi="Gill Sans" w:cs="Gill Sans"/>
          <w:color w:val="000000"/>
        </w:rPr>
      </w:pPr>
      <w:r>
        <w:t>Figure 16- Procurement Agent</w:t>
      </w:r>
    </w:p>
    <w:p w14:paraId="4F8E34CB"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above screen shows Procurement Agent Names and codes.</w:t>
      </w:r>
    </w:p>
    <w:p w14:paraId="1D8C2431"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“Realm Level Masters” from the sidebar menu.</w:t>
      </w:r>
    </w:p>
    <w:p w14:paraId="24553A7A" w14:textId="532EE3EE"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“Procurement Agent”.</w:t>
      </w:r>
    </w:p>
    <w:p w14:paraId="74B12984"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Realm and click on the “Go” button.</w:t>
      </w:r>
    </w:p>
    <w:p w14:paraId="4B92ACEE"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501099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rPr>
        <w:t>Note: applicable only when multiple realms are assigned to the user.</w:t>
      </w:r>
    </w:p>
    <w:p w14:paraId="23D9CB9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564ECC5" w14:textId="77777777" w:rsidR="005037B3" w:rsidRDefault="005037B3" w:rsidP="005037B3">
      <w:pPr>
        <w:pBdr>
          <w:top w:val="nil"/>
          <w:left w:val="nil"/>
          <w:bottom w:val="nil"/>
          <w:right w:val="nil"/>
          <w:between w:val="nil"/>
        </w:pBdr>
        <w:rPr>
          <w:rFonts w:ascii="Gill Sans" w:eastAsia="Gill Sans" w:hAnsi="Gill Sans" w:cs="Gill Sans"/>
          <w:b/>
        </w:rPr>
      </w:pPr>
    </w:p>
    <w:p w14:paraId="3BDC3E3F"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w:t>
      </w:r>
    </w:p>
    <w:p w14:paraId="0B4CDA5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65A80A8" w14:textId="77777777" w:rsidR="00FB76A0" w:rsidRDefault="006458BC" w:rsidP="00FB76A0">
      <w:pPr>
        <w:keepNext/>
        <w:pBdr>
          <w:top w:val="nil"/>
          <w:left w:val="nil"/>
          <w:bottom w:val="nil"/>
          <w:right w:val="nil"/>
          <w:between w:val="nil"/>
        </w:pBdr>
        <w:jc w:val="center"/>
      </w:pPr>
      <w:r>
        <w:rPr>
          <w:noProof/>
          <w:lang w:eastAsia="en-US" w:bidi="ar-SA"/>
        </w:rPr>
        <w:lastRenderedPageBreak/>
        <w:drawing>
          <wp:inline distT="0" distB="0" distL="0" distR="0" wp14:anchorId="6A69C1F2" wp14:editId="637C691B">
            <wp:extent cx="4352925" cy="4705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2925" cy="4705350"/>
                    </a:xfrm>
                    <a:prstGeom prst="rect">
                      <a:avLst/>
                    </a:prstGeom>
                  </pic:spPr>
                </pic:pic>
              </a:graphicData>
            </a:graphic>
          </wp:inline>
        </w:drawing>
      </w:r>
    </w:p>
    <w:p w14:paraId="7934B92F" w14:textId="42DB96FD" w:rsidR="005037B3" w:rsidRPr="00FB76A0" w:rsidRDefault="00FB76A0" w:rsidP="00FB76A0">
      <w:pPr>
        <w:pStyle w:val="Caption"/>
        <w:jc w:val="center"/>
        <w:rPr>
          <w:rFonts w:ascii="Gill Sans" w:eastAsia="Gill Sans" w:hAnsi="Gill Sans" w:cs="Gill Sans"/>
          <w:color w:val="000000"/>
        </w:rPr>
      </w:pPr>
      <w:r>
        <w:t>Figure 16</w:t>
      </w:r>
      <w:r w:rsidR="00081F97">
        <w:t>.a</w:t>
      </w:r>
      <w:r>
        <w:t>- Add Procurement Agent</w:t>
      </w:r>
    </w:p>
    <w:p w14:paraId="76B13BC7"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On the Procurement Agent List, go to the top right corner of the screen.</w:t>
      </w:r>
    </w:p>
    <w:p w14:paraId="084F3D4E"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blue “add” button. </w:t>
      </w:r>
    </w:p>
    <w:p w14:paraId="62EF7E20"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screen showing “Add Procurement Agent” will be seen.</w:t>
      </w:r>
    </w:p>
    <w:p w14:paraId="18C67296"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w:t>
      </w:r>
    </w:p>
    <w:p w14:paraId="1026999F"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save the changes.</w:t>
      </w:r>
      <w:r>
        <w:rPr>
          <w:rFonts w:ascii="Gill Sans" w:eastAsia="Gill Sans" w:hAnsi="Gill Sans" w:cs="Gill Sans"/>
          <w:color w:val="000000"/>
          <w:sz w:val="20"/>
          <w:szCs w:val="20"/>
        </w:rPr>
        <w:t xml:space="preserve">   </w:t>
      </w:r>
    </w:p>
    <w:p w14:paraId="33E013EC"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965EF54" w14:textId="18BD1D33" w:rsidR="005037B3" w:rsidRDefault="005037B3" w:rsidP="005037B3">
      <w:pPr>
        <w:pBdr>
          <w:top w:val="nil"/>
          <w:left w:val="nil"/>
          <w:bottom w:val="nil"/>
          <w:right w:val="nil"/>
          <w:between w:val="nil"/>
        </w:pBdr>
        <w:rPr>
          <w:rFonts w:ascii="Gill Sans" w:eastAsia="Gill Sans" w:hAnsi="Gill Sans" w:cs="Gill Sans"/>
          <w:sz w:val="20"/>
          <w:szCs w:val="20"/>
        </w:rPr>
      </w:pPr>
    </w:p>
    <w:p w14:paraId="169B49E0"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Details to know before mapping the planning/procurement unit</w:t>
      </w:r>
    </w:p>
    <w:p w14:paraId="5E6DE07A"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7"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8"/>
      </w:tblGrid>
      <w:tr w:rsidR="005037B3" w14:paraId="6EB91A1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8499AD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Agent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C4E60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Procurement Agent is responsible for buying high quality items for clients at the lowest possible price and in the correct amount.</w:t>
            </w:r>
          </w:p>
        </w:tc>
      </w:tr>
      <w:tr w:rsidR="005037B3" w14:paraId="3DD940D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2AE14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 Code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E10996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Stock Keeping Unit Code is a feature used to identify specific products and often </w:t>
            </w:r>
            <w:r>
              <w:rPr>
                <w:rFonts w:ascii="Gill Sans" w:eastAsia="Gill Sans" w:hAnsi="Gill Sans" w:cs="Gill Sans"/>
              </w:rPr>
              <w:t>printed</w:t>
            </w:r>
            <w:r>
              <w:rPr>
                <w:rFonts w:ascii="Gill Sans" w:eastAsia="Gill Sans" w:hAnsi="Gill Sans" w:cs="Gill Sans"/>
                <w:color w:val="000000"/>
              </w:rPr>
              <w:t xml:space="preserve"> on the product and case labels. barcodes may be </w:t>
            </w:r>
            <w:r>
              <w:rPr>
                <w:rFonts w:ascii="Gill Sans" w:eastAsia="Gill Sans" w:hAnsi="Gill Sans" w:cs="Gill Sans"/>
              </w:rPr>
              <w:t>printed</w:t>
            </w:r>
            <w:r>
              <w:rPr>
                <w:rFonts w:ascii="Gill Sans" w:eastAsia="Gill Sans" w:hAnsi="Gill Sans" w:cs="Gill Sans"/>
                <w:color w:val="000000"/>
              </w:rPr>
              <w:t xml:space="preserve"> on product labels.</w:t>
            </w:r>
          </w:p>
        </w:tc>
      </w:tr>
      <w:tr w:rsidR="005037B3" w14:paraId="7829E8E0"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2990B5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MOQ</w:t>
            </w:r>
          </w:p>
        </w:tc>
        <w:tc>
          <w:tcPr>
            <w:tcW w:w="4818" w:type="dxa"/>
            <w:tcBorders>
              <w:top w:val="single" w:sz="8" w:space="0" w:color="000001"/>
              <w:left w:val="single" w:sz="4" w:space="0" w:color="00000A"/>
              <w:bottom w:val="single" w:sz="4" w:space="0" w:color="00000A"/>
              <w:right w:val="single" w:sz="4" w:space="0" w:color="00000A"/>
            </w:tcBorders>
            <w:shd w:val="clear" w:color="auto" w:fill="auto"/>
            <w:tcMar>
              <w:top w:w="0" w:type="dxa"/>
              <w:left w:w="112" w:type="dxa"/>
              <w:bottom w:w="0" w:type="dxa"/>
              <w:right w:w="108" w:type="dxa"/>
            </w:tcMar>
          </w:tcPr>
          <w:p w14:paraId="5455BC6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Order Quantity refers to the minimum amount that can be ordered from a supplier.</w:t>
            </w:r>
          </w:p>
        </w:tc>
      </w:tr>
      <w:tr w:rsidR="005037B3" w14:paraId="29B217F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D7C65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Units per Container</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015D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container unit models the logistical handling of the transportation of one or several containers (For eg. Number of planning units that can be transported in a 40’ container, per dimensions)</w:t>
            </w:r>
          </w:p>
        </w:tc>
      </w:tr>
      <w:tr w:rsidR="005037B3" w14:paraId="7375E70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4F4B0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Weight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FE50F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weight per planning unit.</w:t>
            </w:r>
          </w:p>
        </w:tc>
      </w:tr>
      <w:tr w:rsidR="005037B3" w14:paraId="7BC7C254"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2BFD3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Planning Unit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9CDC9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planning unit is the product to be planned in QAT. It is a product with full description up to the primary packaging (e.g. bottle of 30 tablets, 10x10 blister pack, etc.)</w:t>
            </w:r>
          </w:p>
        </w:tc>
      </w:tr>
      <w:tr w:rsidR="005037B3" w14:paraId="242628B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70E5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Catalog Price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6D38B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Price included in a catalog.</w:t>
            </w:r>
          </w:p>
        </w:tc>
      </w:tr>
      <w:tr w:rsidR="005037B3" w14:paraId="0FC609B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F4B29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Units per Pallet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74615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Units per pallet defines </w:t>
            </w:r>
            <w:r>
              <w:rPr>
                <w:rFonts w:ascii="Gill Sans" w:eastAsia="Gill Sans" w:hAnsi="Gill Sans" w:cs="Gill Sans"/>
              </w:rPr>
              <w:t>the number</w:t>
            </w:r>
            <w:r>
              <w:rPr>
                <w:rFonts w:ascii="Gill Sans" w:eastAsia="Gill Sans" w:hAnsi="Gill Sans" w:cs="Gill Sans"/>
                <w:color w:val="000000"/>
              </w:rPr>
              <w:t xml:space="preserve"> of planning units that can be packed onto a standard pallet, per pallet dimension. Units per pallet describes the individual items on a pallet into single "units" that can be moved easily with a pallet jack or forklift truck.</w:t>
            </w:r>
          </w:p>
        </w:tc>
      </w:tr>
      <w:tr w:rsidR="005037B3" w14:paraId="5F727B89"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6F682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Volume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FC771E" w14:textId="77777777" w:rsidR="005037B3" w:rsidRDefault="005037B3" w:rsidP="00FB76A0">
            <w:pPr>
              <w:keepNext/>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volume of the planning unit </w:t>
            </w:r>
          </w:p>
        </w:tc>
      </w:tr>
    </w:tbl>
    <w:p w14:paraId="45FA151B" w14:textId="3BE3A447" w:rsidR="005037B3" w:rsidRDefault="00FB76A0" w:rsidP="00FB76A0">
      <w:pPr>
        <w:pStyle w:val="Caption"/>
        <w:jc w:val="center"/>
        <w:rPr>
          <w:rFonts w:ascii="Gill Sans" w:eastAsia="Gill Sans" w:hAnsi="Gill Sans" w:cs="Gill Sans"/>
          <w:color w:val="000000"/>
        </w:rPr>
      </w:pPr>
      <w:r>
        <w:t>Table 16</w:t>
      </w:r>
      <w:r w:rsidR="00081F97">
        <w:t>.b</w:t>
      </w:r>
      <w:r>
        <w:t>- Details of Procurement Agent</w:t>
      </w:r>
    </w:p>
    <w:p w14:paraId="2E5394CD"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57803AD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NOTE:</w:t>
      </w:r>
    </w:p>
    <w:p w14:paraId="6D5D1C32" w14:textId="77777777"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 of a unit load enables goods and packages to be grouped together. Then they get handled and moved more effectively using mechanical equipment. </w:t>
      </w:r>
    </w:p>
    <w:p w14:paraId="280F93D1" w14:textId="168461CC"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Unit Load in a Container is the maximum 'load' that a specific container can </w:t>
      </w:r>
      <w:r w:rsidR="00466344">
        <w:rPr>
          <w:rFonts w:ascii="Gill Sans" w:eastAsia="Gill Sans" w:hAnsi="Gill Sans" w:cs="Gill Sans"/>
          <w:color w:val="000000"/>
        </w:rPr>
        <w:t>carry.</w:t>
      </w:r>
      <w:r>
        <w:rPr>
          <w:rFonts w:ascii="Gill Sans" w:eastAsia="Gill Sans" w:hAnsi="Gill Sans" w:cs="Gill Sans"/>
          <w:color w:val="000000"/>
        </w:rPr>
        <w:t xml:space="preserve"> </w:t>
      </w:r>
    </w:p>
    <w:p w14:paraId="78A670E5" w14:textId="77777777"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 per container is the number of 'units' of a particular product that can be loaded into a 'container'. It is the same as the unit load in most cases.</w:t>
      </w:r>
    </w:p>
    <w:p w14:paraId="2445F555"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AE18656" w14:textId="77777777" w:rsidR="005037B3" w:rsidRDefault="005037B3" w:rsidP="005037B3">
      <w:pPr>
        <w:pBdr>
          <w:top w:val="nil"/>
          <w:left w:val="nil"/>
          <w:bottom w:val="nil"/>
          <w:right w:val="nil"/>
          <w:between w:val="nil"/>
        </w:pBdr>
        <w:rPr>
          <w:rFonts w:ascii="Gill Sans" w:eastAsia="Gill Sans" w:hAnsi="Gill Sans" w:cs="Gill Sans"/>
          <w:sz w:val="20"/>
          <w:szCs w:val="20"/>
        </w:rPr>
      </w:pPr>
    </w:p>
    <w:p w14:paraId="28EB5D85"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Map Procurement Agent Planning Unit </w:t>
      </w:r>
    </w:p>
    <w:p w14:paraId="686F8DB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A9C432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Blocks with ‘*’ are mandatory fields.</w:t>
      </w:r>
    </w:p>
    <w:p w14:paraId="77C9064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603E80D" w14:textId="78F4136F"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The user can create a Planning Unit on a different screen. Later he/she can add a procurement unit for that same planning unit and map both of them to a particular procurement agent under this particular </w:t>
      </w:r>
      <w:r w:rsidR="002C77C1">
        <w:rPr>
          <w:rFonts w:ascii="Gill Sans" w:eastAsia="Gill Sans" w:hAnsi="Gill Sans" w:cs="Gill Sans"/>
          <w:color w:val="000000"/>
        </w:rPr>
        <w:t>function</w:t>
      </w:r>
      <w:r>
        <w:rPr>
          <w:rFonts w:ascii="Gill Sans" w:eastAsia="Gill Sans" w:hAnsi="Gill Sans" w:cs="Gill Sans"/>
          <w:color w:val="000000"/>
        </w:rPr>
        <w:t>.</w:t>
      </w:r>
    </w:p>
    <w:p w14:paraId="0EEA358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A14712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For example, USAID is a procurement agent that deals with paracetamol strips. QAT has paracetamol as a planning unit. In this case, one strip of paracetamol tablets will be mapped as a procurement unit. </w:t>
      </w:r>
    </w:p>
    <w:p w14:paraId="0D45E1B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CF06585"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lastRenderedPageBreak/>
        <w:t>Map Planning Unit</w:t>
      </w:r>
    </w:p>
    <w:p w14:paraId="3D7382D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When clicking on the Map Planning unit, QAT shows the screen “Add procurement agent planning unit”. Primarily it shows the procurement agents for the respective planning units along with the catalog price. The existing data for the planning unit can be modified manually in the table.</w:t>
      </w:r>
    </w:p>
    <w:p w14:paraId="136E948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444912E"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 xml:space="preserve">Map </w:t>
      </w:r>
      <w:sdt>
        <w:sdtPr>
          <w:tag w:val="goog_rdk_72"/>
          <w:id w:val="-920562074"/>
        </w:sdtPr>
        <w:sdtEndPr/>
        <w:sdtContent/>
      </w:sdt>
      <w:sdt>
        <w:sdtPr>
          <w:tag w:val="goog_rdk_73"/>
          <w:id w:val="-732227609"/>
        </w:sdtPr>
        <w:sdtEndPr/>
        <w:sdtContent/>
      </w:sdt>
      <w:r>
        <w:rPr>
          <w:rFonts w:ascii="Gill Sans" w:eastAsia="Gill Sans" w:hAnsi="Gill Sans" w:cs="Gill Sans"/>
          <w:b/>
          <w:color w:val="000000"/>
        </w:rPr>
        <w:t>Procurement Unit</w:t>
      </w:r>
    </w:p>
    <w:p w14:paraId="51EC9D50" w14:textId="75A7B478" w:rsidR="00FC7B3F" w:rsidRPr="004D3D92" w:rsidRDefault="005037B3" w:rsidP="00FC7B3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When clicking on the Map Planning unit, QAT shows the screen “Add procurement agent procurement unit”. The screen shows the procurement agents for the respective procurement units along with the catalog price. The existing data for the planning unit can be modified manually in the table.</w:t>
      </w:r>
      <w:r w:rsidR="00FC7B3F">
        <w:rPr>
          <w:rFonts w:ascii="Gill Sans" w:eastAsia="Gill Sans" w:hAnsi="Gill Sans" w:cs="Gill Sans"/>
          <w:color w:val="000000"/>
        </w:rPr>
        <w:t xml:space="preserve"> Only </w:t>
      </w:r>
      <w:r w:rsidR="00FC7B3F" w:rsidRPr="00951D24">
        <w:rPr>
          <w:rFonts w:ascii="Gill Sans" w:eastAsia="Gill Sans" w:hAnsi="Gill Sans" w:cs="Gill Sans"/>
          <w:b/>
          <w:color w:val="000000"/>
        </w:rPr>
        <w:t>Application</w:t>
      </w:r>
      <w:r w:rsidR="00FC7B3F" w:rsidRPr="00951D24">
        <w:rPr>
          <w:rFonts w:ascii="Gill Sans" w:eastAsia="Gill Sans" w:hAnsi="Gill Sans" w:cs="Gill Sans"/>
          <w:color w:val="000000"/>
        </w:rPr>
        <w:t xml:space="preserve"> </w:t>
      </w:r>
      <w:r w:rsidR="00FC7B3F">
        <w:rPr>
          <w:rFonts w:ascii="Gill Sans" w:eastAsia="Gill Sans" w:hAnsi="Gill Sans" w:cs="Gill Sans"/>
          <w:b/>
          <w:color w:val="000000"/>
        </w:rPr>
        <w:t xml:space="preserve">Admins </w:t>
      </w:r>
      <w:r w:rsidR="00FC7B3F" w:rsidRPr="00FC7B3F">
        <w:rPr>
          <w:rFonts w:ascii="Gill Sans" w:eastAsia="Gill Sans" w:hAnsi="Gill Sans" w:cs="Gill Sans"/>
          <w:color w:val="000000"/>
        </w:rPr>
        <w:t>and</w:t>
      </w:r>
      <w:r w:rsidR="00FC7B3F">
        <w:rPr>
          <w:rFonts w:ascii="Gill Sans" w:eastAsia="Gill Sans" w:hAnsi="Gill Sans" w:cs="Gill Sans"/>
          <w:b/>
          <w:color w:val="000000"/>
        </w:rPr>
        <w:t xml:space="preserve"> </w:t>
      </w:r>
      <w:r w:rsidR="00FC7B3F" w:rsidRPr="00951D24">
        <w:rPr>
          <w:rFonts w:ascii="Gill Sans" w:eastAsia="Gill Sans" w:hAnsi="Gill Sans" w:cs="Gill Sans"/>
          <w:b/>
          <w:color w:val="000000"/>
        </w:rPr>
        <w:t>Realm Admins</w:t>
      </w:r>
      <w:r w:rsidR="00FC7B3F">
        <w:rPr>
          <w:rFonts w:ascii="Gill Sans" w:eastAsia="Gill Sans" w:hAnsi="Gill Sans" w:cs="Gill Sans"/>
          <w:b/>
          <w:color w:val="000000"/>
        </w:rPr>
        <w:t xml:space="preserve"> </w:t>
      </w:r>
      <w:r w:rsidR="00FC7B3F">
        <w:rPr>
          <w:rFonts w:ascii="Gill Sans" w:eastAsia="Gill Sans" w:hAnsi="Gill Sans" w:cs="Gill Sans"/>
          <w:color w:val="000000"/>
        </w:rPr>
        <w:t>can map procurement unit</w:t>
      </w:r>
      <w:r w:rsidR="00FC7B3F" w:rsidRPr="00951D24">
        <w:rPr>
          <w:rFonts w:ascii="Gill Sans" w:eastAsia="Gill Sans" w:hAnsi="Gill Sans" w:cs="Gill Sans"/>
          <w:b/>
          <w:color w:val="000000"/>
        </w:rPr>
        <w:t>.</w:t>
      </w:r>
    </w:p>
    <w:p w14:paraId="2582438A" w14:textId="635C6FD0"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165D6F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AF435F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In case the user wants to add a new procurement unit or planning unit for that particular procurement agent, he/she can select the planning unit from the dropdown list. The other details including price, volume, etc. can be added manually.</w:t>
      </w:r>
    </w:p>
    <w:p w14:paraId="55C7311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5B298C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F9B828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1095EFD" w14:textId="77777777" w:rsidR="00FB76A0" w:rsidRDefault="006458BC" w:rsidP="00FB76A0">
      <w:pPr>
        <w:keepNext/>
        <w:pBdr>
          <w:top w:val="nil"/>
          <w:left w:val="nil"/>
          <w:bottom w:val="nil"/>
          <w:right w:val="nil"/>
          <w:between w:val="nil"/>
        </w:pBdr>
        <w:jc w:val="center"/>
      </w:pPr>
      <w:r>
        <w:rPr>
          <w:noProof/>
          <w:lang w:eastAsia="en-US" w:bidi="ar-SA"/>
        </w:rPr>
        <w:drawing>
          <wp:inline distT="0" distB="0" distL="0" distR="0" wp14:anchorId="4E4461D6" wp14:editId="36D90D0C">
            <wp:extent cx="5591175"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262" t="16716" r="3890" b="11473"/>
                    <a:stretch/>
                  </pic:blipFill>
                  <pic:spPr bwMode="auto">
                    <a:xfrm>
                      <a:off x="0" y="0"/>
                      <a:ext cx="5591175" cy="3314700"/>
                    </a:xfrm>
                    <a:prstGeom prst="rect">
                      <a:avLst/>
                    </a:prstGeom>
                    <a:ln>
                      <a:noFill/>
                    </a:ln>
                    <a:extLst>
                      <a:ext uri="{53640926-AAD7-44D8-BBD7-CCE9431645EC}">
                        <a14:shadowObscured xmlns:a14="http://schemas.microsoft.com/office/drawing/2010/main"/>
                      </a:ext>
                    </a:extLst>
                  </pic:spPr>
                </pic:pic>
              </a:graphicData>
            </a:graphic>
          </wp:inline>
        </w:drawing>
      </w:r>
    </w:p>
    <w:p w14:paraId="350D0810" w14:textId="7EA663EC" w:rsidR="005037B3" w:rsidRPr="00FB76A0" w:rsidRDefault="00FB76A0" w:rsidP="00FB76A0">
      <w:pPr>
        <w:pStyle w:val="Caption"/>
        <w:jc w:val="center"/>
        <w:rPr>
          <w:rFonts w:ascii="Gill Sans" w:eastAsia="Gill Sans" w:hAnsi="Gill Sans" w:cs="Gill Sans"/>
          <w:b/>
          <w:color w:val="000000"/>
        </w:rPr>
      </w:pPr>
      <w:r>
        <w:t>Figure 16</w:t>
      </w:r>
      <w:r w:rsidR="00081F97">
        <w:t>.c</w:t>
      </w:r>
      <w:r>
        <w:t xml:space="preserve">- </w:t>
      </w:r>
      <w:r w:rsidRPr="00F92D68">
        <w:t>Details of Procurement Agent</w:t>
      </w:r>
    </w:p>
    <w:p w14:paraId="4FFB0ABB"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CD77542"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 Planning Unit</w:t>
      </w:r>
    </w:p>
    <w:p w14:paraId="20BA503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35DDADE" w14:textId="77777777" w:rsidR="00FB76A0" w:rsidRDefault="006458BC" w:rsidP="00FB76A0">
      <w:pPr>
        <w:keepNext/>
        <w:pBdr>
          <w:top w:val="nil"/>
          <w:left w:val="nil"/>
          <w:bottom w:val="nil"/>
          <w:right w:val="nil"/>
          <w:between w:val="nil"/>
        </w:pBdr>
        <w:jc w:val="center"/>
      </w:pPr>
      <w:r>
        <w:rPr>
          <w:noProof/>
          <w:lang w:eastAsia="en-US" w:bidi="ar-SA"/>
        </w:rPr>
        <w:lastRenderedPageBreak/>
        <w:drawing>
          <wp:inline distT="0" distB="0" distL="0" distR="0" wp14:anchorId="5D382319" wp14:editId="3FD64FD7">
            <wp:extent cx="5476875" cy="3133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5726" t="17334" r="5283" b="14775"/>
                    <a:stretch/>
                  </pic:blipFill>
                  <pic:spPr bwMode="auto">
                    <a:xfrm>
                      <a:off x="0" y="0"/>
                      <a:ext cx="5476875" cy="3133725"/>
                    </a:xfrm>
                    <a:prstGeom prst="rect">
                      <a:avLst/>
                    </a:prstGeom>
                    <a:ln>
                      <a:noFill/>
                    </a:ln>
                    <a:extLst>
                      <a:ext uri="{53640926-AAD7-44D8-BBD7-CCE9431645EC}">
                        <a14:shadowObscured xmlns:a14="http://schemas.microsoft.com/office/drawing/2010/main"/>
                      </a:ext>
                    </a:extLst>
                  </pic:spPr>
                </pic:pic>
              </a:graphicData>
            </a:graphic>
          </wp:inline>
        </w:drawing>
      </w:r>
    </w:p>
    <w:p w14:paraId="26A38BAC" w14:textId="2E029DED" w:rsidR="005037B3" w:rsidRDefault="00FB76A0" w:rsidP="00FB76A0">
      <w:pPr>
        <w:pStyle w:val="Caption"/>
        <w:jc w:val="center"/>
        <w:rPr>
          <w:rFonts w:ascii="Gill Sans" w:eastAsia="Gill Sans" w:hAnsi="Gill Sans" w:cs="Gill Sans"/>
          <w:b/>
          <w:color w:val="000000"/>
        </w:rPr>
      </w:pPr>
      <w:r>
        <w:t>Figure 16</w:t>
      </w:r>
      <w:r w:rsidR="00081F97">
        <w:t>.d</w:t>
      </w:r>
      <w:r>
        <w:t xml:space="preserve">- </w:t>
      </w:r>
      <w:r w:rsidRPr="00F62432">
        <w:t>Add Procurement Agent Planning Unit</w:t>
      </w:r>
    </w:p>
    <w:p w14:paraId="6B320279" w14:textId="77777777" w:rsidR="005037B3" w:rsidRDefault="005037B3" w:rsidP="005037B3">
      <w:pPr>
        <w:pBdr>
          <w:top w:val="nil"/>
          <w:left w:val="nil"/>
          <w:bottom w:val="nil"/>
          <w:right w:val="nil"/>
          <w:between w:val="nil"/>
        </w:pBdr>
        <w:rPr>
          <w:rFonts w:ascii="Gill Sans" w:eastAsia="Gill Sans" w:hAnsi="Gill Sans" w:cs="Gill Sans"/>
          <w:b/>
          <w:color w:val="000000"/>
          <w:sz w:val="4"/>
          <w:szCs w:val="4"/>
        </w:rPr>
      </w:pPr>
    </w:p>
    <w:p w14:paraId="7895D69D" w14:textId="77777777" w:rsidR="005037B3" w:rsidRDefault="005037B3" w:rsidP="00316914">
      <w:pPr>
        <w:numPr>
          <w:ilvl w:val="0"/>
          <w:numId w:val="162"/>
        </w:numPr>
        <w:pBdr>
          <w:top w:val="nil"/>
          <w:left w:val="nil"/>
          <w:bottom w:val="nil"/>
          <w:right w:val="nil"/>
          <w:between w:val="nil"/>
        </w:pBdr>
        <w:spacing w:before="240"/>
        <w:jc w:val="both"/>
        <w:rPr>
          <w:rFonts w:ascii="Gill Sans" w:eastAsia="Gill Sans" w:hAnsi="Gill Sans" w:cs="Gill Sans"/>
        </w:rPr>
      </w:pPr>
      <w:r>
        <w:rPr>
          <w:rFonts w:ascii="Gill Sans" w:eastAsia="Gill Sans" w:hAnsi="Gill Sans" w:cs="Gill Sans"/>
          <w:color w:val="000000"/>
        </w:rPr>
        <w:t>Right click on the cell Procurement Agent List for a specific agent.</w:t>
      </w:r>
    </w:p>
    <w:p w14:paraId="27572C37" w14:textId="6ABA7678"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It shows two </w:t>
      </w:r>
      <w:r w:rsidR="002C77C1">
        <w:rPr>
          <w:rFonts w:ascii="Gill Sans" w:eastAsia="Gill Sans" w:hAnsi="Gill Sans" w:cs="Gill Sans"/>
          <w:color w:val="000000"/>
        </w:rPr>
        <w:t>function</w:t>
      </w:r>
      <w:r>
        <w:rPr>
          <w:rFonts w:ascii="Gill Sans" w:eastAsia="Gill Sans" w:hAnsi="Gill Sans" w:cs="Gill Sans"/>
          <w:color w:val="000000"/>
        </w:rPr>
        <w:t>s as “Map Planning Unit” and “Map Procurement Unit”.</w:t>
      </w:r>
    </w:p>
    <w:p w14:paraId="5647F21A" w14:textId="0A61E4C1"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on the “Map Planning Unit” </w:t>
      </w:r>
      <w:r w:rsidR="002C77C1">
        <w:rPr>
          <w:rFonts w:ascii="Gill Sans" w:eastAsia="Gill Sans" w:hAnsi="Gill Sans" w:cs="Gill Sans"/>
          <w:color w:val="000000"/>
        </w:rPr>
        <w:t>function</w:t>
      </w:r>
      <w:r>
        <w:rPr>
          <w:rFonts w:ascii="Gill Sans" w:eastAsia="Gill Sans" w:hAnsi="Gill Sans" w:cs="Gill Sans"/>
          <w:color w:val="000000"/>
        </w:rPr>
        <w:t>.</w:t>
      </w:r>
    </w:p>
    <w:p w14:paraId="211FAB29"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A new screen “Add Procurement Agent Planning Unit” will be displayed. </w:t>
      </w:r>
    </w:p>
    <w:p w14:paraId="56F603F5"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The user can change the existing data by double clicking in a cell.</w:t>
      </w:r>
    </w:p>
    <w:p w14:paraId="3702B375" w14:textId="31FD57A5"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data or right click on the table to insert new rows.</w:t>
      </w:r>
    </w:p>
    <w:p w14:paraId="7DAB6717"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Enter the required information and click on “Submit”.</w:t>
      </w:r>
    </w:p>
    <w:p w14:paraId="339EEA85"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7297D23F"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 Procurement Unit</w:t>
      </w:r>
    </w:p>
    <w:p w14:paraId="4569A43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1FC89F08" w14:textId="77777777" w:rsidR="00FB76A0" w:rsidRDefault="004F6108" w:rsidP="00FB76A0">
      <w:pPr>
        <w:keepNext/>
        <w:pBdr>
          <w:top w:val="nil"/>
          <w:left w:val="nil"/>
          <w:bottom w:val="nil"/>
          <w:right w:val="nil"/>
          <w:between w:val="nil"/>
        </w:pBdr>
        <w:jc w:val="center"/>
      </w:pPr>
      <w:r>
        <w:rPr>
          <w:noProof/>
          <w:lang w:eastAsia="en-US" w:bidi="ar-SA"/>
        </w:rPr>
        <w:lastRenderedPageBreak/>
        <w:drawing>
          <wp:inline distT="0" distB="0" distL="0" distR="0" wp14:anchorId="020309BE" wp14:editId="1BC1B3B7">
            <wp:extent cx="5734050" cy="31844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417" t="22699" r="5128" b="11061"/>
                    <a:stretch/>
                  </pic:blipFill>
                  <pic:spPr bwMode="auto">
                    <a:xfrm>
                      <a:off x="0" y="0"/>
                      <a:ext cx="5739898" cy="3187729"/>
                    </a:xfrm>
                    <a:prstGeom prst="rect">
                      <a:avLst/>
                    </a:prstGeom>
                    <a:ln>
                      <a:noFill/>
                    </a:ln>
                    <a:extLst>
                      <a:ext uri="{53640926-AAD7-44D8-BBD7-CCE9431645EC}">
                        <a14:shadowObscured xmlns:a14="http://schemas.microsoft.com/office/drawing/2010/main"/>
                      </a:ext>
                    </a:extLst>
                  </pic:spPr>
                </pic:pic>
              </a:graphicData>
            </a:graphic>
          </wp:inline>
        </w:drawing>
      </w:r>
    </w:p>
    <w:p w14:paraId="01FE20FE" w14:textId="6C844E1B" w:rsidR="005037B3" w:rsidRDefault="00FB76A0" w:rsidP="00FB76A0">
      <w:pPr>
        <w:pStyle w:val="Caption"/>
        <w:jc w:val="center"/>
        <w:rPr>
          <w:rFonts w:ascii="Gill Sans" w:eastAsia="Gill Sans" w:hAnsi="Gill Sans" w:cs="Gill Sans"/>
          <w:color w:val="000000"/>
        </w:rPr>
      </w:pPr>
      <w:r>
        <w:t>Figure 16</w:t>
      </w:r>
      <w:r w:rsidR="00081F97">
        <w:t>.e</w:t>
      </w:r>
      <w:r>
        <w:t xml:space="preserve">- </w:t>
      </w:r>
      <w:r w:rsidRPr="00060EA3">
        <w:t>Add Procurement Agent Procurement Unit</w:t>
      </w:r>
    </w:p>
    <w:p w14:paraId="0D4461D8" w14:textId="77777777" w:rsidR="005037B3" w:rsidRDefault="005037B3" w:rsidP="00316914">
      <w:pPr>
        <w:numPr>
          <w:ilvl w:val="0"/>
          <w:numId w:val="2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procurement agent. </w:t>
      </w:r>
    </w:p>
    <w:p w14:paraId="136A41BA"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cell of that specific agent.</w:t>
      </w:r>
    </w:p>
    <w:p w14:paraId="6E682967" w14:textId="3CE18AAD"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It shows two </w:t>
      </w:r>
      <w:r w:rsidR="002C77C1">
        <w:rPr>
          <w:rFonts w:ascii="Gill Sans" w:eastAsia="Gill Sans" w:hAnsi="Gill Sans" w:cs="Gill Sans"/>
          <w:color w:val="000000"/>
        </w:rPr>
        <w:t>function</w:t>
      </w:r>
      <w:r>
        <w:rPr>
          <w:rFonts w:ascii="Gill Sans" w:eastAsia="Gill Sans" w:hAnsi="Gill Sans" w:cs="Gill Sans"/>
          <w:color w:val="000000"/>
        </w:rPr>
        <w:t>s as “Map Planning Unit” and “Map Procurement Unit”.</w:t>
      </w:r>
    </w:p>
    <w:p w14:paraId="2D094D81"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“Map Procurement Unit”.</w:t>
      </w:r>
    </w:p>
    <w:p w14:paraId="58EF15B8" w14:textId="7D315548"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data or right click on the table to insert new rows.</w:t>
      </w:r>
    </w:p>
    <w:p w14:paraId="67211519"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Enter the required information and click on “Submit”.</w:t>
      </w:r>
    </w:p>
    <w:p w14:paraId="7B335771" w14:textId="77777777" w:rsidR="005037B3" w:rsidRDefault="005037B3" w:rsidP="00081F97">
      <w:pPr>
        <w:pBdr>
          <w:top w:val="nil"/>
          <w:left w:val="nil"/>
          <w:bottom w:val="nil"/>
          <w:right w:val="nil"/>
          <w:between w:val="nil"/>
        </w:pBdr>
        <w:ind w:left="720"/>
        <w:rPr>
          <w:rFonts w:ascii="Gill Sans" w:eastAsia="Gill Sans" w:hAnsi="Gill Sans" w:cs="Gill Sans"/>
          <w:color w:val="000000"/>
        </w:rPr>
      </w:pPr>
    </w:p>
    <w:p w14:paraId="7BAE7173"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E433C17"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Procurement Agent</w:t>
      </w:r>
    </w:p>
    <w:p w14:paraId="24652D2D"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882E3B3"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C937A2A" w14:textId="77777777" w:rsidR="00FB76A0" w:rsidRDefault="004F6108" w:rsidP="00FB76A0">
      <w:pPr>
        <w:keepNext/>
        <w:pBdr>
          <w:top w:val="nil"/>
          <w:left w:val="nil"/>
          <w:bottom w:val="nil"/>
          <w:right w:val="nil"/>
          <w:between w:val="nil"/>
        </w:pBdr>
        <w:jc w:val="center"/>
      </w:pPr>
      <w:r>
        <w:rPr>
          <w:noProof/>
          <w:lang w:eastAsia="en-US" w:bidi="ar-SA"/>
        </w:rPr>
        <w:lastRenderedPageBreak/>
        <w:drawing>
          <wp:inline distT="0" distB="0" distL="0" distR="0" wp14:anchorId="29E7D2E5" wp14:editId="71182754">
            <wp:extent cx="4410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10075" cy="4943475"/>
                    </a:xfrm>
                    <a:prstGeom prst="rect">
                      <a:avLst/>
                    </a:prstGeom>
                  </pic:spPr>
                </pic:pic>
              </a:graphicData>
            </a:graphic>
          </wp:inline>
        </w:drawing>
      </w:r>
    </w:p>
    <w:p w14:paraId="30662764" w14:textId="3B5A0F75" w:rsidR="005037B3" w:rsidRDefault="00FB76A0" w:rsidP="00FB76A0">
      <w:pPr>
        <w:pStyle w:val="Caption"/>
        <w:jc w:val="center"/>
        <w:rPr>
          <w:rFonts w:ascii="Gill Sans" w:eastAsia="Gill Sans" w:hAnsi="Gill Sans" w:cs="Gill Sans"/>
          <w:color w:val="000000"/>
        </w:rPr>
      </w:pPr>
      <w:r>
        <w:t>Figure 16</w:t>
      </w:r>
      <w:r w:rsidR="00081F97">
        <w:t>.f</w:t>
      </w:r>
      <w:r>
        <w:t>- Update Procurement A</w:t>
      </w:r>
      <w:r w:rsidRPr="00D31BD1">
        <w:t>gent</w:t>
      </w:r>
    </w:p>
    <w:p w14:paraId="16110D0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272E1878"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the Procurement Agent list.</w:t>
      </w:r>
    </w:p>
    <w:p w14:paraId="2E6D7349"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required Procurement Agent that needs to be updated.</w:t>
      </w:r>
    </w:p>
    <w:p w14:paraId="37EC7A22"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update section will be displayed.</w:t>
      </w:r>
    </w:p>
    <w:p w14:paraId="06163030"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details.</w:t>
      </w:r>
    </w:p>
    <w:p w14:paraId="5FC6D38A" w14:textId="6AE217C7" w:rsidR="005037B3" w:rsidRPr="00FB76A0"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status as “Active” and click on the “Update” button.</w:t>
      </w:r>
    </w:p>
    <w:p w14:paraId="69AE326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AD1122E"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58" w:name="_Toc57382827"/>
      <w:bookmarkStart w:id="159" w:name="_Toc57478191"/>
      <w:r>
        <w:rPr>
          <w:rFonts w:ascii="Gill Sans" w:eastAsia="Gill Sans" w:hAnsi="Gill Sans" w:cs="Gill Sans"/>
          <w:color w:val="CC0000"/>
        </w:rPr>
        <w:t>Background Data</w:t>
      </w:r>
      <w:bookmarkEnd w:id="158"/>
      <w:bookmarkEnd w:id="159"/>
      <w:r>
        <w:rPr>
          <w:rFonts w:ascii="Gill Sans" w:eastAsia="Gill Sans" w:hAnsi="Gill Sans" w:cs="Gill Sans"/>
        </w:rPr>
        <w:t xml:space="preserve"> </w:t>
      </w:r>
    </w:p>
    <w:p w14:paraId="21B34A5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32"/>
          <w:szCs w:val="32"/>
          <w:highlight w:val="white"/>
        </w:rPr>
      </w:pPr>
      <w:r>
        <w:rPr>
          <w:rFonts w:ascii="Gill Sans" w:eastAsia="Gill Sans" w:hAnsi="Gill Sans" w:cs="Gill Sans"/>
          <w:b/>
          <w:color w:val="000000"/>
          <w:sz w:val="32"/>
          <w:szCs w:val="32"/>
          <w:highlight w:val="white"/>
        </w:rPr>
        <w:t>Introduction</w:t>
      </w:r>
    </w:p>
    <w:p w14:paraId="763817CA"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60F589F5" w14:textId="1D153BB9"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The Background Data </w:t>
      </w:r>
      <w:r w:rsidR="002C77C1">
        <w:rPr>
          <w:rFonts w:ascii="Gill Sans" w:eastAsia="Gill Sans" w:hAnsi="Gill Sans" w:cs="Gill Sans"/>
          <w:color w:val="000000"/>
        </w:rPr>
        <w:t>function</w:t>
      </w:r>
      <w:r>
        <w:rPr>
          <w:rFonts w:ascii="Gill Sans" w:eastAsia="Gill Sans" w:hAnsi="Gill Sans" w:cs="Gill Sans"/>
          <w:color w:val="000000"/>
        </w:rPr>
        <w:t>s enable the user to modify program, supplier lead times, and product costs; and to establish product minimum/maximum stock levels.</w:t>
      </w:r>
    </w:p>
    <w:p w14:paraId="46BA534C" w14:textId="77777777" w:rsidR="005037B3" w:rsidRDefault="005037B3" w:rsidP="005037B3">
      <w:pPr>
        <w:pBdr>
          <w:top w:val="nil"/>
          <w:left w:val="nil"/>
          <w:bottom w:val="nil"/>
          <w:right w:val="nil"/>
          <w:between w:val="nil"/>
        </w:pBdr>
        <w:rPr>
          <w:rFonts w:ascii="Gill Sans" w:eastAsia="Gill Sans" w:hAnsi="Gill Sans" w:cs="Gill Sans"/>
          <w:b/>
          <w:color w:val="000000"/>
          <w:sz w:val="32"/>
          <w:szCs w:val="32"/>
        </w:rPr>
      </w:pPr>
    </w:p>
    <w:p w14:paraId="751A5589" w14:textId="7E16FCC3" w:rsidR="005037B3" w:rsidRDefault="005037B3" w:rsidP="00316914">
      <w:pPr>
        <w:pStyle w:val="Heading"/>
        <w:numPr>
          <w:ilvl w:val="1"/>
          <w:numId w:val="18"/>
        </w:numPr>
        <w:ind w:left="1080"/>
        <w:rPr>
          <w:highlight w:val="white"/>
        </w:rPr>
      </w:pPr>
      <w:bookmarkStart w:id="160" w:name="_Toc57478192"/>
      <w:r>
        <w:rPr>
          <w:highlight w:val="white"/>
        </w:rPr>
        <w:lastRenderedPageBreak/>
        <w:t>Products</w:t>
      </w:r>
      <w:bookmarkEnd w:id="160"/>
    </w:p>
    <w:p w14:paraId="0E505B30"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5CA4915D" w14:textId="15E3D964" w:rsidR="005037B3" w:rsidRPr="001D3854" w:rsidRDefault="005037B3" w:rsidP="001D3854">
      <w:pPr>
        <w:pBdr>
          <w:top w:val="nil"/>
          <w:left w:val="nil"/>
          <w:bottom w:val="nil"/>
          <w:right w:val="nil"/>
          <w:between w:val="nil"/>
        </w:pBdr>
        <w:spacing w:line="288" w:lineRule="auto"/>
        <w:ind w:left="720"/>
        <w:rPr>
          <w:rFonts w:ascii="Gill Sans" w:eastAsia="Gill Sans" w:hAnsi="Gill Sans" w:cs="Gill Sans"/>
          <w:color w:val="000000"/>
          <w:highlight w:val="white"/>
        </w:rPr>
      </w:pPr>
      <w:r>
        <w:rPr>
          <w:rFonts w:ascii="Gill Sans" w:eastAsia="Gill Sans" w:hAnsi="Gill Sans" w:cs="Gill Sans"/>
          <w:color w:val="000000"/>
        </w:rPr>
        <w:t xml:space="preserve">Products are different forms of medicinal products including </w:t>
      </w:r>
      <w:r>
        <w:rPr>
          <w:rFonts w:ascii="Gill Sans" w:eastAsia="Gill Sans" w:hAnsi="Gill Sans" w:cs="Gill Sans"/>
          <w:color w:val="000000"/>
          <w:highlight w:val="white"/>
        </w:rPr>
        <w:t>liquid formulations, tablets, capsules, topical medicines, suppositories, drops, inj</w:t>
      </w:r>
      <w:r w:rsidR="001D3854">
        <w:rPr>
          <w:rFonts w:ascii="Gill Sans" w:eastAsia="Gill Sans" w:hAnsi="Gill Sans" w:cs="Gill Sans"/>
          <w:color w:val="000000"/>
          <w:highlight w:val="white"/>
        </w:rPr>
        <w:t xml:space="preserve">ection, medical implants etc.  </w:t>
      </w:r>
    </w:p>
    <w:p w14:paraId="3069950C" w14:textId="77777777" w:rsidR="005037B3" w:rsidRPr="00081F97" w:rsidRDefault="005037B3" w:rsidP="00316914">
      <w:pPr>
        <w:pStyle w:val="Heading"/>
        <w:numPr>
          <w:ilvl w:val="1"/>
          <w:numId w:val="18"/>
        </w:numPr>
        <w:ind w:left="1080"/>
        <w:rPr>
          <w:rFonts w:ascii="Gill Sans" w:eastAsia="Gill Sans" w:hAnsi="Gill Sans" w:cs="Gill Sans"/>
          <w:highlight w:val="white"/>
        </w:rPr>
      </w:pPr>
      <w:bookmarkStart w:id="161" w:name="_Toc57478193"/>
      <w:r w:rsidRPr="00081F97">
        <w:rPr>
          <w:rFonts w:ascii="Gill Sans" w:eastAsia="Gill Sans" w:hAnsi="Gill Sans" w:cs="Gill Sans"/>
          <w:highlight w:val="white"/>
        </w:rPr>
        <w:t>Selecting Products</w:t>
      </w:r>
      <w:bookmarkEnd w:id="161"/>
    </w:p>
    <w:p w14:paraId="5D87B54A"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highlight w:val="white"/>
        </w:rPr>
      </w:pPr>
    </w:p>
    <w:p w14:paraId="590E874F" w14:textId="41D492AB" w:rsidR="005037B3" w:rsidRPr="001D3854" w:rsidRDefault="005037B3" w:rsidP="001D3854">
      <w:pPr>
        <w:pBdr>
          <w:top w:val="nil"/>
          <w:left w:val="nil"/>
          <w:bottom w:val="nil"/>
          <w:right w:val="nil"/>
          <w:between w:val="nil"/>
        </w:pBdr>
        <w:tabs>
          <w:tab w:val="left" w:pos="1440"/>
        </w:tabs>
        <w:spacing w:line="288" w:lineRule="auto"/>
        <w:ind w:left="720"/>
        <w:rPr>
          <w:rFonts w:ascii="Gill Sans" w:eastAsia="Gill Sans" w:hAnsi="Gill Sans" w:cs="Gill Sans"/>
          <w:b/>
          <w:color w:val="000000"/>
          <w:sz w:val="32"/>
          <w:szCs w:val="32"/>
        </w:rPr>
      </w:pPr>
      <w:r>
        <w:rPr>
          <w:rFonts w:ascii="Gill Sans" w:eastAsia="Gill Sans" w:hAnsi="Gill Sans" w:cs="Gill Sans"/>
          <w:color w:val="000000"/>
          <w:highlight w:val="white"/>
        </w:rPr>
        <w:t>Selecting a number of products can lead to better supply, appropriate prescribing, and lower costs. Products are those that satisfy the health care needs of the majority of the population. Selecting products begins with defining a list of common diseases for each level of health care. Hence, the product should be selected according to the required category</w:t>
      </w:r>
    </w:p>
    <w:p w14:paraId="1D69D0F8" w14:textId="77777777" w:rsidR="005037B3" w:rsidRPr="00081F97" w:rsidRDefault="005037B3" w:rsidP="00316914">
      <w:pPr>
        <w:pStyle w:val="Heading"/>
        <w:numPr>
          <w:ilvl w:val="1"/>
          <w:numId w:val="18"/>
        </w:numPr>
        <w:ind w:left="1080"/>
        <w:rPr>
          <w:rFonts w:ascii="Gill Sans" w:eastAsia="Gill Sans" w:hAnsi="Gill Sans" w:cs="Gill Sans"/>
          <w:highlight w:val="white"/>
        </w:rPr>
      </w:pPr>
      <w:bookmarkStart w:id="162" w:name="_Toc57478194"/>
      <w:r w:rsidRPr="00081F97">
        <w:rPr>
          <w:rFonts w:ascii="Gill Sans" w:eastAsia="Gill Sans" w:hAnsi="Gill Sans" w:cs="Gill Sans"/>
          <w:highlight w:val="white"/>
        </w:rPr>
        <w:t>Tickets for Product Creation</w:t>
      </w:r>
      <w:bookmarkEnd w:id="162"/>
    </w:p>
    <w:p w14:paraId="7F8289D0"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b/>
          <w:color w:val="000000"/>
          <w:sz w:val="8"/>
          <w:szCs w:val="8"/>
          <w:highlight w:val="white"/>
        </w:rPr>
      </w:pPr>
    </w:p>
    <w:p w14:paraId="4DEDFAF4" w14:textId="77777777" w:rsidR="005037B3"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report a bug, the user needs to submit tickets.</w:t>
      </w:r>
    </w:p>
    <w:p w14:paraId="3DC14F5D" w14:textId="77777777" w:rsidR="005037B3"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there is an update or change in the master data, there is a need to submit a ticket.</w:t>
      </w:r>
    </w:p>
    <w:p w14:paraId="104914E6" w14:textId="58B33A27" w:rsidR="005037B3" w:rsidRPr="001D3854"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Also the ticket is submitted when a bug is found or reported. </w:t>
      </w:r>
    </w:p>
    <w:p w14:paraId="5EB37519" w14:textId="77777777" w:rsidR="005037B3" w:rsidRPr="00081F97" w:rsidRDefault="005037B3" w:rsidP="00316914">
      <w:pPr>
        <w:pStyle w:val="Heading"/>
        <w:numPr>
          <w:ilvl w:val="1"/>
          <w:numId w:val="18"/>
        </w:numPr>
        <w:ind w:left="1080"/>
        <w:rPr>
          <w:rFonts w:ascii="Gill Sans" w:eastAsia="Gill Sans" w:hAnsi="Gill Sans" w:cs="Gill Sans"/>
        </w:rPr>
      </w:pPr>
      <w:bookmarkStart w:id="163" w:name="_Toc57478195"/>
      <w:r w:rsidRPr="00081F97">
        <w:rPr>
          <w:rFonts w:ascii="Gill Sans" w:eastAsia="Gill Sans" w:hAnsi="Gill Sans" w:cs="Gill Sans"/>
        </w:rPr>
        <w:t>Consumption</w:t>
      </w:r>
      <w:bookmarkEnd w:id="163"/>
    </w:p>
    <w:p w14:paraId="25A02D1B" w14:textId="77777777" w:rsidR="005037B3" w:rsidRDefault="005037B3" w:rsidP="005037B3">
      <w:pPr>
        <w:pBdr>
          <w:top w:val="nil"/>
          <w:left w:val="nil"/>
          <w:bottom w:val="nil"/>
          <w:right w:val="nil"/>
          <w:between w:val="nil"/>
        </w:pBdr>
        <w:ind w:left="1080"/>
        <w:rPr>
          <w:rFonts w:ascii="Gill Sans" w:eastAsia="Gill Sans" w:hAnsi="Gill Sans" w:cs="Gill Sans"/>
          <w:b/>
          <w:color w:val="000000"/>
          <w:sz w:val="8"/>
          <w:szCs w:val="8"/>
        </w:rPr>
      </w:pPr>
    </w:p>
    <w:p w14:paraId="0CEF234D"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QAT, the consumption of the required product is shown for a given time period. </w:t>
      </w:r>
    </w:p>
    <w:p w14:paraId="4D2A072E"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compares the amount of stock available, amount of stock required, and stock shipped to customers.</w:t>
      </w:r>
    </w:p>
    <w:p w14:paraId="6062511E"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shows the consumption data in tabular form as well as in graphical format.</w:t>
      </w:r>
    </w:p>
    <w:p w14:paraId="36CECAD5"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system shows the actual and forecasted data to the user.</w:t>
      </w:r>
    </w:p>
    <w:p w14:paraId="36482C8A"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also provides a comparison between the actual and forecasted consumption to make sure that the user has an adequate amount of stock for a defined time period.</w:t>
      </w:r>
    </w:p>
    <w:p w14:paraId="09E177D6"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Actual Consumption:</w:t>
      </w:r>
      <w:r>
        <w:rPr>
          <w:rFonts w:ascii="Gill Sans" w:eastAsia="Gill Sans" w:hAnsi="Gill Sans" w:cs="Gill Sans"/>
          <w:color w:val="000000"/>
        </w:rPr>
        <w:t xml:space="preserve"> Reported or estimated quantities of product that left the program’s logistics system through normal dispensing to client activities.</w:t>
      </w:r>
    </w:p>
    <w:p w14:paraId="129F969E" w14:textId="75801379" w:rsidR="005037B3" w:rsidRPr="001D3854"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Forecast Consumption: </w:t>
      </w:r>
      <w:r>
        <w:rPr>
          <w:rFonts w:ascii="Gill Sans" w:eastAsia="Gill Sans" w:hAnsi="Gill Sans" w:cs="Gill Sans"/>
          <w:color w:val="000000"/>
        </w:rPr>
        <w:t>Quantities expected to be dispensed in the future.</w:t>
      </w:r>
    </w:p>
    <w:p w14:paraId="0F61F235" w14:textId="77777777" w:rsidR="005037B3" w:rsidRPr="00081F97" w:rsidRDefault="005037B3" w:rsidP="00316914">
      <w:pPr>
        <w:pStyle w:val="Heading"/>
        <w:numPr>
          <w:ilvl w:val="1"/>
          <w:numId w:val="18"/>
        </w:numPr>
        <w:ind w:left="1080"/>
        <w:rPr>
          <w:rFonts w:ascii="Gill Sans" w:eastAsia="Gill Sans" w:hAnsi="Gill Sans" w:cs="Gill Sans"/>
        </w:rPr>
      </w:pPr>
      <w:bookmarkStart w:id="164" w:name="_Toc57478196"/>
      <w:r w:rsidRPr="00081F97">
        <w:rPr>
          <w:rFonts w:ascii="Gill Sans" w:eastAsia="Gill Sans" w:hAnsi="Gill Sans" w:cs="Gill Sans"/>
        </w:rPr>
        <w:t>Inventory</w:t>
      </w:r>
      <w:bookmarkEnd w:id="164"/>
    </w:p>
    <w:p w14:paraId="3B95A7AE" w14:textId="77777777" w:rsidR="005037B3" w:rsidRDefault="005037B3" w:rsidP="005037B3">
      <w:pPr>
        <w:pBdr>
          <w:top w:val="nil"/>
          <w:left w:val="nil"/>
          <w:bottom w:val="nil"/>
          <w:right w:val="nil"/>
          <w:between w:val="nil"/>
        </w:pBdr>
        <w:ind w:left="1080"/>
        <w:rPr>
          <w:rFonts w:ascii="Gill Sans" w:eastAsia="Gill Sans" w:hAnsi="Gill Sans" w:cs="Gill Sans"/>
          <w:b/>
          <w:color w:val="000000"/>
          <w:sz w:val="8"/>
          <w:szCs w:val="8"/>
        </w:rPr>
      </w:pPr>
    </w:p>
    <w:p w14:paraId="774EA28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Inventory refers to all the products/medical devices that are ready to be consumed or sold.</w:t>
      </w:r>
    </w:p>
    <w:p w14:paraId="1EBE6A4B" w14:textId="77777777" w:rsidR="005037B3" w:rsidRDefault="005037B3" w:rsidP="005037B3">
      <w:pPr>
        <w:pBdr>
          <w:top w:val="nil"/>
          <w:left w:val="nil"/>
          <w:bottom w:val="nil"/>
          <w:right w:val="nil"/>
          <w:between w:val="nil"/>
        </w:pBdr>
        <w:ind w:left="1080"/>
        <w:rPr>
          <w:rFonts w:ascii="Gill Sans" w:eastAsia="Gill Sans" w:hAnsi="Gill Sans" w:cs="Gill Sans"/>
          <w:color w:val="000000"/>
        </w:rPr>
      </w:pPr>
    </w:p>
    <w:p w14:paraId="5B067E64" w14:textId="77777777" w:rsidR="001D3854" w:rsidRDefault="005037B3" w:rsidP="00316914">
      <w:pPr>
        <w:pStyle w:val="Heading"/>
        <w:numPr>
          <w:ilvl w:val="1"/>
          <w:numId w:val="18"/>
        </w:numPr>
        <w:ind w:left="1080"/>
        <w:rPr>
          <w:rFonts w:ascii="Gill Sans" w:eastAsia="Gill Sans" w:hAnsi="Gill Sans" w:cs="Gill Sans"/>
        </w:rPr>
      </w:pPr>
      <w:bookmarkStart w:id="165" w:name="_Toc57382828"/>
      <w:bookmarkStart w:id="166" w:name="_Toc57478197"/>
      <w:r>
        <w:rPr>
          <w:rFonts w:ascii="Gill Sans" w:eastAsia="Gill Sans" w:hAnsi="Gill Sans" w:cs="Gill Sans"/>
        </w:rPr>
        <w:lastRenderedPageBreak/>
        <w:t>Region</w:t>
      </w:r>
      <w:bookmarkStart w:id="167" w:name="_heading=h.1egqt2p" w:colFirst="0" w:colLast="0"/>
      <w:bookmarkEnd w:id="165"/>
      <w:bookmarkEnd w:id="166"/>
      <w:bookmarkEnd w:id="167"/>
      <w:r w:rsidR="001D3854">
        <w:rPr>
          <w:rFonts w:ascii="Gill Sans" w:eastAsia="Gill Sans" w:hAnsi="Gill Sans" w:cs="Gill Sans"/>
        </w:rPr>
        <w:t xml:space="preserve">  </w:t>
      </w:r>
    </w:p>
    <w:p w14:paraId="4D237C59" w14:textId="3B08C399" w:rsidR="005037B3" w:rsidRPr="001D3854" w:rsidRDefault="001D3854" w:rsidP="001D3854">
      <w:pPr>
        <w:pStyle w:val="Heading"/>
        <w:ind w:left="720" w:firstLine="0"/>
        <w:rPr>
          <w:rFonts w:ascii="Gill Sans" w:eastAsia="Gill Sans" w:hAnsi="Gill Sans" w:cs="Gill Sans"/>
        </w:rPr>
      </w:pPr>
      <w:bookmarkStart w:id="168" w:name="_Toc57477208"/>
      <w:bookmarkStart w:id="169" w:name="_Toc57478198"/>
      <w:r w:rsidRPr="001D3854">
        <w:rPr>
          <w:rFonts w:ascii="Gill Sans" w:eastAsia="Gill Sans" w:hAnsi="Gill Sans" w:cs="Gill Sans"/>
          <w:b w:val="0"/>
          <w:color w:val="000000"/>
          <w:sz w:val="24"/>
          <w:szCs w:val="24"/>
        </w:rPr>
        <w:t>Regions are the areas where distribution centers are housed. Some countries may not have multiple</w:t>
      </w:r>
      <w:r w:rsidRPr="001D3854">
        <w:rPr>
          <w:rFonts w:ascii="Gill Sans" w:eastAsia="Gill Sans" w:hAnsi="Gill Sans" w:cs="Gill Sans"/>
          <w:b w:val="0"/>
          <w:sz w:val="24"/>
          <w:szCs w:val="24"/>
        </w:rPr>
        <w:t xml:space="preserve"> </w:t>
      </w:r>
      <w:r w:rsidRPr="00081F97">
        <w:rPr>
          <w:rFonts w:ascii="Gill Sans" w:eastAsia="Gill Sans" w:hAnsi="Gill Sans" w:cs="Gill Sans"/>
          <w:b w:val="0"/>
          <w:color w:val="auto"/>
          <w:sz w:val="24"/>
          <w:szCs w:val="24"/>
        </w:rPr>
        <w:t>Regions or distribution centers. Instead they will have a single distribution center which is referred to as “National” in the QAT system. Many countries have regions designated as “South”, “North” “East”, or “West”.</w:t>
      </w:r>
      <w:bookmarkEnd w:id="168"/>
      <w:bookmarkEnd w:id="169"/>
    </w:p>
    <w:p w14:paraId="656635E0" w14:textId="77777777" w:rsidR="005037B3" w:rsidRDefault="005037B3" w:rsidP="00316914">
      <w:pPr>
        <w:pStyle w:val="Heading"/>
        <w:numPr>
          <w:ilvl w:val="1"/>
          <w:numId w:val="18"/>
        </w:numPr>
        <w:ind w:left="1080"/>
        <w:rPr>
          <w:rFonts w:ascii="Gill Sans" w:eastAsia="Gill Sans" w:hAnsi="Gill Sans" w:cs="Gill Sans"/>
        </w:rPr>
      </w:pPr>
      <w:bookmarkStart w:id="170" w:name="_Toc57382830"/>
      <w:bookmarkStart w:id="171" w:name="_Toc57478199"/>
      <w:r>
        <w:rPr>
          <w:rFonts w:ascii="Gill Sans" w:eastAsia="Gill Sans" w:hAnsi="Gill Sans" w:cs="Gill Sans"/>
        </w:rPr>
        <w:t>Reorder Frequency</w:t>
      </w:r>
      <w:bookmarkEnd w:id="170"/>
      <w:bookmarkEnd w:id="171"/>
    </w:p>
    <w:p w14:paraId="7F3F889A" w14:textId="4B22926A" w:rsidR="005037B3" w:rsidRPr="001D3854" w:rsidRDefault="005037B3" w:rsidP="001D3854">
      <w:pPr>
        <w:pBdr>
          <w:top w:val="nil"/>
          <w:left w:val="nil"/>
          <w:bottom w:val="nil"/>
          <w:right w:val="nil"/>
          <w:between w:val="nil"/>
        </w:pBdr>
        <w:ind w:left="720"/>
        <w:jc w:val="both"/>
        <w:rPr>
          <w:rFonts w:ascii="Gill Sans" w:eastAsia="Gill Sans" w:hAnsi="Gill Sans" w:cs="Gill Sans"/>
          <w:b/>
          <w:color w:val="CC0000"/>
        </w:rPr>
      </w:pPr>
      <w:r>
        <w:rPr>
          <w:rFonts w:ascii="Gill Sans" w:eastAsia="Gill Sans" w:hAnsi="Gill Sans" w:cs="Gill Sans"/>
          <w:color w:val="000000"/>
        </w:rPr>
        <w:t xml:space="preserve">Order quantities are often the focus of supply chain planning as they directly affect the frequency with which things are done. Users can anticipate how many orders should be assigned to a specific time period. </w:t>
      </w:r>
    </w:p>
    <w:p w14:paraId="4368776D" w14:textId="77777777" w:rsidR="005037B3" w:rsidRDefault="005037B3" w:rsidP="00316914">
      <w:pPr>
        <w:pStyle w:val="Heading"/>
        <w:numPr>
          <w:ilvl w:val="1"/>
          <w:numId w:val="18"/>
        </w:numPr>
        <w:ind w:left="1080"/>
        <w:rPr>
          <w:rFonts w:ascii="Gill Sans" w:eastAsia="Gill Sans" w:hAnsi="Gill Sans" w:cs="Gill Sans"/>
        </w:rPr>
      </w:pPr>
      <w:bookmarkStart w:id="172" w:name="_Toc57382831"/>
      <w:bookmarkStart w:id="173" w:name="_Toc57478200"/>
      <w:r>
        <w:rPr>
          <w:rFonts w:ascii="Gill Sans" w:eastAsia="Gill Sans" w:hAnsi="Gill Sans" w:cs="Gill Sans"/>
        </w:rPr>
        <w:t>Freight Cost</w:t>
      </w:r>
      <w:bookmarkEnd w:id="172"/>
      <w:bookmarkEnd w:id="173"/>
      <w:r>
        <w:rPr>
          <w:rFonts w:ascii="Gill Sans" w:eastAsia="Gill Sans" w:hAnsi="Gill Sans" w:cs="Gill Sans"/>
        </w:rPr>
        <w:t xml:space="preserve"> </w:t>
      </w:r>
    </w:p>
    <w:p w14:paraId="19BA77A0"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13BF9B92" w14:textId="4B477977" w:rsidR="005037B3" w:rsidRDefault="005037B3" w:rsidP="001D3854">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The Default Freight Cost field shows the approximate freight cost for a shipment as a percentage of the shipment's product value. It </w:t>
      </w:r>
      <w:r>
        <w:rPr>
          <w:rFonts w:ascii="Gill Sans" w:eastAsia="Gill Sans" w:hAnsi="Gill Sans" w:cs="Gill Sans"/>
        </w:rPr>
        <w:t>incorporates</w:t>
      </w:r>
      <w:r>
        <w:rPr>
          <w:rFonts w:ascii="Gill Sans" w:eastAsia="Gill Sans" w:hAnsi="Gill Sans" w:cs="Gill Sans"/>
          <w:color w:val="000000"/>
        </w:rPr>
        <w:t xml:space="preserve"> all expenses related to product delivery (i.e., charges, clearance fees, etc.). QAT utilizes the default freight cost when calculating freight cost if you don't fill in freight cost estim</w:t>
      </w:r>
      <w:r w:rsidR="001D3854">
        <w:rPr>
          <w:rFonts w:ascii="Gill Sans" w:eastAsia="Gill Sans" w:hAnsi="Gill Sans" w:cs="Gill Sans"/>
          <w:color w:val="000000"/>
        </w:rPr>
        <w:t xml:space="preserve">ates for individual providers. </w:t>
      </w:r>
    </w:p>
    <w:p w14:paraId="38BFF37A" w14:textId="77777777" w:rsidR="005037B3" w:rsidRDefault="005037B3" w:rsidP="00316914">
      <w:pPr>
        <w:pStyle w:val="Heading"/>
        <w:numPr>
          <w:ilvl w:val="1"/>
          <w:numId w:val="18"/>
        </w:numPr>
        <w:ind w:left="1080"/>
        <w:rPr>
          <w:rFonts w:ascii="Gill Sans" w:eastAsia="Gill Sans" w:hAnsi="Gill Sans" w:cs="Gill Sans"/>
        </w:rPr>
      </w:pPr>
      <w:bookmarkStart w:id="174" w:name="_Toc57382832"/>
      <w:bookmarkStart w:id="175" w:name="_Toc57478201"/>
      <w:r>
        <w:rPr>
          <w:rFonts w:ascii="Gill Sans" w:eastAsia="Gill Sans" w:hAnsi="Gill Sans" w:cs="Gill Sans"/>
        </w:rPr>
        <w:t>AMC (Average Monthly Consumption):</w:t>
      </w:r>
      <w:bookmarkEnd w:id="174"/>
      <w:bookmarkEnd w:id="175"/>
      <w:r>
        <w:rPr>
          <w:rFonts w:ascii="Gill Sans" w:eastAsia="Gill Sans" w:hAnsi="Gill Sans" w:cs="Gill Sans"/>
          <w:highlight w:val="white"/>
        </w:rPr>
        <w:t xml:space="preserve"> </w:t>
      </w:r>
    </w:p>
    <w:p w14:paraId="36EC5514"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color w:val="000000"/>
          <w:sz w:val="20"/>
          <w:szCs w:val="20"/>
        </w:rPr>
      </w:pPr>
      <w:r>
        <w:rPr>
          <w:rFonts w:ascii="Gill Sans" w:eastAsia="Gill Sans" w:hAnsi="Gill Sans" w:cs="Gill Sans"/>
          <w:color w:val="000000"/>
          <w:sz w:val="20"/>
          <w:szCs w:val="20"/>
        </w:rPr>
        <w:t>Average Monthly Consumption (AMC)</w:t>
      </w:r>
    </w:p>
    <w:p w14:paraId="2388BE3A" w14:textId="77777777" w:rsidR="005037B3" w:rsidRDefault="005037B3" w:rsidP="005037B3">
      <w:pPr>
        <w:pBdr>
          <w:top w:val="nil"/>
          <w:left w:val="nil"/>
          <w:bottom w:val="nil"/>
          <w:right w:val="nil"/>
          <w:between w:val="nil"/>
        </w:pBdr>
        <w:spacing w:before="240" w:after="240"/>
        <w:ind w:left="720"/>
        <w:jc w:val="center"/>
        <w:rPr>
          <w:rFonts w:ascii="Gill Sans" w:eastAsia="Gill Sans" w:hAnsi="Gill Sans" w:cs="Gill Sans"/>
          <w:b/>
          <w:color w:val="000000"/>
          <w:sz w:val="20"/>
          <w:szCs w:val="20"/>
        </w:rPr>
      </w:pPr>
      <w:r>
        <w:rPr>
          <w:rFonts w:ascii="Gill Sans" w:eastAsia="Gill Sans" w:hAnsi="Gill Sans" w:cs="Gill Sans"/>
          <w:noProof/>
          <w:color w:val="000000"/>
          <w:lang w:eastAsia="en-US" w:bidi="ar-SA"/>
        </w:rPr>
        <w:drawing>
          <wp:inline distT="9525" distB="9525" distL="9525" distR="9525" wp14:anchorId="0AEE303C" wp14:editId="46A9B607">
            <wp:extent cx="5382578" cy="314325"/>
            <wp:effectExtent l="0" t="0" r="0" b="0"/>
            <wp:docPr id="8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0"/>
                    <a:srcRect/>
                    <a:stretch>
                      <a:fillRect/>
                    </a:stretch>
                  </pic:blipFill>
                  <pic:spPr>
                    <a:xfrm>
                      <a:off x="0" y="0"/>
                      <a:ext cx="5382578" cy="314325"/>
                    </a:xfrm>
                    <a:prstGeom prst="rect">
                      <a:avLst/>
                    </a:prstGeom>
                    <a:ln/>
                  </pic:spPr>
                </pic:pic>
              </a:graphicData>
            </a:graphic>
          </wp:inline>
        </w:drawing>
      </w:r>
    </w:p>
    <w:p w14:paraId="4FF6885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Consider only non zero values. Also future months include the current month</w:t>
      </w:r>
    </w:p>
    <w:p w14:paraId="3FDA5B0F"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Example :</w:t>
      </w:r>
    </w:p>
    <w:p w14:paraId="36E43148"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Months in past = 3(Based on program planning unit)</w:t>
      </w:r>
    </w:p>
    <w:p w14:paraId="6B436109"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Months in future = 3(Based on program planning unit)</w:t>
      </w:r>
    </w:p>
    <w:p w14:paraId="12EE73DC"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Current month = May 2020</w:t>
      </w:r>
    </w:p>
    <w:p w14:paraId="60DF6D7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Feb 2020 = 5,000</w:t>
      </w:r>
    </w:p>
    <w:p w14:paraId="7676CD42"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Mar 2020 = 6,890</w:t>
      </w:r>
    </w:p>
    <w:p w14:paraId="46AD602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Apr 2020 = 6,907</w:t>
      </w:r>
    </w:p>
    <w:p w14:paraId="044F7A4A"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May 2020 = 7,087</w:t>
      </w:r>
    </w:p>
    <w:p w14:paraId="7813177C"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Jun 2020 = 5,678</w:t>
      </w:r>
    </w:p>
    <w:p w14:paraId="0F78EF8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Jul 2020 = 6,789</w:t>
      </w:r>
    </w:p>
    <w:p w14:paraId="2D88DA4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62B2C1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Consumption in No. of MONTHS_IN_PAST + Consumption in No. of MONTHS_IN_FUTURE/ number of months</w:t>
      </w:r>
    </w:p>
    <w:p w14:paraId="714734B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(Consumption for Feb,Mar,Apr,May 2020 + June &amp; Jul 2020) / 6</w:t>
      </w:r>
    </w:p>
    <w:p w14:paraId="53BE1989"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(5,000+6,890+6,907+7,087+5,678+6,789) / 6</w:t>
      </w:r>
    </w:p>
    <w:p w14:paraId="3EE67A8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6,392</w:t>
      </w:r>
    </w:p>
    <w:p w14:paraId="4F0A5BAC" w14:textId="3A78BE8D" w:rsidR="005037B3" w:rsidRDefault="005037B3" w:rsidP="005037B3">
      <w:pPr>
        <w:pBdr>
          <w:top w:val="nil"/>
          <w:left w:val="nil"/>
          <w:bottom w:val="nil"/>
          <w:right w:val="nil"/>
          <w:between w:val="nil"/>
        </w:pBdr>
        <w:rPr>
          <w:rFonts w:ascii="Gill Sans" w:eastAsia="Gill Sans" w:hAnsi="Gill Sans" w:cs="Gill Sans"/>
          <w:color w:val="000000"/>
        </w:rPr>
      </w:pPr>
    </w:p>
    <w:p w14:paraId="5B6BB731" w14:textId="77777777" w:rsidR="005037B3" w:rsidRDefault="005037B3" w:rsidP="00316914">
      <w:pPr>
        <w:pStyle w:val="Heading"/>
        <w:numPr>
          <w:ilvl w:val="1"/>
          <w:numId w:val="18"/>
        </w:numPr>
        <w:ind w:left="1080"/>
        <w:rPr>
          <w:rFonts w:ascii="Gill Sans" w:eastAsia="Gill Sans" w:hAnsi="Gill Sans" w:cs="Gill Sans"/>
          <w:highlight w:val="white"/>
        </w:rPr>
      </w:pPr>
      <w:bookmarkStart w:id="176" w:name="_Toc57478202"/>
      <w:r w:rsidRPr="00081F97">
        <w:rPr>
          <w:rFonts w:ascii="Gill Sans" w:eastAsia="Gill Sans" w:hAnsi="Gill Sans" w:cs="Gill Sans"/>
        </w:rPr>
        <w:lastRenderedPageBreak/>
        <w:t>MoS (Month of Stocks):</w:t>
      </w:r>
      <w:r>
        <w:rPr>
          <w:rFonts w:ascii="Gill Sans" w:eastAsia="Gill Sans" w:hAnsi="Gill Sans" w:cs="Gill Sans"/>
          <w:b w:val="0"/>
          <w:color w:val="000000"/>
          <w:highlight w:val="white"/>
        </w:rPr>
        <w:t xml:space="preserve"> </w:t>
      </w:r>
      <w:r w:rsidRPr="001D3854">
        <w:rPr>
          <w:rFonts w:ascii="Gill Sans" w:eastAsia="Gill Sans" w:hAnsi="Gill Sans" w:cs="Gill Sans"/>
          <w:b w:val="0"/>
          <w:color w:val="000000"/>
          <w:highlight w:val="white"/>
        </w:rPr>
        <w:t xml:space="preserve">Amount of </w:t>
      </w:r>
      <w:r w:rsidRPr="001D3854">
        <w:rPr>
          <w:rFonts w:ascii="Gill Sans" w:eastAsia="Gill Sans" w:hAnsi="Gill Sans" w:cs="Gill Sans"/>
          <w:b w:val="0"/>
          <w:color w:val="000000"/>
        </w:rPr>
        <w:t xml:space="preserve">Ending Balance </w:t>
      </w:r>
      <w:r w:rsidRPr="001D3854">
        <w:rPr>
          <w:rFonts w:ascii="Gill Sans" w:eastAsia="Gill Sans" w:hAnsi="Gill Sans" w:cs="Gill Sans"/>
          <w:b w:val="0"/>
          <w:color w:val="000000"/>
          <w:highlight w:val="white"/>
        </w:rPr>
        <w:t>at hand divided by average monthly consumption</w:t>
      </w:r>
      <w:r>
        <w:rPr>
          <w:rFonts w:ascii="Gill Sans" w:eastAsia="Gill Sans" w:hAnsi="Gill Sans" w:cs="Gill Sans"/>
          <w:color w:val="000000"/>
          <w:highlight w:val="white"/>
        </w:rPr>
        <w:t>.</w:t>
      </w:r>
      <w:bookmarkEnd w:id="176"/>
    </w:p>
    <w:p w14:paraId="4E5FA73F" w14:textId="77777777" w:rsidR="005037B3" w:rsidRDefault="005037B3" w:rsidP="005037B3">
      <w:pPr>
        <w:keepNext/>
        <w:pBdr>
          <w:top w:val="nil"/>
          <w:left w:val="nil"/>
          <w:bottom w:val="nil"/>
          <w:right w:val="nil"/>
          <w:between w:val="nil"/>
        </w:pBdr>
        <w:spacing w:before="80" w:after="40"/>
        <w:ind w:left="1080"/>
        <w:rPr>
          <w:rFonts w:ascii="Gill Sans" w:eastAsia="Gill Sans" w:hAnsi="Gill Sans" w:cs="Gill Sans"/>
          <w:color w:val="000000"/>
        </w:rPr>
      </w:pPr>
      <w:r>
        <w:rPr>
          <w:rFonts w:ascii="Gill Sans" w:eastAsia="Gill Sans" w:hAnsi="Gill Sans" w:cs="Gill Sans"/>
          <w:color w:val="000000"/>
        </w:rPr>
        <w:t>Months Of Stock</w:t>
      </w:r>
    </w:p>
    <w:p w14:paraId="469FEA90" w14:textId="77777777" w:rsidR="005037B3" w:rsidRDefault="00CA3956" w:rsidP="005037B3">
      <w:pPr>
        <w:pBdr>
          <w:top w:val="nil"/>
          <w:left w:val="nil"/>
          <w:bottom w:val="nil"/>
          <w:right w:val="nil"/>
          <w:between w:val="nil"/>
        </w:pBdr>
        <w:spacing w:before="240" w:after="240"/>
        <w:rPr>
          <w:rFonts w:ascii="Gill Sans" w:eastAsia="Gill Sans" w:hAnsi="Gill Sans" w:cs="Gill Sans"/>
          <w:b/>
          <w:color w:val="000000"/>
          <w:sz w:val="20"/>
          <w:szCs w:val="20"/>
        </w:rPr>
      </w:pPr>
      <w:sdt>
        <w:sdtPr>
          <w:tag w:val="goog_rdk_75"/>
          <w:id w:val="-153072505"/>
        </w:sdtPr>
        <w:sdtEndPr/>
        <w:sdtContent>
          <w:customXmlInsRangeStart w:id="177" w:author="Alexandra Mccollister" w:date="2020-11-11T14:44:00Z"/>
          <w:sdt>
            <w:sdtPr>
              <w:tag w:val="goog_rdk_76"/>
              <w:id w:val="-1183279275"/>
            </w:sdtPr>
            <w:sdtEndPr/>
            <w:sdtContent>
              <w:customXmlInsRangeEnd w:id="177"/>
              <w:ins w:id="178" w:author="Alexandra Mccollister" w:date="2020-11-11T14:44:00Z">
                <w:del w:id="179" w:author="Alan George" w:date="2020-11-11T16:39:00Z">
                  <w:r w:rsidR="005037B3">
                    <w:rPr>
                      <w:noProof/>
                      <w:lang w:eastAsia="en-US" w:bidi="ar-SA"/>
                    </w:rPr>
                    <w:drawing>
                      <wp:anchor distT="9525" distB="9525" distL="9525" distR="9525" simplePos="0" relativeHeight="251655680" behindDoc="0" locked="0" layoutInCell="1" hidden="0" allowOverlap="1" wp14:anchorId="6792D908" wp14:editId="77B915C3">
                        <wp:simplePos x="0" y="0"/>
                        <wp:positionH relativeFrom="column">
                          <wp:posOffset>714375</wp:posOffset>
                        </wp:positionH>
                        <wp:positionV relativeFrom="paragraph">
                          <wp:posOffset>133350</wp:posOffset>
                        </wp:positionV>
                        <wp:extent cx="2819400" cy="419100"/>
                        <wp:effectExtent l="0" t="0" r="0" b="0"/>
                        <wp:wrapSquare wrapText="bothSides" distT="9525" distB="9525" distL="9525" distR="9525"/>
                        <wp:docPr id="7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2819400" cy="419100"/>
                                </a:xfrm>
                                <a:prstGeom prst="rect">
                                  <a:avLst/>
                                </a:prstGeom>
                                <a:ln/>
                              </pic:spPr>
                            </pic:pic>
                          </a:graphicData>
                        </a:graphic>
                      </wp:anchor>
                    </w:drawing>
                  </w:r>
                </w:del>
              </w:ins>
              <w:customXmlInsRangeStart w:id="180" w:author="Alexandra Mccollister" w:date="2020-11-11T14:44:00Z"/>
            </w:sdtContent>
          </w:sdt>
          <w:customXmlInsRangeEnd w:id="180"/>
        </w:sdtContent>
      </w:sdt>
    </w:p>
    <w:p w14:paraId="7FF6658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AA12C3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429AA0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Example :</w:t>
      </w:r>
    </w:p>
    <w:p w14:paraId="4D6C679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Ending Balance = 22,642</w:t>
      </w:r>
    </w:p>
    <w:p w14:paraId="52CE192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AMC = 6,392</w:t>
      </w:r>
    </w:p>
    <w:p w14:paraId="47A7506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8C4161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Ending Balance / AMC</w:t>
      </w:r>
    </w:p>
    <w:p w14:paraId="15917E8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22,642 / 6,392</w:t>
      </w:r>
    </w:p>
    <w:p w14:paraId="5CA97C82" w14:textId="77900CBF" w:rsidR="00FB76A0" w:rsidRDefault="00FB76A0" w:rsidP="00FB76A0">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3.54</w:t>
      </w:r>
    </w:p>
    <w:p w14:paraId="6C45F2AC" w14:textId="77777777" w:rsidR="00FB76A0" w:rsidRPr="00FB76A0" w:rsidRDefault="00FB76A0" w:rsidP="00FB76A0">
      <w:pPr>
        <w:pBdr>
          <w:top w:val="nil"/>
          <w:left w:val="nil"/>
          <w:bottom w:val="nil"/>
          <w:right w:val="nil"/>
          <w:between w:val="nil"/>
        </w:pBdr>
        <w:ind w:left="720"/>
        <w:rPr>
          <w:ins w:id="181" w:author="GHSC-PSM" w:date="2020-11-14T03:02:00Z"/>
          <w:rFonts w:ascii="Gill Sans" w:eastAsia="Gill Sans" w:hAnsi="Gill Sans" w:cs="Gill Sans"/>
          <w:color w:val="000000"/>
        </w:rPr>
      </w:pPr>
    </w:p>
    <w:p w14:paraId="308CFB5A"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82" w:name="_Toc57382833"/>
      <w:bookmarkStart w:id="183" w:name="_Toc57478203"/>
      <w:r>
        <w:rPr>
          <w:rFonts w:ascii="Gill Sans" w:eastAsia="Gill Sans" w:hAnsi="Gill Sans" w:cs="Gill Sans"/>
          <w:color w:val="CC0000"/>
        </w:rPr>
        <w:t xml:space="preserve">Supply Plan </w:t>
      </w:r>
      <w:sdt>
        <w:sdtPr>
          <w:tag w:val="goog_rdk_113"/>
          <w:id w:val="-415564297"/>
        </w:sdtPr>
        <w:sdtEndPr/>
        <w:sdtContent>
          <w:commentRangeStart w:id="184"/>
        </w:sdtContent>
      </w:sdt>
      <w:r>
        <w:rPr>
          <w:rFonts w:ascii="Gill Sans" w:eastAsia="Gill Sans" w:hAnsi="Gill Sans" w:cs="Gill Sans"/>
          <w:color w:val="CC0000"/>
        </w:rPr>
        <w:t>Data</w:t>
      </w:r>
      <w:commentRangeEnd w:id="184"/>
      <w:r>
        <w:commentReference w:id="184"/>
      </w:r>
      <w:bookmarkEnd w:id="182"/>
      <w:bookmarkEnd w:id="183"/>
      <w:r>
        <w:rPr>
          <w:rFonts w:ascii="Gill Sans" w:eastAsia="Gill Sans" w:hAnsi="Gill Sans" w:cs="Gill Sans"/>
          <w:color w:val="CC0000"/>
        </w:rPr>
        <w:t xml:space="preserve"> </w:t>
      </w:r>
    </w:p>
    <w:p w14:paraId="2B937F2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5482556F" w14:textId="77777777" w:rsidR="005037B3" w:rsidRPr="00FB76A0" w:rsidRDefault="005037B3" w:rsidP="005037B3">
      <w:pPr>
        <w:pBdr>
          <w:top w:val="nil"/>
          <w:left w:val="nil"/>
          <w:bottom w:val="nil"/>
          <w:right w:val="nil"/>
          <w:between w:val="nil"/>
        </w:pBdr>
        <w:ind w:left="720"/>
        <w:rPr>
          <w:rFonts w:ascii="Gill Sans" w:eastAsia="Gill Sans" w:hAnsi="Gill Sans" w:cs="Gill Sans"/>
          <w:color w:val="000000"/>
        </w:rPr>
      </w:pPr>
      <w:r w:rsidRPr="00FB76A0">
        <w:rPr>
          <w:rFonts w:ascii="Gill Sans" w:eastAsia="Gill Sans" w:hAnsi="Gill Sans" w:cs="Gill Sans"/>
          <w:color w:val="000000"/>
        </w:rPr>
        <w:t xml:space="preserve">Specific fields related to consumption, inventory, and shipments come into play while performing specific transactions in the QAT application. </w:t>
      </w:r>
    </w:p>
    <w:p w14:paraId="271461BC" w14:textId="77777777" w:rsidR="005037B3" w:rsidRPr="00FB76A0" w:rsidRDefault="005037B3" w:rsidP="005037B3">
      <w:pPr>
        <w:pBdr>
          <w:top w:val="nil"/>
          <w:left w:val="nil"/>
          <w:bottom w:val="nil"/>
          <w:right w:val="nil"/>
          <w:between w:val="nil"/>
        </w:pBdr>
        <w:spacing w:line="360" w:lineRule="auto"/>
        <w:rPr>
          <w:rFonts w:ascii="Gill Sans" w:eastAsia="Gill Sans" w:hAnsi="Gill Sans" w:cs="Gill Sans"/>
          <w:color w:val="000000"/>
          <w:sz w:val="8"/>
          <w:szCs w:val="8"/>
        </w:rPr>
      </w:pPr>
    </w:p>
    <w:p w14:paraId="3FCF44E4"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Consumption</w:t>
      </w:r>
      <w:r w:rsidRPr="00FB76A0">
        <w:rPr>
          <w:rFonts w:ascii="Gill Sans" w:eastAsia="Gill Sans" w:hAnsi="Gill Sans" w:cs="Gill Sans"/>
          <w:color w:val="000000"/>
        </w:rPr>
        <w:t>: Stock dispensed by the program to clients.</w:t>
      </w:r>
    </w:p>
    <w:p w14:paraId="0D92A963" w14:textId="77777777" w:rsidR="003C25AA" w:rsidRPr="00FB76A0" w:rsidRDefault="003C25AA" w:rsidP="00316914">
      <w:pPr>
        <w:numPr>
          <w:ilvl w:val="0"/>
          <w:numId w:val="2"/>
        </w:numPr>
        <w:spacing w:line="276" w:lineRule="auto"/>
        <w:rPr>
          <w:rFonts w:ascii="Gill Sans" w:hAnsi="Gill Sans"/>
        </w:rPr>
      </w:pPr>
      <w:commentRangeStart w:id="185"/>
      <w:r w:rsidRPr="00FB76A0">
        <w:rPr>
          <w:rFonts w:ascii="Gill Sans" w:eastAsia="Gill Sans" w:hAnsi="Gill Sans" w:cs="Gill Sans"/>
          <w:b/>
          <w:color w:val="000000"/>
        </w:rPr>
        <w:t>Inventory</w:t>
      </w:r>
      <w:r w:rsidRPr="00FB76A0">
        <w:rPr>
          <w:rFonts w:ascii="Gill Sans" w:eastAsia="Gill Sans" w:hAnsi="Gill Sans" w:cs="Gill Sans"/>
          <w:color w:val="000000"/>
        </w:rPr>
        <w:t>:</w:t>
      </w:r>
      <w:commentRangeEnd w:id="185"/>
      <w:r w:rsidRPr="00FB76A0">
        <w:rPr>
          <w:rFonts w:ascii="Gill Sans" w:hAnsi="Gill Sans"/>
        </w:rPr>
        <w:commentReference w:id="185"/>
      </w:r>
      <w:r w:rsidRPr="00FB76A0">
        <w:rPr>
          <w:rFonts w:ascii="Gill Sans" w:eastAsia="Gill Sans" w:hAnsi="Gill Sans" w:cs="Gill Sans"/>
          <w:color w:val="000000"/>
        </w:rPr>
        <w:t xml:space="preserve"> Materials used to make the products.</w:t>
      </w:r>
    </w:p>
    <w:p w14:paraId="4E78E42D"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Actual Flag</w:t>
      </w:r>
      <w:r w:rsidRPr="00FB76A0">
        <w:rPr>
          <w:rFonts w:ascii="Gill Sans" w:eastAsia="Gill Sans" w:hAnsi="Gill Sans" w:cs="Gill Sans"/>
          <w:color w:val="000000"/>
        </w:rPr>
        <w:t xml:space="preserve">: Indicates whether a particular consumption record is the actual consumption or forecasted consumption. </w:t>
      </w:r>
    </w:p>
    <w:p w14:paraId="0ED66872"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Shipments</w:t>
      </w:r>
      <w:r w:rsidRPr="00FB76A0">
        <w:rPr>
          <w:rFonts w:ascii="Gill Sans" w:eastAsia="Gill Sans" w:hAnsi="Gill Sans" w:cs="Gill Sans"/>
          <w:color w:val="000000"/>
        </w:rPr>
        <w:t>: Stock received by the program from suppliers</w:t>
      </w:r>
    </w:p>
    <w:p w14:paraId="52718593" w14:textId="77777777" w:rsidR="003C25AA" w:rsidRPr="00FB76A0" w:rsidRDefault="003C25AA" w:rsidP="00316914">
      <w:pPr>
        <w:numPr>
          <w:ilvl w:val="0"/>
          <w:numId w:val="2"/>
        </w:numPr>
        <w:spacing w:line="276" w:lineRule="auto"/>
        <w:rPr>
          <w:rFonts w:ascii="Gill Sans" w:hAnsi="Gill Sans"/>
        </w:rPr>
      </w:pPr>
      <w:r w:rsidRPr="00FB76A0">
        <w:rPr>
          <w:rFonts w:ascii="Gill Sans" w:eastAsia="Gill Sans" w:hAnsi="Gill Sans" w:cs="Gill Sans"/>
          <w:b/>
          <w:color w:val="000000"/>
        </w:rPr>
        <w:t>Stock</w:t>
      </w:r>
      <w:r w:rsidRPr="00FB76A0">
        <w:rPr>
          <w:rFonts w:ascii="Gill Sans" w:eastAsia="Gill Sans" w:hAnsi="Gill Sans" w:cs="Gill Sans"/>
          <w:color w:val="000000"/>
        </w:rPr>
        <w:t>:  All the products that are ready to be consumed or sold</w:t>
      </w:r>
    </w:p>
    <w:p w14:paraId="681E4007" w14:textId="77777777" w:rsidR="003C25AA" w:rsidRPr="00FB76A0" w:rsidRDefault="003C25AA" w:rsidP="00316914">
      <w:pPr>
        <w:numPr>
          <w:ilvl w:val="0"/>
          <w:numId w:val="1"/>
        </w:numPr>
        <w:spacing w:line="276" w:lineRule="auto"/>
        <w:rPr>
          <w:rFonts w:ascii="Gill Sans" w:hAnsi="Gill Sans"/>
        </w:rPr>
      </w:pPr>
      <w:r w:rsidRPr="00FB76A0">
        <w:rPr>
          <w:rFonts w:ascii="Gill Sans" w:eastAsia="Gill Sans" w:hAnsi="Gill Sans" w:cs="Gill Sans"/>
          <w:b/>
          <w:color w:val="000000"/>
        </w:rPr>
        <w:t>Stock</w:t>
      </w:r>
      <w:r w:rsidRPr="00FB76A0">
        <w:rPr>
          <w:rFonts w:ascii="Gill Sans" w:eastAsia="Gill Sans" w:hAnsi="Gill Sans" w:cs="Gill Sans"/>
          <w:color w:val="000000"/>
        </w:rPr>
        <w:t xml:space="preserve"> </w:t>
      </w:r>
      <w:r w:rsidRPr="00FB76A0">
        <w:rPr>
          <w:rFonts w:ascii="Gill Sans" w:eastAsia="Gill Sans" w:hAnsi="Gill Sans" w:cs="Gill Sans"/>
          <w:b/>
          <w:color w:val="000000"/>
        </w:rPr>
        <w:t>count</w:t>
      </w:r>
      <w:r w:rsidRPr="00FB76A0">
        <w:rPr>
          <w:rFonts w:ascii="Gill Sans" w:eastAsia="Gill Sans" w:hAnsi="Gill Sans" w:cs="Gill Sans"/>
          <w:color w:val="000000"/>
        </w:rPr>
        <w:t>:  A check of how much stock an organization has at a particular time</w:t>
      </w:r>
    </w:p>
    <w:p w14:paraId="6B8B2E66" w14:textId="77777777" w:rsidR="003C25AA" w:rsidRPr="00FB76A0" w:rsidRDefault="003C25AA" w:rsidP="00316914">
      <w:pPr>
        <w:numPr>
          <w:ilvl w:val="0"/>
          <w:numId w:val="1"/>
        </w:numPr>
        <w:spacing w:line="276" w:lineRule="auto"/>
        <w:rPr>
          <w:rFonts w:ascii="Gill Sans" w:eastAsia="Gill Sans" w:hAnsi="Gill Sans" w:cs="Gill Sans"/>
          <w:color w:val="000000"/>
        </w:rPr>
      </w:pPr>
      <w:r w:rsidRPr="00FB76A0">
        <w:rPr>
          <w:rFonts w:ascii="Gill Sans" w:eastAsia="Gill Sans" w:hAnsi="Gill Sans" w:cs="Gill Sans"/>
          <w:b/>
          <w:color w:val="000000"/>
        </w:rPr>
        <w:t>Stock adjustments</w:t>
      </w:r>
      <w:r w:rsidRPr="00FB76A0">
        <w:rPr>
          <w:rFonts w:ascii="Gill Sans" w:eastAsia="Gill Sans" w:hAnsi="Gill Sans" w:cs="Gill Sans"/>
          <w:color w:val="000000"/>
        </w:rPr>
        <w:t>: Events or transactions that change the stock on hand within</w:t>
      </w:r>
    </w:p>
    <w:p w14:paraId="557FE16F" w14:textId="77777777" w:rsidR="003C25AA" w:rsidRPr="00FB76A0" w:rsidRDefault="003C25AA" w:rsidP="003C25AA">
      <w:pPr>
        <w:spacing w:line="276" w:lineRule="auto"/>
        <w:ind w:left="720"/>
        <w:rPr>
          <w:rFonts w:ascii="Gill Sans" w:eastAsia="Gill Sans" w:hAnsi="Gill Sans" w:cs="Gill Sans"/>
          <w:color w:val="000000"/>
        </w:rPr>
      </w:pPr>
      <w:r w:rsidRPr="00FB76A0">
        <w:rPr>
          <w:rFonts w:ascii="Gill Sans" w:eastAsia="Gill Sans" w:hAnsi="Gill Sans" w:cs="Gill Sans"/>
          <w:color w:val="000000"/>
        </w:rPr>
        <w:t>the program (i.e., loss of expired stock, transfers to or from another</w:t>
      </w:r>
    </w:p>
    <w:p w14:paraId="25F84C32" w14:textId="77777777" w:rsidR="003C25AA" w:rsidRPr="00FB76A0" w:rsidRDefault="003C25AA" w:rsidP="003C25AA">
      <w:pPr>
        <w:spacing w:line="276" w:lineRule="auto"/>
        <w:ind w:left="720"/>
        <w:rPr>
          <w:rFonts w:ascii="Gill Sans" w:eastAsia="Gill Sans" w:hAnsi="Gill Sans" w:cs="Gill Sans"/>
          <w:color w:val="000000"/>
        </w:rPr>
      </w:pPr>
      <w:r w:rsidRPr="00FB76A0">
        <w:rPr>
          <w:rFonts w:ascii="Gill Sans" w:eastAsia="Gill Sans" w:hAnsi="Gill Sans" w:cs="Gill Sans"/>
          <w:color w:val="000000"/>
        </w:rPr>
        <w:t>program, etc.).</w:t>
      </w:r>
    </w:p>
    <w:p w14:paraId="1E46A76D" w14:textId="2CCD74FA" w:rsidR="00FC7B3F" w:rsidRPr="00FC7B3F" w:rsidRDefault="00FC7B3F" w:rsidP="00FC7B3F">
      <w:pPr>
        <w:pBdr>
          <w:top w:val="nil"/>
          <w:left w:val="nil"/>
          <w:bottom w:val="nil"/>
          <w:right w:val="nil"/>
          <w:between w:val="nil"/>
        </w:pBdr>
        <w:spacing w:line="288" w:lineRule="auto"/>
        <w:rPr>
          <w:rFonts w:ascii="Gill Sans" w:eastAsia="Gill Sans" w:hAnsi="Gill Sans" w:cs="Gill Sans"/>
          <w:color w:val="000000"/>
        </w:rPr>
      </w:pP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Pr>
          <w:rFonts w:ascii="Gill Sans" w:eastAsia="Gill Sans" w:hAnsi="Gill Sans" w:cs="Gill Sans"/>
          <w:color w:val="000000"/>
        </w:rPr>
        <w:t xml:space="preserve">, </w:t>
      </w:r>
      <w:r w:rsidRPr="00FC7B3F">
        <w:rPr>
          <w:rFonts w:ascii="Gill Sans" w:eastAsia="Gill Sans" w:hAnsi="Gill Sans" w:cs="Gill Sans"/>
          <w:b/>
          <w:color w:val="000000"/>
        </w:rPr>
        <w:t>Supply Plan Reviewers</w:t>
      </w:r>
      <w:r>
        <w:rPr>
          <w:rFonts w:ascii="Gill Sans" w:eastAsia="Gill Sans" w:hAnsi="Gill Sans" w:cs="Gill Sans"/>
          <w:color w:val="000000"/>
        </w:rPr>
        <w:t xml:space="preserve"> and </w:t>
      </w:r>
      <w:r w:rsidRPr="00951D24">
        <w:rPr>
          <w:rFonts w:ascii="Gill Sans" w:eastAsia="Gill Sans" w:hAnsi="Gill Sans" w:cs="Gill Sans"/>
          <w:b/>
          <w:color w:val="000000"/>
        </w:rPr>
        <w:t xml:space="preserve">Program </w:t>
      </w:r>
      <w:r>
        <w:rPr>
          <w:rFonts w:ascii="Gill Sans" w:eastAsia="Gill Sans" w:hAnsi="Gill Sans" w:cs="Gill Sans"/>
          <w:b/>
          <w:color w:val="000000"/>
        </w:rPr>
        <w:t xml:space="preserve">Users </w:t>
      </w:r>
      <w:r w:rsidRPr="00FC7B3F">
        <w:rPr>
          <w:rFonts w:ascii="Gill Sans" w:eastAsia="Gill Sans" w:hAnsi="Gill Sans" w:cs="Gill Sans"/>
          <w:color w:val="000000"/>
        </w:rPr>
        <w:t>can add/edit</w:t>
      </w:r>
      <w:r>
        <w:rPr>
          <w:rFonts w:ascii="Gill Sans" w:eastAsia="Gill Sans" w:hAnsi="Gill Sans" w:cs="Gill Sans"/>
          <w:b/>
          <w:color w:val="000000"/>
        </w:rPr>
        <w:t xml:space="preserve"> </w:t>
      </w:r>
      <w:r>
        <w:rPr>
          <w:rFonts w:ascii="Gill Sans" w:eastAsia="Gill Sans" w:hAnsi="Gill Sans" w:cs="Gill Sans"/>
          <w:color w:val="000000"/>
        </w:rPr>
        <w:t>consumption data, shipment data and inventory.</w:t>
      </w:r>
    </w:p>
    <w:p w14:paraId="6D396BC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EE9ABAE" w14:textId="77777777" w:rsidR="005037B3" w:rsidRDefault="005037B3" w:rsidP="00316914">
      <w:pPr>
        <w:pStyle w:val="Heading2"/>
        <w:widowControl/>
        <w:numPr>
          <w:ilvl w:val="0"/>
          <w:numId w:val="146"/>
        </w:numPr>
        <w:pBdr>
          <w:top w:val="nil"/>
          <w:left w:val="nil"/>
          <w:bottom w:val="nil"/>
          <w:right w:val="nil"/>
          <w:between w:val="nil"/>
        </w:pBdr>
        <w:rPr>
          <w:rFonts w:ascii="Gill Sans" w:eastAsia="Gill Sans" w:hAnsi="Gill Sans" w:cs="Gill Sans"/>
        </w:rPr>
      </w:pPr>
      <w:bookmarkStart w:id="186" w:name="_Toc57382834"/>
      <w:bookmarkStart w:id="187" w:name="_Toc57478204"/>
      <w:r>
        <w:rPr>
          <w:rFonts w:ascii="Gill Sans" w:eastAsia="Gill Sans" w:hAnsi="Gill Sans" w:cs="Gill Sans"/>
        </w:rPr>
        <w:t>Consumption Data</w:t>
      </w:r>
      <w:bookmarkEnd w:id="186"/>
      <w:bookmarkEnd w:id="187"/>
    </w:p>
    <w:p w14:paraId="756C1723"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color w:val="000000"/>
        </w:rPr>
      </w:pPr>
      <w:r>
        <w:rPr>
          <w:rFonts w:ascii="Gill Sans" w:eastAsia="Gill Sans" w:hAnsi="Gill Sans" w:cs="Gill Sans"/>
          <w:color w:val="000000"/>
        </w:rPr>
        <w:t xml:space="preserve">Consumption details: Provide details of Consumption Date, Region, Quantity, no. of Days Stocked Out, Actual/Forecasted flag, Active/Inactive status. </w:t>
      </w:r>
    </w:p>
    <w:p w14:paraId="4EC08D41"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4BF7D40C"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Add Consumption Data</w:t>
      </w:r>
    </w:p>
    <w:p w14:paraId="7D8EBD9A"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b/>
          <w:color w:val="000000"/>
          <w:sz w:val="8"/>
          <w:szCs w:val="8"/>
        </w:rPr>
      </w:pPr>
    </w:p>
    <w:p w14:paraId="680CB6B4"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screen below shows adding the consumption data into the system.</w:t>
      </w:r>
    </w:p>
    <w:p w14:paraId="4AC9F7AC"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Go to “Supply Plan Data” and select Consumption data.</w:t>
      </w:r>
    </w:p>
    <w:p w14:paraId="412F6AFC"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screen displays the “Consumption Data” section. </w:t>
      </w:r>
    </w:p>
    <w:p w14:paraId="532815CB"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Program and QAT planning unit.</w:t>
      </w:r>
    </w:p>
    <w:p w14:paraId="43D8FB31" w14:textId="6B34B436"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consumption screen displayed here is similar to the Supply Plan Report. (Refer to </w:t>
      </w:r>
      <w:hyperlink w:anchor="_Consumption">
        <w:r>
          <w:rPr>
            <w:rFonts w:ascii="Gill Sans" w:eastAsia="Gill Sans" w:hAnsi="Gill Sans" w:cs="Gill Sans"/>
            <w:color w:val="1155CC"/>
            <w:u w:val="single"/>
          </w:rPr>
          <w:t>“Consumption”</w:t>
        </w:r>
      </w:hyperlink>
      <w:r>
        <w:rPr>
          <w:rFonts w:ascii="Gill Sans" w:eastAsia="Gill Sans" w:hAnsi="Gill Sans" w:cs="Gill Sans"/>
          <w:color w:val="000000"/>
        </w:rPr>
        <w:t xml:space="preserve"> from “A. Supply Plan Reports” for more details.) </w:t>
      </w:r>
    </w:p>
    <w:p w14:paraId="76295699"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screen shows data for all the dates and regions that were selected. </w:t>
      </w:r>
    </w:p>
    <w:p w14:paraId="2AEC169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E2B144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49BB8D4" w14:textId="77777777" w:rsidR="00166DF7" w:rsidRDefault="00624134" w:rsidP="00166DF7">
      <w:pPr>
        <w:keepNext/>
        <w:pBdr>
          <w:top w:val="nil"/>
          <w:left w:val="nil"/>
          <w:bottom w:val="nil"/>
          <w:right w:val="nil"/>
          <w:between w:val="nil"/>
        </w:pBdr>
        <w:jc w:val="center"/>
      </w:pPr>
      <w:r>
        <w:rPr>
          <w:noProof/>
          <w:lang w:eastAsia="en-US" w:bidi="ar-SA"/>
        </w:rPr>
        <w:drawing>
          <wp:inline distT="0" distB="0" distL="0" distR="0" wp14:anchorId="69105753" wp14:editId="1284D746">
            <wp:extent cx="5334000" cy="341947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5728" t="16922" r="7604" b="8996"/>
                    <a:stretch/>
                  </pic:blipFill>
                  <pic:spPr bwMode="auto">
                    <a:xfrm>
                      <a:off x="0" y="0"/>
                      <a:ext cx="5334000" cy="3419475"/>
                    </a:xfrm>
                    <a:prstGeom prst="rect">
                      <a:avLst/>
                    </a:prstGeom>
                    <a:ln>
                      <a:noFill/>
                    </a:ln>
                    <a:extLst>
                      <a:ext uri="{53640926-AAD7-44D8-BBD7-CCE9431645EC}">
                        <a14:shadowObscured xmlns:a14="http://schemas.microsoft.com/office/drawing/2010/main"/>
                      </a:ext>
                    </a:extLst>
                  </pic:spPr>
                </pic:pic>
              </a:graphicData>
            </a:graphic>
          </wp:inline>
        </w:drawing>
      </w:r>
    </w:p>
    <w:p w14:paraId="1293D75F" w14:textId="23956908" w:rsidR="005037B3" w:rsidRDefault="00166DF7" w:rsidP="00081F97">
      <w:pPr>
        <w:pStyle w:val="Caption"/>
        <w:jc w:val="center"/>
        <w:rPr>
          <w:rFonts w:ascii="Gill Sans" w:eastAsia="Gill Sans" w:hAnsi="Gill Sans" w:cs="Gill Sans"/>
          <w:color w:val="000000"/>
        </w:rPr>
      </w:pPr>
      <w:r>
        <w:t xml:space="preserve">Figure </w:t>
      </w:r>
      <w:r w:rsidR="00081F97">
        <w:t>18.A</w:t>
      </w:r>
      <w:r>
        <w:t xml:space="preserve">- </w:t>
      </w:r>
      <w:r w:rsidRPr="009336EF">
        <w:t>Consumption Data</w:t>
      </w:r>
    </w:p>
    <w:p w14:paraId="4CBA2390"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add the new consumption, right click on the cell and select ‘Add new consumption’ or select the blue ‘+ Add row’ at the bottom.</w:t>
      </w:r>
    </w:p>
    <w:p w14:paraId="1BF3332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information (consumption month, quantity, etc.) and click ‘Submit’. </w:t>
      </w:r>
    </w:p>
    <w:p w14:paraId="5944B53D" w14:textId="77777777" w:rsidR="00166DF7" w:rsidRDefault="00624134" w:rsidP="00166DF7">
      <w:pPr>
        <w:keepNext/>
        <w:pBdr>
          <w:top w:val="nil"/>
          <w:left w:val="nil"/>
          <w:bottom w:val="nil"/>
          <w:right w:val="nil"/>
          <w:between w:val="nil"/>
        </w:pBdr>
        <w:jc w:val="center"/>
      </w:pPr>
      <w:r>
        <w:rPr>
          <w:noProof/>
          <w:lang w:eastAsia="en-US" w:bidi="ar-SA"/>
        </w:rPr>
        <w:lastRenderedPageBreak/>
        <w:drawing>
          <wp:inline distT="0" distB="0" distL="0" distR="0" wp14:anchorId="279FBA42" wp14:editId="0D434E9B">
            <wp:extent cx="6219825" cy="2253673"/>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1104"/>
                    <a:stretch/>
                  </pic:blipFill>
                  <pic:spPr bwMode="auto">
                    <a:xfrm>
                      <a:off x="0" y="0"/>
                      <a:ext cx="6221376" cy="2254235"/>
                    </a:xfrm>
                    <a:prstGeom prst="rect">
                      <a:avLst/>
                    </a:prstGeom>
                    <a:ln>
                      <a:noFill/>
                    </a:ln>
                    <a:extLst>
                      <a:ext uri="{53640926-AAD7-44D8-BBD7-CCE9431645EC}">
                        <a14:shadowObscured xmlns:a14="http://schemas.microsoft.com/office/drawing/2010/main"/>
                      </a:ext>
                    </a:extLst>
                  </pic:spPr>
                </pic:pic>
              </a:graphicData>
            </a:graphic>
          </wp:inline>
        </w:drawing>
      </w:r>
    </w:p>
    <w:p w14:paraId="5BFEA2A8" w14:textId="452511EA" w:rsidR="005037B3"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 .a</w:t>
      </w:r>
      <w:r>
        <w:t xml:space="preserve">- </w:t>
      </w:r>
      <w:r w:rsidRPr="00E0259B">
        <w:t>Add Consumption Data</w:t>
      </w:r>
    </w:p>
    <w:p w14:paraId="32D7034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9443F72" w14:textId="3C526DD7" w:rsidR="003C25AA" w:rsidRPr="00784154" w:rsidRDefault="003C25AA" w:rsidP="00316914">
      <w:pPr>
        <w:numPr>
          <w:ilvl w:val="0"/>
          <w:numId w:val="211"/>
        </w:numPr>
        <w:pBdr>
          <w:top w:val="nil"/>
          <w:left w:val="nil"/>
          <w:bottom w:val="nil"/>
          <w:right w:val="nil"/>
          <w:between w:val="nil"/>
        </w:pBdr>
        <w:shd w:val="clear" w:color="auto" w:fill="FFFFFF"/>
      </w:pPr>
      <w:r w:rsidRPr="00784154">
        <w:rPr>
          <w:rFonts w:ascii="Gill Sans" w:eastAsia="Gill Sans" w:hAnsi="Gill Sans" w:cs="Gill Sans"/>
          <w:b/>
          <w:bCs/>
          <w:color w:val="000000"/>
        </w:rPr>
        <w:t>Show Batch Information</w:t>
      </w:r>
    </w:p>
    <w:p w14:paraId="3A42BB7A" w14:textId="77777777" w:rsidR="003C25AA" w:rsidRPr="00784154" w:rsidRDefault="003C25AA" w:rsidP="003C25AA">
      <w:pPr>
        <w:ind w:left="720"/>
      </w:pPr>
      <w:r w:rsidRPr="00784154">
        <w:rPr>
          <w:rFonts w:ascii="Gill Sans" w:eastAsia="Gill Sans" w:hAnsi="Gill Sans" w:cs="Gill Sans"/>
          <w:b/>
          <w:color w:val="000000"/>
        </w:rPr>
        <w:t>This can only be applied to actual consumption.</w:t>
      </w:r>
    </w:p>
    <w:p w14:paraId="2D1F009A" w14:textId="77777777" w:rsidR="003C25AA" w:rsidRPr="00784154" w:rsidRDefault="003C25AA" w:rsidP="00316914">
      <w:pPr>
        <w:numPr>
          <w:ilvl w:val="0"/>
          <w:numId w:val="3"/>
        </w:numPr>
      </w:pPr>
      <w:r w:rsidRPr="00784154">
        <w:rPr>
          <w:rFonts w:ascii="Gill Sans" w:eastAsia="Gill Sans" w:hAnsi="Gill Sans" w:cs="Gill Sans"/>
          <w:color w:val="000000"/>
        </w:rPr>
        <w:t>Right click on the “Actual Consumption” row to add list/batch.</w:t>
      </w:r>
    </w:p>
    <w:p w14:paraId="1966E026" w14:textId="02BC1BDC" w:rsidR="003C25AA" w:rsidRPr="00784154" w:rsidRDefault="003C25AA" w:rsidP="00316914">
      <w:pPr>
        <w:numPr>
          <w:ilvl w:val="0"/>
          <w:numId w:val="3"/>
        </w:numPr>
      </w:pPr>
      <w:r w:rsidRPr="00784154">
        <w:rPr>
          <w:rFonts w:ascii="Gill Sans" w:eastAsia="Gill Sans" w:hAnsi="Gill Sans" w:cs="Gill Sans"/>
          <w:color w:val="000000"/>
        </w:rPr>
        <w:t xml:space="preserve">Two </w:t>
      </w:r>
      <w:r w:rsidR="002C77C1">
        <w:rPr>
          <w:rFonts w:ascii="Gill Sans" w:eastAsia="Gill Sans" w:hAnsi="Gill Sans" w:cs="Gill Sans"/>
          <w:color w:val="000000"/>
        </w:rPr>
        <w:t>function</w:t>
      </w:r>
      <w:r w:rsidRPr="00784154">
        <w:rPr>
          <w:rFonts w:ascii="Gill Sans" w:eastAsia="Gill Sans" w:hAnsi="Gill Sans" w:cs="Gill Sans"/>
          <w:color w:val="000000"/>
        </w:rPr>
        <w:t>s will be shown: Show Batch Information &amp; Add new consumption.</w:t>
      </w:r>
    </w:p>
    <w:p w14:paraId="1AB1E13B" w14:textId="77777777" w:rsidR="003C25AA" w:rsidRPr="00784154" w:rsidRDefault="003C25AA" w:rsidP="00316914">
      <w:pPr>
        <w:numPr>
          <w:ilvl w:val="0"/>
          <w:numId w:val="3"/>
        </w:numPr>
      </w:pPr>
      <w:r w:rsidRPr="00784154">
        <w:rPr>
          <w:rFonts w:ascii="Gill Sans" w:eastAsia="Gill Sans" w:hAnsi="Gill Sans" w:cs="Gill Sans"/>
          <w:color w:val="000000"/>
        </w:rPr>
        <w:t>Click on Show Batch Information and a pop up of Batch Details will be displayed.</w:t>
      </w:r>
    </w:p>
    <w:p w14:paraId="351A5C97" w14:textId="77777777" w:rsidR="003C25AA" w:rsidRPr="00784154" w:rsidRDefault="003C25AA" w:rsidP="00316914">
      <w:pPr>
        <w:numPr>
          <w:ilvl w:val="0"/>
          <w:numId w:val="3"/>
        </w:numPr>
      </w:pPr>
      <w:r w:rsidRPr="00784154">
        <w:rPr>
          <w:rFonts w:ascii="Gill Sans" w:eastAsia="Gill Sans" w:hAnsi="Gill Sans" w:cs="Gill Sans"/>
          <w:color w:val="000000"/>
        </w:rPr>
        <w:t>The user can add the Batch Number, Expiry Date and Quantity.</w:t>
      </w:r>
    </w:p>
    <w:p w14:paraId="70768EB3" w14:textId="0F6E2BF9" w:rsidR="003C25AA" w:rsidRPr="00784154" w:rsidRDefault="003C25AA" w:rsidP="00316914">
      <w:pPr>
        <w:numPr>
          <w:ilvl w:val="0"/>
          <w:numId w:val="3"/>
        </w:numPr>
      </w:pPr>
      <w:r w:rsidRPr="00784154">
        <w:rPr>
          <w:rFonts w:ascii="Gill Sans" w:eastAsia="Gill Sans" w:hAnsi="Gill Sans" w:cs="Gill Sans"/>
          <w:color w:val="000000"/>
        </w:rPr>
        <w:t xml:space="preserve">The batch number can be added manually or the system will automatically add a </w:t>
      </w:r>
      <w:r w:rsidR="00166DF7" w:rsidRPr="00784154">
        <w:rPr>
          <w:rFonts w:ascii="Gill Sans" w:eastAsia="Gill Sans" w:hAnsi="Gill Sans" w:cs="Gill Sans"/>
          <w:color w:val="000000"/>
        </w:rPr>
        <w:t>23-digit</w:t>
      </w:r>
      <w:r w:rsidRPr="00784154">
        <w:rPr>
          <w:rFonts w:ascii="Gill Sans" w:eastAsia="Gill Sans" w:hAnsi="Gill Sans" w:cs="Gill Sans"/>
          <w:color w:val="000000"/>
        </w:rPr>
        <w:t xml:space="preserve"> batch number.</w:t>
      </w:r>
    </w:p>
    <w:p w14:paraId="2CB73825"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BF1AA5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33B147E" w14:textId="77777777" w:rsidR="00166DF7" w:rsidRDefault="00624134" w:rsidP="00166DF7">
      <w:pPr>
        <w:keepNext/>
        <w:pBdr>
          <w:top w:val="nil"/>
          <w:left w:val="nil"/>
          <w:bottom w:val="nil"/>
          <w:right w:val="nil"/>
          <w:between w:val="nil"/>
        </w:pBdr>
        <w:jc w:val="center"/>
      </w:pPr>
      <w:r>
        <w:rPr>
          <w:noProof/>
          <w:lang w:eastAsia="en-US" w:bidi="ar-SA"/>
        </w:rPr>
        <w:lastRenderedPageBreak/>
        <w:drawing>
          <wp:inline distT="0" distB="0" distL="0" distR="0" wp14:anchorId="4C7665A8" wp14:editId="6A2B504C">
            <wp:extent cx="6119495" cy="3715408"/>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5881" t="19398" r="7449" b="10441"/>
                    <a:stretch/>
                  </pic:blipFill>
                  <pic:spPr bwMode="auto">
                    <a:xfrm>
                      <a:off x="0" y="0"/>
                      <a:ext cx="6122901" cy="3717476"/>
                    </a:xfrm>
                    <a:prstGeom prst="rect">
                      <a:avLst/>
                    </a:prstGeom>
                    <a:ln>
                      <a:noFill/>
                    </a:ln>
                    <a:extLst>
                      <a:ext uri="{53640926-AAD7-44D8-BBD7-CCE9431645EC}">
                        <a14:shadowObscured xmlns:a14="http://schemas.microsoft.com/office/drawing/2010/main"/>
                      </a:ext>
                    </a:extLst>
                  </pic:spPr>
                </pic:pic>
              </a:graphicData>
            </a:graphic>
          </wp:inline>
        </w:drawing>
      </w:r>
    </w:p>
    <w:p w14:paraId="5120058C" w14:textId="1CA78462" w:rsidR="005037B3" w:rsidRDefault="00166DF7" w:rsidP="00166DF7">
      <w:pPr>
        <w:pStyle w:val="Caption"/>
        <w:jc w:val="center"/>
        <w:rPr>
          <w:rFonts w:ascii="Gill Sans" w:eastAsia="Gill Sans" w:hAnsi="Gill Sans" w:cs="Gill Sans"/>
          <w:color w:val="000000"/>
        </w:rPr>
      </w:pPr>
      <w:r>
        <w:t xml:space="preserve">Figure </w:t>
      </w:r>
      <w:r w:rsidR="00081F97">
        <w:t>18. A.b</w:t>
      </w:r>
      <w:r>
        <w:t xml:space="preserve">- </w:t>
      </w:r>
      <w:r w:rsidRPr="006A0555">
        <w:t>Show Batch Information</w:t>
      </w:r>
    </w:p>
    <w:p w14:paraId="0DB2EAB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29421C3" w14:textId="77777777" w:rsidR="00166DF7" w:rsidRDefault="005037B3" w:rsidP="00166DF7">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18FE9E2A" wp14:editId="1AB45219">
            <wp:extent cx="6119820" cy="1485900"/>
            <wp:effectExtent l="0" t="0" r="0" b="0"/>
            <wp:docPr id="8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5"/>
                    <a:srcRect/>
                    <a:stretch>
                      <a:fillRect/>
                    </a:stretch>
                  </pic:blipFill>
                  <pic:spPr>
                    <a:xfrm>
                      <a:off x="0" y="0"/>
                      <a:ext cx="6119820" cy="1485900"/>
                    </a:xfrm>
                    <a:prstGeom prst="rect">
                      <a:avLst/>
                    </a:prstGeom>
                    <a:ln/>
                  </pic:spPr>
                </pic:pic>
              </a:graphicData>
            </a:graphic>
          </wp:inline>
        </w:drawing>
      </w:r>
    </w:p>
    <w:p w14:paraId="23E2F620" w14:textId="3084A87C" w:rsidR="005037B3" w:rsidRDefault="00166DF7" w:rsidP="00166DF7">
      <w:pPr>
        <w:pStyle w:val="Caption"/>
        <w:jc w:val="center"/>
        <w:rPr>
          <w:rFonts w:ascii="Gill Sans" w:eastAsia="Gill Sans" w:hAnsi="Gill Sans" w:cs="Gill Sans"/>
          <w:color w:val="000000"/>
        </w:rPr>
      </w:pPr>
      <w:r>
        <w:t xml:space="preserve">Figure </w:t>
      </w:r>
      <w:r w:rsidR="00081F97">
        <w:t>18. A.b.1</w:t>
      </w:r>
      <w:r>
        <w:t xml:space="preserve">- </w:t>
      </w:r>
      <w:r w:rsidRPr="00117AFB">
        <w:t>Batch Details</w:t>
      </w:r>
    </w:p>
    <w:p w14:paraId="531F1D3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BB006C4"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 xml:space="preserve">Update Consumption Data </w:t>
      </w:r>
    </w:p>
    <w:p w14:paraId="5B0073DB"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3B696CB4" w14:textId="77777777"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Consumption data, the user can double click on the cells.</w:t>
      </w:r>
    </w:p>
    <w:p w14:paraId="567C0E8E" w14:textId="6B3CDDAB"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respective </w:t>
      </w:r>
      <w:r w:rsidR="002C77C1">
        <w:rPr>
          <w:rFonts w:ascii="Gill Sans" w:eastAsia="Gill Sans" w:hAnsi="Gill Sans" w:cs="Gill Sans"/>
          <w:color w:val="000000"/>
        </w:rPr>
        <w:t>function</w:t>
      </w:r>
      <w:r>
        <w:rPr>
          <w:rFonts w:ascii="Gill Sans" w:eastAsia="Gill Sans" w:hAnsi="Gill Sans" w:cs="Gill Sans"/>
          <w:color w:val="000000"/>
        </w:rPr>
        <w:t>s available for that particular function.</w:t>
      </w:r>
    </w:p>
    <w:p w14:paraId="70473D4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In case of Actual Consumption the user can modify the data only up to the past 6 months while forecasted consumption allows data modification up to the last 4 months.</w:t>
      </w:r>
    </w:p>
    <w:p w14:paraId="7806582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671CDEE" w14:textId="77777777"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For example, this screen shows that if the user wants to change the Consumption Date, he/she can double click on that specific date and the calendar will be displayed.</w:t>
      </w:r>
    </w:p>
    <w:p w14:paraId="76F5E89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B97220C" w14:textId="77777777" w:rsidR="00166DF7" w:rsidRDefault="005037B3" w:rsidP="00166DF7">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114300" distB="114300" distL="114300" distR="114300" wp14:anchorId="400B49B1" wp14:editId="12BE3E6F">
            <wp:extent cx="5644515" cy="3362325"/>
            <wp:effectExtent l="0" t="0" r="0" b="0"/>
            <wp:docPr id="8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6"/>
                    <a:srcRect l="5356" t="15024" r="2364" b="11611"/>
                    <a:stretch>
                      <a:fillRect/>
                    </a:stretch>
                  </pic:blipFill>
                  <pic:spPr>
                    <a:xfrm>
                      <a:off x="0" y="0"/>
                      <a:ext cx="5644515" cy="3362325"/>
                    </a:xfrm>
                    <a:prstGeom prst="rect">
                      <a:avLst/>
                    </a:prstGeom>
                    <a:ln/>
                  </pic:spPr>
                </pic:pic>
              </a:graphicData>
            </a:graphic>
          </wp:inline>
        </w:drawing>
      </w:r>
    </w:p>
    <w:p w14:paraId="2B159DE2" w14:textId="65F5486D" w:rsidR="005037B3" w:rsidRPr="00166DF7"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A.c</w:t>
      </w:r>
      <w:r>
        <w:t>- Update Consumption D</w:t>
      </w:r>
      <w:r w:rsidRPr="007A19CB">
        <w:t>ata</w:t>
      </w:r>
    </w:p>
    <w:p w14:paraId="7756B7A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4D03F42"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Delete Consumption Data</w:t>
      </w:r>
    </w:p>
    <w:p w14:paraId="5417ACC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2B4D2EE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Once the user submits the data, he/she cannot delete the row.</w:t>
      </w:r>
    </w:p>
    <w:p w14:paraId="4B0D4C7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583BC820"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delete the consumption data before submitting, the user can right click on the newly created row.</w:t>
      </w:r>
    </w:p>
    <w:p w14:paraId="08794B5F"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will show Add new consumption and Delete selected rows.</w:t>
      </w:r>
    </w:p>
    <w:p w14:paraId="304D2386"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“Delete selected rows” and the entire row will be deleted.</w:t>
      </w:r>
    </w:p>
    <w:p w14:paraId="1A58A55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5CCF13F"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rPr>
      </w:pPr>
    </w:p>
    <w:p w14:paraId="16C29320" w14:textId="77777777" w:rsidR="00166DF7" w:rsidRDefault="005037B3" w:rsidP="00166DF7">
      <w:pPr>
        <w:keepNext/>
        <w:widowControl w:val="0"/>
        <w:pBdr>
          <w:top w:val="nil"/>
          <w:left w:val="nil"/>
          <w:bottom w:val="nil"/>
          <w:right w:val="nil"/>
          <w:between w:val="nil"/>
        </w:pBdr>
        <w:jc w:val="center"/>
      </w:pPr>
      <w:r>
        <w:rPr>
          <w:rFonts w:ascii="Gill Sans" w:eastAsia="Gill Sans" w:hAnsi="Gill Sans" w:cs="Gill Sans"/>
          <w:b/>
          <w:noProof/>
          <w:color w:val="000000"/>
          <w:sz w:val="32"/>
          <w:szCs w:val="32"/>
          <w:lang w:eastAsia="en-US" w:bidi="ar-SA"/>
        </w:rPr>
        <w:drawing>
          <wp:inline distT="114300" distB="114300" distL="114300" distR="114300" wp14:anchorId="660DDFFD" wp14:editId="7820DF83">
            <wp:extent cx="5311140" cy="3313430"/>
            <wp:effectExtent l="0" t="0" r="0" b="0"/>
            <wp:docPr id="8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157"/>
                    <a:srcRect l="6358" t="17141" r="24665" b="25309"/>
                    <a:stretch/>
                  </pic:blipFill>
                  <pic:spPr bwMode="auto">
                    <a:xfrm>
                      <a:off x="0" y="0"/>
                      <a:ext cx="5311140" cy="3313430"/>
                    </a:xfrm>
                    <a:prstGeom prst="rect">
                      <a:avLst/>
                    </a:prstGeom>
                    <a:ln>
                      <a:noFill/>
                    </a:ln>
                    <a:extLst>
                      <a:ext uri="{53640926-AAD7-44D8-BBD7-CCE9431645EC}">
                        <a14:shadowObscured xmlns:a14="http://schemas.microsoft.com/office/drawing/2010/main"/>
                      </a:ext>
                    </a:extLst>
                  </pic:spPr>
                </pic:pic>
              </a:graphicData>
            </a:graphic>
          </wp:inline>
        </w:drawing>
      </w:r>
    </w:p>
    <w:p w14:paraId="2B2A448B" w14:textId="2B9F4808" w:rsidR="005037B3"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 d</w:t>
      </w:r>
      <w:r>
        <w:t>- Delete C</w:t>
      </w:r>
      <w:r w:rsidRPr="00BF0BFD">
        <w:t>onsumpti</w:t>
      </w:r>
      <w:r>
        <w:t>on D</w:t>
      </w:r>
      <w:r w:rsidRPr="00BF0BFD">
        <w:t>ata</w:t>
      </w:r>
    </w:p>
    <w:p w14:paraId="0F945753"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48E6C1ED"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88" w:name="_Toc57382835"/>
      <w:bookmarkStart w:id="189" w:name="_Toc57478205"/>
      <w:r>
        <w:rPr>
          <w:rFonts w:ascii="Gill Sans" w:eastAsia="Gill Sans" w:hAnsi="Gill Sans" w:cs="Gill Sans"/>
        </w:rPr>
        <w:t>Shipment Data</w:t>
      </w:r>
      <w:bookmarkEnd w:id="188"/>
      <w:bookmarkEnd w:id="189"/>
    </w:p>
    <w:p w14:paraId="57AA7278" w14:textId="77777777" w:rsidR="005037B3" w:rsidRDefault="00CA3956" w:rsidP="005037B3">
      <w:pPr>
        <w:pBdr>
          <w:top w:val="nil"/>
          <w:left w:val="nil"/>
          <w:bottom w:val="nil"/>
          <w:right w:val="nil"/>
          <w:between w:val="nil"/>
        </w:pBdr>
        <w:shd w:val="clear" w:color="auto" w:fill="FFFFFF"/>
        <w:ind w:left="720"/>
        <w:rPr>
          <w:rFonts w:ascii="Gill Sans" w:eastAsia="Gill Sans" w:hAnsi="Gill Sans" w:cs="Gill Sans"/>
          <w:color w:val="000000"/>
        </w:rPr>
      </w:pPr>
      <w:sdt>
        <w:sdtPr>
          <w:tag w:val="goog_rdk_116"/>
          <w:id w:val="-1542897407"/>
        </w:sdtPr>
        <w:sdtEndPr/>
        <w:sdtContent/>
      </w:sdt>
      <w:r w:rsidR="005037B3">
        <w:rPr>
          <w:rFonts w:ascii="Gill Sans" w:eastAsia="Gill Sans" w:hAnsi="Gill Sans" w:cs="Gill Sans"/>
          <w:color w:val="000000"/>
        </w:rPr>
        <w:t>Shipment data</w:t>
      </w:r>
      <w:r w:rsidR="005037B3">
        <w:rPr>
          <w:rFonts w:ascii="Gill Sans" w:eastAsia="Gill Sans" w:hAnsi="Gill Sans" w:cs="Gill Sans"/>
        </w:rPr>
        <w:t xml:space="preserve"> is specifically to add and modify the data.</w:t>
      </w:r>
    </w:p>
    <w:p w14:paraId="40F64979"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436D85AB"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Add Shipment Data</w:t>
      </w:r>
    </w:p>
    <w:p w14:paraId="5BADBB60"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b/>
          <w:color w:val="000000"/>
          <w:sz w:val="8"/>
          <w:szCs w:val="8"/>
        </w:rPr>
      </w:pPr>
    </w:p>
    <w:p w14:paraId="32FA2BF1"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below shows adding the shipment data into the system</w:t>
      </w:r>
    </w:p>
    <w:p w14:paraId="42747CC4"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 and select Shipment Data.</w:t>
      </w:r>
    </w:p>
    <w:p w14:paraId="09E3383C"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program and QAT planning unit.</w:t>
      </w:r>
    </w:p>
    <w:p w14:paraId="6CF0FEC8"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 and select “Add new shipment” or select the ‘+Add Row’ button at the bottom of the screen.</w:t>
      </w:r>
    </w:p>
    <w:p w14:paraId="746B2634"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row(s) will be added to the table.</w:t>
      </w:r>
    </w:p>
    <w:p w14:paraId="4DA59A4B"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shipment details (e.g. date, status, procurement agent, etc.)</w:t>
      </w:r>
    </w:p>
    <w:p w14:paraId="651CFD65"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Certain details cannot be entered before others. For example, you must </w:t>
      </w:r>
      <w:r>
        <w:rPr>
          <w:rFonts w:ascii="Gill Sans" w:eastAsia="Gill Sans" w:hAnsi="Gill Sans" w:cs="Gill Sans"/>
        </w:rPr>
        <w:t>enter a funding</w:t>
      </w:r>
      <w:r>
        <w:rPr>
          <w:rFonts w:ascii="Gill Sans" w:eastAsia="Gill Sans" w:hAnsi="Gill Sans" w:cs="Gill Sans"/>
          <w:color w:val="000000"/>
        </w:rPr>
        <w:t xml:space="preserve"> source before </w:t>
      </w:r>
      <w:r>
        <w:rPr>
          <w:rFonts w:ascii="Gill Sans" w:eastAsia="Gill Sans" w:hAnsi="Gill Sans" w:cs="Gill Sans"/>
        </w:rPr>
        <w:t>entering the budget</w:t>
      </w:r>
      <w:r>
        <w:rPr>
          <w:rFonts w:ascii="Gill Sans" w:eastAsia="Gill Sans" w:hAnsi="Gill Sans" w:cs="Gill Sans"/>
          <w:color w:val="000000"/>
        </w:rPr>
        <w:t>.</w:t>
      </w:r>
    </w:p>
    <w:p w14:paraId="2431F6D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BD76635" w14:textId="4E8DB92B" w:rsidR="005037B3" w:rsidRDefault="005037B3" w:rsidP="005037B3">
      <w:pPr>
        <w:pBdr>
          <w:top w:val="nil"/>
          <w:left w:val="nil"/>
          <w:bottom w:val="nil"/>
          <w:right w:val="nil"/>
          <w:between w:val="nil"/>
        </w:pBdr>
        <w:rPr>
          <w:rFonts w:ascii="Gill Sans" w:eastAsia="Gill Sans" w:hAnsi="Gill Sans" w:cs="Gill Sans"/>
          <w:color w:val="000000"/>
        </w:rPr>
      </w:pPr>
    </w:p>
    <w:p w14:paraId="0178B967"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252E687D" w14:textId="77777777" w:rsidR="00166DF7" w:rsidRDefault="00040F1D" w:rsidP="00166DF7">
      <w:pPr>
        <w:keepNext/>
        <w:pBdr>
          <w:top w:val="nil"/>
          <w:left w:val="nil"/>
          <w:bottom w:val="nil"/>
          <w:right w:val="nil"/>
          <w:between w:val="nil"/>
        </w:pBdr>
        <w:jc w:val="center"/>
      </w:pPr>
      <w:r>
        <w:rPr>
          <w:noProof/>
          <w:lang w:eastAsia="en-US" w:bidi="ar-SA"/>
        </w:rPr>
        <w:lastRenderedPageBreak/>
        <w:drawing>
          <wp:inline distT="0" distB="0" distL="0" distR="0" wp14:anchorId="2C93A45B" wp14:editId="3E79036B">
            <wp:extent cx="5753100" cy="22098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5417" t="17540" r="1104" b="34586"/>
                    <a:stretch/>
                  </pic:blipFill>
                  <pic:spPr bwMode="auto">
                    <a:xfrm>
                      <a:off x="0" y="0"/>
                      <a:ext cx="5753100" cy="2209800"/>
                    </a:xfrm>
                    <a:prstGeom prst="rect">
                      <a:avLst/>
                    </a:prstGeom>
                    <a:ln>
                      <a:noFill/>
                    </a:ln>
                    <a:extLst>
                      <a:ext uri="{53640926-AAD7-44D8-BBD7-CCE9431645EC}">
                        <a14:shadowObscured xmlns:a14="http://schemas.microsoft.com/office/drawing/2010/main"/>
                      </a:ext>
                    </a:extLst>
                  </pic:spPr>
                </pic:pic>
              </a:graphicData>
            </a:graphic>
          </wp:inline>
        </w:drawing>
      </w:r>
    </w:p>
    <w:p w14:paraId="0F6D5619" w14:textId="0C9A9A23" w:rsidR="005037B3" w:rsidRDefault="00166DF7" w:rsidP="00166DF7">
      <w:pPr>
        <w:pStyle w:val="Caption"/>
        <w:jc w:val="center"/>
        <w:rPr>
          <w:rFonts w:ascii="Gill Sans" w:eastAsia="Gill Sans" w:hAnsi="Gill Sans" w:cs="Gill Sans"/>
          <w:color w:val="000000"/>
        </w:rPr>
      </w:pPr>
      <w:r>
        <w:t xml:space="preserve">Figure </w:t>
      </w:r>
      <w:r w:rsidR="00081F97">
        <w:t>18.B</w:t>
      </w:r>
      <w:r>
        <w:t>- Shipment Data</w:t>
      </w:r>
    </w:p>
    <w:p w14:paraId="62D3BEC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04B9277" w14:textId="7DEFF35E" w:rsidR="005037B3" w:rsidRDefault="00CA3956" w:rsidP="00316914">
      <w:pPr>
        <w:numPr>
          <w:ilvl w:val="0"/>
          <w:numId w:val="122"/>
        </w:numPr>
        <w:pBdr>
          <w:top w:val="nil"/>
          <w:left w:val="nil"/>
          <w:bottom w:val="nil"/>
          <w:right w:val="nil"/>
          <w:between w:val="nil"/>
        </w:pBdr>
        <w:rPr>
          <w:rFonts w:ascii="Gill Sans" w:eastAsia="Gill Sans" w:hAnsi="Gill Sans" w:cs="Gill Sans"/>
          <w:color w:val="000000"/>
        </w:rPr>
      </w:pPr>
      <w:sdt>
        <w:sdtPr>
          <w:tag w:val="goog_rdk_117"/>
          <w:id w:val="-1218116821"/>
        </w:sdtPr>
        <w:sdtEndPr/>
        <w:sdtContent/>
      </w:sdt>
      <w:r w:rsidR="005037B3">
        <w:rPr>
          <w:rFonts w:ascii="Gill Sans" w:eastAsia="Gill Sans" w:hAnsi="Gill Sans" w:cs="Gill Sans"/>
          <w:color w:val="000000"/>
        </w:rPr>
        <w:t>To view the Quantity Calculator</w:t>
      </w:r>
      <w:r w:rsidR="00AA73A9">
        <w:rPr>
          <w:rFonts w:ascii="Gill Sans" w:eastAsia="Gill Sans" w:hAnsi="Gill Sans" w:cs="Gill Sans"/>
          <w:color w:val="000000"/>
        </w:rPr>
        <w:t xml:space="preserve"> for strategic product</w:t>
      </w:r>
      <w:r w:rsidR="005037B3">
        <w:rPr>
          <w:rFonts w:ascii="Gill Sans" w:eastAsia="Gill Sans" w:hAnsi="Gill Sans" w:cs="Gill Sans"/>
          <w:color w:val="000000"/>
        </w:rPr>
        <w:t xml:space="preserve">, </w:t>
      </w:r>
      <w:r w:rsidR="00B764BB">
        <w:rPr>
          <w:rFonts w:ascii="Gill Sans" w:eastAsia="Gill Sans" w:hAnsi="Gill Sans" w:cs="Gill Sans"/>
          <w:color w:val="000000"/>
        </w:rPr>
        <w:t xml:space="preserve">double </w:t>
      </w:r>
      <w:r w:rsidR="00AA73A9">
        <w:rPr>
          <w:rFonts w:ascii="Gill Sans" w:eastAsia="Gill Sans" w:hAnsi="Gill Sans" w:cs="Gill Sans"/>
          <w:color w:val="000000"/>
        </w:rPr>
        <w:t>click on the cell and</w:t>
      </w:r>
      <w:r w:rsidR="005037B3">
        <w:rPr>
          <w:rFonts w:ascii="Gill Sans" w:eastAsia="Gill Sans" w:hAnsi="Gill Sans" w:cs="Gill Sans"/>
          <w:color w:val="000000"/>
        </w:rPr>
        <w:t xml:space="preserve"> “Quantity Calculator” will be displayed</w:t>
      </w:r>
      <w:r w:rsidR="00AA73A9">
        <w:rPr>
          <w:rFonts w:ascii="Gill Sans" w:eastAsia="Gill Sans" w:hAnsi="Gill Sans" w:cs="Gill Sans"/>
          <w:color w:val="000000"/>
        </w:rPr>
        <w:t xml:space="preserve"> on screen</w:t>
      </w:r>
      <w:r w:rsidR="005037B3">
        <w:rPr>
          <w:rFonts w:ascii="Gill Sans" w:eastAsia="Gill Sans" w:hAnsi="Gill Sans" w:cs="Gill Sans"/>
          <w:color w:val="000000"/>
        </w:rPr>
        <w:t>.</w:t>
      </w:r>
    </w:p>
    <w:p w14:paraId="1E3ED0D3"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product is a non-strategic product, the user can directly modify the order quantity.</w:t>
      </w:r>
    </w:p>
    <w:p w14:paraId="6ADDF03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But if the product is strategic, the user needs to use the quantity calculator.</w:t>
      </w:r>
    </w:p>
    <w:p w14:paraId="5F55455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65523960"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40812314" w14:textId="77777777" w:rsidR="00166DF7" w:rsidRDefault="005037B3" w:rsidP="00166DF7">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56339CBE" wp14:editId="4384F776">
            <wp:extent cx="5409248" cy="1186238"/>
            <wp:effectExtent l="0" t="0" r="0" b="0"/>
            <wp:docPr id="84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l="10258" t="12270" r="10904" b="64609"/>
                    <a:stretch>
                      <a:fillRect/>
                    </a:stretch>
                  </pic:blipFill>
                  <pic:spPr>
                    <a:xfrm>
                      <a:off x="0" y="0"/>
                      <a:ext cx="5409248" cy="1186238"/>
                    </a:xfrm>
                    <a:prstGeom prst="rect">
                      <a:avLst/>
                    </a:prstGeom>
                    <a:ln/>
                  </pic:spPr>
                </pic:pic>
              </a:graphicData>
            </a:graphic>
          </wp:inline>
        </w:drawing>
      </w:r>
    </w:p>
    <w:p w14:paraId="1E70141C" w14:textId="08F50C1C" w:rsidR="005037B3" w:rsidRDefault="00166DF7" w:rsidP="00166DF7">
      <w:pPr>
        <w:pStyle w:val="Caption"/>
        <w:jc w:val="center"/>
        <w:rPr>
          <w:rFonts w:ascii="Gill Sans" w:eastAsia="Gill Sans" w:hAnsi="Gill Sans" w:cs="Gill Sans"/>
          <w:color w:val="000000"/>
        </w:rPr>
      </w:pPr>
      <w:r>
        <w:t xml:space="preserve">Figure </w:t>
      </w:r>
      <w:r w:rsidR="00CA3956">
        <w:fldChar w:fldCharType="begin"/>
      </w:r>
      <w:r w:rsidR="00CA3956">
        <w:instrText xml:space="preserve"> SEQ Figure \* ARABIC </w:instrText>
      </w:r>
      <w:r w:rsidR="00CA3956">
        <w:fldChar w:fldCharType="separate"/>
      </w:r>
      <w:r w:rsidR="00FA31B7">
        <w:rPr>
          <w:noProof/>
        </w:rPr>
        <w:t>4</w:t>
      </w:r>
      <w:r w:rsidR="00CA3956">
        <w:rPr>
          <w:noProof/>
        </w:rPr>
        <w:fldChar w:fldCharType="end"/>
      </w:r>
      <w:r>
        <w:t>- Quantity C</w:t>
      </w:r>
      <w:r w:rsidRPr="00D41F5E">
        <w:t>alculator</w:t>
      </w:r>
    </w:p>
    <w:p w14:paraId="03F64C6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ADCB93F" w14:textId="2C5D2F84"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view the shipment dates, click on the other </w:t>
      </w:r>
      <w:r w:rsidR="002C77C1">
        <w:rPr>
          <w:rFonts w:ascii="Gill Sans" w:eastAsia="Gill Sans" w:hAnsi="Gill Sans" w:cs="Gill Sans"/>
          <w:color w:val="000000"/>
        </w:rPr>
        <w:t>function</w:t>
      </w:r>
      <w:r>
        <w:rPr>
          <w:rFonts w:ascii="Gill Sans" w:eastAsia="Gill Sans" w:hAnsi="Gill Sans" w:cs="Gill Sans"/>
          <w:color w:val="000000"/>
        </w:rPr>
        <w:t xml:space="preserve"> i.e. “show shipment dates” and the following screen will be displayed.</w:t>
      </w:r>
    </w:p>
    <w:p w14:paraId="20BB6C7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99B7AD4" w14:textId="77777777" w:rsidR="00166DF7" w:rsidRDefault="00040F1D" w:rsidP="00166DF7">
      <w:pPr>
        <w:keepNext/>
        <w:pBdr>
          <w:top w:val="nil"/>
          <w:left w:val="nil"/>
          <w:bottom w:val="nil"/>
          <w:right w:val="nil"/>
          <w:between w:val="nil"/>
        </w:pBdr>
        <w:jc w:val="center"/>
      </w:pPr>
      <w:r>
        <w:rPr>
          <w:noProof/>
          <w:lang w:eastAsia="en-US" w:bidi="ar-SA"/>
        </w:rPr>
        <w:drawing>
          <wp:inline distT="0" distB="0" distL="0" distR="0" wp14:anchorId="4757D632" wp14:editId="5F1650AB">
            <wp:extent cx="5210175" cy="1453526"/>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0524" t="13413" r="10699" b="57285"/>
                    <a:stretch/>
                  </pic:blipFill>
                  <pic:spPr bwMode="auto">
                    <a:xfrm>
                      <a:off x="0" y="0"/>
                      <a:ext cx="5221337" cy="1456640"/>
                    </a:xfrm>
                    <a:prstGeom prst="rect">
                      <a:avLst/>
                    </a:prstGeom>
                    <a:ln>
                      <a:noFill/>
                    </a:ln>
                    <a:extLst>
                      <a:ext uri="{53640926-AAD7-44D8-BBD7-CCE9431645EC}">
                        <a14:shadowObscured xmlns:a14="http://schemas.microsoft.com/office/drawing/2010/main"/>
                      </a:ext>
                    </a:extLst>
                  </pic:spPr>
                </pic:pic>
              </a:graphicData>
            </a:graphic>
          </wp:inline>
        </w:drawing>
      </w:r>
    </w:p>
    <w:p w14:paraId="513D157A" w14:textId="7AD705F1" w:rsidR="005037B3" w:rsidRDefault="00166DF7" w:rsidP="00166DF7">
      <w:pPr>
        <w:pStyle w:val="Caption"/>
        <w:jc w:val="center"/>
        <w:rPr>
          <w:rFonts w:ascii="Gill Sans" w:eastAsia="Gill Sans" w:hAnsi="Gill Sans" w:cs="Gill Sans"/>
          <w:b/>
          <w:color w:val="000000"/>
        </w:rPr>
      </w:pPr>
      <w:r>
        <w:t xml:space="preserve">Figure </w:t>
      </w:r>
      <w:r w:rsidR="00104ED0">
        <w:t>18. B.a.1</w:t>
      </w:r>
      <w:r w:rsidRPr="00A4315D">
        <w:t>Shipment Dates</w:t>
      </w:r>
    </w:p>
    <w:p w14:paraId="2451862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669335B7" w14:textId="00443BDC"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“Emergency order” and the data will be displayed in red.</w:t>
      </w:r>
    </w:p>
    <w:p w14:paraId="3880A13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9B6B9B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“Emergency orders” are highlighted in red whereas “Do not include in projected balance” is shown in grey.</w:t>
      </w:r>
    </w:p>
    <w:p w14:paraId="31FF746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7F01FEF" w14:textId="77777777" w:rsidR="00166DF7" w:rsidRDefault="00040F1D" w:rsidP="00166DF7">
      <w:pPr>
        <w:keepNext/>
        <w:pBdr>
          <w:top w:val="nil"/>
          <w:left w:val="nil"/>
          <w:bottom w:val="nil"/>
          <w:right w:val="nil"/>
          <w:between w:val="nil"/>
        </w:pBdr>
        <w:jc w:val="center"/>
      </w:pPr>
      <w:r>
        <w:rPr>
          <w:noProof/>
          <w:lang w:eastAsia="en-US" w:bidi="ar-SA"/>
        </w:rPr>
        <w:drawing>
          <wp:inline distT="0" distB="0" distL="0" distR="0" wp14:anchorId="0CDA0786" wp14:editId="7621920D">
            <wp:extent cx="5753100" cy="222885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5262" t="16921" r="1259" b="34791"/>
                    <a:stretch/>
                  </pic:blipFill>
                  <pic:spPr bwMode="auto">
                    <a:xfrm>
                      <a:off x="0" y="0"/>
                      <a:ext cx="5753100" cy="2228850"/>
                    </a:xfrm>
                    <a:prstGeom prst="rect">
                      <a:avLst/>
                    </a:prstGeom>
                    <a:ln>
                      <a:noFill/>
                    </a:ln>
                    <a:extLst>
                      <a:ext uri="{53640926-AAD7-44D8-BBD7-CCE9431645EC}">
                        <a14:shadowObscured xmlns:a14="http://schemas.microsoft.com/office/drawing/2010/main"/>
                      </a:ext>
                    </a:extLst>
                  </pic:spPr>
                </pic:pic>
              </a:graphicData>
            </a:graphic>
          </wp:inline>
        </w:drawing>
      </w:r>
    </w:p>
    <w:p w14:paraId="3022565C" w14:textId="59336130" w:rsidR="005037B3" w:rsidRDefault="00166DF7" w:rsidP="00166DF7">
      <w:pPr>
        <w:pStyle w:val="Caption"/>
        <w:jc w:val="center"/>
        <w:rPr>
          <w:rFonts w:ascii="Gill Sans" w:eastAsia="Gill Sans" w:hAnsi="Gill Sans" w:cs="Gill Sans"/>
          <w:color w:val="000000"/>
        </w:rPr>
      </w:pPr>
      <w:r>
        <w:t xml:space="preserve">Figure </w:t>
      </w:r>
      <w:r w:rsidR="00CA3956">
        <w:fldChar w:fldCharType="begin"/>
      </w:r>
      <w:r w:rsidR="00CA3956">
        <w:instrText xml:space="preserve"> SEQ Figure \* ARABIC </w:instrText>
      </w:r>
      <w:r w:rsidR="00CA3956">
        <w:fldChar w:fldCharType="separate"/>
      </w:r>
      <w:r w:rsidR="00FA31B7">
        <w:rPr>
          <w:noProof/>
        </w:rPr>
        <w:t>5</w:t>
      </w:r>
      <w:r w:rsidR="00CA3956">
        <w:rPr>
          <w:noProof/>
        </w:rPr>
        <w:fldChar w:fldCharType="end"/>
      </w:r>
      <w:r>
        <w:t>- Emergency O</w:t>
      </w:r>
      <w:r w:rsidRPr="005957F8">
        <w:t>rder</w:t>
      </w:r>
    </w:p>
    <w:p w14:paraId="35ABE18C"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F639E3C" w14:textId="77777777" w:rsidR="003C25AA" w:rsidRPr="00784154" w:rsidRDefault="003C25AA" w:rsidP="00316914">
      <w:pPr>
        <w:numPr>
          <w:ilvl w:val="0"/>
          <w:numId w:val="116"/>
        </w:numPr>
        <w:pBdr>
          <w:top w:val="nil"/>
          <w:left w:val="nil"/>
          <w:bottom w:val="nil"/>
          <w:right w:val="nil"/>
          <w:between w:val="nil"/>
        </w:pBdr>
        <w:shd w:val="clear" w:color="auto" w:fill="FFFFFF"/>
        <w:rPr>
          <w:b/>
          <w:bCs/>
        </w:rPr>
      </w:pPr>
      <w:r w:rsidRPr="00784154">
        <w:rPr>
          <w:rFonts w:ascii="Gill Sans" w:eastAsia="Gill Sans" w:hAnsi="Gill Sans" w:cs="Gill Sans"/>
          <w:b/>
          <w:bCs/>
          <w:color w:val="000000"/>
        </w:rPr>
        <w:t>Show Batch Information</w:t>
      </w:r>
    </w:p>
    <w:p w14:paraId="4BBA33AC" w14:textId="77777777" w:rsidR="003C25AA" w:rsidRPr="00784154" w:rsidRDefault="003C25AA" w:rsidP="00B764BB">
      <w:pPr>
        <w:shd w:val="clear" w:color="auto" w:fill="FFFFFF"/>
      </w:pPr>
      <w:r w:rsidRPr="00784154">
        <w:rPr>
          <w:rFonts w:ascii="Gill Sans" w:eastAsia="Gill Sans" w:hAnsi="Gill Sans" w:cs="Gill Sans"/>
          <w:b/>
          <w:color w:val="000000"/>
        </w:rPr>
        <w:t>This can only be done for shipments in the ‘Shipped, Arrived and Received’ status.</w:t>
      </w:r>
    </w:p>
    <w:p w14:paraId="415D1916" w14:textId="77777777" w:rsidR="003C25AA" w:rsidRPr="00784154" w:rsidRDefault="003C25AA" w:rsidP="003C25AA">
      <w:pPr>
        <w:ind w:left="720"/>
        <w:rPr>
          <w:rFonts w:ascii="Gill Sans" w:eastAsia="Gill Sans" w:hAnsi="Gill Sans" w:cs="Gill Sans"/>
          <w:color w:val="000000"/>
        </w:rPr>
      </w:pPr>
    </w:p>
    <w:p w14:paraId="2B984566" w14:textId="5E55D449" w:rsidR="003C25AA" w:rsidRPr="00784154" w:rsidRDefault="003C25AA" w:rsidP="003C25AA">
      <w:pPr>
        <w:ind w:left="720"/>
      </w:pPr>
      <w:r w:rsidRPr="00784154">
        <w:rPr>
          <w:rFonts w:ascii="Gill Sans" w:eastAsia="Gill Sans" w:hAnsi="Gill Sans" w:cs="Gill Sans"/>
          <w:color w:val="000000"/>
        </w:rPr>
        <w:t xml:space="preserve">To see Batch Information, click on the other </w:t>
      </w:r>
      <w:r w:rsidR="002C77C1">
        <w:rPr>
          <w:rFonts w:ascii="Gill Sans" w:eastAsia="Gill Sans" w:hAnsi="Gill Sans" w:cs="Gill Sans"/>
          <w:color w:val="000000"/>
        </w:rPr>
        <w:t>function</w:t>
      </w:r>
      <w:r w:rsidRPr="00784154">
        <w:rPr>
          <w:rFonts w:ascii="Gill Sans" w:eastAsia="Gill Sans" w:hAnsi="Gill Sans" w:cs="Gill Sans"/>
          <w:color w:val="000000"/>
        </w:rPr>
        <w:t xml:space="preserve"> i.e. “Show Batch Information”.</w:t>
      </w:r>
    </w:p>
    <w:p w14:paraId="0BAB1CD2" w14:textId="77777777" w:rsidR="003C25AA" w:rsidRPr="00784154" w:rsidRDefault="003C25AA" w:rsidP="003C25AA">
      <w:pPr>
        <w:ind w:left="720"/>
      </w:pPr>
      <w:r w:rsidRPr="00784154">
        <w:rPr>
          <w:rFonts w:ascii="Gill Sans" w:eastAsia="Gill Sans" w:hAnsi="Gill Sans" w:cs="Gill Sans"/>
          <w:color w:val="000000"/>
        </w:rPr>
        <w:t>A pop up of Batch Details will be displayed.</w:t>
      </w:r>
    </w:p>
    <w:p w14:paraId="3E7D51B2" w14:textId="77777777" w:rsidR="003C25AA" w:rsidRPr="00784154" w:rsidRDefault="003C25AA" w:rsidP="003C25AA">
      <w:pPr>
        <w:ind w:left="720"/>
      </w:pPr>
      <w:r w:rsidRPr="00784154">
        <w:rPr>
          <w:rFonts w:ascii="Gill Sans" w:eastAsia="Gill Sans" w:hAnsi="Gill Sans" w:cs="Gill Sans"/>
          <w:color w:val="000000"/>
        </w:rPr>
        <w:t>The user can right click on that table to “Add new batch”.</w:t>
      </w:r>
    </w:p>
    <w:p w14:paraId="68B3F659" w14:textId="77777777" w:rsidR="003C25AA" w:rsidRPr="00784154" w:rsidRDefault="003C25AA" w:rsidP="003C25AA">
      <w:pPr>
        <w:ind w:left="720"/>
      </w:pPr>
      <w:r w:rsidRPr="00784154">
        <w:rPr>
          <w:rFonts w:ascii="Gill Sans" w:eastAsia="Gill Sans" w:hAnsi="Gill Sans" w:cs="Gill Sans"/>
          <w:color w:val="000000"/>
        </w:rPr>
        <w:t>The batch number can be added manually or the system will automatically add a 23 digit batch number.</w:t>
      </w:r>
    </w:p>
    <w:p w14:paraId="434322D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B54FD62" w14:textId="77777777" w:rsidR="00166DF7" w:rsidRDefault="00040F1D" w:rsidP="00166DF7">
      <w:pPr>
        <w:keepNext/>
        <w:pBdr>
          <w:top w:val="nil"/>
          <w:left w:val="nil"/>
          <w:bottom w:val="nil"/>
          <w:right w:val="nil"/>
          <w:between w:val="nil"/>
        </w:pBdr>
        <w:ind w:left="720"/>
      </w:pPr>
      <w:r>
        <w:rPr>
          <w:noProof/>
          <w:lang w:eastAsia="en-US" w:bidi="ar-SA"/>
        </w:rPr>
        <w:drawing>
          <wp:inline distT="0" distB="0" distL="0" distR="0" wp14:anchorId="18BAF3A8" wp14:editId="00ECE613">
            <wp:extent cx="5543550" cy="143721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0369" t="12794" r="10236" b="59761"/>
                    <a:stretch/>
                  </pic:blipFill>
                  <pic:spPr bwMode="auto">
                    <a:xfrm>
                      <a:off x="0" y="0"/>
                      <a:ext cx="5555513" cy="1440317"/>
                    </a:xfrm>
                    <a:prstGeom prst="rect">
                      <a:avLst/>
                    </a:prstGeom>
                    <a:ln>
                      <a:noFill/>
                    </a:ln>
                    <a:extLst>
                      <a:ext uri="{53640926-AAD7-44D8-BBD7-CCE9431645EC}">
                        <a14:shadowObscured xmlns:a14="http://schemas.microsoft.com/office/drawing/2010/main"/>
                      </a:ext>
                    </a:extLst>
                  </pic:spPr>
                </pic:pic>
              </a:graphicData>
            </a:graphic>
          </wp:inline>
        </w:drawing>
      </w:r>
    </w:p>
    <w:p w14:paraId="019C0991" w14:textId="7A4C14B0" w:rsidR="005037B3" w:rsidRDefault="00166DF7" w:rsidP="00166DF7">
      <w:pPr>
        <w:pStyle w:val="Caption"/>
        <w:jc w:val="center"/>
        <w:rPr>
          <w:rFonts w:ascii="Gill Sans" w:eastAsia="Gill Sans" w:hAnsi="Gill Sans" w:cs="Gill Sans"/>
          <w:color w:val="000000"/>
        </w:rPr>
      </w:pPr>
      <w:r>
        <w:t xml:space="preserve">Figure </w:t>
      </w:r>
      <w:r w:rsidR="00104ED0">
        <w:t xml:space="preserve">18.B.b </w:t>
      </w:r>
      <w:r>
        <w:t xml:space="preserve">- </w:t>
      </w:r>
      <w:r w:rsidRPr="009F04A8">
        <w:t>Show Batch Information</w:t>
      </w:r>
    </w:p>
    <w:p w14:paraId="41BFDD71" w14:textId="5675BC39" w:rsidR="005037B3" w:rsidRDefault="005037B3" w:rsidP="00166DF7">
      <w:pPr>
        <w:pBdr>
          <w:top w:val="nil"/>
          <w:left w:val="nil"/>
          <w:bottom w:val="nil"/>
          <w:right w:val="nil"/>
          <w:between w:val="nil"/>
        </w:pBdr>
        <w:spacing w:line="288" w:lineRule="auto"/>
        <w:rPr>
          <w:rFonts w:ascii="Gill Sans" w:eastAsia="Gill Sans" w:hAnsi="Gill Sans" w:cs="Gill Sans"/>
          <w:color w:val="000000"/>
          <w:sz w:val="18"/>
          <w:szCs w:val="18"/>
        </w:rPr>
      </w:pPr>
    </w:p>
    <w:p w14:paraId="789F188E"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Delete Shipment Data</w:t>
      </w:r>
    </w:p>
    <w:p w14:paraId="0A7DFDF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1E85BD3C" w14:textId="06E14C60" w:rsidR="005037B3" w:rsidRDefault="00714FE9"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delete the Shipment Data, </w:t>
      </w:r>
      <w:r w:rsidR="005037B3">
        <w:rPr>
          <w:rFonts w:ascii="Gill Sans" w:eastAsia="Gill Sans" w:hAnsi="Gill Sans" w:cs="Gill Sans"/>
          <w:color w:val="000000"/>
        </w:rPr>
        <w:t>right click on the newly created row.</w:t>
      </w:r>
    </w:p>
    <w:p w14:paraId="0BB976F9" w14:textId="15FB8D16" w:rsidR="005037B3" w:rsidRDefault="005037B3"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w:t>
      </w:r>
      <w:r w:rsidR="002C77C1">
        <w:rPr>
          <w:rFonts w:ascii="Gill Sans" w:eastAsia="Gill Sans" w:hAnsi="Gill Sans" w:cs="Gill Sans"/>
          <w:color w:val="000000"/>
        </w:rPr>
        <w:t>function</w:t>
      </w:r>
      <w:r>
        <w:rPr>
          <w:rFonts w:ascii="Gill Sans" w:eastAsia="Gill Sans" w:hAnsi="Gill Sans" w:cs="Gill Sans"/>
          <w:color w:val="000000"/>
        </w:rPr>
        <w:t xml:space="preserve"> to “Delete selected rows”.</w:t>
      </w:r>
    </w:p>
    <w:p w14:paraId="6515EF91" w14:textId="002BD9B0" w:rsidR="005037B3" w:rsidRDefault="005037B3"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the entire row will be deleted.</w:t>
      </w:r>
    </w:p>
    <w:p w14:paraId="159487F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7A4E8F9" w14:textId="77777777" w:rsidR="00714FE9" w:rsidRDefault="00040F1D" w:rsidP="00714FE9">
      <w:pPr>
        <w:keepNext/>
        <w:pBdr>
          <w:top w:val="nil"/>
          <w:left w:val="nil"/>
          <w:bottom w:val="nil"/>
          <w:right w:val="nil"/>
          <w:between w:val="nil"/>
        </w:pBdr>
      </w:pPr>
      <w:r>
        <w:rPr>
          <w:noProof/>
          <w:lang w:eastAsia="en-US" w:bidi="ar-SA"/>
        </w:rPr>
        <w:lastRenderedPageBreak/>
        <w:drawing>
          <wp:inline distT="0" distB="0" distL="0" distR="0" wp14:anchorId="61B419D1" wp14:editId="1B43295E">
            <wp:extent cx="5657850" cy="233362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6037" t="17540" r="2032" b="31902"/>
                    <a:stretch/>
                  </pic:blipFill>
                  <pic:spPr bwMode="auto">
                    <a:xfrm>
                      <a:off x="0" y="0"/>
                      <a:ext cx="5657850" cy="2333625"/>
                    </a:xfrm>
                    <a:prstGeom prst="rect">
                      <a:avLst/>
                    </a:prstGeom>
                    <a:ln>
                      <a:noFill/>
                    </a:ln>
                    <a:extLst>
                      <a:ext uri="{53640926-AAD7-44D8-BBD7-CCE9431645EC}">
                        <a14:shadowObscured xmlns:a14="http://schemas.microsoft.com/office/drawing/2010/main"/>
                      </a:ext>
                    </a:extLst>
                  </pic:spPr>
                </pic:pic>
              </a:graphicData>
            </a:graphic>
          </wp:inline>
        </w:drawing>
      </w:r>
    </w:p>
    <w:p w14:paraId="3CB4F3FB" w14:textId="526E6759" w:rsidR="005037B3" w:rsidRDefault="00714FE9" w:rsidP="00714FE9">
      <w:pPr>
        <w:pStyle w:val="Caption"/>
        <w:jc w:val="center"/>
        <w:rPr>
          <w:rFonts w:ascii="Gill Sans" w:eastAsia="Gill Sans" w:hAnsi="Gill Sans" w:cs="Gill Sans"/>
          <w:color w:val="000000"/>
        </w:rPr>
      </w:pPr>
      <w:r>
        <w:t xml:space="preserve">Figure </w:t>
      </w:r>
      <w:r w:rsidR="00104ED0">
        <w:t xml:space="preserve">18.B.c </w:t>
      </w:r>
      <w:r>
        <w:t xml:space="preserve">- </w:t>
      </w:r>
      <w:r w:rsidRPr="007F6360">
        <w:t>Deleting Shipment Data</w:t>
      </w:r>
    </w:p>
    <w:p w14:paraId="0500B87B"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07B2076D"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Update Shipment Data</w:t>
      </w:r>
    </w:p>
    <w:p w14:paraId="53D391AD"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3402A258"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4600A40D" wp14:editId="7A96B30B">
            <wp:extent cx="5686425" cy="24193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6036" t="16715" r="1569" b="30871"/>
                    <a:stretch/>
                  </pic:blipFill>
                  <pic:spPr bwMode="auto">
                    <a:xfrm>
                      <a:off x="0" y="0"/>
                      <a:ext cx="5686425" cy="2419350"/>
                    </a:xfrm>
                    <a:prstGeom prst="rect">
                      <a:avLst/>
                    </a:prstGeom>
                    <a:ln>
                      <a:noFill/>
                    </a:ln>
                    <a:extLst>
                      <a:ext uri="{53640926-AAD7-44D8-BBD7-CCE9431645EC}">
                        <a14:shadowObscured xmlns:a14="http://schemas.microsoft.com/office/drawing/2010/main"/>
                      </a:ext>
                    </a:extLst>
                  </pic:spPr>
                </pic:pic>
              </a:graphicData>
            </a:graphic>
          </wp:inline>
        </w:drawing>
      </w:r>
    </w:p>
    <w:p w14:paraId="1BDC49F0" w14:textId="0022BBC6" w:rsidR="00EC4755" w:rsidRPr="00EC4755" w:rsidRDefault="00EC4755" w:rsidP="00EC4755">
      <w:pPr>
        <w:pStyle w:val="Caption"/>
        <w:jc w:val="center"/>
        <w:rPr>
          <w:rFonts w:ascii="Gill Sans" w:eastAsia="Gill Sans" w:hAnsi="Gill Sans" w:cs="Gill Sans"/>
          <w:color w:val="000000"/>
        </w:rPr>
      </w:pPr>
      <w:r>
        <w:t xml:space="preserve">Figure </w:t>
      </w:r>
      <w:r w:rsidR="00104ED0">
        <w:t>18.B.d</w:t>
      </w:r>
      <w:r>
        <w:t xml:space="preserve">- </w:t>
      </w:r>
      <w:r w:rsidRPr="002E5B11">
        <w:t>Update Shipment Data</w:t>
      </w:r>
    </w:p>
    <w:p w14:paraId="4B1CF18F" w14:textId="77777777"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double click on any of the cells to update the Shipment Data.</w:t>
      </w:r>
    </w:p>
    <w:p w14:paraId="306BCB59" w14:textId="2C8C8A26"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various </w:t>
      </w:r>
      <w:r w:rsidR="002C77C1">
        <w:rPr>
          <w:rFonts w:ascii="Gill Sans" w:eastAsia="Gill Sans" w:hAnsi="Gill Sans" w:cs="Gill Sans"/>
          <w:color w:val="000000"/>
        </w:rPr>
        <w:t>function</w:t>
      </w:r>
      <w:r>
        <w:rPr>
          <w:rFonts w:ascii="Gill Sans" w:eastAsia="Gill Sans" w:hAnsi="Gill Sans" w:cs="Gill Sans"/>
          <w:color w:val="000000"/>
        </w:rPr>
        <w:t>s available for that function.</w:t>
      </w:r>
    </w:p>
    <w:p w14:paraId="3264EB5A" w14:textId="638AA6F0"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required </w:t>
      </w:r>
      <w:r w:rsidR="002C77C1">
        <w:rPr>
          <w:rFonts w:ascii="Gill Sans" w:eastAsia="Gill Sans" w:hAnsi="Gill Sans" w:cs="Gill Sans"/>
          <w:color w:val="000000"/>
        </w:rPr>
        <w:t>function</w:t>
      </w:r>
      <w:r>
        <w:rPr>
          <w:rFonts w:ascii="Gill Sans" w:eastAsia="Gill Sans" w:hAnsi="Gill Sans" w:cs="Gill Sans"/>
          <w:color w:val="000000"/>
        </w:rPr>
        <w:t xml:space="preserve"> and the data will be updated.</w:t>
      </w:r>
    </w:p>
    <w:p w14:paraId="64A5A34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174B9FF"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90" w:name="_Toc57382836"/>
      <w:bookmarkStart w:id="191" w:name="_Toc57478206"/>
      <w:r>
        <w:rPr>
          <w:rFonts w:ascii="Gill Sans" w:eastAsia="Gill Sans" w:hAnsi="Gill Sans" w:cs="Gill Sans"/>
        </w:rPr>
        <w:t>Inventory Data</w:t>
      </w:r>
      <w:bookmarkEnd w:id="190"/>
      <w:bookmarkEnd w:id="191"/>
    </w:p>
    <w:p w14:paraId="36104D1F"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color w:val="000000"/>
        </w:rPr>
      </w:pPr>
      <w:r>
        <w:rPr>
          <w:rFonts w:ascii="Gill Sans" w:eastAsia="Gill Sans" w:hAnsi="Gill Sans" w:cs="Gill Sans"/>
          <w:color w:val="000000"/>
        </w:rPr>
        <w:t>Inventory Details- Provide details of Region, Inventory date, Expected stock, Manual adjustment, Actual stock and, Active /Inactive status</w:t>
      </w:r>
    </w:p>
    <w:p w14:paraId="2A6B5DCD" w14:textId="77777777" w:rsidR="005037B3" w:rsidRDefault="005037B3" w:rsidP="005037B3">
      <w:pPr>
        <w:pBdr>
          <w:top w:val="nil"/>
          <w:left w:val="nil"/>
          <w:bottom w:val="nil"/>
          <w:right w:val="nil"/>
          <w:between w:val="nil"/>
        </w:pBdr>
        <w:rPr>
          <w:rFonts w:ascii="Gill Sans" w:eastAsia="Gill Sans" w:hAnsi="Gill Sans" w:cs="Gill Sans"/>
          <w:b/>
          <w:color w:val="000000"/>
          <w:sz w:val="32"/>
          <w:szCs w:val="32"/>
        </w:rPr>
      </w:pPr>
    </w:p>
    <w:p w14:paraId="73FA5C82" w14:textId="77777777" w:rsidR="005037B3" w:rsidRDefault="005037B3" w:rsidP="00316914">
      <w:pPr>
        <w:keepNext/>
        <w:widowControl w:val="0"/>
        <w:numPr>
          <w:ilvl w:val="0"/>
          <w:numId w:val="142"/>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highlight w:val="white"/>
        </w:rPr>
        <w:t>Adding Inventory Data</w:t>
      </w:r>
    </w:p>
    <w:p w14:paraId="66BBDBA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8"/>
          <w:szCs w:val="8"/>
          <w:highlight w:val="white"/>
        </w:rPr>
      </w:pPr>
    </w:p>
    <w:p w14:paraId="4FE6ED16"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 and select Inventory Data.</w:t>
      </w:r>
    </w:p>
    <w:p w14:paraId="69224725"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The screen displays the “Add inventory” section. Enter the program, QAT planning unit and Data Type “Inventory”.</w:t>
      </w:r>
    </w:p>
    <w:p w14:paraId="631054B2"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While adding Inventory Adjustments, select the Data Type as “Adjustments”.</w:t>
      </w:r>
    </w:p>
    <w:p w14:paraId="048E0CFB"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Right click on the cell and select “Add new adjustments” or “Add New Inventory Count”. You can also click on the ‘+Add Row’ button at the bottom of the screen.</w:t>
      </w:r>
    </w:p>
    <w:p w14:paraId="5894A444"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rows will be added to the table.</w:t>
      </w:r>
    </w:p>
    <w:p w14:paraId="596EAF8D"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following screen shows adding new inventory in Inventory Data Type.</w:t>
      </w:r>
    </w:p>
    <w:p w14:paraId="06518ED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1E08C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E5940C7"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10DD4136" wp14:editId="025FA5AC">
            <wp:extent cx="5657850" cy="25717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6191" t="17334" r="1878" b="26950"/>
                    <a:stretch/>
                  </pic:blipFill>
                  <pic:spPr bwMode="auto">
                    <a:xfrm>
                      <a:off x="0" y="0"/>
                      <a:ext cx="5657850" cy="2571750"/>
                    </a:xfrm>
                    <a:prstGeom prst="rect">
                      <a:avLst/>
                    </a:prstGeom>
                    <a:ln>
                      <a:noFill/>
                    </a:ln>
                    <a:extLst>
                      <a:ext uri="{53640926-AAD7-44D8-BBD7-CCE9431645EC}">
                        <a14:shadowObscured xmlns:a14="http://schemas.microsoft.com/office/drawing/2010/main"/>
                      </a:ext>
                    </a:extLst>
                  </pic:spPr>
                </pic:pic>
              </a:graphicData>
            </a:graphic>
          </wp:inline>
        </w:drawing>
      </w:r>
    </w:p>
    <w:p w14:paraId="11814F2F" w14:textId="0A159907" w:rsidR="005037B3" w:rsidRPr="00EC4755" w:rsidRDefault="00EC4755" w:rsidP="00EC4755">
      <w:pPr>
        <w:pStyle w:val="Caption"/>
        <w:jc w:val="center"/>
        <w:rPr>
          <w:rFonts w:ascii="Gill Sans" w:eastAsia="Gill Sans" w:hAnsi="Gill Sans" w:cs="Gill Sans"/>
          <w:color w:val="000000"/>
        </w:rPr>
      </w:pPr>
      <w:r>
        <w:t xml:space="preserve">Figure </w:t>
      </w:r>
      <w:r w:rsidR="00104ED0">
        <w:t>18.C</w:t>
      </w:r>
      <w:r>
        <w:t>- Add Inventory Data</w:t>
      </w:r>
    </w:p>
    <w:p w14:paraId="668D87BC" w14:textId="77777777" w:rsidR="003C25AA" w:rsidRPr="00784154" w:rsidRDefault="003C25AA" w:rsidP="00316914">
      <w:pPr>
        <w:keepNext/>
        <w:widowControl w:val="0"/>
        <w:numPr>
          <w:ilvl w:val="0"/>
          <w:numId w:val="4"/>
        </w:numPr>
      </w:pPr>
      <w:r w:rsidRPr="00784154">
        <w:rPr>
          <w:rFonts w:ascii="Gill Sans" w:eastAsia="Gill Sans" w:hAnsi="Gill Sans" w:cs="Gill Sans"/>
          <w:b/>
          <w:bCs/>
          <w:color w:val="000000"/>
        </w:rPr>
        <w:t>Show Batch Information</w:t>
      </w:r>
    </w:p>
    <w:p w14:paraId="5E9D11F5" w14:textId="1E86E42D" w:rsidR="003C25AA" w:rsidRPr="00784154" w:rsidRDefault="003C25AA" w:rsidP="00316914">
      <w:pPr>
        <w:numPr>
          <w:ilvl w:val="0"/>
          <w:numId w:val="5"/>
        </w:numPr>
      </w:pPr>
      <w:r w:rsidRPr="00784154">
        <w:rPr>
          <w:rFonts w:ascii="Gill Sans" w:eastAsia="Gill Sans" w:hAnsi="Gill Sans" w:cs="Gill Sans"/>
          <w:color w:val="000000"/>
        </w:rPr>
        <w:t xml:space="preserve">To see the Batch Information, click on the other </w:t>
      </w:r>
      <w:r w:rsidR="002C77C1">
        <w:rPr>
          <w:rFonts w:ascii="Gill Sans" w:eastAsia="Gill Sans" w:hAnsi="Gill Sans" w:cs="Gill Sans"/>
          <w:color w:val="000000"/>
        </w:rPr>
        <w:t>function</w:t>
      </w:r>
      <w:r w:rsidRPr="00784154">
        <w:rPr>
          <w:rFonts w:ascii="Gill Sans" w:eastAsia="Gill Sans" w:hAnsi="Gill Sans" w:cs="Gill Sans"/>
          <w:color w:val="000000"/>
        </w:rPr>
        <w:t>: “Show Batch Information”.</w:t>
      </w:r>
    </w:p>
    <w:p w14:paraId="4AC6DBF7" w14:textId="77777777" w:rsidR="003C25AA" w:rsidRPr="00784154" w:rsidRDefault="003C25AA" w:rsidP="00316914">
      <w:pPr>
        <w:numPr>
          <w:ilvl w:val="0"/>
          <w:numId w:val="5"/>
        </w:numPr>
      </w:pPr>
      <w:r w:rsidRPr="00784154">
        <w:rPr>
          <w:rFonts w:ascii="Gill Sans" w:eastAsia="Gill Sans" w:hAnsi="Gill Sans" w:cs="Gill Sans"/>
          <w:color w:val="000000"/>
        </w:rPr>
        <w:t>A pop up of Batch Details will be displayed.</w:t>
      </w:r>
    </w:p>
    <w:p w14:paraId="49F16527" w14:textId="77777777" w:rsidR="003C25AA" w:rsidRPr="00784154" w:rsidRDefault="003C25AA" w:rsidP="00316914">
      <w:pPr>
        <w:numPr>
          <w:ilvl w:val="0"/>
          <w:numId w:val="5"/>
        </w:numPr>
      </w:pPr>
      <w:r w:rsidRPr="00784154">
        <w:rPr>
          <w:rFonts w:ascii="Gill Sans" w:eastAsia="Gill Sans" w:hAnsi="Gill Sans" w:cs="Gill Sans"/>
          <w:color w:val="000000"/>
        </w:rPr>
        <w:t>Right click on that table to “Add new batch”.</w:t>
      </w:r>
    </w:p>
    <w:p w14:paraId="4CC25B84" w14:textId="3E0FCF2A" w:rsidR="003C25AA" w:rsidRPr="00784154" w:rsidRDefault="003C25AA" w:rsidP="00316914">
      <w:pPr>
        <w:numPr>
          <w:ilvl w:val="0"/>
          <w:numId w:val="5"/>
        </w:numPr>
      </w:pPr>
      <w:r w:rsidRPr="00784154">
        <w:rPr>
          <w:rFonts w:ascii="Gill Sans" w:eastAsia="Gill Sans" w:hAnsi="Gill Sans" w:cs="Gill Sans"/>
          <w:color w:val="000000"/>
        </w:rPr>
        <w:t xml:space="preserve">The batch number can be added manually or the system will automatically add a </w:t>
      </w:r>
      <w:r w:rsidR="00EC4755" w:rsidRPr="00784154">
        <w:rPr>
          <w:rFonts w:ascii="Gill Sans" w:eastAsia="Gill Sans" w:hAnsi="Gill Sans" w:cs="Gill Sans"/>
          <w:color w:val="000000"/>
        </w:rPr>
        <w:t>23-digit</w:t>
      </w:r>
      <w:r w:rsidRPr="00784154">
        <w:rPr>
          <w:rFonts w:ascii="Gill Sans" w:eastAsia="Gill Sans" w:hAnsi="Gill Sans" w:cs="Gill Sans"/>
          <w:color w:val="000000"/>
        </w:rPr>
        <w:t xml:space="preserve"> batch number.</w:t>
      </w:r>
    </w:p>
    <w:p w14:paraId="4FE199B4"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5A2749DC" wp14:editId="2A636C4F">
            <wp:extent cx="4857750" cy="119062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0369" t="13001" r="10700" b="61205"/>
                    <a:stretch/>
                  </pic:blipFill>
                  <pic:spPr bwMode="auto">
                    <a:xfrm>
                      <a:off x="0" y="0"/>
                      <a:ext cx="4857750" cy="1190625"/>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5BD2755B" w:rsidR="005037B3" w:rsidRPr="00040F1D" w:rsidRDefault="00EC4755" w:rsidP="00EC4755">
      <w:pPr>
        <w:pStyle w:val="Caption"/>
        <w:jc w:val="center"/>
        <w:rPr>
          <w:rFonts w:ascii="Gill Sans" w:eastAsia="Gill Sans" w:hAnsi="Gill Sans" w:cs="Gill Sans"/>
          <w:b/>
          <w:color w:val="000000"/>
        </w:rPr>
      </w:pPr>
      <w:r>
        <w:t xml:space="preserve">Figure </w:t>
      </w:r>
      <w:r w:rsidR="00104ED0">
        <w:t>18.C.a</w:t>
      </w:r>
      <w:r>
        <w:t xml:space="preserve">- </w:t>
      </w:r>
      <w:r w:rsidRPr="0002589E">
        <w:t>Batch Details</w:t>
      </w:r>
    </w:p>
    <w:p w14:paraId="7DF50F35"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D556929" w14:textId="77777777" w:rsidR="005037B3" w:rsidRDefault="00CA3956" w:rsidP="00316914">
      <w:pPr>
        <w:keepNext/>
        <w:widowControl w:val="0"/>
        <w:numPr>
          <w:ilvl w:val="0"/>
          <w:numId w:val="142"/>
        </w:numPr>
        <w:pBdr>
          <w:top w:val="nil"/>
          <w:left w:val="nil"/>
          <w:bottom w:val="nil"/>
          <w:right w:val="nil"/>
          <w:between w:val="nil"/>
        </w:pBdr>
        <w:rPr>
          <w:rFonts w:ascii="Gill Sans" w:eastAsia="Gill Sans" w:hAnsi="Gill Sans" w:cs="Gill Sans"/>
          <w:b/>
          <w:color w:val="000000"/>
          <w:highlight w:val="white"/>
        </w:rPr>
      </w:pPr>
      <w:sdt>
        <w:sdtPr>
          <w:tag w:val="goog_rdk_122"/>
          <w:id w:val="-662929813"/>
        </w:sdtPr>
        <w:sdtEndPr/>
        <w:sdtContent/>
      </w:sdt>
      <w:r w:rsidR="005037B3">
        <w:rPr>
          <w:rFonts w:ascii="Gill Sans" w:eastAsia="Gill Sans" w:hAnsi="Gill Sans" w:cs="Gill Sans"/>
          <w:b/>
          <w:color w:val="000000"/>
          <w:highlight w:val="white"/>
        </w:rPr>
        <w:t xml:space="preserve">Update Inventory Data </w:t>
      </w:r>
    </w:p>
    <w:p w14:paraId="10B00E28"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8"/>
          <w:szCs w:val="8"/>
          <w:highlight w:val="white"/>
        </w:rPr>
      </w:pPr>
    </w:p>
    <w:p w14:paraId="4D1BDA37" w14:textId="77777777"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double click on any of the cells to update the Inventory Data.</w:t>
      </w:r>
    </w:p>
    <w:p w14:paraId="408F46F9" w14:textId="7FE32E70"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respective </w:t>
      </w:r>
      <w:r w:rsidR="002C77C1">
        <w:rPr>
          <w:rFonts w:ascii="Gill Sans" w:eastAsia="Gill Sans" w:hAnsi="Gill Sans" w:cs="Gill Sans"/>
          <w:color w:val="000000"/>
        </w:rPr>
        <w:t>function</w:t>
      </w:r>
      <w:r>
        <w:rPr>
          <w:rFonts w:ascii="Gill Sans" w:eastAsia="Gill Sans" w:hAnsi="Gill Sans" w:cs="Gill Sans"/>
          <w:color w:val="000000"/>
        </w:rPr>
        <w:t>s available for that function.</w:t>
      </w:r>
    </w:p>
    <w:p w14:paraId="53A293E0" w14:textId="40CF4C3F"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required </w:t>
      </w:r>
      <w:r w:rsidR="002C77C1">
        <w:rPr>
          <w:rFonts w:ascii="Gill Sans" w:eastAsia="Gill Sans" w:hAnsi="Gill Sans" w:cs="Gill Sans"/>
          <w:color w:val="000000"/>
        </w:rPr>
        <w:t>function</w:t>
      </w:r>
      <w:r>
        <w:rPr>
          <w:rFonts w:ascii="Gill Sans" w:eastAsia="Gill Sans" w:hAnsi="Gill Sans" w:cs="Gill Sans"/>
          <w:color w:val="000000"/>
        </w:rPr>
        <w:t xml:space="preserve"> and the data gets updated.</w:t>
      </w:r>
    </w:p>
    <w:p w14:paraId="48582402" w14:textId="6CCD8C0E" w:rsidR="00EC4755" w:rsidRPr="00EC4755" w:rsidRDefault="00EC4755" w:rsidP="00EC4755">
      <w:pPr>
        <w:pBdr>
          <w:top w:val="nil"/>
          <w:left w:val="nil"/>
          <w:bottom w:val="nil"/>
          <w:right w:val="nil"/>
          <w:between w:val="nil"/>
        </w:pBdr>
        <w:ind w:left="360"/>
        <w:rPr>
          <w:rFonts w:ascii="Gill Sans" w:eastAsia="Gill Sans" w:hAnsi="Gill Sans" w:cs="Gill Sans"/>
          <w:color w:val="000000"/>
        </w:rPr>
      </w:pPr>
      <w:r w:rsidRPr="00EC4755">
        <w:rPr>
          <w:rFonts w:ascii="Gill Sans" w:eastAsia="Gill Sans" w:hAnsi="Gill Sans" w:cs="Gill Sans"/>
          <w:b/>
          <w:color w:val="000000"/>
        </w:rPr>
        <w:lastRenderedPageBreak/>
        <w:t>Note</w:t>
      </w:r>
      <w:r>
        <w:rPr>
          <w:rFonts w:ascii="Gill Sans" w:eastAsia="Gill Sans" w:hAnsi="Gill Sans" w:cs="Gill Sans"/>
          <w:color w:val="000000"/>
        </w:rPr>
        <w:t>: T</w:t>
      </w:r>
      <w:r w:rsidRPr="00EC4755">
        <w:rPr>
          <w:rFonts w:ascii="Gill Sans" w:eastAsia="Gill Sans" w:hAnsi="Gill Sans" w:cs="Gill Sans"/>
          <w:color w:val="000000"/>
        </w:rPr>
        <w:t>he user can modify the da</w:t>
      </w:r>
      <w:r>
        <w:rPr>
          <w:rFonts w:ascii="Gill Sans" w:eastAsia="Gill Sans" w:hAnsi="Gill Sans" w:cs="Gill Sans"/>
          <w:color w:val="000000"/>
        </w:rPr>
        <w:t>ta only up to the past 6 months.</w:t>
      </w:r>
    </w:p>
    <w:p w14:paraId="6BACE2AD" w14:textId="77777777" w:rsidR="00EC4755" w:rsidRDefault="00EC4755" w:rsidP="00EC4755">
      <w:pPr>
        <w:pBdr>
          <w:top w:val="nil"/>
          <w:left w:val="nil"/>
          <w:bottom w:val="nil"/>
          <w:right w:val="nil"/>
          <w:between w:val="nil"/>
        </w:pBdr>
        <w:rPr>
          <w:rFonts w:ascii="Gill Sans" w:eastAsia="Gill Sans" w:hAnsi="Gill Sans" w:cs="Gill Sans"/>
          <w:color w:val="000000"/>
        </w:rPr>
      </w:pPr>
    </w:p>
    <w:p w14:paraId="1F0FD4EA"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1FD8D1E" w14:textId="77777777" w:rsidR="00EC4755" w:rsidRDefault="00040F1D" w:rsidP="00EC4755">
      <w:pPr>
        <w:keepNext/>
        <w:widowControl w:val="0"/>
        <w:pBdr>
          <w:top w:val="nil"/>
          <w:left w:val="nil"/>
          <w:bottom w:val="nil"/>
          <w:right w:val="nil"/>
          <w:between w:val="nil"/>
        </w:pBdr>
        <w:jc w:val="center"/>
      </w:pPr>
      <w:r>
        <w:rPr>
          <w:noProof/>
          <w:lang w:eastAsia="en-US" w:bidi="ar-SA"/>
        </w:rPr>
        <w:drawing>
          <wp:inline distT="0" distB="0" distL="0" distR="0" wp14:anchorId="058D4523" wp14:editId="433EEEB7">
            <wp:extent cx="5695950" cy="25717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727" t="16921" r="1723" b="27363"/>
                    <a:stretch/>
                  </pic:blipFill>
                  <pic:spPr bwMode="auto">
                    <a:xfrm>
                      <a:off x="0" y="0"/>
                      <a:ext cx="5695950" cy="2571750"/>
                    </a:xfrm>
                    <a:prstGeom prst="rect">
                      <a:avLst/>
                    </a:prstGeom>
                    <a:ln>
                      <a:noFill/>
                    </a:ln>
                    <a:extLst>
                      <a:ext uri="{53640926-AAD7-44D8-BBD7-CCE9431645EC}">
                        <a14:shadowObscured xmlns:a14="http://schemas.microsoft.com/office/drawing/2010/main"/>
                      </a:ext>
                    </a:extLst>
                  </pic:spPr>
                </pic:pic>
              </a:graphicData>
            </a:graphic>
          </wp:inline>
        </w:drawing>
      </w:r>
    </w:p>
    <w:p w14:paraId="52D157E2" w14:textId="4E15CFF2" w:rsidR="005037B3" w:rsidRDefault="00EC4755" w:rsidP="00EC4755">
      <w:pPr>
        <w:pStyle w:val="Caption"/>
        <w:jc w:val="center"/>
        <w:rPr>
          <w:rFonts w:ascii="Gill Sans" w:eastAsia="Gill Sans" w:hAnsi="Gill Sans" w:cs="Gill Sans"/>
          <w:color w:val="000000"/>
        </w:rPr>
      </w:pPr>
      <w:r>
        <w:t xml:space="preserve">Figure </w:t>
      </w:r>
      <w:r w:rsidR="00104ED0">
        <w:t>18.C.b</w:t>
      </w:r>
      <w:r>
        <w:t>- Update Inventory D</w:t>
      </w:r>
      <w:r w:rsidRPr="00AB71E8">
        <w:t>ata</w:t>
      </w:r>
    </w:p>
    <w:p w14:paraId="4F0868C7" w14:textId="718FE5A6" w:rsidR="005037B3" w:rsidRPr="00EC4755" w:rsidRDefault="003C25AA" w:rsidP="00316914">
      <w:pPr>
        <w:pStyle w:val="Heading2"/>
        <w:numPr>
          <w:ilvl w:val="0"/>
          <w:numId w:val="146"/>
        </w:numPr>
        <w:pBdr>
          <w:top w:val="nil"/>
          <w:left w:val="nil"/>
          <w:bottom w:val="nil"/>
          <w:right w:val="nil"/>
          <w:between w:val="nil"/>
        </w:pBdr>
      </w:pPr>
      <w:bookmarkStart w:id="192" w:name="_Toc57382837"/>
      <w:bookmarkStart w:id="193" w:name="_Toc57478207"/>
      <w:r w:rsidRPr="00EC4755">
        <w:rPr>
          <w:rFonts w:ascii="Gill Sans" w:eastAsia="Gill Sans" w:hAnsi="Gill Sans" w:cs="Gill Sans"/>
        </w:rPr>
        <w:t>ERP Shipment Linking</w:t>
      </w:r>
      <w:bookmarkEnd w:id="192"/>
      <w:bookmarkEnd w:id="193"/>
    </w:p>
    <w:p w14:paraId="10A87C74"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4C0B6F37" w14:textId="77777777" w:rsidR="00FC7B3F" w:rsidRPr="004D3D92" w:rsidRDefault="005037B3" w:rsidP="00FC7B3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The QAT system gets order data automatically from the ARTMIS ERP system. Users will normally link QAT orders and ARTMIS orders in AR</w:t>
      </w:r>
      <w:r w:rsidR="00FC7B3F">
        <w:rPr>
          <w:rFonts w:ascii="Gill Sans" w:eastAsia="Gill Sans" w:hAnsi="Gill Sans" w:cs="Gill Sans"/>
          <w:color w:val="000000"/>
        </w:rPr>
        <w:t xml:space="preserve">TMIS using the QAT shipment ID. </w:t>
      </w:r>
      <w:r w:rsidR="00FC7B3F" w:rsidRPr="00951D24">
        <w:rPr>
          <w:rFonts w:ascii="Gill Sans" w:eastAsia="Gill Sans" w:hAnsi="Gill Sans" w:cs="Gill Sans"/>
          <w:color w:val="000000"/>
        </w:rPr>
        <w:t>This function is available for</w:t>
      </w:r>
      <w:r w:rsidR="00FC7B3F">
        <w:rPr>
          <w:rFonts w:ascii="Gill Sans" w:eastAsia="Gill Sans" w:hAnsi="Gill Sans" w:cs="Gill Sans"/>
          <w:b/>
          <w:color w:val="000000"/>
        </w:rPr>
        <w:t xml:space="preserve"> </w:t>
      </w:r>
      <w:r w:rsidR="00FC7B3F" w:rsidRPr="00951D24">
        <w:rPr>
          <w:rFonts w:ascii="Gill Sans" w:eastAsia="Gill Sans" w:hAnsi="Gill Sans" w:cs="Gill Sans"/>
          <w:b/>
          <w:color w:val="000000"/>
        </w:rPr>
        <w:t>Application</w:t>
      </w:r>
      <w:r w:rsidR="00FC7B3F" w:rsidRPr="00951D24">
        <w:rPr>
          <w:rFonts w:ascii="Gill Sans" w:eastAsia="Gill Sans" w:hAnsi="Gill Sans" w:cs="Gill Sans"/>
          <w:color w:val="000000"/>
        </w:rPr>
        <w:t xml:space="preserve"> </w:t>
      </w:r>
      <w:r w:rsidR="00FC7B3F">
        <w:rPr>
          <w:rFonts w:ascii="Gill Sans" w:eastAsia="Gill Sans" w:hAnsi="Gill Sans" w:cs="Gill Sans"/>
          <w:b/>
          <w:color w:val="000000"/>
        </w:rPr>
        <w:t xml:space="preserve">Admins, </w:t>
      </w:r>
      <w:r w:rsidR="00FC7B3F" w:rsidRPr="00951D24">
        <w:rPr>
          <w:rFonts w:ascii="Gill Sans" w:eastAsia="Gill Sans" w:hAnsi="Gill Sans" w:cs="Gill Sans"/>
          <w:b/>
          <w:color w:val="000000"/>
        </w:rPr>
        <w:t>Realm Admins</w:t>
      </w:r>
      <w:r w:rsidR="00FC7B3F">
        <w:rPr>
          <w:rFonts w:ascii="Gill Sans" w:eastAsia="Gill Sans" w:hAnsi="Gill Sans" w:cs="Gill Sans"/>
          <w:b/>
          <w:color w:val="000000"/>
        </w:rPr>
        <w:t>, Program Admins</w:t>
      </w:r>
      <w:r w:rsidR="00FC7B3F" w:rsidRPr="00951D24">
        <w:rPr>
          <w:rFonts w:ascii="Gill Sans" w:eastAsia="Gill Sans" w:hAnsi="Gill Sans" w:cs="Gill Sans"/>
          <w:color w:val="000000"/>
        </w:rPr>
        <w:t xml:space="preserve"> </w:t>
      </w:r>
      <w:r w:rsidR="00FC7B3F">
        <w:rPr>
          <w:rFonts w:ascii="Gill Sans" w:eastAsia="Gill Sans" w:hAnsi="Gill Sans" w:cs="Gill Sans"/>
          <w:color w:val="000000"/>
        </w:rPr>
        <w:t xml:space="preserve">and </w:t>
      </w:r>
      <w:r w:rsidR="00FC7B3F" w:rsidRPr="00951D24">
        <w:rPr>
          <w:rFonts w:ascii="Gill Sans" w:eastAsia="Gill Sans" w:hAnsi="Gill Sans" w:cs="Gill Sans"/>
          <w:b/>
          <w:color w:val="000000"/>
        </w:rPr>
        <w:t xml:space="preserve">Program </w:t>
      </w:r>
      <w:r w:rsidR="00FC7B3F">
        <w:rPr>
          <w:rFonts w:ascii="Gill Sans" w:eastAsia="Gill Sans" w:hAnsi="Gill Sans" w:cs="Gill Sans"/>
          <w:b/>
          <w:color w:val="000000"/>
        </w:rPr>
        <w:t>Users</w:t>
      </w:r>
      <w:r w:rsidR="00FC7B3F" w:rsidRPr="00951D24">
        <w:rPr>
          <w:rFonts w:ascii="Gill Sans" w:eastAsia="Gill Sans" w:hAnsi="Gill Sans" w:cs="Gill Sans"/>
          <w:b/>
          <w:color w:val="000000"/>
        </w:rPr>
        <w:t>.</w:t>
      </w:r>
    </w:p>
    <w:p w14:paraId="2ABB1FAB" w14:textId="1D619F0C"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7BABF6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If an order is not linked through ARTMIS, users have the ability to manually link in QAT. To do this:</w:t>
      </w:r>
    </w:p>
    <w:p w14:paraId="024ED6C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DAB1902" w14:textId="77777777" w:rsidR="007C1A1F" w:rsidRDefault="00040F1D" w:rsidP="007C1A1F">
      <w:pPr>
        <w:keepNext/>
        <w:pBdr>
          <w:top w:val="nil"/>
          <w:left w:val="nil"/>
          <w:bottom w:val="nil"/>
          <w:right w:val="nil"/>
          <w:between w:val="nil"/>
        </w:pBdr>
        <w:jc w:val="center"/>
      </w:pPr>
      <w:r>
        <w:rPr>
          <w:noProof/>
          <w:lang w:eastAsia="en-US" w:bidi="ar-SA"/>
        </w:rPr>
        <w:drawing>
          <wp:inline distT="0" distB="0" distL="0" distR="0" wp14:anchorId="08ABFD74" wp14:editId="6058AF0E">
            <wp:extent cx="5686425" cy="132397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5725" t="17540" r="1878" b="53776"/>
                    <a:stretch/>
                  </pic:blipFill>
                  <pic:spPr bwMode="auto">
                    <a:xfrm>
                      <a:off x="0" y="0"/>
                      <a:ext cx="5686425" cy="1323975"/>
                    </a:xfrm>
                    <a:prstGeom prst="rect">
                      <a:avLst/>
                    </a:prstGeom>
                    <a:ln>
                      <a:noFill/>
                    </a:ln>
                    <a:extLst>
                      <a:ext uri="{53640926-AAD7-44D8-BBD7-CCE9431645EC}">
                        <a14:shadowObscured xmlns:a14="http://schemas.microsoft.com/office/drawing/2010/main"/>
                      </a:ext>
                    </a:extLst>
                  </pic:spPr>
                </pic:pic>
              </a:graphicData>
            </a:graphic>
          </wp:inline>
        </w:drawing>
      </w:r>
    </w:p>
    <w:p w14:paraId="764B67B6" w14:textId="55024139" w:rsidR="005037B3" w:rsidRDefault="007C1A1F" w:rsidP="007C1A1F">
      <w:pPr>
        <w:pStyle w:val="Caption"/>
        <w:jc w:val="center"/>
        <w:rPr>
          <w:rFonts w:ascii="Gill Sans" w:eastAsia="Gill Sans" w:hAnsi="Gill Sans" w:cs="Gill Sans"/>
          <w:color w:val="000000"/>
        </w:rPr>
      </w:pPr>
      <w:r>
        <w:t xml:space="preserve">Figure </w:t>
      </w:r>
      <w:r w:rsidR="00104ED0">
        <w:t>18.D</w:t>
      </w:r>
      <w:r>
        <w:t xml:space="preserve">- </w:t>
      </w:r>
      <w:r w:rsidRPr="00EB4636">
        <w:t>ERP Shipment Linking</w:t>
      </w:r>
    </w:p>
    <w:p w14:paraId="45D6A508" w14:textId="5FA4C4DE"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“Supply Plan Data” and </w:t>
      </w:r>
      <w:r w:rsidR="00EA4B42">
        <w:rPr>
          <w:rFonts w:ascii="Gill Sans" w:eastAsia="Gill Sans" w:hAnsi="Gill Sans" w:cs="Gill Sans"/>
          <w:color w:val="000000"/>
        </w:rPr>
        <w:t>select “ERP</w:t>
      </w:r>
      <w:r>
        <w:rPr>
          <w:rFonts w:ascii="Gill Sans" w:eastAsia="Gill Sans" w:hAnsi="Gill Sans" w:cs="Gill Sans"/>
          <w:color w:val="000000"/>
        </w:rPr>
        <w:t xml:space="preserve"> Shipment Linking”.</w:t>
      </w:r>
    </w:p>
    <w:p w14:paraId="5685FDBF"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“Planning Unit”.</w:t>
      </w:r>
    </w:p>
    <w:p w14:paraId="6D645A0E"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above data will be displayed on the screen.</w:t>
      </w:r>
    </w:p>
    <w:p w14:paraId="3DDFCAD7"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Double click on the cell in that table.</w:t>
      </w:r>
    </w:p>
    <w:p w14:paraId="4D756868"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“Search ERP Orders” table will be shown.</w:t>
      </w:r>
    </w:p>
    <w:p w14:paraId="2C333081"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“Order Number” and “Prime Line Number”</w:t>
      </w:r>
    </w:p>
    <w:p w14:paraId="42D88CB8"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Click on the “Go” button and the relevant data will be displayed.</w:t>
      </w:r>
    </w:p>
    <w:p w14:paraId="089B501B" w14:textId="47FDB924"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“Link” button to link the order number to the prime line number.</w:t>
      </w:r>
    </w:p>
    <w:p w14:paraId="6BB46FDE" w14:textId="77777777" w:rsidR="007C1A1F" w:rsidRDefault="007C1A1F" w:rsidP="007C1A1F">
      <w:pPr>
        <w:pBdr>
          <w:top w:val="nil"/>
          <w:left w:val="nil"/>
          <w:bottom w:val="nil"/>
          <w:right w:val="nil"/>
          <w:between w:val="nil"/>
        </w:pBdr>
        <w:ind w:left="720"/>
        <w:rPr>
          <w:rFonts w:ascii="Gill Sans" w:eastAsia="Gill Sans" w:hAnsi="Gill Sans" w:cs="Gill Sans"/>
          <w:color w:val="000000"/>
        </w:rPr>
      </w:pPr>
    </w:p>
    <w:p w14:paraId="6E766D38" w14:textId="77777777" w:rsidR="007C1A1F" w:rsidRDefault="007C1A1F" w:rsidP="007C1A1F">
      <w:pPr>
        <w:keepNext/>
        <w:pBdr>
          <w:top w:val="nil"/>
          <w:left w:val="nil"/>
          <w:bottom w:val="nil"/>
          <w:right w:val="nil"/>
          <w:between w:val="nil"/>
        </w:pBdr>
        <w:jc w:val="center"/>
      </w:pPr>
      <w:r>
        <w:rPr>
          <w:noProof/>
          <w:lang w:eastAsia="en-US" w:bidi="ar-SA"/>
        </w:rPr>
        <w:drawing>
          <wp:inline distT="0" distB="0" distL="0" distR="0" wp14:anchorId="581DB394" wp14:editId="45409E5A">
            <wp:extent cx="4876800" cy="2714625"/>
            <wp:effectExtent l="0" t="0" r="0" b="0"/>
            <wp:docPr id="2" name="Picture 2" descr="https://lh3.googleusercontent.com/-1ScVOWDlnZY/X8D3-mu9V3I/AAAAAAAABqo/oTARZdICoagoMJQT3IgvMOtam0BVSuZywCK8BGAsYHg/s0/2020-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ScVOWDlnZY/X8D3-mu9V3I/AAAAAAAABqo/oTARZdICoagoMJQT3IgvMOtam0BVSuZywCK8BGAsYHg/s0/2020-11-27.pn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0216" t="4753" r="10526" b="10572"/>
                    <a:stretch/>
                  </pic:blipFill>
                  <pic:spPr bwMode="auto">
                    <a:xfrm>
                      <a:off x="0" y="0"/>
                      <a:ext cx="48768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6EC581A" w14:textId="6FCE1B59" w:rsidR="005037B3" w:rsidRDefault="007C1A1F" w:rsidP="007C1A1F">
      <w:pPr>
        <w:pStyle w:val="Caption"/>
        <w:jc w:val="center"/>
        <w:rPr>
          <w:rFonts w:ascii="Gill Sans" w:eastAsia="Gill Sans" w:hAnsi="Gill Sans" w:cs="Gill Sans"/>
          <w:color w:val="000000"/>
        </w:rPr>
      </w:pPr>
      <w:r>
        <w:t xml:space="preserve">Figure </w:t>
      </w:r>
      <w:r w:rsidR="00104ED0">
        <w:t>18.D</w:t>
      </w:r>
      <w:r>
        <w:t>- Search ERP Linked Shipments</w:t>
      </w:r>
    </w:p>
    <w:p w14:paraId="6A2CD31F" w14:textId="77777777" w:rsidR="003C25AA" w:rsidRPr="007C1A1F" w:rsidRDefault="003C25AA" w:rsidP="00316914">
      <w:pPr>
        <w:pStyle w:val="Heading2"/>
        <w:numPr>
          <w:ilvl w:val="0"/>
          <w:numId w:val="146"/>
        </w:numPr>
        <w:pBdr>
          <w:top w:val="nil"/>
          <w:left w:val="nil"/>
          <w:bottom w:val="nil"/>
          <w:right w:val="nil"/>
          <w:between w:val="nil"/>
        </w:pBdr>
        <w:rPr>
          <w:rFonts w:ascii="Gill Sans" w:eastAsia="Gill Sans" w:hAnsi="Gill Sans" w:cs="Gill Sans"/>
        </w:rPr>
      </w:pPr>
      <w:bookmarkStart w:id="194" w:name="_Toc57382838"/>
      <w:bookmarkStart w:id="195" w:name="_Toc57478208"/>
      <w:r w:rsidRPr="007C1A1F">
        <w:rPr>
          <w:rFonts w:ascii="Gill Sans" w:eastAsia="Gill Sans" w:hAnsi="Gill Sans" w:cs="Gill Sans"/>
        </w:rPr>
        <w:t>ERP Shipment Delinking</w:t>
      </w:r>
      <w:bookmarkEnd w:id="194"/>
      <w:bookmarkEnd w:id="195"/>
    </w:p>
    <w:p w14:paraId="7DFCA0A0"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075C9010" w14:textId="67621F93"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This </w:t>
      </w:r>
      <w:r w:rsidR="002C77C1">
        <w:rPr>
          <w:rFonts w:ascii="Gill Sans" w:eastAsia="Gill Sans" w:hAnsi="Gill Sans" w:cs="Gill Sans"/>
          <w:color w:val="000000"/>
        </w:rPr>
        <w:t>function</w:t>
      </w:r>
      <w:r>
        <w:rPr>
          <w:rFonts w:ascii="Gill Sans" w:eastAsia="Gill Sans" w:hAnsi="Gill Sans" w:cs="Gill Sans"/>
          <w:color w:val="000000"/>
        </w:rPr>
        <w:t xml:space="preserve"> allows the user to delink the QAT shipment ID from the ERP order.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4A1FB1CF" w14:textId="77777777" w:rsidR="007C1A1F" w:rsidRDefault="007C1A1F" w:rsidP="007C1A1F">
      <w:pPr>
        <w:keepNext/>
        <w:pBdr>
          <w:top w:val="nil"/>
          <w:left w:val="nil"/>
          <w:bottom w:val="nil"/>
          <w:right w:val="nil"/>
          <w:between w:val="nil"/>
        </w:pBdr>
        <w:jc w:val="center"/>
      </w:pPr>
      <w:r>
        <w:rPr>
          <w:noProof/>
          <w:lang w:eastAsia="en-US" w:bidi="ar-SA"/>
        </w:rPr>
        <w:drawing>
          <wp:inline distT="0" distB="0" distL="0" distR="0" wp14:anchorId="670635FC" wp14:editId="5B07BC9C">
            <wp:extent cx="6154420" cy="136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154420" cy="1362075"/>
                    </a:xfrm>
                    <a:prstGeom prst="rect">
                      <a:avLst/>
                    </a:prstGeom>
                  </pic:spPr>
                </pic:pic>
              </a:graphicData>
            </a:graphic>
          </wp:inline>
        </w:drawing>
      </w:r>
    </w:p>
    <w:p w14:paraId="406FE442" w14:textId="20C000E8" w:rsidR="005037B3" w:rsidRDefault="007C1A1F" w:rsidP="007C1A1F">
      <w:pPr>
        <w:pStyle w:val="Caption"/>
        <w:jc w:val="center"/>
        <w:rPr>
          <w:rFonts w:ascii="Gill Sans" w:eastAsia="Gill Sans" w:hAnsi="Gill Sans" w:cs="Gill Sans"/>
          <w:color w:val="000000"/>
        </w:rPr>
      </w:pPr>
      <w:r>
        <w:t xml:space="preserve">Figure </w:t>
      </w:r>
      <w:r w:rsidR="00104ED0">
        <w:t>18.E</w:t>
      </w:r>
      <w:r>
        <w:t xml:space="preserve">- ERP </w:t>
      </w:r>
      <w:r w:rsidRPr="001B6C11">
        <w:t>Shipment Delinking</w:t>
      </w:r>
    </w:p>
    <w:p w14:paraId="1F947FD6" w14:textId="645F5777" w:rsidR="005037B3" w:rsidRDefault="005037B3"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“Supply Plan Data” and </w:t>
      </w:r>
      <w:r w:rsidR="003C25AA">
        <w:rPr>
          <w:rFonts w:ascii="Gill Sans" w:eastAsia="Gill Sans" w:hAnsi="Gill Sans" w:cs="Gill Sans"/>
          <w:color w:val="000000"/>
        </w:rPr>
        <w:t>select ERP</w:t>
      </w:r>
      <w:r>
        <w:rPr>
          <w:rFonts w:ascii="Gill Sans" w:eastAsia="Gill Sans" w:hAnsi="Gill Sans" w:cs="Gill Sans"/>
          <w:color w:val="000000"/>
        </w:rPr>
        <w:t xml:space="preserve"> Shipment </w:t>
      </w:r>
      <w:r w:rsidR="007C1A1F">
        <w:rPr>
          <w:rFonts w:ascii="Gill Sans" w:eastAsia="Gill Sans" w:hAnsi="Gill Sans" w:cs="Gill Sans"/>
          <w:color w:val="000000"/>
        </w:rPr>
        <w:t>Del</w:t>
      </w:r>
      <w:r>
        <w:rPr>
          <w:rFonts w:ascii="Gill Sans" w:eastAsia="Gill Sans" w:hAnsi="Gill Sans" w:cs="Gill Sans"/>
          <w:color w:val="000000"/>
        </w:rPr>
        <w:t>inking.</w:t>
      </w:r>
    </w:p>
    <w:p w14:paraId="1EF8EFA3" w14:textId="77777777" w:rsidR="005037B3" w:rsidRDefault="005037B3"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“Planning Unit”.</w:t>
      </w:r>
    </w:p>
    <w:p w14:paraId="4F0E1136" w14:textId="2BBECC1A" w:rsidR="005037B3" w:rsidRDefault="00CA3956" w:rsidP="00316914">
      <w:pPr>
        <w:numPr>
          <w:ilvl w:val="0"/>
          <w:numId w:val="177"/>
        </w:numPr>
        <w:pBdr>
          <w:top w:val="nil"/>
          <w:left w:val="nil"/>
          <w:bottom w:val="nil"/>
          <w:right w:val="nil"/>
          <w:between w:val="nil"/>
        </w:pBdr>
        <w:rPr>
          <w:rFonts w:ascii="Gill Sans" w:eastAsia="Gill Sans" w:hAnsi="Gill Sans" w:cs="Gill Sans"/>
          <w:color w:val="000000"/>
        </w:rPr>
      </w:pPr>
      <w:sdt>
        <w:sdtPr>
          <w:tag w:val="goog_rdk_125"/>
          <w:id w:val="968784780"/>
        </w:sdtPr>
        <w:sdtEndPr/>
        <w:sdtContent/>
      </w:sdt>
      <w:r w:rsidR="005037B3">
        <w:rPr>
          <w:rFonts w:ascii="Gill Sans" w:eastAsia="Gill Sans" w:hAnsi="Gill Sans" w:cs="Gill Sans"/>
          <w:color w:val="000000"/>
        </w:rPr>
        <w:t>The data will be displayed on the screen.</w:t>
      </w:r>
    </w:p>
    <w:p w14:paraId="51A8DA62" w14:textId="21649D3B" w:rsidR="007C1A1F" w:rsidRDefault="007C1A1F"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row and a popup will be displayed.</w:t>
      </w:r>
    </w:p>
    <w:p w14:paraId="2BF0AC30" w14:textId="2639EF7F" w:rsidR="007C1A1F" w:rsidRDefault="00F8454D"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“Yes” and click on “Sub</w:t>
      </w:r>
      <w:r w:rsidR="007C1A1F">
        <w:rPr>
          <w:rFonts w:ascii="Gill Sans" w:eastAsia="Gill Sans" w:hAnsi="Gill Sans" w:cs="Gill Sans"/>
          <w:color w:val="000000"/>
        </w:rPr>
        <w:t>mit”.</w:t>
      </w:r>
    </w:p>
    <w:p w14:paraId="69B72C04" w14:textId="02545478" w:rsidR="005037B3" w:rsidRDefault="005037B3" w:rsidP="007C1A1F">
      <w:pPr>
        <w:pBdr>
          <w:top w:val="nil"/>
          <w:left w:val="nil"/>
          <w:bottom w:val="nil"/>
          <w:right w:val="nil"/>
          <w:between w:val="nil"/>
        </w:pBdr>
        <w:rPr>
          <w:rFonts w:ascii="Gill Sans" w:eastAsia="Gill Sans" w:hAnsi="Gill Sans" w:cs="Gill Sans"/>
          <w:color w:val="000000"/>
          <w:highlight w:val="yellow"/>
        </w:rPr>
      </w:pPr>
    </w:p>
    <w:p w14:paraId="332088C5"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96" w:name="_Toc57382839"/>
      <w:bookmarkStart w:id="197" w:name="_Toc57478209"/>
      <w:r>
        <w:rPr>
          <w:rFonts w:ascii="Gill Sans" w:eastAsia="Gill Sans" w:hAnsi="Gill Sans" w:cs="Gill Sans"/>
        </w:rPr>
        <w:lastRenderedPageBreak/>
        <w:t>Quantimed Import</w:t>
      </w:r>
      <w:bookmarkEnd w:id="196"/>
      <w:bookmarkEnd w:id="197"/>
    </w:p>
    <w:p w14:paraId="1AF8BFF0" w14:textId="77777777"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rPr>
        <w:t xml:space="preserve">Quantimed is an interface system that provides forecasted consumption data needed by QAT users. QAT will allow users to 'import' Quantimed data into QAT and include that in the database. The Quantimed software program is a tool designed to facilitate the process of determining the quantities of medicines and medical supplies required for a health program and to assist in order planning and budgeting.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61EFF096" w14:textId="1C8511F3" w:rsidR="005037B3" w:rsidRDefault="005037B3" w:rsidP="005037B3">
      <w:pPr>
        <w:pBdr>
          <w:top w:val="nil"/>
          <w:left w:val="nil"/>
          <w:bottom w:val="nil"/>
          <w:right w:val="nil"/>
          <w:between w:val="nil"/>
        </w:pBdr>
        <w:jc w:val="both"/>
        <w:rPr>
          <w:rFonts w:ascii="Gill Sans" w:eastAsia="Gill Sans" w:hAnsi="Gill Sans" w:cs="Gill Sans"/>
        </w:rPr>
      </w:pPr>
    </w:p>
    <w:p w14:paraId="4CED8502" w14:textId="77777777" w:rsidR="005037B3" w:rsidRDefault="005037B3" w:rsidP="005037B3">
      <w:pPr>
        <w:pBdr>
          <w:top w:val="nil"/>
          <w:left w:val="nil"/>
          <w:bottom w:val="nil"/>
          <w:right w:val="nil"/>
          <w:between w:val="nil"/>
        </w:pBdr>
        <w:ind w:left="720"/>
        <w:jc w:val="both"/>
        <w:rPr>
          <w:rFonts w:ascii="Gill Sans" w:eastAsia="Gill Sans" w:hAnsi="Gill Sans" w:cs="Gill Sans"/>
          <w:b/>
        </w:rPr>
      </w:pPr>
      <w:r>
        <w:rPr>
          <w:rFonts w:ascii="Gill Sans" w:eastAsia="Gill Sans" w:hAnsi="Gill Sans" w:cs="Gill Sans"/>
          <w:b/>
        </w:rPr>
        <w:t>To Import a Quantimed Data File</w:t>
      </w:r>
    </w:p>
    <w:p w14:paraId="4F147864" w14:textId="77777777" w:rsidR="005037B3" w:rsidRDefault="005037B3" w:rsidP="005037B3">
      <w:pPr>
        <w:pBdr>
          <w:top w:val="nil"/>
          <w:left w:val="nil"/>
          <w:bottom w:val="nil"/>
          <w:right w:val="nil"/>
          <w:between w:val="nil"/>
        </w:pBdr>
        <w:ind w:left="720"/>
        <w:rPr>
          <w:rFonts w:ascii="Gill Sans" w:eastAsia="Gill Sans" w:hAnsi="Gill Sans" w:cs="Gill Sans"/>
        </w:rPr>
      </w:pPr>
    </w:p>
    <w:p w14:paraId="5F5B65EC"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w:t>
      </w:r>
    </w:p>
    <w:p w14:paraId="50620785"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“Quantimed Import”</w:t>
      </w:r>
    </w:p>
    <w:p w14:paraId="5BC74BA9"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below screen will be displayed.</w:t>
      </w:r>
    </w:p>
    <w:p w14:paraId="07AE842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This report is accessible to Program </w:t>
      </w:r>
      <w:r>
        <w:rPr>
          <w:rFonts w:ascii="Gill Sans" w:eastAsia="Gill Sans" w:hAnsi="Gill Sans" w:cs="Gill Sans"/>
        </w:rPr>
        <w:t>users</w:t>
      </w:r>
      <w:r>
        <w:rPr>
          <w:rFonts w:ascii="Gill Sans" w:eastAsia="Gill Sans" w:hAnsi="Gill Sans" w:cs="Gill Sans"/>
          <w:color w:val="000000"/>
        </w:rPr>
        <w:t>, Program Admin, and Realm Admin users.</w:t>
      </w:r>
    </w:p>
    <w:p w14:paraId="4D10023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A31C71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1: Import Quantimed Data File</w:t>
      </w:r>
    </w:p>
    <w:p w14:paraId="4C9998E2" w14:textId="77777777" w:rsidR="001978D2"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47C7369" wp14:editId="52DB8550">
            <wp:extent cx="6063615" cy="1838325"/>
            <wp:effectExtent l="0" t="0" r="0" b="0"/>
            <wp:docPr id="7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1"/>
                    <a:srcRect l="995"/>
                    <a:stretch>
                      <a:fillRect/>
                    </a:stretch>
                  </pic:blipFill>
                  <pic:spPr>
                    <a:xfrm>
                      <a:off x="0" y="0"/>
                      <a:ext cx="6063615" cy="1838325"/>
                    </a:xfrm>
                    <a:prstGeom prst="rect">
                      <a:avLst/>
                    </a:prstGeom>
                    <a:ln/>
                  </pic:spPr>
                </pic:pic>
              </a:graphicData>
            </a:graphic>
          </wp:inline>
        </w:drawing>
      </w:r>
    </w:p>
    <w:p w14:paraId="62B02974" w14:textId="046E8966" w:rsidR="005037B3" w:rsidRDefault="001978D2" w:rsidP="001978D2">
      <w:pPr>
        <w:pStyle w:val="Caption"/>
        <w:jc w:val="center"/>
        <w:rPr>
          <w:rFonts w:ascii="Gill Sans" w:eastAsia="Gill Sans" w:hAnsi="Gill Sans" w:cs="Gill Sans"/>
          <w:color w:val="000000"/>
        </w:rPr>
      </w:pPr>
      <w:r>
        <w:t xml:space="preserve">Figure </w:t>
      </w:r>
      <w:r w:rsidR="00104ED0">
        <w:t>18.F.1</w:t>
      </w:r>
      <w:r>
        <w:t xml:space="preserve">- </w:t>
      </w:r>
      <w:r w:rsidRPr="005F75BE">
        <w:t>Import Quantimed Data File</w:t>
      </w:r>
    </w:p>
    <w:p w14:paraId="1B332E7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58A7794"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Choose the xml file from the local system.</w:t>
      </w:r>
    </w:p>
    <w:p w14:paraId="7C1A3544"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that you want the Quantimed file to import to.</w:t>
      </w:r>
    </w:p>
    <w:p w14:paraId="147A5D01"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“Import” button as shown above.</w:t>
      </w:r>
    </w:p>
    <w:p w14:paraId="354EA70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6ADC8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F9B4C90"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2: Map Planning Unit</w:t>
      </w:r>
    </w:p>
    <w:p w14:paraId="53D4ED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0CD7DEC" w14:textId="77777777" w:rsidR="001978D2"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49975B75" wp14:editId="4A962355">
            <wp:extent cx="6119820" cy="3187700"/>
            <wp:effectExtent l="0" t="0" r="0" b="0"/>
            <wp:docPr id="8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2"/>
                    <a:srcRect/>
                    <a:stretch>
                      <a:fillRect/>
                    </a:stretch>
                  </pic:blipFill>
                  <pic:spPr>
                    <a:xfrm>
                      <a:off x="0" y="0"/>
                      <a:ext cx="6119820" cy="3187700"/>
                    </a:xfrm>
                    <a:prstGeom prst="rect">
                      <a:avLst/>
                    </a:prstGeom>
                    <a:ln/>
                  </pic:spPr>
                </pic:pic>
              </a:graphicData>
            </a:graphic>
          </wp:inline>
        </w:drawing>
      </w:r>
    </w:p>
    <w:p w14:paraId="2A9ADDE4" w14:textId="1C83EC04" w:rsidR="005037B3" w:rsidRDefault="001978D2" w:rsidP="001978D2">
      <w:pPr>
        <w:pStyle w:val="Caption"/>
        <w:jc w:val="center"/>
        <w:rPr>
          <w:rFonts w:ascii="Gill Sans" w:eastAsia="Gill Sans" w:hAnsi="Gill Sans" w:cs="Gill Sans"/>
          <w:color w:val="000000"/>
        </w:rPr>
      </w:pPr>
      <w:r>
        <w:t xml:space="preserve">Figure </w:t>
      </w:r>
      <w:r w:rsidR="00104ED0">
        <w:t>18.F.2</w:t>
      </w:r>
      <w:r>
        <w:t xml:space="preserve">- </w:t>
      </w:r>
      <w:r w:rsidRPr="0017527D">
        <w:t>Map Planning Unit</w:t>
      </w:r>
    </w:p>
    <w:p w14:paraId="123F3CD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0CA7E5"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Planning Unit using the drop-down menu.</w:t>
      </w:r>
    </w:p>
    <w:p w14:paraId="4391B5BD" w14:textId="63EF7ADB"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you do not want to import that planning unit, click on the “DO NOT IMPORT” </w:t>
      </w:r>
      <w:r w:rsidR="002C77C1">
        <w:rPr>
          <w:rFonts w:ascii="Gill Sans" w:eastAsia="Gill Sans" w:hAnsi="Gill Sans" w:cs="Gill Sans"/>
          <w:color w:val="000000"/>
        </w:rPr>
        <w:t>function</w:t>
      </w:r>
      <w:r>
        <w:rPr>
          <w:rFonts w:ascii="Gill Sans" w:eastAsia="Gill Sans" w:hAnsi="Gill Sans" w:cs="Gill Sans"/>
          <w:color w:val="000000"/>
        </w:rPr>
        <w:t>.</w:t>
      </w:r>
    </w:p>
    <w:p w14:paraId="47F5DA51"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you do not see the planning unit you are looking for, select “Planning Unit Not Found”</w:t>
      </w:r>
    </w:p>
    <w:p w14:paraId="3DC53A48"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“Next” once the planning units are selected.</w:t>
      </w:r>
    </w:p>
    <w:p w14:paraId="5259A25D" w14:textId="77777777" w:rsidR="005037B3" w:rsidRDefault="005037B3" w:rsidP="005037B3">
      <w:pPr>
        <w:pBdr>
          <w:top w:val="nil"/>
          <w:left w:val="nil"/>
          <w:bottom w:val="nil"/>
          <w:right w:val="nil"/>
          <w:between w:val="nil"/>
        </w:pBdr>
        <w:ind w:left="720"/>
        <w:rPr>
          <w:rFonts w:ascii="Gill Sans" w:eastAsia="Gill Sans" w:hAnsi="Gill Sans" w:cs="Gill Sans"/>
        </w:rPr>
      </w:pPr>
    </w:p>
    <w:p w14:paraId="53B6AB3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3: Region</w:t>
      </w:r>
    </w:p>
    <w:p w14:paraId="016E7ED4" w14:textId="77777777" w:rsidR="001978D2" w:rsidRDefault="005037B3" w:rsidP="00823413">
      <w:pPr>
        <w:keepNext/>
        <w:pBdr>
          <w:top w:val="nil"/>
          <w:left w:val="nil"/>
          <w:bottom w:val="nil"/>
          <w:right w:val="nil"/>
          <w:between w:val="nil"/>
        </w:pBdr>
        <w:jc w:val="center"/>
      </w:pPr>
      <w:r>
        <w:rPr>
          <w:rFonts w:ascii="Gill Sans" w:eastAsia="Gill Sans" w:hAnsi="Gill Sans" w:cs="Gill Sans"/>
          <w:b/>
          <w:noProof/>
          <w:color w:val="000000"/>
          <w:lang w:eastAsia="en-US" w:bidi="ar-SA"/>
        </w:rPr>
        <w:drawing>
          <wp:inline distT="114300" distB="114300" distL="114300" distR="114300" wp14:anchorId="608767BA" wp14:editId="7CD6427A">
            <wp:extent cx="6119820" cy="1803400"/>
            <wp:effectExtent l="0" t="0" r="0" b="0"/>
            <wp:docPr id="8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3"/>
                    <a:srcRect/>
                    <a:stretch>
                      <a:fillRect/>
                    </a:stretch>
                  </pic:blipFill>
                  <pic:spPr>
                    <a:xfrm>
                      <a:off x="0" y="0"/>
                      <a:ext cx="6119820" cy="1803400"/>
                    </a:xfrm>
                    <a:prstGeom prst="rect">
                      <a:avLst/>
                    </a:prstGeom>
                    <a:ln/>
                  </pic:spPr>
                </pic:pic>
              </a:graphicData>
            </a:graphic>
          </wp:inline>
        </w:drawing>
      </w:r>
    </w:p>
    <w:p w14:paraId="21D255BD" w14:textId="0357B4E3" w:rsidR="005037B3" w:rsidRDefault="001978D2" w:rsidP="001978D2">
      <w:pPr>
        <w:pStyle w:val="Caption"/>
        <w:jc w:val="center"/>
        <w:rPr>
          <w:rFonts w:ascii="Gill Sans" w:eastAsia="Gill Sans" w:hAnsi="Gill Sans" w:cs="Gill Sans"/>
          <w:b/>
          <w:color w:val="000000"/>
        </w:rPr>
      </w:pPr>
      <w:r>
        <w:t xml:space="preserve">Figure </w:t>
      </w:r>
      <w:r w:rsidR="00104ED0">
        <w:t>18.F.3</w:t>
      </w:r>
      <w:r>
        <w:t xml:space="preserve">- </w:t>
      </w:r>
      <w:r w:rsidRPr="00C32925">
        <w:t>Region</w:t>
      </w:r>
    </w:p>
    <w:p w14:paraId="1D2FEC75" w14:textId="5BFDC437" w:rsidR="005037B3" w:rsidRDefault="00CA3956" w:rsidP="00316914">
      <w:pPr>
        <w:numPr>
          <w:ilvl w:val="0"/>
          <w:numId w:val="27"/>
        </w:numPr>
        <w:pBdr>
          <w:top w:val="nil"/>
          <w:left w:val="nil"/>
          <w:bottom w:val="nil"/>
          <w:right w:val="nil"/>
          <w:between w:val="nil"/>
        </w:pBdr>
        <w:rPr>
          <w:rFonts w:ascii="Gill Sans" w:eastAsia="Gill Sans" w:hAnsi="Gill Sans" w:cs="Gill Sans"/>
          <w:color w:val="000000"/>
        </w:rPr>
      </w:pPr>
      <w:sdt>
        <w:sdtPr>
          <w:tag w:val="goog_rdk_126"/>
          <w:id w:val="-137339006"/>
          <w:showingPlcHdr/>
        </w:sdtPr>
        <w:sdtEndPr/>
        <w:sdtContent>
          <w:r w:rsidR="00F8454D">
            <w:t xml:space="preserve">     </w:t>
          </w:r>
          <w:commentRangeStart w:id="198"/>
          <w:commentRangeStart w:id="199"/>
        </w:sdtContent>
      </w:sdt>
      <w:r w:rsidR="005037B3">
        <w:rPr>
          <w:rFonts w:ascii="Gill Sans" w:eastAsia="Gill Sans" w:hAnsi="Gill Sans" w:cs="Gill Sans"/>
          <w:color w:val="000000"/>
        </w:rPr>
        <w:t>In</w:t>
      </w:r>
      <w:commentRangeEnd w:id="198"/>
      <w:r w:rsidR="005037B3">
        <w:commentReference w:id="198"/>
      </w:r>
      <w:commentRangeEnd w:id="199"/>
      <w:r w:rsidR="00664F2C">
        <w:rPr>
          <w:rStyle w:val="CommentReference"/>
        </w:rPr>
        <w:commentReference w:id="199"/>
      </w:r>
      <w:r w:rsidR="005037B3">
        <w:rPr>
          <w:rFonts w:ascii="Gill Sans" w:eastAsia="Gill Sans" w:hAnsi="Gill Sans" w:cs="Gill Sans"/>
          <w:color w:val="000000"/>
        </w:rPr>
        <w:t xml:space="preserve"> this step select the </w:t>
      </w:r>
      <w:r w:rsidR="005037B3">
        <w:rPr>
          <w:rFonts w:ascii="Gill Sans" w:eastAsia="Gill Sans" w:hAnsi="Gill Sans" w:cs="Gill Sans"/>
        </w:rPr>
        <w:t>Region as</w:t>
      </w:r>
      <w:r w:rsidR="005037B3">
        <w:rPr>
          <w:rFonts w:ascii="Gill Sans" w:eastAsia="Gill Sans" w:hAnsi="Gill Sans" w:cs="Gill Sans"/>
          <w:color w:val="000000"/>
        </w:rPr>
        <w:t xml:space="preserve"> required.</w:t>
      </w:r>
    </w:p>
    <w:p w14:paraId="528F1234" w14:textId="77777777" w:rsidR="005037B3" w:rsidRDefault="005037B3" w:rsidP="00316914">
      <w:pPr>
        <w:numPr>
          <w:ilvl w:val="0"/>
          <w:numId w:val="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“Next”. </w:t>
      </w:r>
    </w:p>
    <w:p w14:paraId="55BA3C9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4B355AE"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EEAD278"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4: Consumption Month</w:t>
      </w:r>
    </w:p>
    <w:p w14:paraId="39602776" w14:textId="77777777" w:rsidR="001978D2" w:rsidRDefault="005037B3" w:rsidP="00823413">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114300" distB="114300" distL="114300" distR="114300" wp14:anchorId="237B6AFC" wp14:editId="42C130EA">
            <wp:extent cx="6119820" cy="1384300"/>
            <wp:effectExtent l="0" t="0" r="0" b="0"/>
            <wp:docPr id="7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4"/>
                    <a:srcRect/>
                    <a:stretch>
                      <a:fillRect/>
                    </a:stretch>
                  </pic:blipFill>
                  <pic:spPr>
                    <a:xfrm>
                      <a:off x="0" y="0"/>
                      <a:ext cx="6119820" cy="1384300"/>
                    </a:xfrm>
                    <a:prstGeom prst="rect">
                      <a:avLst/>
                    </a:prstGeom>
                    <a:ln/>
                  </pic:spPr>
                </pic:pic>
              </a:graphicData>
            </a:graphic>
          </wp:inline>
        </w:drawing>
      </w:r>
    </w:p>
    <w:p w14:paraId="219932C4" w14:textId="4B7A3792" w:rsidR="005037B3" w:rsidRDefault="001978D2" w:rsidP="001978D2">
      <w:pPr>
        <w:pStyle w:val="Caption"/>
        <w:jc w:val="center"/>
        <w:rPr>
          <w:rFonts w:ascii="Gill Sans" w:eastAsia="Gill Sans" w:hAnsi="Gill Sans" w:cs="Gill Sans"/>
          <w:b/>
          <w:color w:val="000000"/>
        </w:rPr>
      </w:pPr>
      <w:r>
        <w:t xml:space="preserve">Figure </w:t>
      </w:r>
      <w:r w:rsidR="00104ED0">
        <w:t>18.F.4</w:t>
      </w:r>
      <w:r>
        <w:t xml:space="preserve">- </w:t>
      </w:r>
      <w:r w:rsidRPr="00811648">
        <w:t>Consumption Month</w:t>
      </w:r>
    </w:p>
    <w:p w14:paraId="0D3D55A2"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consumption period as required.</w:t>
      </w:r>
    </w:p>
    <w:p w14:paraId="050AE5D2"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period you select is the period of data that you will be able to import.</w:t>
      </w:r>
    </w:p>
    <w:p w14:paraId="0E1F6516"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“Next”.</w:t>
      </w:r>
    </w:p>
    <w:p w14:paraId="6575AE8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EB500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1D776D" w14:textId="52BF9DFA" w:rsidR="001978D2" w:rsidRDefault="00104ED0" w:rsidP="00F8454D">
      <w:pPr>
        <w:keepNext/>
        <w:pBdr>
          <w:top w:val="nil"/>
          <w:left w:val="nil"/>
          <w:bottom w:val="nil"/>
          <w:right w:val="nil"/>
          <w:between w:val="nil"/>
        </w:pBdr>
      </w:pPr>
      <w:r>
        <w:rPr>
          <w:rFonts w:ascii="Gill Sans" w:eastAsia="Gill Sans" w:hAnsi="Gill Sans" w:cs="Gill Sans"/>
          <w:b/>
          <w:color w:val="000000"/>
        </w:rPr>
        <w:t>Step 5</w:t>
      </w:r>
      <w:r w:rsidR="005037B3">
        <w:rPr>
          <w:rFonts w:ascii="Gill Sans" w:eastAsia="Gill Sans" w:hAnsi="Gill Sans" w:cs="Gill Sans"/>
          <w:b/>
          <w:color w:val="000000"/>
        </w:rPr>
        <w:t xml:space="preserve">: Import Data </w:t>
      </w:r>
      <w:r w:rsidR="005037B3">
        <w:rPr>
          <w:rFonts w:ascii="Gill Sans" w:eastAsia="Gill Sans" w:hAnsi="Gill Sans" w:cs="Gill Sans"/>
          <w:b/>
          <w:noProof/>
          <w:color w:val="000000"/>
          <w:lang w:eastAsia="en-US" w:bidi="ar-SA"/>
        </w:rPr>
        <w:drawing>
          <wp:inline distT="114300" distB="114300" distL="114300" distR="114300" wp14:anchorId="0BBECFA1" wp14:editId="087E5EBF">
            <wp:extent cx="6119820" cy="3175000"/>
            <wp:effectExtent l="0" t="0" r="0" b="0"/>
            <wp:docPr id="99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5"/>
                    <a:srcRect/>
                    <a:stretch>
                      <a:fillRect/>
                    </a:stretch>
                  </pic:blipFill>
                  <pic:spPr>
                    <a:xfrm>
                      <a:off x="0" y="0"/>
                      <a:ext cx="6119820" cy="3175000"/>
                    </a:xfrm>
                    <a:prstGeom prst="rect">
                      <a:avLst/>
                    </a:prstGeom>
                    <a:ln/>
                  </pic:spPr>
                </pic:pic>
              </a:graphicData>
            </a:graphic>
          </wp:inline>
        </w:drawing>
      </w:r>
    </w:p>
    <w:p w14:paraId="2E16A8F2" w14:textId="6B7E2B97" w:rsidR="005037B3" w:rsidRDefault="001978D2" w:rsidP="00037E44">
      <w:pPr>
        <w:pStyle w:val="Caption"/>
        <w:jc w:val="center"/>
        <w:rPr>
          <w:rFonts w:ascii="Gill Sans" w:eastAsia="Gill Sans" w:hAnsi="Gill Sans" w:cs="Gill Sans"/>
          <w:b/>
          <w:color w:val="000000"/>
        </w:rPr>
      </w:pPr>
      <w:r>
        <w:t xml:space="preserve">Figure </w:t>
      </w:r>
      <w:r w:rsidR="00104ED0">
        <w:t>18.F.5</w:t>
      </w:r>
      <w:r>
        <w:t xml:space="preserve">- </w:t>
      </w:r>
      <w:r w:rsidRPr="002236CA">
        <w:t>Import Data</w:t>
      </w:r>
    </w:p>
    <w:p w14:paraId="365C126C"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data will be displayed on the screen.</w:t>
      </w:r>
    </w:p>
    <w:p w14:paraId="053B9BA8"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you do not want to import certain records, click on the checkbox in the ‘Import?’ column on the far right. This will prevent QAT from importing that specific data.</w:t>
      </w:r>
    </w:p>
    <w:p w14:paraId="5ACF32BA"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import the data.</w:t>
      </w:r>
    </w:p>
    <w:p w14:paraId="0E7660B2" w14:textId="1F587D93" w:rsidR="005037B3" w:rsidRDefault="005037B3" w:rsidP="005037B3">
      <w:pPr>
        <w:pBdr>
          <w:top w:val="nil"/>
          <w:left w:val="nil"/>
          <w:bottom w:val="nil"/>
          <w:right w:val="nil"/>
          <w:between w:val="nil"/>
        </w:pBdr>
        <w:rPr>
          <w:rFonts w:ascii="Gill Sans" w:eastAsia="Gill Sans" w:hAnsi="Gill Sans" w:cs="Gill Sans"/>
          <w:color w:val="000000"/>
        </w:rPr>
      </w:pPr>
    </w:p>
    <w:p w14:paraId="6E68586A"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200" w:name="_Toc57382840"/>
      <w:bookmarkStart w:id="201" w:name="_Toc57478210"/>
      <w:r>
        <w:rPr>
          <w:rFonts w:ascii="Gill Sans" w:eastAsia="Gill Sans" w:hAnsi="Gill Sans" w:cs="Gill Sans"/>
          <w:color w:val="CC0000"/>
        </w:rPr>
        <w:t>Supply Planning</w:t>
      </w:r>
      <w:bookmarkEnd w:id="200"/>
      <w:bookmarkEnd w:id="201"/>
      <w:r>
        <w:rPr>
          <w:rFonts w:ascii="Gill Sans" w:eastAsia="Gill Sans" w:hAnsi="Gill Sans" w:cs="Gill Sans"/>
          <w:color w:val="CC0000"/>
        </w:rPr>
        <w:t xml:space="preserve"> </w:t>
      </w:r>
    </w:p>
    <w:p w14:paraId="3414CCD9"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2"/>
          <w:szCs w:val="2"/>
        </w:rPr>
      </w:pPr>
    </w:p>
    <w:p w14:paraId="1D0381DE" w14:textId="72CBD97E" w:rsidR="005037B3" w:rsidRDefault="00CA3956" w:rsidP="005037B3">
      <w:pPr>
        <w:pBdr>
          <w:top w:val="nil"/>
          <w:left w:val="nil"/>
          <w:bottom w:val="nil"/>
          <w:right w:val="nil"/>
          <w:between w:val="nil"/>
        </w:pBdr>
        <w:spacing w:line="288" w:lineRule="auto"/>
        <w:ind w:left="720"/>
        <w:jc w:val="both"/>
        <w:rPr>
          <w:rFonts w:ascii="Gill Sans" w:eastAsia="Gill Sans" w:hAnsi="Gill Sans" w:cs="Gill Sans"/>
          <w:color w:val="000000"/>
        </w:rPr>
      </w:pPr>
      <w:sdt>
        <w:sdtPr>
          <w:tag w:val="goog_rdk_155"/>
          <w:id w:val="1757553751"/>
          <w:showingPlcHdr/>
        </w:sdtPr>
        <w:sdtEndPr/>
        <w:sdtContent>
          <w:r w:rsidR="00EC233C">
            <w:t xml:space="preserve">     </w:t>
          </w:r>
          <w:commentRangeStart w:id="202"/>
          <w:commentRangeStart w:id="203"/>
        </w:sdtContent>
      </w:sdt>
      <w:r w:rsidR="005037B3">
        <w:rPr>
          <w:rFonts w:ascii="Gill Sans" w:eastAsia="Gill Sans" w:hAnsi="Gill Sans" w:cs="Gill Sans"/>
          <w:color w:val="000000"/>
        </w:rPr>
        <w:t xml:space="preserve">Supply Planning is the component of supply chain management involved with determining how to best fulfill the requirements created from the demand plan. The </w:t>
      </w:r>
      <w:r w:rsidR="005037B3">
        <w:rPr>
          <w:rFonts w:ascii="Gill Sans" w:eastAsia="Gill Sans" w:hAnsi="Gill Sans" w:cs="Gill Sans"/>
          <w:color w:val="000000"/>
        </w:rPr>
        <w:lastRenderedPageBreak/>
        <w:t>objective is to balance supply and demand in a manner that achieves the service delivery and financial objectives of the health program.</w:t>
      </w:r>
      <w:commentRangeEnd w:id="202"/>
      <w:r w:rsidR="005037B3">
        <w:commentReference w:id="202"/>
      </w:r>
      <w:commentRangeEnd w:id="203"/>
      <w:r w:rsidR="00664F2C">
        <w:rPr>
          <w:rStyle w:val="CommentReference"/>
        </w:rPr>
        <w:commentReference w:id="203"/>
      </w:r>
      <w:r w:rsidR="005037B3">
        <w:rPr>
          <w:rFonts w:ascii="Gill Sans" w:eastAsia="Gill Sans" w:hAnsi="Gill Sans" w:cs="Gill Sans"/>
          <w:color w:val="000000"/>
        </w:rPr>
        <w:t xml:space="preserve"> </w:t>
      </w:r>
    </w:p>
    <w:p w14:paraId="6BDC8F6C" w14:textId="7B5FF783" w:rsidR="005037B3" w:rsidRPr="00823413" w:rsidRDefault="005037B3" w:rsidP="00316914">
      <w:pPr>
        <w:pStyle w:val="Heading2"/>
        <w:numPr>
          <w:ilvl w:val="0"/>
          <w:numId w:val="91"/>
        </w:numPr>
        <w:pBdr>
          <w:top w:val="nil"/>
          <w:left w:val="nil"/>
          <w:bottom w:val="nil"/>
          <w:right w:val="nil"/>
          <w:between w:val="nil"/>
        </w:pBdr>
        <w:rPr>
          <w:rFonts w:ascii="Gill Sans" w:eastAsia="Gill Sans" w:hAnsi="Gill Sans" w:cs="Gill Sans"/>
          <w:color w:val="000099"/>
          <w:sz w:val="28"/>
          <w:szCs w:val="28"/>
        </w:rPr>
      </w:pPr>
      <w:bookmarkStart w:id="204" w:name="_Toc57382841"/>
      <w:bookmarkStart w:id="205" w:name="_Toc57478211"/>
      <w:r w:rsidRPr="00823413">
        <w:rPr>
          <w:rFonts w:ascii="Gill Sans" w:eastAsia="Gill Sans" w:hAnsi="Gill Sans" w:cs="Gill Sans"/>
          <w:color w:val="000099"/>
          <w:sz w:val="28"/>
          <w:szCs w:val="28"/>
        </w:rPr>
        <w:t>Supply Planning</w:t>
      </w:r>
      <w:bookmarkEnd w:id="204"/>
      <w:bookmarkEnd w:id="205"/>
    </w:p>
    <w:p w14:paraId="39EA386F" w14:textId="598E256A" w:rsidR="008F6E1C" w:rsidRPr="008F6E1C" w:rsidRDefault="005037B3" w:rsidP="008F6E1C">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All major data points (consumption, shipments, inventory) come together on the supply planning module, and this is where many supply planners will spend the majority of their time. Users are able to click on many of the cells in the table to directly edit their data.</w:t>
      </w:r>
      <w:r w:rsidR="008F6E1C">
        <w:rPr>
          <w:rFonts w:ascii="Gill Sans" w:eastAsia="Gill Sans" w:hAnsi="Gill Sans" w:cs="Gill Sans"/>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Pr>
          <w:rFonts w:ascii="Gill Sans" w:eastAsia="Gill Sans" w:hAnsi="Gill Sans" w:cs="Gill Sans"/>
          <w:color w:val="000000"/>
        </w:rPr>
        <w:t xml:space="preserve">, </w:t>
      </w:r>
      <w:r w:rsidR="008F6E1C" w:rsidRPr="008F6E1C">
        <w:rPr>
          <w:rFonts w:ascii="Gill Sans" w:eastAsia="Gill Sans" w:hAnsi="Gill Sans" w:cs="Gill Sans"/>
          <w:b/>
          <w:color w:val="000000"/>
        </w:rPr>
        <w:t>Supply Plan Reviewers</w:t>
      </w:r>
      <w:r w:rsidR="008F6E1C">
        <w:rPr>
          <w:rFonts w:ascii="Gill Sans" w:eastAsia="Gill Sans" w:hAnsi="Gill Sans" w:cs="Gill Sans"/>
          <w:color w:val="000000"/>
        </w:rPr>
        <w:t xml:space="preserve"> 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 xml:space="preserve">Users </w:t>
      </w:r>
      <w:r w:rsidR="008F6E1C">
        <w:rPr>
          <w:rFonts w:ascii="Gill Sans" w:eastAsia="Gill Sans" w:hAnsi="Gill Sans" w:cs="Gill Sans"/>
          <w:color w:val="000000"/>
        </w:rPr>
        <w:t>can add/edit the supply plan. The Guest User can only view the supply plan.</w:t>
      </w:r>
    </w:p>
    <w:p w14:paraId="0777146E" w14:textId="241D6106" w:rsidR="005037B3" w:rsidRDefault="005037B3" w:rsidP="005037B3">
      <w:pPr>
        <w:pBdr>
          <w:top w:val="nil"/>
          <w:left w:val="nil"/>
          <w:bottom w:val="nil"/>
          <w:right w:val="nil"/>
          <w:between w:val="nil"/>
        </w:pBdr>
        <w:spacing w:line="288" w:lineRule="auto"/>
        <w:rPr>
          <w:color w:val="000000"/>
        </w:rPr>
      </w:pPr>
    </w:p>
    <w:p w14:paraId="7E576C8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258350C2" w14:textId="4CD45A36" w:rsidR="00823413" w:rsidRDefault="00624134"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6CF11F84" wp14:editId="730581C7">
            <wp:extent cx="6154420" cy="347154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upply plan 1.PNG"/>
                    <pic:cNvPicPr/>
                  </pic:nvPicPr>
                  <pic:blipFill>
                    <a:blip r:embed="rId176">
                      <a:extLst>
                        <a:ext uri="{28A0092B-C50C-407E-A947-70E740481C1C}">
                          <a14:useLocalDpi xmlns:a14="http://schemas.microsoft.com/office/drawing/2010/main" val="0"/>
                        </a:ext>
                      </a:extLst>
                    </a:blip>
                    <a:stretch>
                      <a:fillRect/>
                    </a:stretch>
                  </pic:blipFill>
                  <pic:spPr>
                    <a:xfrm>
                      <a:off x="0" y="0"/>
                      <a:ext cx="6154420" cy="3471545"/>
                    </a:xfrm>
                    <a:prstGeom prst="rect">
                      <a:avLst/>
                    </a:prstGeom>
                  </pic:spPr>
                </pic:pic>
              </a:graphicData>
            </a:graphic>
          </wp:inline>
        </w:drawing>
      </w:r>
    </w:p>
    <w:p w14:paraId="55FAE9F3" w14:textId="45404A26" w:rsidR="005037B3" w:rsidRDefault="00823413" w:rsidP="00823413">
      <w:pPr>
        <w:pStyle w:val="Caption"/>
        <w:jc w:val="center"/>
        <w:rPr>
          <w:rFonts w:ascii="Gill Sans" w:eastAsia="Gill Sans" w:hAnsi="Gill Sans" w:cs="Gill Sans"/>
          <w:color w:val="000000"/>
        </w:rPr>
      </w:pPr>
      <w:r>
        <w:t xml:space="preserve">Figure </w:t>
      </w:r>
      <w:r w:rsidR="00104ED0">
        <w:t>19.A</w:t>
      </w:r>
      <w:r>
        <w:t xml:space="preserve">- </w:t>
      </w:r>
      <w:r w:rsidRPr="00022E5A">
        <w:t>Supply planning</w:t>
      </w:r>
    </w:p>
    <w:p w14:paraId="15EDEAD8" w14:textId="77777777"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Supply Planning &gt; “Supply Planning” </w:t>
      </w:r>
    </w:p>
    <w:p w14:paraId="63571298" w14:textId="266F35A2" w:rsidR="005037B3" w:rsidRDefault="005037B3" w:rsidP="00823413">
      <w:pPr>
        <w:pBdr>
          <w:top w:val="nil"/>
          <w:left w:val="nil"/>
          <w:bottom w:val="nil"/>
          <w:right w:val="nil"/>
          <w:between w:val="nil"/>
        </w:pBdr>
        <w:spacing w:line="276" w:lineRule="auto"/>
        <w:ind w:left="360"/>
        <w:rPr>
          <w:ins w:id="206" w:author="GHSC-PSM" w:date="2020-11-17T17:08:00Z"/>
          <w:rFonts w:ascii="Gill Sans" w:eastAsia="Gill Sans" w:hAnsi="Gill Sans" w:cs="Gill Sans"/>
          <w:color w:val="000000"/>
        </w:rPr>
      </w:pPr>
      <w:r>
        <w:rPr>
          <w:rFonts w:ascii="Gill Sans" w:eastAsia="Gill Sans" w:hAnsi="Gill Sans" w:cs="Gill Sans"/>
          <w:color w:val="000000"/>
        </w:rPr>
        <w:t>To begin:</w:t>
      </w:r>
      <w:sdt>
        <w:sdtPr>
          <w:tag w:val="goog_rdk_156"/>
          <w:id w:val="2072763973"/>
          <w:showingPlcHdr/>
        </w:sdtPr>
        <w:sdtEndPr/>
        <w:sdtContent>
          <w:r w:rsidR="00823413">
            <w:t xml:space="preserve">     </w:t>
          </w:r>
        </w:sdtContent>
      </w:sdt>
    </w:p>
    <w:p w14:paraId="1E713EEB" w14:textId="293F104E" w:rsidR="005037B3" w:rsidRDefault="005037B3" w:rsidP="00316914">
      <w:pPr>
        <w:numPr>
          <w:ilvl w:val="1"/>
          <w:numId w:val="237"/>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color w:val="000000"/>
        </w:rPr>
        <w:t xml:space="preserve">Select the required </w:t>
      </w:r>
      <w:r>
        <w:rPr>
          <w:rFonts w:ascii="Gill Sans" w:eastAsia="Gill Sans" w:hAnsi="Gill Sans" w:cs="Gill Sans"/>
          <w:b/>
          <w:color w:val="000000"/>
        </w:rPr>
        <w:t>Program</w:t>
      </w:r>
      <w:r>
        <w:rPr>
          <w:rFonts w:ascii="Gill Sans" w:eastAsia="Gill Sans" w:hAnsi="Gill Sans" w:cs="Gill Sans"/>
          <w:color w:val="000000"/>
        </w:rPr>
        <w:t xml:space="preserve">. The dropdown </w:t>
      </w:r>
      <w:r w:rsidR="002C77C1">
        <w:rPr>
          <w:rFonts w:ascii="Gill Sans" w:eastAsia="Gill Sans" w:hAnsi="Gill Sans" w:cs="Gill Sans"/>
          <w:color w:val="000000"/>
        </w:rPr>
        <w:t>function</w:t>
      </w:r>
      <w:r>
        <w:rPr>
          <w:rFonts w:ascii="Gill Sans" w:eastAsia="Gill Sans" w:hAnsi="Gill Sans" w:cs="Gill Sans"/>
          <w:color w:val="000000"/>
        </w:rPr>
        <w:t xml:space="preserve"> in the supply plan will show all the programs that have been downloaded by the user in his local machine. Refer to </w:t>
      </w:r>
      <w:sdt>
        <w:sdtPr>
          <w:tag w:val="goog_rdk_158"/>
          <w:id w:val="-326904406"/>
          <w:showingPlcHdr/>
        </w:sdtPr>
        <w:sdtEndPr/>
        <w:sdtContent>
          <w:r w:rsidR="00CF623A">
            <w:t xml:space="preserve">     </w:t>
          </w:r>
        </w:sdtContent>
      </w:sdt>
      <w:r>
        <w:rPr>
          <w:rFonts w:ascii="Gill Sans" w:eastAsia="Gill Sans" w:hAnsi="Gill Sans" w:cs="Gill Sans"/>
        </w:rPr>
        <w:t>“</w:t>
      </w:r>
      <w:hyperlink w:anchor="_Working_with_Program" w:history="1">
        <w:r w:rsidRPr="00CF623A">
          <w:rPr>
            <w:rStyle w:val="Hyperlink"/>
            <w:rFonts w:ascii="Gill Sans" w:eastAsia="Gill Sans" w:hAnsi="Gill Sans" w:cs="Gill Sans"/>
          </w:rPr>
          <w:t>Working with Program Data</w:t>
        </w:r>
      </w:hyperlink>
      <w:r>
        <w:rPr>
          <w:rFonts w:ascii="Gill Sans" w:eastAsia="Gill Sans" w:hAnsi="Gill Sans" w:cs="Gill Sans"/>
        </w:rPr>
        <w:t>”</w:t>
      </w:r>
      <w:r>
        <w:rPr>
          <w:rFonts w:ascii="Gill Sans" w:eastAsia="Gill Sans" w:hAnsi="Gill Sans" w:cs="Gill Sans"/>
          <w:color w:val="000000"/>
        </w:rPr>
        <w:t xml:space="preserve"> for details.</w:t>
      </w:r>
      <w:r>
        <w:rPr>
          <w:rFonts w:ascii="Gill Sans" w:eastAsia="Gill Sans" w:hAnsi="Gill Sans" w:cs="Gill Sans"/>
          <w:b/>
          <w:color w:val="000000"/>
        </w:rPr>
        <w:t xml:space="preserve"> </w:t>
      </w:r>
    </w:p>
    <w:p w14:paraId="79876DD9" w14:textId="77777777" w:rsidR="005037B3" w:rsidRDefault="005037B3" w:rsidP="00316914">
      <w:pPr>
        <w:numPr>
          <w:ilvl w:val="1"/>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Select the required </w:t>
      </w:r>
      <w:r>
        <w:rPr>
          <w:rFonts w:ascii="Gill Sans" w:eastAsia="Gill Sans" w:hAnsi="Gill Sans" w:cs="Gill Sans"/>
          <w:b/>
          <w:color w:val="000000"/>
        </w:rPr>
        <w:t>QAT Product</w:t>
      </w:r>
      <w:r>
        <w:rPr>
          <w:rFonts w:ascii="Gill Sans" w:eastAsia="Gill Sans" w:hAnsi="Gill Sans" w:cs="Gill Sans"/>
          <w:color w:val="000000"/>
        </w:rPr>
        <w:t xml:space="preserve">. </w:t>
      </w:r>
    </w:p>
    <w:p w14:paraId="5B8E0BAD" w14:textId="77777777"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The screen displays Supply Plan divided into two </w:t>
      </w:r>
      <w:r>
        <w:rPr>
          <w:rFonts w:ascii="Gill Sans" w:eastAsia="Gill Sans" w:hAnsi="Gill Sans" w:cs="Gill Sans"/>
        </w:rPr>
        <w:t>parts</w:t>
      </w:r>
      <w:r>
        <w:rPr>
          <w:rFonts w:ascii="Gill Sans" w:eastAsia="Gill Sans" w:hAnsi="Gill Sans" w:cs="Gill Sans"/>
          <w:color w:val="000000"/>
        </w:rPr>
        <w:t xml:space="preserve">: </w:t>
      </w:r>
      <w:r>
        <w:rPr>
          <w:rFonts w:ascii="Gill Sans" w:eastAsia="Gill Sans" w:hAnsi="Gill Sans" w:cs="Gill Sans"/>
          <w:b/>
          <w:color w:val="000000"/>
        </w:rPr>
        <w:t>Current Supply Plan</w:t>
      </w:r>
      <w:r>
        <w:rPr>
          <w:rFonts w:ascii="Gill Sans" w:eastAsia="Gill Sans" w:hAnsi="Gill Sans" w:cs="Gill Sans"/>
          <w:color w:val="000000"/>
        </w:rPr>
        <w:t xml:space="preserve"> and </w:t>
      </w:r>
      <w:r>
        <w:rPr>
          <w:rFonts w:ascii="Gill Sans" w:eastAsia="Gill Sans" w:hAnsi="Gill Sans" w:cs="Gill Sans"/>
          <w:b/>
          <w:color w:val="000000"/>
        </w:rPr>
        <w:t>Supply Plan for Version1.</w:t>
      </w:r>
    </w:p>
    <w:p w14:paraId="7362D0C6" w14:textId="5EA33079"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lastRenderedPageBreak/>
        <w:t xml:space="preserve">By </w:t>
      </w:r>
      <w:r w:rsidR="00624134">
        <w:rPr>
          <w:rFonts w:ascii="Gill Sans" w:eastAsia="Gill Sans" w:hAnsi="Gill Sans" w:cs="Gill Sans"/>
          <w:color w:val="000000"/>
        </w:rPr>
        <w:t>default, the</w:t>
      </w:r>
      <w:r>
        <w:rPr>
          <w:rFonts w:ascii="Gill Sans" w:eastAsia="Gill Sans" w:hAnsi="Gill Sans" w:cs="Gill Sans"/>
          <w:color w:val="000000"/>
        </w:rPr>
        <w:t xml:space="preserve"> past 5 months and 12 future months from the current date are shown. Use </w:t>
      </w:r>
      <w:r>
        <w:rPr>
          <w:rFonts w:ascii="Gill Sans" w:eastAsia="Gill Sans" w:hAnsi="Gill Sans" w:cs="Gill Sans"/>
          <w:b/>
          <w:color w:val="000000"/>
        </w:rPr>
        <w:t>Scroll to Left/Right</w:t>
      </w:r>
      <w:r>
        <w:rPr>
          <w:rFonts w:ascii="Gill Sans" w:eastAsia="Gill Sans" w:hAnsi="Gill Sans" w:cs="Gill Sans"/>
          <w:color w:val="000000"/>
        </w:rPr>
        <w:t xml:space="preserve"> to shows data for 6 months in the past/future</w:t>
      </w:r>
    </w:p>
    <w:p w14:paraId="30F02F7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959EC08"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07" w:name="_Toc57382842"/>
      <w:bookmarkStart w:id="208" w:name="_Toc57478212"/>
      <w:r>
        <w:rPr>
          <w:rFonts w:ascii="Gill Sans" w:eastAsia="Gill Sans" w:hAnsi="Gill Sans" w:cs="Gill Sans"/>
          <w:highlight w:val="white"/>
        </w:rPr>
        <w:t>Opening &amp; Ending Balance</w:t>
      </w:r>
      <w:bookmarkEnd w:id="207"/>
      <w:bookmarkEnd w:id="208"/>
    </w:p>
    <w:p w14:paraId="59C0B5CA"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510AD9C7" w14:textId="77777777" w:rsidR="005037B3" w:rsidRDefault="005037B3" w:rsidP="00316914">
      <w:pPr>
        <w:numPr>
          <w:ilvl w:val="0"/>
          <w:numId w:val="6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Opening Balance</w:t>
      </w:r>
      <w:r>
        <w:rPr>
          <w:rFonts w:ascii="Gill Sans" w:eastAsia="Gill Sans" w:hAnsi="Gill Sans" w:cs="Gill Sans"/>
          <w:color w:val="000000"/>
        </w:rPr>
        <w:t xml:space="preserve"> is equal to the ending balance of the previous month, except the very first month of the program, where the opening balance is zero. </w:t>
      </w:r>
    </w:p>
    <w:p w14:paraId="28518781" w14:textId="36AC389A" w:rsidR="005037B3" w:rsidRDefault="005037B3" w:rsidP="00316914">
      <w:pPr>
        <w:numPr>
          <w:ilvl w:val="0"/>
          <w:numId w:val="6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 the user begins the data entry for consumption, shipments and adjustments, the </w:t>
      </w:r>
      <w:r w:rsidR="00624134">
        <w:rPr>
          <w:rFonts w:ascii="Gill Sans" w:eastAsia="Gill Sans" w:hAnsi="Gill Sans" w:cs="Gill Sans"/>
          <w:b/>
          <w:color w:val="000000"/>
        </w:rPr>
        <w:t>ending balance</w:t>
      </w:r>
      <w:r>
        <w:rPr>
          <w:rFonts w:ascii="Gill Sans" w:eastAsia="Gill Sans" w:hAnsi="Gill Sans" w:cs="Gill Sans"/>
          <w:color w:val="000000"/>
        </w:rPr>
        <w:t xml:space="preserve"> changes. The ending balance </w:t>
      </w:r>
      <w:r w:rsidR="00624134">
        <w:rPr>
          <w:rFonts w:ascii="Gill Sans" w:eastAsia="Gill Sans" w:hAnsi="Gill Sans" w:cs="Gill Sans"/>
          <w:color w:val="000000"/>
        </w:rPr>
        <w:t>is calculated</w:t>
      </w:r>
      <w:r>
        <w:rPr>
          <w:rFonts w:ascii="Gill Sans" w:eastAsia="Gill Sans" w:hAnsi="Gill Sans" w:cs="Gill Sans"/>
          <w:color w:val="000000"/>
        </w:rPr>
        <w:t xml:space="preserve"> as shown below:</w:t>
      </w:r>
    </w:p>
    <w:p w14:paraId="5AC81C08" w14:textId="77777777" w:rsidR="005037B3" w:rsidRDefault="005037B3" w:rsidP="00823413">
      <w:pPr>
        <w:pBdr>
          <w:top w:val="nil"/>
          <w:left w:val="nil"/>
          <w:bottom w:val="nil"/>
          <w:right w:val="nil"/>
          <w:between w:val="nil"/>
        </w:pBdr>
        <w:ind w:firstLine="720"/>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4004F87D" wp14:editId="35509891">
            <wp:extent cx="4933950" cy="1981200"/>
            <wp:effectExtent l="0" t="0" r="0" b="0"/>
            <wp:docPr id="99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7"/>
                    <a:srcRect/>
                    <a:stretch>
                      <a:fillRect/>
                    </a:stretch>
                  </pic:blipFill>
                  <pic:spPr>
                    <a:xfrm>
                      <a:off x="0" y="0"/>
                      <a:ext cx="4934178" cy="1981292"/>
                    </a:xfrm>
                    <a:prstGeom prst="rect">
                      <a:avLst/>
                    </a:prstGeom>
                    <a:ln/>
                  </pic:spPr>
                </pic:pic>
              </a:graphicData>
            </a:graphic>
          </wp:inline>
        </w:drawing>
      </w:r>
    </w:p>
    <w:p w14:paraId="49E833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C03F27F"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09" w:name="_Consumption"/>
      <w:bookmarkStart w:id="210" w:name="_Toc57382843"/>
      <w:bookmarkStart w:id="211" w:name="_Toc57478213"/>
      <w:bookmarkEnd w:id="209"/>
      <w:r>
        <w:rPr>
          <w:rFonts w:ascii="Gill Sans" w:eastAsia="Gill Sans" w:hAnsi="Gill Sans" w:cs="Gill Sans"/>
          <w:highlight w:val="white"/>
        </w:rPr>
        <w:t>Consumption</w:t>
      </w:r>
      <w:bookmarkEnd w:id="210"/>
      <w:bookmarkEnd w:id="211"/>
    </w:p>
    <w:p w14:paraId="6E7AEBD1" w14:textId="77777777" w:rsidR="005037B3" w:rsidRDefault="005037B3" w:rsidP="005037B3">
      <w:pPr>
        <w:rPr>
          <w:rFonts w:ascii="Gill Sans" w:eastAsia="Gill Sans" w:hAnsi="Gill Sans" w:cs="Gill Sans"/>
          <w:color w:val="000000"/>
        </w:rPr>
      </w:pPr>
    </w:p>
    <w:p w14:paraId="7CB5B08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Users can enter two types of consumption: </w:t>
      </w:r>
      <w:r>
        <w:rPr>
          <w:rFonts w:ascii="Gill Sans" w:eastAsia="Gill Sans" w:hAnsi="Gill Sans" w:cs="Gill Sans"/>
          <w:b/>
          <w:color w:val="000000"/>
        </w:rPr>
        <w:t>forecast consumption</w:t>
      </w:r>
      <w:r>
        <w:rPr>
          <w:rFonts w:ascii="Gill Sans" w:eastAsia="Gill Sans" w:hAnsi="Gill Sans" w:cs="Gill Sans"/>
          <w:color w:val="000000"/>
        </w:rPr>
        <w:t xml:space="preserve"> and </w:t>
      </w:r>
      <w:r>
        <w:rPr>
          <w:rFonts w:ascii="Gill Sans" w:eastAsia="Gill Sans" w:hAnsi="Gill Sans" w:cs="Gill Sans"/>
          <w:b/>
          <w:color w:val="000000"/>
        </w:rPr>
        <w:t>actual consumption.</w:t>
      </w:r>
      <w:r>
        <w:rPr>
          <w:rFonts w:ascii="Gill Sans" w:eastAsia="Gill Sans" w:hAnsi="Gill Sans" w:cs="Gill Sans"/>
          <w:color w:val="000000"/>
        </w:rPr>
        <w:t xml:space="preserve"> Users may not enter actual consumption in months in the future or forecast consumption more than six months in the past from the current month.</w:t>
      </w:r>
    </w:p>
    <w:p w14:paraId="614211C5" w14:textId="77777777" w:rsidR="005037B3" w:rsidRDefault="005037B3" w:rsidP="005037B3">
      <w:pPr>
        <w:rPr>
          <w:rFonts w:ascii="Gill Sans" w:eastAsia="Gill Sans" w:hAnsi="Gill Sans" w:cs="Gill Sans"/>
          <w:color w:val="000000"/>
        </w:rPr>
      </w:pPr>
    </w:p>
    <w:p w14:paraId="3EB08D9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Multi-region programs would have multiple rows for entering/editing the consumption records for each region. The total shows the aggregated consumption for all regions.</w:t>
      </w:r>
    </w:p>
    <w:p w14:paraId="16354163" w14:textId="77777777" w:rsidR="005037B3" w:rsidRDefault="005037B3" w:rsidP="005037B3">
      <w:pPr>
        <w:rPr>
          <w:rFonts w:ascii="Gill Sans" w:eastAsia="Gill Sans" w:hAnsi="Gill Sans" w:cs="Gill Sans"/>
          <w:color w:val="000000"/>
        </w:rPr>
      </w:pPr>
    </w:p>
    <w:p w14:paraId="141A30C9" w14:textId="77777777" w:rsidR="005037B3" w:rsidRDefault="005037B3" w:rsidP="005037B3">
      <w:pPr>
        <w:rPr>
          <w:rFonts w:ascii="Gill Sans" w:eastAsia="Gill Sans" w:hAnsi="Gill Sans" w:cs="Gill Sans"/>
          <w:color w:val="000000"/>
        </w:rPr>
      </w:pPr>
    </w:p>
    <w:p w14:paraId="4BCE3CE0"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w:t>
      </w:r>
      <w:r>
        <w:rPr>
          <w:rFonts w:ascii="Gill Sans" w:eastAsia="Gill Sans" w:hAnsi="Gill Sans" w:cs="Gill Sans"/>
          <w:color w:val="000000"/>
        </w:rPr>
        <w:t xml:space="preserve"> consumption records, click any cell on the Consumption row of the supply plan. A new window called </w:t>
      </w:r>
      <w:r>
        <w:rPr>
          <w:rFonts w:ascii="Gill Sans" w:eastAsia="Gill Sans" w:hAnsi="Gill Sans" w:cs="Gill Sans"/>
          <w:b/>
          <w:color w:val="000000"/>
        </w:rPr>
        <w:t>Consumption Details</w:t>
      </w:r>
      <w:r>
        <w:rPr>
          <w:rFonts w:ascii="Gill Sans" w:eastAsia="Gill Sans" w:hAnsi="Gill Sans" w:cs="Gill Sans"/>
          <w:color w:val="000000"/>
        </w:rPr>
        <w:t xml:space="preserve"> will pop up.</w:t>
      </w:r>
    </w:p>
    <w:p w14:paraId="42023D82"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consumption record of any month to display further details.</w:t>
      </w:r>
    </w:p>
    <w:p w14:paraId="6AFE7FC9"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details row and select “Add new consumption” to create a new record.</w:t>
      </w:r>
    </w:p>
    <w:p w14:paraId="59B460B4" w14:textId="77777777" w:rsidR="00823413" w:rsidRDefault="00624134" w:rsidP="00823413">
      <w:pPr>
        <w:keepNext/>
        <w:jc w:val="center"/>
      </w:pPr>
      <w:r>
        <w:rPr>
          <w:noProof/>
          <w:lang w:eastAsia="en-US" w:bidi="ar-SA"/>
        </w:rPr>
        <w:lastRenderedPageBreak/>
        <w:drawing>
          <wp:inline distT="0" distB="0" distL="0" distR="0" wp14:anchorId="6737A91A" wp14:editId="6FF9D474">
            <wp:extent cx="6154420" cy="24453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154420" cy="2445385"/>
                    </a:xfrm>
                    <a:prstGeom prst="rect">
                      <a:avLst/>
                    </a:prstGeom>
                  </pic:spPr>
                </pic:pic>
              </a:graphicData>
            </a:graphic>
          </wp:inline>
        </w:drawing>
      </w:r>
    </w:p>
    <w:p w14:paraId="407940E0" w14:textId="691C2855" w:rsidR="005037B3" w:rsidRDefault="00823413" w:rsidP="00823413">
      <w:pPr>
        <w:pStyle w:val="Caption"/>
        <w:jc w:val="center"/>
        <w:rPr>
          <w:rFonts w:ascii="Gill Sans" w:eastAsia="Gill Sans" w:hAnsi="Gill Sans" w:cs="Gill Sans"/>
          <w:highlight w:val="white"/>
        </w:rPr>
      </w:pPr>
      <w:r>
        <w:t xml:space="preserve">Figure </w:t>
      </w:r>
      <w:r w:rsidR="00104ED0">
        <w:t>19.A.b</w:t>
      </w:r>
      <w:r>
        <w:t>- Supply Plan</w:t>
      </w:r>
    </w:p>
    <w:p w14:paraId="796AD841" w14:textId="77777777" w:rsidR="00624134" w:rsidRDefault="00624134" w:rsidP="005037B3">
      <w:pPr>
        <w:rPr>
          <w:rFonts w:ascii="Gill Sans" w:eastAsia="Gill Sans" w:hAnsi="Gill Sans" w:cs="Gill Sans"/>
          <w:highlight w:val="white"/>
        </w:rPr>
      </w:pPr>
    </w:p>
    <w:p w14:paraId="06BA98C9"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Add all the required consumption details including consumption type, data source, quantity, etc.</w:t>
      </w:r>
    </w:p>
    <w:p w14:paraId="3F840E78"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submit.</w:t>
      </w:r>
    </w:p>
    <w:p w14:paraId="482BD4F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49579CB" w14:textId="77777777" w:rsidR="005037B3" w:rsidRDefault="005037B3" w:rsidP="005037B3">
      <w:pPr>
        <w:pBdr>
          <w:top w:val="nil"/>
          <w:left w:val="nil"/>
          <w:bottom w:val="nil"/>
          <w:right w:val="nil"/>
          <w:between w:val="nil"/>
        </w:pBdr>
        <w:jc w:val="center"/>
        <w:rPr>
          <w:rFonts w:ascii="Gill Sans" w:eastAsia="Gill Sans" w:hAnsi="Gill Sans" w:cs="Gill Sans"/>
          <w:color w:val="000000"/>
          <w:sz w:val="18"/>
          <w:szCs w:val="18"/>
        </w:rPr>
      </w:pPr>
    </w:p>
    <w:p w14:paraId="2D70B322" w14:textId="68F958C3"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7964279E" wp14:editId="5E5867EA">
            <wp:extent cx="6120130" cy="2544445"/>
            <wp:effectExtent l="0" t="0" r="0" b="0"/>
            <wp:docPr id="97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79"/>
                    <a:srcRect/>
                    <a:stretch>
                      <a:fillRect/>
                    </a:stretch>
                  </pic:blipFill>
                  <pic:spPr>
                    <a:xfrm>
                      <a:off x="0" y="0"/>
                      <a:ext cx="6120130" cy="2544445"/>
                    </a:xfrm>
                    <a:prstGeom prst="rect">
                      <a:avLst/>
                    </a:prstGeom>
                    <a:ln/>
                  </pic:spPr>
                </pic:pic>
              </a:graphicData>
            </a:graphic>
          </wp:inline>
        </w:drawing>
      </w:r>
    </w:p>
    <w:p w14:paraId="00CCCAA0" w14:textId="0CCFCBAD" w:rsidR="005037B3" w:rsidRDefault="00823413" w:rsidP="00823413">
      <w:pPr>
        <w:pStyle w:val="Caption"/>
        <w:jc w:val="center"/>
        <w:rPr>
          <w:rFonts w:ascii="Gill Sans" w:eastAsia="Gill Sans" w:hAnsi="Gill Sans" w:cs="Gill Sans"/>
          <w:color w:val="000000"/>
        </w:rPr>
      </w:pPr>
      <w:r>
        <w:t xml:space="preserve">Figure </w:t>
      </w:r>
      <w:r w:rsidR="00104ED0">
        <w:t>19.A.b</w:t>
      </w:r>
      <w:r>
        <w:t xml:space="preserve">- </w:t>
      </w:r>
      <w:r w:rsidRPr="00C023F9">
        <w:t>Supply Plan - Consumption</w:t>
      </w:r>
    </w:p>
    <w:p w14:paraId="4B8606E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FC3E79E"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edit</w:t>
      </w:r>
      <w:r>
        <w:rPr>
          <w:rFonts w:ascii="Gill Sans" w:eastAsia="Gill Sans" w:hAnsi="Gill Sans" w:cs="Gill Sans"/>
          <w:color w:val="000000"/>
        </w:rPr>
        <w:t xml:space="preserve"> a consumption record or any of its details, users can access the Consumption Details screen following step #1-2 above. </w:t>
      </w:r>
    </w:p>
    <w:p w14:paraId="49998EEF"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any of the consumption details and click on “Submit” to save the changes.</w:t>
      </w:r>
    </w:p>
    <w:p w14:paraId="230D4E7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8773A2" w14:textId="1F792410"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Additionally, through the Consumption Details screen, users can access the Consumption data entry by clicking the link on the top right corner “Consumption Data Entry”. This link will redirect the user to the main consumption data entry screen shown on the Supply Plan </w:t>
      </w:r>
      <w:r>
        <w:rPr>
          <w:rFonts w:ascii="Gill Sans" w:eastAsia="Gill Sans" w:hAnsi="Gill Sans" w:cs="Gill Sans"/>
          <w:color w:val="000000"/>
        </w:rPr>
        <w:lastRenderedPageBreak/>
        <w:t>Data chapter of this manual. A direct click will open a separate tab on the browser. To open it on a separate QAT PWA, right click on the link and select “Open link in new Quantification Analytics Tool window”</w:t>
      </w:r>
      <w:r w:rsidR="00823413">
        <w:rPr>
          <w:rFonts w:ascii="Gill Sans" w:eastAsia="Gill Sans" w:hAnsi="Gill Sans" w:cs="Gill Sans"/>
          <w:color w:val="000000"/>
        </w:rPr>
        <w:t>.</w:t>
      </w:r>
    </w:p>
    <w:p w14:paraId="776BF03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86DF70"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40FA300E" wp14:editId="00976CEE">
            <wp:extent cx="6120130" cy="1231265"/>
            <wp:effectExtent l="0" t="0" r="0" b="0"/>
            <wp:docPr id="97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80"/>
                    <a:srcRect/>
                    <a:stretch>
                      <a:fillRect/>
                    </a:stretch>
                  </pic:blipFill>
                  <pic:spPr>
                    <a:xfrm>
                      <a:off x="0" y="0"/>
                      <a:ext cx="6120130" cy="1231265"/>
                    </a:xfrm>
                    <a:prstGeom prst="rect">
                      <a:avLst/>
                    </a:prstGeom>
                    <a:ln/>
                  </pic:spPr>
                </pic:pic>
              </a:graphicData>
            </a:graphic>
          </wp:inline>
        </w:drawing>
      </w:r>
    </w:p>
    <w:p w14:paraId="02EBF43C" w14:textId="3CDEE613" w:rsidR="005037B3" w:rsidRDefault="00823413" w:rsidP="00823413">
      <w:pPr>
        <w:pStyle w:val="Caption"/>
        <w:jc w:val="center"/>
        <w:rPr>
          <w:rFonts w:ascii="Gill Sans" w:eastAsia="Gill Sans" w:hAnsi="Gill Sans" w:cs="Gill Sans"/>
        </w:rPr>
      </w:pPr>
      <w:r>
        <w:t xml:space="preserve">Figure </w:t>
      </w:r>
      <w:r w:rsidR="00104ED0">
        <w:t xml:space="preserve">19.A.b </w:t>
      </w:r>
      <w:r>
        <w:t>- Quantification Analytics Tool W</w:t>
      </w:r>
      <w:r w:rsidRPr="00862E51">
        <w:t>indow</w:t>
      </w:r>
    </w:p>
    <w:p w14:paraId="31054B6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3329C12D"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63E4AC4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56B1B380"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2" w:name="_Toc57382844"/>
      <w:bookmarkStart w:id="213" w:name="_Toc57478214"/>
      <w:r>
        <w:rPr>
          <w:rFonts w:ascii="Gill Sans" w:eastAsia="Gill Sans" w:hAnsi="Gill Sans" w:cs="Gill Sans"/>
          <w:highlight w:val="white"/>
        </w:rPr>
        <w:t>Shipment</w:t>
      </w:r>
      <w:bookmarkEnd w:id="212"/>
      <w:bookmarkEnd w:id="213"/>
    </w:p>
    <w:p w14:paraId="7A40069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3551B4E8"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33D9B3B5" wp14:editId="4C3A8FAC">
            <wp:extent cx="6018848" cy="3519575"/>
            <wp:effectExtent l="0" t="0" r="0" b="0"/>
            <wp:docPr id="97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1"/>
                    <a:srcRect/>
                    <a:stretch>
                      <a:fillRect/>
                    </a:stretch>
                  </pic:blipFill>
                  <pic:spPr>
                    <a:xfrm>
                      <a:off x="0" y="0"/>
                      <a:ext cx="6018848" cy="3519575"/>
                    </a:xfrm>
                    <a:prstGeom prst="rect">
                      <a:avLst/>
                    </a:prstGeom>
                    <a:ln/>
                  </pic:spPr>
                </pic:pic>
              </a:graphicData>
            </a:graphic>
          </wp:inline>
        </w:drawing>
      </w:r>
    </w:p>
    <w:p w14:paraId="0548FD6A" w14:textId="72A31585" w:rsidR="005037B3" w:rsidRDefault="00823413" w:rsidP="00823413">
      <w:pPr>
        <w:pStyle w:val="Caption"/>
        <w:jc w:val="center"/>
        <w:rPr>
          <w:rFonts w:ascii="Gill Sans" w:eastAsia="Gill Sans" w:hAnsi="Gill Sans" w:cs="Gill Sans"/>
          <w:color w:val="000000"/>
        </w:rPr>
      </w:pPr>
      <w:r>
        <w:t xml:space="preserve">Figure </w:t>
      </w:r>
      <w:r w:rsidR="00104ED0">
        <w:t>19.A.c</w:t>
      </w:r>
      <w:r>
        <w:t>- Shipments</w:t>
      </w:r>
    </w:p>
    <w:p w14:paraId="5C2E6E0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40B871" w14:textId="74CF75D9"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third </w:t>
      </w:r>
      <w:r w:rsidR="002C77C1">
        <w:rPr>
          <w:rFonts w:ascii="Gill Sans" w:eastAsia="Gill Sans" w:hAnsi="Gill Sans" w:cs="Gill Sans"/>
          <w:color w:val="000000"/>
        </w:rPr>
        <w:t>function</w:t>
      </w:r>
      <w:r>
        <w:rPr>
          <w:rFonts w:ascii="Gill Sans" w:eastAsia="Gill Sans" w:hAnsi="Gill Sans" w:cs="Gill Sans"/>
          <w:color w:val="000000"/>
        </w:rPr>
        <w:t xml:space="preserve"> in the current supply plan is “Shipment”.</w:t>
      </w:r>
    </w:p>
    <w:p w14:paraId="59F0D171"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“Program” and the “QAT product”.</w:t>
      </w:r>
    </w:p>
    <w:p w14:paraId="069FC8C7"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Total counts of all the shipments are shown in the shipment row.</w:t>
      </w:r>
    </w:p>
    <w:p w14:paraId="3AE61CE9"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The next row is for QAT suggested shipments which are shipments “suggested” by QAT to reach maximum stock levels</w:t>
      </w:r>
    </w:p>
    <w:p w14:paraId="28EFED57"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suggests a shipment when inventory of that month is less than the min stock.</w:t>
      </w:r>
    </w:p>
    <w:p w14:paraId="1770DC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1831300"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1D94E3A" wp14:editId="7DA68F93">
            <wp:extent cx="5990273" cy="2450996"/>
            <wp:effectExtent l="0" t="0" r="0" b="0"/>
            <wp:docPr id="97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2"/>
                    <a:srcRect l="10015" t="12715" r="10288" b="43839"/>
                    <a:stretch>
                      <a:fillRect/>
                    </a:stretch>
                  </pic:blipFill>
                  <pic:spPr>
                    <a:xfrm>
                      <a:off x="0" y="0"/>
                      <a:ext cx="5990273" cy="2450996"/>
                    </a:xfrm>
                    <a:prstGeom prst="rect">
                      <a:avLst/>
                    </a:prstGeom>
                    <a:ln/>
                  </pic:spPr>
                </pic:pic>
              </a:graphicData>
            </a:graphic>
          </wp:inline>
        </w:drawing>
      </w:r>
    </w:p>
    <w:p w14:paraId="5FBA8AD3" w14:textId="6D2721DF" w:rsidR="005037B3" w:rsidRDefault="00823413" w:rsidP="00823413">
      <w:pPr>
        <w:pStyle w:val="Caption"/>
        <w:jc w:val="center"/>
        <w:rPr>
          <w:rFonts w:ascii="Gill Sans" w:eastAsia="Gill Sans" w:hAnsi="Gill Sans" w:cs="Gill Sans"/>
          <w:color w:val="000000"/>
        </w:rPr>
      </w:pPr>
      <w:r>
        <w:t xml:space="preserve">Figure </w:t>
      </w:r>
      <w:r w:rsidR="00104ED0">
        <w:t>19.A.c</w:t>
      </w:r>
      <w:r>
        <w:t xml:space="preserve">- </w:t>
      </w:r>
      <w:r w:rsidRPr="008B030E">
        <w:t>Supply plan - Shipment</w:t>
      </w:r>
    </w:p>
    <w:p w14:paraId="6D16326F" w14:textId="68D58ACA"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“Shipment Data Entry” </w:t>
      </w:r>
      <w:r w:rsidR="002C77C1">
        <w:rPr>
          <w:rFonts w:ascii="Gill Sans" w:eastAsia="Gill Sans" w:hAnsi="Gill Sans" w:cs="Gill Sans"/>
          <w:color w:val="000000"/>
        </w:rPr>
        <w:t>function</w:t>
      </w:r>
      <w:r>
        <w:rPr>
          <w:rFonts w:ascii="Gill Sans" w:eastAsia="Gill Sans" w:hAnsi="Gill Sans" w:cs="Gill Sans"/>
          <w:color w:val="000000"/>
        </w:rPr>
        <w:t xml:space="preserve"> on the top right corner to view the Data Entry page as shown above.</w:t>
      </w:r>
    </w:p>
    <w:p w14:paraId="0799ADBC"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specific cell to view the shipment details.</w:t>
      </w:r>
    </w:p>
    <w:p w14:paraId="2DAABDDF" w14:textId="3A6DF83E"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w:t>
      </w:r>
      <w:r w:rsidR="00104ED0">
        <w:rPr>
          <w:rFonts w:ascii="Gill Sans" w:eastAsia="Gill Sans" w:hAnsi="Gill Sans" w:cs="Gill Sans"/>
          <w:color w:val="000000"/>
        </w:rPr>
        <w:t>colors</w:t>
      </w:r>
      <w:r>
        <w:rPr>
          <w:rFonts w:ascii="Gill Sans" w:eastAsia="Gill Sans" w:hAnsi="Gill Sans" w:cs="Gill Sans"/>
          <w:color w:val="000000"/>
        </w:rPr>
        <w:t xml:space="preserve"> given to the shipment statuses are based on the procurement agent.</w:t>
      </w:r>
    </w:p>
    <w:p w14:paraId="0A42CCD0"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red icon indicates the given shipment is an “Emergency Shipment”.</w:t>
      </w:r>
    </w:p>
    <w:p w14:paraId="3FB7EEE6"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formula to calculate “Suggest Order” is shown below:</w:t>
      </w:r>
    </w:p>
    <w:p w14:paraId="0E54D54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7860770"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84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60"/>
      </w:tblGrid>
      <w:tr w:rsidR="005037B3" w14:paraId="5000FE15" w14:textId="77777777" w:rsidTr="00823413">
        <w:tc>
          <w:tcPr>
            <w:tcW w:w="8460" w:type="dxa"/>
            <w:shd w:val="clear" w:color="auto" w:fill="auto"/>
            <w:tcMar>
              <w:top w:w="100" w:type="dxa"/>
              <w:left w:w="100" w:type="dxa"/>
              <w:bottom w:w="100" w:type="dxa"/>
              <w:right w:w="100" w:type="dxa"/>
            </w:tcMar>
          </w:tcPr>
          <w:p w14:paraId="1BD831F3" w14:textId="77777777" w:rsidR="005037B3" w:rsidRDefault="005037B3" w:rsidP="00823413">
            <w:pPr>
              <w:widowControl w:val="0"/>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1CCC4D1D" wp14:editId="79DEFAC0">
                  <wp:extent cx="5362575" cy="1619250"/>
                  <wp:effectExtent l="0" t="0" r="0" b="0"/>
                  <wp:docPr id="97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3"/>
                          <a:srcRect/>
                          <a:stretch>
                            <a:fillRect/>
                          </a:stretch>
                        </pic:blipFill>
                        <pic:spPr>
                          <a:xfrm>
                            <a:off x="0" y="0"/>
                            <a:ext cx="5362575" cy="1619250"/>
                          </a:xfrm>
                          <a:prstGeom prst="rect">
                            <a:avLst/>
                          </a:prstGeom>
                          <a:ln/>
                        </pic:spPr>
                      </pic:pic>
                    </a:graphicData>
                  </a:graphic>
                </wp:inline>
              </w:drawing>
            </w:r>
          </w:p>
        </w:tc>
      </w:tr>
    </w:tbl>
    <w:p w14:paraId="79946DAE" w14:textId="2259DA34" w:rsidR="005037B3" w:rsidRDefault="005037B3" w:rsidP="005037B3">
      <w:pPr>
        <w:pBdr>
          <w:top w:val="nil"/>
          <w:left w:val="nil"/>
          <w:bottom w:val="nil"/>
          <w:right w:val="nil"/>
          <w:between w:val="nil"/>
        </w:pBdr>
        <w:rPr>
          <w:rFonts w:ascii="Gill Sans" w:eastAsia="Gill Sans" w:hAnsi="Gill Sans" w:cs="Gill Sans"/>
          <w:color w:val="000000"/>
        </w:rPr>
      </w:pPr>
    </w:p>
    <w:p w14:paraId="4E40AA77"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4" w:name="_Toc57382845"/>
      <w:bookmarkStart w:id="215" w:name="_Toc57478215"/>
      <w:r>
        <w:rPr>
          <w:rFonts w:ascii="Gill Sans" w:eastAsia="Gill Sans" w:hAnsi="Gill Sans" w:cs="Gill Sans"/>
          <w:highlight w:val="white"/>
        </w:rPr>
        <w:t>Manual Entry Shipments</w:t>
      </w:r>
      <w:bookmarkEnd w:id="214"/>
      <w:bookmarkEnd w:id="215"/>
    </w:p>
    <w:p w14:paraId="21D8739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248512C"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60C30229" wp14:editId="7A469DCB">
            <wp:extent cx="6018010" cy="2520632"/>
            <wp:effectExtent l="0" t="0" r="0" b="0"/>
            <wp:docPr id="97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4"/>
                    <a:srcRect l="10481" t="13124" r="10387" b="42578"/>
                    <a:stretch>
                      <a:fillRect/>
                    </a:stretch>
                  </pic:blipFill>
                  <pic:spPr>
                    <a:xfrm>
                      <a:off x="0" y="0"/>
                      <a:ext cx="6018010" cy="2520632"/>
                    </a:xfrm>
                    <a:prstGeom prst="rect">
                      <a:avLst/>
                    </a:prstGeom>
                    <a:ln/>
                  </pic:spPr>
                </pic:pic>
              </a:graphicData>
            </a:graphic>
          </wp:inline>
        </w:drawing>
      </w:r>
    </w:p>
    <w:p w14:paraId="142376F1" w14:textId="79F2A8FB" w:rsidR="005037B3" w:rsidRDefault="00823413" w:rsidP="00823413">
      <w:pPr>
        <w:pStyle w:val="Caption"/>
        <w:jc w:val="center"/>
        <w:rPr>
          <w:rFonts w:ascii="Gill Sans" w:eastAsia="Gill Sans" w:hAnsi="Gill Sans" w:cs="Gill Sans"/>
          <w:b/>
          <w:color w:val="000000"/>
        </w:rPr>
      </w:pPr>
      <w:r>
        <w:t xml:space="preserve">Figure </w:t>
      </w:r>
      <w:r w:rsidR="00104ED0">
        <w:t>19.A.d</w:t>
      </w:r>
      <w:r>
        <w:t>- Supply P</w:t>
      </w:r>
      <w:r w:rsidRPr="002B4206">
        <w:t>lan - Manual Entry Shipment</w:t>
      </w:r>
    </w:p>
    <w:p w14:paraId="2F96BD7D"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side button on Manual Entry Shipment and the above screen will be shown.</w:t>
      </w:r>
    </w:p>
    <w:p w14:paraId="44F03841"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a user wants to create a shipment for a particular month, click on the cell in the manual entry shipment row.</w:t>
      </w:r>
    </w:p>
    <w:p w14:paraId="4EAAF94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NOTE: If a user clicks on the manual entry shipment cell, it will allow the user to create a new manual entry shipment for that particular month. It will not show the existing shipments for that month.</w:t>
      </w:r>
    </w:p>
    <w:p w14:paraId="102995E0"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Order quantity for manual entry shipments will always be zero. The user can change the quantity later.</w:t>
      </w:r>
    </w:p>
    <w:p w14:paraId="266762A1"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73F936D"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cells to add new shipments.</w:t>
      </w:r>
    </w:p>
    <w:p w14:paraId="0D07ADBE"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of Emergency shipment, the frozen lead time is shown in red.</w:t>
      </w:r>
    </w:p>
    <w:p w14:paraId="7AA11023"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By using the pull down button the cells, the user can enter the details.</w:t>
      </w:r>
    </w:p>
    <w:p w14:paraId="0FF4FED0" w14:textId="375E7B61"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the user wants to convert the suggested shipment status to planned shipment, </w:t>
      </w:r>
      <w:r w:rsidR="00823413">
        <w:rPr>
          <w:rFonts w:ascii="Gill Sans" w:eastAsia="Gill Sans" w:hAnsi="Gill Sans" w:cs="Gill Sans"/>
          <w:color w:val="000000"/>
        </w:rPr>
        <w:t>estimated</w:t>
      </w:r>
      <w:r>
        <w:rPr>
          <w:rFonts w:ascii="Gill Sans" w:eastAsia="Gill Sans" w:hAnsi="Gill Sans" w:cs="Gill Sans"/>
          <w:color w:val="000000"/>
        </w:rPr>
        <w:t xml:space="preserve"> date will be calculated automatically.</w:t>
      </w:r>
    </w:p>
    <w:p w14:paraId="44E01AD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472D3E4" w14:textId="4EED41F8"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The user cannot choose the TBD (To be decided) </w:t>
      </w:r>
      <w:r w:rsidR="002C77C1">
        <w:rPr>
          <w:rFonts w:ascii="Gill Sans" w:eastAsia="Gill Sans" w:hAnsi="Gill Sans" w:cs="Gill Sans"/>
          <w:color w:val="000000"/>
        </w:rPr>
        <w:t>function</w:t>
      </w:r>
      <w:r>
        <w:rPr>
          <w:rFonts w:ascii="Gill Sans" w:eastAsia="Gill Sans" w:hAnsi="Gill Sans" w:cs="Gill Sans"/>
          <w:color w:val="000000"/>
        </w:rPr>
        <w:t xml:space="preserve"> until the shipment status is designated as planned.</w:t>
      </w:r>
    </w:p>
    <w:p w14:paraId="2437C29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312939"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user selects the shipment status as planned, then he/she doesn’t need to enter the budget in suggested shipments.</w:t>
      </w:r>
    </w:p>
    <w:p w14:paraId="1B0727AE"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list is filtered by data source type.</w:t>
      </w:r>
    </w:p>
    <w:p w14:paraId="7C8A0BFC"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Shipment mode </w:t>
      </w:r>
      <w:r>
        <w:rPr>
          <w:rFonts w:ascii="Gill Sans" w:eastAsia="Gill Sans" w:hAnsi="Gill Sans" w:cs="Gill Sans"/>
          <w:color w:val="000000"/>
        </w:rPr>
        <w:t>– there are two shipment modes i.e. air and sea.</w:t>
      </w:r>
    </w:p>
    <w:p w14:paraId="56FAB137" w14:textId="2C697D15"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There is </w:t>
      </w:r>
      <w:r w:rsidR="00823413">
        <w:rPr>
          <w:rFonts w:ascii="Gill Sans" w:eastAsia="Gill Sans" w:hAnsi="Gill Sans" w:cs="Gill Sans"/>
          <w:color w:val="000000"/>
        </w:rPr>
        <w:t>a</w:t>
      </w:r>
      <w:r>
        <w:rPr>
          <w:rFonts w:ascii="Gill Sans" w:eastAsia="Gill Sans" w:hAnsi="Gill Sans" w:cs="Gill Sans"/>
          <w:color w:val="000000"/>
        </w:rPr>
        <w:t xml:space="preserve"> </w:t>
      </w:r>
      <w:r w:rsidR="002C77C1">
        <w:rPr>
          <w:rFonts w:ascii="Gill Sans" w:eastAsia="Gill Sans" w:hAnsi="Gill Sans" w:cs="Gill Sans"/>
          <w:color w:val="000000"/>
        </w:rPr>
        <w:t>function</w:t>
      </w:r>
      <w:r>
        <w:rPr>
          <w:rFonts w:ascii="Gill Sans" w:eastAsia="Gill Sans" w:hAnsi="Gill Sans" w:cs="Gill Sans"/>
          <w:color w:val="000000"/>
        </w:rPr>
        <w:t xml:space="preserve"> to select currency. Based on the currency selected, the user will get the catalog price.</w:t>
      </w:r>
    </w:p>
    <w:p w14:paraId="6A6D6FC2"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But that price can be changed during negotiation.</w:t>
      </w:r>
    </w:p>
    <w:p w14:paraId="03654B15"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Freight cost is based on shipment mode.</w:t>
      </w:r>
    </w:p>
    <w:p w14:paraId="5FFE23CB" w14:textId="44DAB44C"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Shipment Mode can be sea or air.  Freight </w:t>
      </w:r>
      <w:r w:rsidR="00823413">
        <w:rPr>
          <w:rFonts w:ascii="Gill Sans" w:eastAsia="Gill Sans" w:hAnsi="Gill Sans" w:cs="Gill Sans"/>
          <w:color w:val="000000"/>
        </w:rPr>
        <w:t>cost is</w:t>
      </w:r>
      <w:r>
        <w:rPr>
          <w:rFonts w:ascii="Gill Sans" w:eastAsia="Gill Sans" w:hAnsi="Gill Sans" w:cs="Gill Sans"/>
          <w:color w:val="000000"/>
        </w:rPr>
        <w:t xml:space="preserve"> affected by whether the Shipment Mode is sea or air.</w:t>
      </w:r>
    </w:p>
    <w:p w14:paraId="33B0014F"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Right click on row, see quantity calculator:</w:t>
      </w:r>
    </w:p>
    <w:p w14:paraId="022EF005"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Manual order quantity and suggested order quantity can be made by selecting based on quantity.</w:t>
      </w:r>
    </w:p>
    <w:p w14:paraId="5DBAABC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D5C174E" w14:textId="77777777" w:rsidR="005037B3" w:rsidRDefault="005037B3" w:rsidP="00823413">
      <w:pPr>
        <w:pBdr>
          <w:top w:val="nil"/>
          <w:left w:val="nil"/>
          <w:bottom w:val="nil"/>
          <w:right w:val="nil"/>
          <w:between w:val="nil"/>
        </w:pBdr>
        <w:ind w:left="720"/>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3314AD90" wp14:editId="0220734E">
            <wp:extent cx="4286250" cy="2162175"/>
            <wp:effectExtent l="0" t="0" r="0" b="0"/>
            <wp:docPr id="96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5"/>
                    <a:srcRect/>
                    <a:stretch>
                      <a:fillRect/>
                    </a:stretch>
                  </pic:blipFill>
                  <pic:spPr>
                    <a:xfrm>
                      <a:off x="0" y="0"/>
                      <a:ext cx="4286250" cy="2162175"/>
                    </a:xfrm>
                    <a:prstGeom prst="rect">
                      <a:avLst/>
                    </a:prstGeom>
                    <a:ln/>
                  </pic:spPr>
                </pic:pic>
              </a:graphicData>
            </a:graphic>
          </wp:inline>
        </w:drawing>
      </w:r>
    </w:p>
    <w:p w14:paraId="30F6F669" w14:textId="77777777" w:rsidR="005037B3" w:rsidRDefault="005037B3" w:rsidP="005037B3">
      <w:pPr>
        <w:pBdr>
          <w:top w:val="nil"/>
          <w:left w:val="nil"/>
          <w:bottom w:val="nil"/>
          <w:right w:val="nil"/>
          <w:between w:val="nil"/>
        </w:pBdr>
        <w:rPr>
          <w:rFonts w:ascii="Gill Sans" w:eastAsia="Gill Sans" w:hAnsi="Gill Sans" w:cs="Gill Sans"/>
        </w:rPr>
      </w:pPr>
    </w:p>
    <w:p w14:paraId="0D57E347"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6" w:name="_Toc57382846"/>
      <w:bookmarkStart w:id="217" w:name="_Toc57478216"/>
      <w:r>
        <w:rPr>
          <w:rFonts w:ascii="Gill Sans" w:eastAsia="Gill Sans" w:hAnsi="Gill Sans" w:cs="Gill Sans"/>
          <w:highlight w:val="white"/>
        </w:rPr>
        <w:t>Adjustments</w:t>
      </w:r>
      <w:bookmarkEnd w:id="216"/>
      <w:bookmarkEnd w:id="217"/>
      <w:r>
        <w:rPr>
          <w:rFonts w:ascii="Gill Sans" w:eastAsia="Gill Sans" w:hAnsi="Gill Sans" w:cs="Gill Sans"/>
          <w:highlight w:val="white"/>
        </w:rPr>
        <w:t xml:space="preserve"> </w:t>
      </w:r>
    </w:p>
    <w:p w14:paraId="7FB6D90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24B1EC1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Users can add/edit stock adjustments by clicking on any cell of the Adjustments row in the supply plan module.</w:t>
      </w:r>
    </w:p>
    <w:p w14:paraId="58BC027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7D0CB00"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04E61475" wp14:editId="31F422DF">
            <wp:extent cx="5915204" cy="2195954"/>
            <wp:effectExtent l="0" t="0" r="0" b="0"/>
            <wp:docPr id="98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86"/>
                    <a:srcRect/>
                    <a:stretch>
                      <a:fillRect/>
                    </a:stretch>
                  </pic:blipFill>
                  <pic:spPr>
                    <a:xfrm>
                      <a:off x="0" y="0"/>
                      <a:ext cx="5915204" cy="2195954"/>
                    </a:xfrm>
                    <a:prstGeom prst="rect">
                      <a:avLst/>
                    </a:prstGeom>
                    <a:ln/>
                  </pic:spPr>
                </pic:pic>
              </a:graphicData>
            </a:graphic>
          </wp:inline>
        </w:drawing>
      </w:r>
    </w:p>
    <w:p w14:paraId="3FB707E3" w14:textId="080DBC3F" w:rsidR="005037B3" w:rsidRDefault="00823413" w:rsidP="00823413">
      <w:pPr>
        <w:pStyle w:val="Caption"/>
        <w:jc w:val="center"/>
        <w:rPr>
          <w:rFonts w:ascii="Gill Sans" w:eastAsia="Gill Sans" w:hAnsi="Gill Sans" w:cs="Gill Sans"/>
          <w:color w:val="000000"/>
        </w:rPr>
      </w:pPr>
      <w:r>
        <w:t xml:space="preserve">Figure </w:t>
      </w:r>
      <w:r w:rsidR="00104ED0">
        <w:t>19.A.e</w:t>
      </w:r>
      <w:r>
        <w:t>- Adjustments</w:t>
      </w:r>
    </w:p>
    <w:p w14:paraId="6BB670F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117D9D1"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month and cell </w:t>
      </w:r>
      <w:r>
        <w:rPr>
          <w:rFonts w:ascii="Gill Sans" w:eastAsia="Gill Sans" w:hAnsi="Gill Sans" w:cs="Gill Sans"/>
        </w:rPr>
        <w:t>on the adjustment</w:t>
      </w:r>
      <w:r>
        <w:rPr>
          <w:rFonts w:ascii="Gill Sans" w:eastAsia="Gill Sans" w:hAnsi="Gill Sans" w:cs="Gill Sans"/>
          <w:color w:val="000000"/>
        </w:rPr>
        <w:t xml:space="preserve"> row for which you want to display the Adjustments and Inventory Details screen.</w:t>
      </w:r>
    </w:p>
    <w:p w14:paraId="1B0C01F7"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the Adjustment cell under the month you want to add/enter data.</w:t>
      </w:r>
    </w:p>
    <w:p w14:paraId="36B42ECF"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adjustment details, including data source, quantity, and notes.</w:t>
      </w:r>
    </w:p>
    <w:p w14:paraId="39747904"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add multiple adjustments for the same month, click on add row, or right-click on the adjustment details table and select “Add new adjustment”.</w:t>
      </w:r>
    </w:p>
    <w:p w14:paraId="445362A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EEDE4AA"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0" distB="0" distL="0" distR="0" wp14:anchorId="116E07F9" wp14:editId="7DEA8CF1">
            <wp:extent cx="5753172" cy="3026415"/>
            <wp:effectExtent l="0" t="0" r="0" b="0"/>
            <wp:docPr id="98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87"/>
                    <a:srcRect/>
                    <a:stretch>
                      <a:fillRect/>
                    </a:stretch>
                  </pic:blipFill>
                  <pic:spPr>
                    <a:xfrm>
                      <a:off x="0" y="0"/>
                      <a:ext cx="5753172" cy="3026415"/>
                    </a:xfrm>
                    <a:prstGeom prst="rect">
                      <a:avLst/>
                    </a:prstGeom>
                    <a:ln/>
                  </pic:spPr>
                </pic:pic>
              </a:graphicData>
            </a:graphic>
          </wp:inline>
        </w:drawing>
      </w:r>
    </w:p>
    <w:p w14:paraId="57BE5DDB" w14:textId="133B565D" w:rsidR="005037B3" w:rsidRDefault="00823413" w:rsidP="00823413">
      <w:pPr>
        <w:pStyle w:val="Caption"/>
        <w:jc w:val="center"/>
        <w:rPr>
          <w:rFonts w:ascii="Gill Sans" w:eastAsia="Gill Sans" w:hAnsi="Gill Sans" w:cs="Gill Sans"/>
          <w:color w:val="000000"/>
        </w:rPr>
      </w:pPr>
      <w:r>
        <w:t xml:space="preserve">Figure </w:t>
      </w:r>
      <w:r w:rsidR="00104ED0">
        <w:t>19.A.e</w:t>
      </w:r>
      <w:r>
        <w:t xml:space="preserve">- </w:t>
      </w:r>
      <w:r w:rsidRPr="000030ED">
        <w:t>Supply plan - Adjustment</w:t>
      </w:r>
    </w:p>
    <w:p w14:paraId="3D23884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Users can enter both positive and negative adjustments, in the past and in the future. For multi-region programs, users can enter adjustments for each region, where available.</w:t>
      </w:r>
    </w:p>
    <w:p w14:paraId="0097DBFD" w14:textId="02F8A14E" w:rsidR="005037B3" w:rsidRDefault="005037B3" w:rsidP="005037B3">
      <w:pPr>
        <w:pBdr>
          <w:top w:val="nil"/>
          <w:left w:val="nil"/>
          <w:bottom w:val="nil"/>
          <w:right w:val="nil"/>
          <w:between w:val="nil"/>
        </w:pBdr>
        <w:rPr>
          <w:rFonts w:ascii="Gill Sans" w:eastAsia="Gill Sans" w:hAnsi="Gill Sans" w:cs="Gill Sans"/>
          <w:b/>
          <w:color w:val="000099"/>
          <w:sz w:val="28"/>
          <w:szCs w:val="28"/>
          <w:highlight w:val="white"/>
        </w:rPr>
      </w:pPr>
    </w:p>
    <w:p w14:paraId="5CDF3753" w14:textId="77777777" w:rsidR="005037B3" w:rsidRDefault="005037B3" w:rsidP="00316914">
      <w:pPr>
        <w:pStyle w:val="Heading2"/>
        <w:numPr>
          <w:ilvl w:val="0"/>
          <w:numId w:val="91"/>
        </w:numPr>
        <w:pBdr>
          <w:top w:val="nil"/>
          <w:left w:val="nil"/>
          <w:bottom w:val="nil"/>
          <w:right w:val="nil"/>
          <w:between w:val="nil"/>
        </w:pBdr>
        <w:rPr>
          <w:rFonts w:ascii="Gill Sans" w:eastAsia="Gill Sans" w:hAnsi="Gill Sans" w:cs="Gill Sans"/>
        </w:rPr>
      </w:pPr>
      <w:bookmarkStart w:id="218" w:name="_Toc57382847"/>
      <w:bookmarkStart w:id="219" w:name="_Toc57478217"/>
      <w:r>
        <w:rPr>
          <w:rFonts w:ascii="Gill Sans" w:eastAsia="Gill Sans" w:hAnsi="Gill Sans" w:cs="Gill Sans"/>
          <w:color w:val="000099"/>
          <w:sz w:val="28"/>
          <w:szCs w:val="28"/>
        </w:rPr>
        <w:t>Scenario Planning</w:t>
      </w:r>
      <w:bookmarkEnd w:id="218"/>
      <w:bookmarkEnd w:id="219"/>
    </w:p>
    <w:p w14:paraId="4D56E091" w14:textId="250BF01B"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QAT provides users with predefined scenarios for supply planning. This is a new functionality that previous supply planning software did not include. There are currently six predefined planning scenarios available to users; more can be added depending on the need and use cases.</w:t>
      </w:r>
      <w:r w:rsidR="008F6E1C">
        <w:rPr>
          <w:rFonts w:ascii="Gill Sans" w:eastAsia="Gill Sans" w:hAnsi="Gill Sans" w:cs="Gill Sans"/>
          <w:color w:val="000000"/>
        </w:rPr>
        <w:t xml:space="preserve">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 Supply Plan Reviewers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75D8ED1A" w14:textId="626D3DC2" w:rsidR="005037B3" w:rsidRDefault="005037B3" w:rsidP="005037B3">
      <w:pPr>
        <w:pBdr>
          <w:top w:val="nil"/>
          <w:left w:val="nil"/>
          <w:bottom w:val="nil"/>
          <w:right w:val="nil"/>
          <w:between w:val="nil"/>
        </w:pBdr>
        <w:rPr>
          <w:rFonts w:ascii="Gill Sans" w:eastAsia="Gill Sans" w:hAnsi="Gill Sans" w:cs="Gill Sans"/>
          <w:color w:val="000000"/>
        </w:rPr>
      </w:pPr>
    </w:p>
    <w:p w14:paraId="1E0CFB5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scenarios:</w:t>
      </w:r>
    </w:p>
    <w:p w14:paraId="73137DBD"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Increase forecasted consumption</w:t>
      </w:r>
      <w:r>
        <w:rPr>
          <w:rFonts w:ascii="Gill Sans" w:eastAsia="Gill Sans" w:hAnsi="Gill Sans" w:cs="Gill Sans"/>
          <w:color w:val="000000"/>
        </w:rPr>
        <w:t>: by a user-defined percentage and timeframe.</w:t>
      </w:r>
    </w:p>
    <w:p w14:paraId="4DCBB7E4"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Decrease forecasted consumption</w:t>
      </w:r>
      <w:r>
        <w:rPr>
          <w:rFonts w:ascii="Gill Sans" w:eastAsia="Gill Sans" w:hAnsi="Gill Sans" w:cs="Gill Sans"/>
          <w:color w:val="000000"/>
        </w:rPr>
        <w:t>: by a user-defined percentage and timeframe.</w:t>
      </w:r>
    </w:p>
    <w:p w14:paraId="1B5A85F7"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unfunded shipments</w:t>
      </w:r>
      <w:r>
        <w:rPr>
          <w:rFonts w:ascii="Gill Sans" w:eastAsia="Gill Sans" w:hAnsi="Gill Sans" w:cs="Gill Sans"/>
          <w:color w:val="000000"/>
        </w:rPr>
        <w:t>: all shipments without an assigned funding source (TBD) will be removed from stock projections</w:t>
      </w:r>
    </w:p>
    <w:p w14:paraId="7AD209ED"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Planned shipments not within the lead time</w:t>
      </w:r>
      <w:r>
        <w:rPr>
          <w:rFonts w:ascii="Gill Sans" w:eastAsia="Gill Sans" w:hAnsi="Gill Sans" w:cs="Gill Sans"/>
          <w:color w:val="000000"/>
        </w:rPr>
        <w:t>: all shipments with status “planned” that do not comply with the established lead times will be removed from stock projections</w:t>
      </w:r>
    </w:p>
    <w:p w14:paraId="66D3C7F3"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Approved shipments not within the lead time</w:t>
      </w:r>
      <w:r>
        <w:rPr>
          <w:rFonts w:ascii="Gill Sans" w:eastAsia="Gill Sans" w:hAnsi="Gill Sans" w:cs="Gill Sans"/>
          <w:color w:val="000000"/>
        </w:rPr>
        <w:t>: all shipments with status “approved” that do not comply with the established lead times will be removed from stock projections</w:t>
      </w:r>
    </w:p>
    <w:p w14:paraId="5E3DE12B" w14:textId="5DF78B24" w:rsidR="005037B3" w:rsidRPr="00E73AA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Shipped shipments not within the lead time</w:t>
      </w:r>
      <w:r>
        <w:rPr>
          <w:rFonts w:ascii="Gill Sans" w:eastAsia="Gill Sans" w:hAnsi="Gill Sans" w:cs="Gill Sans"/>
          <w:color w:val="000000"/>
        </w:rPr>
        <w:t>: all shipments with status “shipped” that do not comply with the established lead times will be removed from stock projections</w:t>
      </w:r>
      <w:r w:rsidR="00E73AA3">
        <w:rPr>
          <w:rFonts w:ascii="Gill Sans" w:eastAsia="Gill Sans" w:hAnsi="Gill Sans" w:cs="Gill Sans"/>
          <w:color w:val="000000"/>
        </w:rPr>
        <w:t>.</w:t>
      </w:r>
    </w:p>
    <w:p w14:paraId="06F41859"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r>
        <w:rPr>
          <w:rFonts w:ascii="Gill Sans" w:eastAsia="Gill Sans" w:hAnsi="Gill Sans" w:cs="Gill Sans"/>
          <w:color w:val="000000"/>
        </w:rPr>
        <w:lastRenderedPageBreak/>
        <w:t xml:space="preserve">To access these scenarios:  </w:t>
      </w:r>
    </w:p>
    <w:p w14:paraId="5D56CD1F"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p>
    <w:p w14:paraId="66080057"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Planning.</w:t>
      </w:r>
    </w:p>
    <w:p w14:paraId="5C0200E4"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“Scenario Planning”.</w:t>
      </w:r>
    </w:p>
    <w:p w14:paraId="53E90B43"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a predefined scenario from the dropdown menu and edit the required fields</w:t>
      </w:r>
    </w:p>
    <w:p w14:paraId="2E61DA6A"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Add. </w:t>
      </w:r>
    </w:p>
    <w:p w14:paraId="7B04DC83"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p>
    <w:p w14:paraId="6B477497" w14:textId="77777777" w:rsidR="00E73AA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0E6A40D5" wp14:editId="2A2DF8C8">
            <wp:extent cx="6119820" cy="2476500"/>
            <wp:effectExtent l="0" t="0" r="0" b="0"/>
            <wp:docPr id="98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88"/>
                    <a:srcRect/>
                    <a:stretch>
                      <a:fillRect/>
                    </a:stretch>
                  </pic:blipFill>
                  <pic:spPr>
                    <a:xfrm>
                      <a:off x="0" y="0"/>
                      <a:ext cx="6119820" cy="2476500"/>
                    </a:xfrm>
                    <a:prstGeom prst="rect">
                      <a:avLst/>
                    </a:prstGeom>
                    <a:ln/>
                  </pic:spPr>
                </pic:pic>
              </a:graphicData>
            </a:graphic>
          </wp:inline>
        </w:drawing>
      </w:r>
    </w:p>
    <w:p w14:paraId="31587A8A" w14:textId="211214DC" w:rsidR="005037B3" w:rsidRDefault="00E73AA3" w:rsidP="00E73AA3">
      <w:pPr>
        <w:pStyle w:val="Caption"/>
        <w:jc w:val="center"/>
        <w:rPr>
          <w:rFonts w:ascii="Gill Sans" w:eastAsia="Gill Sans" w:hAnsi="Gill Sans" w:cs="Gill Sans"/>
          <w:color w:val="000000"/>
        </w:rPr>
      </w:pPr>
      <w:r>
        <w:t xml:space="preserve">Figure </w:t>
      </w:r>
      <w:r w:rsidR="00104ED0">
        <w:t>19.B</w:t>
      </w:r>
      <w:r>
        <w:t xml:space="preserve">- </w:t>
      </w:r>
      <w:r w:rsidRPr="00AB6D2B">
        <w:t>Scenario Planning</w:t>
      </w:r>
    </w:p>
    <w:p w14:paraId="2A61C5AB"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scenario will be shown in the “Scenario List”.</w:t>
      </w:r>
    </w:p>
    <w:p w14:paraId="03E8FA2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BD26E0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2782BD8" w14:textId="77777777" w:rsidR="00E73AA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1E691360" wp14:editId="40ADD49E">
            <wp:extent cx="6119820" cy="711200"/>
            <wp:effectExtent l="0" t="0" r="0" b="0"/>
            <wp:docPr id="98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9"/>
                    <a:srcRect/>
                    <a:stretch>
                      <a:fillRect/>
                    </a:stretch>
                  </pic:blipFill>
                  <pic:spPr>
                    <a:xfrm>
                      <a:off x="0" y="0"/>
                      <a:ext cx="6119820" cy="711200"/>
                    </a:xfrm>
                    <a:prstGeom prst="rect">
                      <a:avLst/>
                    </a:prstGeom>
                    <a:ln/>
                  </pic:spPr>
                </pic:pic>
              </a:graphicData>
            </a:graphic>
          </wp:inline>
        </w:drawing>
      </w:r>
    </w:p>
    <w:p w14:paraId="3202C8E1" w14:textId="08DC44D3" w:rsidR="005037B3" w:rsidRDefault="00E73AA3" w:rsidP="00E73AA3">
      <w:pPr>
        <w:pStyle w:val="Caption"/>
        <w:jc w:val="center"/>
        <w:rPr>
          <w:rFonts w:ascii="Gill Sans" w:eastAsia="Gill Sans" w:hAnsi="Gill Sans" w:cs="Gill Sans"/>
          <w:color w:val="000000"/>
        </w:rPr>
      </w:pPr>
      <w:r>
        <w:t xml:space="preserve">Figure </w:t>
      </w:r>
      <w:r w:rsidR="00104ED0">
        <w:t>19.B</w:t>
      </w:r>
      <w:r>
        <w:t xml:space="preserve">- </w:t>
      </w:r>
      <w:r w:rsidRPr="00AB1516">
        <w:t>Scenario Planning</w:t>
      </w:r>
    </w:p>
    <w:p w14:paraId="2FE137B5"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w:t>
      </w:r>
    </w:p>
    <w:p w14:paraId="6E22D7AB" w14:textId="284BEA5B" w:rsidR="005037B3" w:rsidRDefault="005037B3" w:rsidP="003C0941">
      <w:pPr>
        <w:pBdr>
          <w:top w:val="nil"/>
          <w:left w:val="nil"/>
          <w:bottom w:val="nil"/>
          <w:right w:val="nil"/>
          <w:between w:val="nil"/>
        </w:pBdr>
        <w:rPr>
          <w:ins w:id="220" w:author="Alan George" w:date="2020-11-15T19:16:00Z"/>
          <w:rFonts w:ascii="Gill Sans" w:eastAsia="Gill Sans" w:hAnsi="Gill Sans" w:cs="Gill Sans"/>
          <w:color w:val="000000"/>
        </w:rPr>
      </w:pPr>
      <w:r>
        <w:rPr>
          <w:rFonts w:ascii="Gill Sans" w:eastAsia="Gill Sans" w:hAnsi="Gill Sans" w:cs="Gill Sans"/>
          <w:color w:val="000000"/>
        </w:rPr>
        <w:t>The “new” supply plan will get stored in the local machine of that user, and the user can commit this to the server via the Commit functionality.</w:t>
      </w:r>
      <w:sdt>
        <w:sdtPr>
          <w:tag w:val="goog_rdk_161"/>
          <w:id w:val="-1880165491"/>
        </w:sdtPr>
        <w:sdtEndPr/>
        <w:sdtContent/>
      </w:sdt>
    </w:p>
    <w:p w14:paraId="49B8AEC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D17266C" w14:textId="211A774D" w:rsidR="005037B3" w:rsidRPr="00E73AA3" w:rsidRDefault="005037B3" w:rsidP="00316914">
      <w:pPr>
        <w:pStyle w:val="Heading2"/>
        <w:numPr>
          <w:ilvl w:val="0"/>
          <w:numId w:val="91"/>
        </w:numPr>
        <w:pBdr>
          <w:top w:val="nil"/>
          <w:left w:val="nil"/>
          <w:bottom w:val="nil"/>
          <w:right w:val="nil"/>
          <w:between w:val="nil"/>
        </w:pBdr>
        <w:rPr>
          <w:rFonts w:ascii="Gill Sans" w:eastAsia="Gill Sans" w:hAnsi="Gill Sans" w:cs="Gill Sans"/>
          <w:color w:val="000099"/>
          <w:sz w:val="28"/>
          <w:szCs w:val="28"/>
        </w:rPr>
      </w:pPr>
      <w:bookmarkStart w:id="221" w:name="_Toc57382848"/>
      <w:bookmarkStart w:id="222" w:name="_Toc57478218"/>
      <w:r w:rsidRPr="00E73AA3">
        <w:rPr>
          <w:rFonts w:ascii="Gill Sans" w:eastAsia="Gill Sans" w:hAnsi="Gill Sans" w:cs="Gill Sans"/>
          <w:color w:val="000099"/>
          <w:sz w:val="28"/>
          <w:szCs w:val="28"/>
        </w:rPr>
        <w:t>Supply Plan Report</w:t>
      </w:r>
      <w:bookmarkEnd w:id="221"/>
      <w:bookmarkEnd w:id="222"/>
    </w:p>
    <w:p w14:paraId="183BF0F1" w14:textId="44BA1AED" w:rsidR="008F6E1C" w:rsidRPr="00E73AA3" w:rsidRDefault="008F6E1C" w:rsidP="00E73AA3">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supply plan report</w:t>
      </w:r>
      <w:r w:rsidR="00E73AA3">
        <w:rPr>
          <w:rFonts w:ascii="Gill Sans" w:eastAsia="Gill Sans" w:hAnsi="Gill Sans" w:cs="Gill Sans"/>
          <w:b/>
          <w:color w:val="000000"/>
        </w:rPr>
        <w:t>.</w:t>
      </w:r>
    </w:p>
    <w:p w14:paraId="2C7723D7" w14:textId="736E6C3D" w:rsidR="005037B3" w:rsidRPr="00075CEC" w:rsidRDefault="005037B3" w:rsidP="00075CEC">
      <w:pPr>
        <w:pBdr>
          <w:top w:val="nil"/>
          <w:left w:val="nil"/>
          <w:bottom w:val="nil"/>
          <w:right w:val="nil"/>
          <w:between w:val="nil"/>
        </w:pBdr>
        <w:rPr>
          <w:rFonts w:ascii="Times New Roman" w:eastAsia="Times New Roman" w:hAnsi="Times New Roman" w:cs="Times New Roman"/>
          <w:i/>
          <w:color w:val="000000"/>
        </w:rPr>
      </w:pPr>
      <w:r w:rsidRPr="00E73AA3">
        <w:rPr>
          <w:rFonts w:ascii="Cambria" w:eastAsia="Cambria" w:hAnsi="Cambria" w:cs="Cambria"/>
          <w:b/>
          <w:i/>
          <w:color w:val="000000"/>
        </w:rPr>
        <w:t>Purpose:</w:t>
      </w:r>
      <w:r>
        <w:rPr>
          <w:rFonts w:ascii="Cambria" w:eastAsia="Cambria" w:hAnsi="Cambria" w:cs="Cambria"/>
          <w:i/>
          <w:color w:val="000000"/>
        </w:rPr>
        <w:t xml:space="preserve"> To allow the user to quickly assess the stock status of a selected product by graphically comparing the availability of the product to dynamic minimum and maximum inventory levels and to be able to see all consumption, inventory and shipping details in one place.</w:t>
      </w:r>
      <w:sdt>
        <w:sdtPr>
          <w:tag w:val="goog_rdk_164"/>
          <w:id w:val="-1117985235"/>
        </w:sdtPr>
        <w:sdtEndPr/>
        <w:sdtContent/>
      </w:sdt>
    </w:p>
    <w:p w14:paraId="7A1052F8" w14:textId="5B71BC61" w:rsidR="00E73AA3" w:rsidRDefault="00CA3956" w:rsidP="00075CEC">
      <w:r>
        <w:lastRenderedPageBreak/>
        <w:pict w14:anchorId="09510C28">
          <v:rect id="_x0000_s1036" style="position:absolute;margin-left:116.25pt;margin-top:21.85pt;width:37.5pt;height:6.4pt;z-index:251663360" fillcolor="white [3212]" strokecolor="white [3212]"/>
        </w:pict>
      </w:r>
      <w:r w:rsidR="00075CEC">
        <w:rPr>
          <w:noProof/>
          <w:lang w:eastAsia="en-US" w:bidi="ar-SA"/>
        </w:rPr>
        <w:drawing>
          <wp:inline distT="0" distB="0" distL="0" distR="0" wp14:anchorId="3554C58F" wp14:editId="18A2864A">
            <wp:extent cx="6154420" cy="3965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ppl.png"/>
                    <pic:cNvPicPr/>
                  </pic:nvPicPr>
                  <pic:blipFill>
                    <a:blip r:embed="rId190">
                      <a:extLst>
                        <a:ext uri="{28A0092B-C50C-407E-A947-70E740481C1C}">
                          <a14:useLocalDpi xmlns:a14="http://schemas.microsoft.com/office/drawing/2010/main" val="0"/>
                        </a:ext>
                      </a:extLst>
                    </a:blip>
                    <a:stretch>
                      <a:fillRect/>
                    </a:stretch>
                  </pic:blipFill>
                  <pic:spPr>
                    <a:xfrm>
                      <a:off x="0" y="0"/>
                      <a:ext cx="6154420" cy="3965575"/>
                    </a:xfrm>
                    <a:prstGeom prst="rect">
                      <a:avLst/>
                    </a:prstGeom>
                  </pic:spPr>
                </pic:pic>
              </a:graphicData>
            </a:graphic>
          </wp:inline>
        </w:drawing>
      </w:r>
    </w:p>
    <w:p w14:paraId="22A6698F" w14:textId="0DBAB3CC" w:rsidR="005037B3" w:rsidRDefault="00E73AA3" w:rsidP="00075CEC">
      <w:pPr>
        <w:pStyle w:val="Caption"/>
        <w:jc w:val="center"/>
        <w:rPr>
          <w:rFonts w:ascii="Gill Sans" w:eastAsia="Gill Sans" w:hAnsi="Gill Sans" w:cs="Gill Sans"/>
          <w:b/>
          <w:color w:val="000000"/>
        </w:rPr>
      </w:pPr>
      <w:r>
        <w:t>Figure</w:t>
      </w:r>
      <w:r w:rsidR="00104ED0">
        <w:t xml:space="preserve"> 19.C </w:t>
      </w:r>
      <w:r>
        <w:t>- Supply Plan Report</w:t>
      </w:r>
    </w:p>
    <w:p w14:paraId="652C5A34"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Planning.</w:t>
      </w:r>
    </w:p>
    <w:p w14:paraId="718D7320"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“Supply Plan Report.” </w:t>
      </w:r>
    </w:p>
    <w:p w14:paraId="5A868497"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Version, and required Planning unit.</w:t>
      </w:r>
    </w:p>
    <w:p w14:paraId="75997955"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is a graphical representation of the supply plan. You can also see a tabular view, by clicking on “Show Data.”</w:t>
      </w:r>
    </w:p>
    <w:sdt>
      <w:sdtPr>
        <w:tag w:val="goog_rdk_169"/>
        <w:id w:val="202456801"/>
      </w:sdtPr>
      <w:sdtEndPr/>
      <w:sdtContent>
        <w:p w14:paraId="1BD0A1F9" w14:textId="77777777" w:rsidR="005037B3" w:rsidRPr="00B764BB" w:rsidRDefault="005037B3" w:rsidP="00316914">
          <w:pPr>
            <w:numPr>
              <w:ilvl w:val="1"/>
              <w:numId w:val="21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Shipment </w:t>
          </w:r>
          <w:sdt>
            <w:sdtPr>
              <w:tag w:val="goog_rdk_168"/>
              <w:id w:val="1813360331"/>
            </w:sdtPr>
            <w:sdtEndPr/>
            <w:sdtContent>
              <w:r w:rsidRPr="00B764BB">
                <w:rPr>
                  <w:rFonts w:ascii="Gill Sans" w:eastAsia="Gill Sans" w:hAnsi="Gill Sans" w:cs="Gill Sans"/>
                  <w:color w:val="000000"/>
                </w:rPr>
                <w:t>Quantity column is the sum of all shipments that have a receive date in that month</w:t>
              </w:r>
            </w:sdtContent>
          </w:sdt>
        </w:p>
      </w:sdtContent>
    </w:sdt>
    <w:sdt>
      <w:sdtPr>
        <w:tag w:val="goog_rdk_172"/>
        <w:id w:val="-1866821319"/>
      </w:sdtPr>
      <w:sdtEndPr/>
      <w:sdtContent>
        <w:p w14:paraId="2DE29D1B" w14:textId="77777777" w:rsidR="005037B3" w:rsidRPr="00B764BB" w:rsidRDefault="005037B3" w:rsidP="00316914">
          <w:pPr>
            <w:numPr>
              <w:ilvl w:val="1"/>
              <w:numId w:val="21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Shipment Quantity | Funding Source | Shipment Status column allows the user to </w:t>
          </w:r>
          <w:sdt>
            <w:sdtPr>
              <w:tag w:val="goog_rdk_170"/>
              <w:id w:val="-1609121317"/>
            </w:sdtPr>
            <w:sdtEndPr/>
            <w:sdtContent>
              <w:r w:rsidRPr="00B764BB">
                <w:rPr>
                  <w:rFonts w:ascii="Gill Sans" w:eastAsia="Gill Sans" w:hAnsi="Gill Sans" w:cs="Gill Sans"/>
                  <w:color w:val="000000"/>
                </w:rPr>
                <w:t xml:space="preserve">see multiple shipments on the same line </w:t>
              </w:r>
            </w:sdtContent>
          </w:sdt>
          <w:r>
            <w:rPr>
              <w:rFonts w:ascii="Gill Sans" w:eastAsia="Gill Sans" w:hAnsi="Gill Sans" w:cs="Gill Sans"/>
              <w:color w:val="000000"/>
            </w:rPr>
            <w:t>that occur in the same month.</w:t>
          </w:r>
          <w:sdt>
            <w:sdtPr>
              <w:tag w:val="goog_rdk_171"/>
              <w:id w:val="1546722505"/>
            </w:sdtPr>
            <w:sdtEndPr/>
            <w:sdtContent>
              <w:r w:rsidRPr="00B764BB">
                <w:rPr>
                  <w:rFonts w:ascii="Gill Sans" w:eastAsia="Gill Sans" w:hAnsi="Gill Sans" w:cs="Gill Sans"/>
                  <w:color w:val="000000"/>
                </w:rPr>
                <w:t xml:space="preserve"> </w:t>
              </w:r>
            </w:sdtContent>
          </w:sdt>
        </w:p>
      </w:sdtContent>
    </w:sdt>
    <w:p w14:paraId="69B1F1DE"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stock, consumption, and shipments for a single planning unit can be viewed through this report.</w:t>
      </w:r>
    </w:p>
    <w:p w14:paraId="56611B17" w14:textId="68B4DECC" w:rsidR="005037B3" w:rsidRDefault="005037B3" w:rsidP="005037B3">
      <w:pPr>
        <w:pBdr>
          <w:top w:val="nil"/>
          <w:left w:val="nil"/>
          <w:bottom w:val="nil"/>
          <w:right w:val="nil"/>
          <w:between w:val="nil"/>
        </w:pBdr>
        <w:rPr>
          <w:rFonts w:ascii="Gill Sans" w:eastAsia="Gill Sans" w:hAnsi="Gill Sans" w:cs="Gill Sans"/>
          <w:color w:val="000000"/>
        </w:rPr>
      </w:pPr>
    </w:p>
    <w:p w14:paraId="66591533" w14:textId="15DC0433"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223" w:name="_Toc57382849"/>
      <w:bookmarkStart w:id="224" w:name="_Toc57478219"/>
      <w:commentRangeStart w:id="225"/>
      <w:r>
        <w:rPr>
          <w:rFonts w:ascii="Gill Sans" w:eastAsia="Gill Sans" w:hAnsi="Gill Sans" w:cs="Gill Sans"/>
          <w:color w:val="CC0000"/>
          <w:highlight w:val="white"/>
        </w:rPr>
        <w:t>Reports</w:t>
      </w:r>
      <w:commentRangeEnd w:id="225"/>
      <w:r>
        <w:commentReference w:id="225"/>
      </w:r>
      <w:bookmarkEnd w:id="223"/>
      <w:bookmarkEnd w:id="224"/>
    </w:p>
    <w:p w14:paraId="028F2930" w14:textId="18F48632" w:rsidR="005037B3" w:rsidRPr="00B764BB" w:rsidRDefault="005037B3" w:rsidP="00B764BB">
      <w:pPr>
        <w:pBdr>
          <w:top w:val="nil"/>
          <w:left w:val="nil"/>
          <w:bottom w:val="nil"/>
          <w:right w:val="nil"/>
          <w:between w:val="nil"/>
        </w:pBdr>
        <w:rPr>
          <w:color w:val="auto"/>
        </w:rPr>
      </w:pPr>
      <w:r>
        <w:rPr>
          <w:rFonts w:ascii="Gill Sans" w:eastAsia="Gill Sans" w:hAnsi="Gill Sans" w:cs="Gill Sans"/>
          <w:color w:val="000000"/>
        </w:rPr>
        <w:t>QAT Reports allow the user to extract and view their supply planning data in graphs, tables, and other visual formats. They also allow the user to easily navigate, sort, filter, and view the data for specific needs. QAT Reports produce visualizations and display data in a way that can improve decision making.</w:t>
      </w:r>
    </w:p>
    <w:sdt>
      <w:sdtPr>
        <w:tag w:val="goog_rdk_177"/>
        <w:id w:val="-1865974599"/>
      </w:sdtPr>
      <w:sdtEndPr/>
      <w:sdtContent>
        <w:p w14:paraId="492BB9E1" w14:textId="430F2095" w:rsidR="005037B3" w:rsidRDefault="00CA3956" w:rsidP="005037B3">
          <w:pPr>
            <w:pBdr>
              <w:top w:val="nil"/>
              <w:left w:val="nil"/>
              <w:bottom w:val="nil"/>
              <w:right w:val="nil"/>
              <w:between w:val="nil"/>
            </w:pBdr>
            <w:rPr>
              <w:ins w:id="226" w:author="Alexandra Mccollister" w:date="2020-11-12T12:30:00Z"/>
              <w:rFonts w:ascii="Gill Sans" w:eastAsia="Gill Sans" w:hAnsi="Gill Sans" w:cs="Gill Sans"/>
              <w:color w:val="000000"/>
            </w:rPr>
          </w:pPr>
          <w:sdt>
            <w:sdtPr>
              <w:tag w:val="goog_rdk_176"/>
              <w:id w:val="25767681"/>
              <w:showingPlcHdr/>
            </w:sdtPr>
            <w:sdtEndPr/>
            <w:sdtContent>
              <w:r w:rsidR="00EC233C">
                <w:t xml:space="preserve">     </w:t>
              </w:r>
            </w:sdtContent>
          </w:sdt>
        </w:p>
      </w:sdtContent>
    </w:sdt>
    <w:p w14:paraId="2D86C35C" w14:textId="15C59CAA" w:rsidR="005037B3" w:rsidRPr="00B764BB" w:rsidRDefault="005037B3" w:rsidP="00B764BB">
      <w:pPr>
        <w:pBdr>
          <w:top w:val="nil"/>
          <w:left w:val="nil"/>
          <w:bottom w:val="nil"/>
          <w:right w:val="nil"/>
          <w:between w:val="nil"/>
        </w:pBdr>
        <w:rPr>
          <w:color w:val="auto"/>
        </w:rPr>
      </w:pPr>
      <w:r>
        <w:rPr>
          <w:rFonts w:ascii="Gill Sans" w:eastAsia="Gill Sans" w:hAnsi="Gill Sans" w:cs="Gill Sans"/>
          <w:color w:val="000000"/>
        </w:rPr>
        <w:lastRenderedPageBreak/>
        <w:t xml:space="preserve">The QAT Reports are divided into </w:t>
      </w:r>
      <w:r>
        <w:rPr>
          <w:rFonts w:ascii="Gill Sans" w:eastAsia="Gill Sans" w:hAnsi="Gill Sans" w:cs="Gill Sans"/>
          <w:b/>
          <w:color w:val="000000"/>
        </w:rPr>
        <w:t>Global Reports</w:t>
      </w:r>
      <w:r>
        <w:rPr>
          <w:rFonts w:ascii="Gill Sans" w:eastAsia="Gill Sans" w:hAnsi="Gill Sans" w:cs="Gill Sans"/>
          <w:color w:val="000000"/>
        </w:rPr>
        <w:t xml:space="preserve"> and </w:t>
      </w:r>
      <w:r>
        <w:rPr>
          <w:rFonts w:ascii="Gill Sans" w:eastAsia="Gill Sans" w:hAnsi="Gill Sans" w:cs="Gill Sans"/>
          <w:b/>
          <w:color w:val="000000"/>
        </w:rPr>
        <w:t>Program Specific Reports</w:t>
      </w:r>
      <w:r>
        <w:rPr>
          <w:rFonts w:ascii="Gill Sans" w:eastAsia="Gill Sans" w:hAnsi="Gill Sans" w:cs="Gill Sans"/>
          <w:color w:val="000000"/>
        </w:rPr>
        <w:t>. Program-specific Reports are shown offline, as well as online. However, the Global Reports are shown only in online mode and are only available to Global Users, such as the Realm Administrator and the Application Administrator.</w:t>
      </w:r>
    </w:p>
    <w:p w14:paraId="26016A0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4C6A14" w14:textId="77777777" w:rsidR="005037B3" w:rsidRDefault="005037B3" w:rsidP="005037B3">
      <w:p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 xml:space="preserve">NOTE: </w:t>
      </w:r>
    </w:p>
    <w:p w14:paraId="518E4034" w14:textId="77777777" w:rsidR="005037B3" w:rsidRDefault="005037B3" w:rsidP="005037B3">
      <w:p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All QAT Reports have the ability to be exported into a Comma Separated Values (CSV) file as well as PDF format. </w:t>
      </w:r>
    </w:p>
    <w:p w14:paraId="5941FAE8" w14:textId="77777777" w:rsidR="005037B3" w:rsidRDefault="005037B3" w:rsidP="005037B3">
      <w:pPr>
        <w:pBdr>
          <w:top w:val="nil"/>
          <w:left w:val="nil"/>
          <w:bottom w:val="nil"/>
          <w:right w:val="nil"/>
          <w:between w:val="nil"/>
        </w:pBdr>
        <w:spacing w:line="259" w:lineRule="auto"/>
        <w:rPr>
          <w:rFonts w:ascii="Gill Sans" w:eastAsia="Gill Sans" w:hAnsi="Gill Sans" w:cs="Gill Sans"/>
          <w:color w:val="000000"/>
        </w:rPr>
      </w:pPr>
    </w:p>
    <w:bookmarkStart w:id="227" w:name="_Toc57382850"/>
    <w:p w14:paraId="53438553" w14:textId="75B0993D" w:rsidR="005037B3" w:rsidRPr="00664F2C" w:rsidRDefault="00CA3956" w:rsidP="00316914">
      <w:pPr>
        <w:pStyle w:val="Heading2"/>
        <w:numPr>
          <w:ilvl w:val="0"/>
          <w:numId w:val="200"/>
        </w:numPr>
        <w:pBdr>
          <w:top w:val="nil"/>
          <w:left w:val="nil"/>
          <w:bottom w:val="nil"/>
          <w:right w:val="nil"/>
          <w:between w:val="nil"/>
        </w:pBdr>
        <w:spacing w:line="259" w:lineRule="auto"/>
        <w:rPr>
          <w:rFonts w:ascii="Liberation Mono" w:hAnsi="Liberation Mono" w:cs="Liberation Mono"/>
        </w:rPr>
      </w:pPr>
      <w:sdt>
        <w:sdtPr>
          <w:rPr>
            <w:rFonts w:ascii="Liberation Mono" w:hAnsi="Liberation Mono" w:cs="Liberation Mono"/>
          </w:rPr>
          <w:tag w:val="goog_rdk_179"/>
          <w:id w:val="1584103003"/>
          <w:showingPlcHdr/>
        </w:sdtPr>
        <w:sdtEndPr/>
        <w:sdtContent>
          <w:r w:rsidR="00EC233C">
            <w:rPr>
              <w:rFonts w:ascii="Liberation Mono" w:hAnsi="Liberation Mono" w:cs="Liberation Mono"/>
            </w:rPr>
            <w:t xml:space="preserve">    </w:t>
          </w:r>
          <w:bookmarkStart w:id="228" w:name="_Toc57478220"/>
          <w:r w:rsidR="00EC233C">
            <w:rPr>
              <w:rFonts w:ascii="Liberation Mono" w:hAnsi="Liberation Mono" w:cs="Liberation Mono"/>
            </w:rPr>
            <w:t xml:space="preserve"> </w:t>
          </w:r>
        </w:sdtContent>
      </w:sdt>
      <w:r w:rsidR="005037B3" w:rsidRPr="00B764BB">
        <w:rPr>
          <w:rFonts w:ascii="Liberation Mono" w:eastAsia="Gill Sans" w:hAnsi="Liberation Mono" w:cs="Liberation Mono"/>
          <w:color w:val="000099"/>
          <w:sz w:val="28"/>
          <w:szCs w:val="28"/>
        </w:rPr>
        <w:t>Importing Data Through an QAT Excel Template</w:t>
      </w:r>
      <w:r w:rsidR="00B764BB">
        <w:rPr>
          <w:rFonts w:ascii="Liberation Mono" w:eastAsia="Gill Sans" w:hAnsi="Liberation Mono" w:cs="Liberation Mono"/>
          <w:color w:val="000099"/>
          <w:sz w:val="28"/>
          <w:szCs w:val="28"/>
        </w:rPr>
        <w:t xml:space="preserve"> -</w:t>
      </w:r>
      <w:bookmarkEnd w:id="227"/>
      <w:bookmarkEnd w:id="228"/>
    </w:p>
    <w:p w14:paraId="605EA255" w14:textId="60221AC6" w:rsidR="005037B3" w:rsidRDefault="00B764BB" w:rsidP="00E73AA3">
      <w:pPr>
        <w:rPr>
          <w:rFonts w:ascii="Gill Sans" w:eastAsia="Gill Sans" w:hAnsi="Gill Sans" w:cs="Gill Sans"/>
          <w:color w:val="000000"/>
        </w:rPr>
      </w:pPr>
      <w:r w:rsidRPr="00B764BB">
        <w:rPr>
          <w:rFonts w:ascii="Gill Sans" w:eastAsia="Gill Sans" w:hAnsi="Gill Sans" w:cs="Gill Sans"/>
          <w:b/>
          <w:bCs/>
          <w:color w:val="000000"/>
        </w:rPr>
        <w:t>Purpose</w:t>
      </w:r>
      <w:r w:rsidRPr="00B764BB">
        <w:rPr>
          <w:rFonts w:ascii="Gill Sans" w:eastAsia="Gill Sans" w:hAnsi="Gill Sans" w:cs="Gill Sans"/>
          <w:color w:val="000000"/>
        </w:rPr>
        <w:t>: If the user changes the language while downloading the report in CSV format, the file may not reflect the language change. Therefore, it is suggested that the user should follow the given procedure in order to get the CSV table in his/h</w:t>
      </w:r>
      <w:r w:rsidR="00E73AA3">
        <w:rPr>
          <w:rFonts w:ascii="Gill Sans" w:eastAsia="Gill Sans" w:hAnsi="Gill Sans" w:cs="Gill Sans"/>
          <w:color w:val="000000"/>
        </w:rPr>
        <w:t>er preferred language.</w:t>
      </w:r>
    </w:p>
    <w:p w14:paraId="1769FEBD" w14:textId="77777777" w:rsidR="00E73AA3" w:rsidRDefault="00E73AA3" w:rsidP="00E73AA3">
      <w:pPr>
        <w:rPr>
          <w:rFonts w:ascii="Gill Sans" w:eastAsia="Gill Sans" w:hAnsi="Gill Sans" w:cs="Gill Sans"/>
          <w:color w:val="000000"/>
        </w:rPr>
      </w:pPr>
    </w:p>
    <w:p w14:paraId="1C8D96FD" w14:textId="25856545" w:rsidR="005037B3" w:rsidRPr="00E73AA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the CSV icon on the top right of the screen as shown below:</w:t>
      </w:r>
    </w:p>
    <w:p w14:paraId="7EE61A2F"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The CSV file will get stored in the Download folder of the user’s PC</w:t>
      </w:r>
    </w:p>
    <w:p w14:paraId="5C8778B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Open a MS Excel session.</w:t>
      </w:r>
    </w:p>
    <w:p w14:paraId="14FE7590" w14:textId="3C35F159" w:rsidR="005037B3" w:rsidRPr="00E73AA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Click on the “Data” </w:t>
      </w:r>
      <w:r w:rsidR="002C77C1">
        <w:rPr>
          <w:rFonts w:ascii="Gill Sans" w:eastAsia="Gill Sans" w:hAnsi="Gill Sans" w:cs="Gill Sans"/>
          <w:color w:val="000000"/>
        </w:rPr>
        <w:t>function</w:t>
      </w:r>
      <w:r w:rsidR="00E73AA3">
        <w:rPr>
          <w:rFonts w:ascii="Gill Sans" w:eastAsia="Gill Sans" w:hAnsi="Gill Sans" w:cs="Gill Sans"/>
          <w:color w:val="000000"/>
        </w:rPr>
        <w:t>.</w:t>
      </w:r>
    </w:p>
    <w:p w14:paraId="00F0D12F" w14:textId="4672C1A2"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Then Select “From Text” </w:t>
      </w:r>
      <w:r w:rsidR="002C77C1">
        <w:rPr>
          <w:rFonts w:ascii="Gill Sans" w:eastAsia="Gill Sans" w:hAnsi="Gill Sans" w:cs="Gill Sans"/>
          <w:color w:val="000000"/>
        </w:rPr>
        <w:t>function</w:t>
      </w:r>
      <w:r>
        <w:rPr>
          <w:rFonts w:ascii="Gill Sans" w:eastAsia="Gill Sans" w:hAnsi="Gill Sans" w:cs="Gill Sans"/>
          <w:color w:val="000000"/>
        </w:rPr>
        <w:t>.</w:t>
      </w:r>
    </w:p>
    <w:p w14:paraId="3195B092"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Users will need to access the file that is in the Download folder.</w:t>
      </w:r>
    </w:p>
    <w:p w14:paraId="56A3A93B" w14:textId="77777777" w:rsidR="005037B3" w:rsidRDefault="005037B3" w:rsidP="005037B3">
      <w:pPr>
        <w:pBdr>
          <w:top w:val="nil"/>
          <w:left w:val="nil"/>
          <w:bottom w:val="nil"/>
          <w:right w:val="nil"/>
          <w:between w:val="nil"/>
        </w:pBdr>
        <w:spacing w:after="160" w:line="259" w:lineRule="auto"/>
        <w:rPr>
          <w:rFonts w:ascii="Gill Sans" w:eastAsia="Gill Sans" w:hAnsi="Gill Sans" w:cs="Gill Sans"/>
          <w:color w:val="000000"/>
          <w:sz w:val="22"/>
          <w:szCs w:val="22"/>
        </w:rPr>
      </w:pPr>
    </w:p>
    <w:p w14:paraId="6D92B970" w14:textId="77777777" w:rsidR="00E73AA3" w:rsidRDefault="005037B3" w:rsidP="00E73AA3">
      <w:pPr>
        <w:keepNext/>
        <w:pBdr>
          <w:top w:val="nil"/>
          <w:left w:val="nil"/>
          <w:bottom w:val="nil"/>
          <w:right w:val="nil"/>
          <w:between w:val="nil"/>
        </w:pBdr>
        <w:spacing w:after="160" w:line="259" w:lineRule="auto"/>
        <w:jc w:val="center"/>
      </w:pPr>
      <w:r>
        <w:rPr>
          <w:rFonts w:ascii="Gill Sans" w:eastAsia="Gill Sans" w:hAnsi="Gill Sans" w:cs="Gill Sans"/>
          <w:noProof/>
          <w:color w:val="000000"/>
          <w:sz w:val="22"/>
          <w:szCs w:val="22"/>
          <w:lang w:eastAsia="en-US" w:bidi="ar-SA"/>
        </w:rPr>
        <w:drawing>
          <wp:inline distT="0" distB="0" distL="0" distR="0" wp14:anchorId="261044F1" wp14:editId="2BF1A584">
            <wp:extent cx="4457700" cy="2980055"/>
            <wp:effectExtent l="0" t="0" r="0" b="0"/>
            <wp:docPr id="98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1"/>
                    <a:srcRect t="5000" r="43043" b="27353"/>
                    <a:stretch>
                      <a:fillRect/>
                    </a:stretch>
                  </pic:blipFill>
                  <pic:spPr>
                    <a:xfrm>
                      <a:off x="0" y="0"/>
                      <a:ext cx="4457700" cy="2980055"/>
                    </a:xfrm>
                    <a:prstGeom prst="rect">
                      <a:avLst/>
                    </a:prstGeom>
                    <a:ln/>
                  </pic:spPr>
                </pic:pic>
              </a:graphicData>
            </a:graphic>
          </wp:inline>
        </w:drawing>
      </w:r>
    </w:p>
    <w:p w14:paraId="1EFA83D1" w14:textId="67B53A09"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20.A.1</w:t>
      </w:r>
      <w:r>
        <w:t xml:space="preserve">- </w:t>
      </w:r>
      <w:r w:rsidRPr="0084130D">
        <w:t>Import Document</w:t>
      </w:r>
    </w:p>
    <w:p w14:paraId="0B9FB77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the Import button.</w:t>
      </w:r>
    </w:p>
    <w:p w14:paraId="094D9E68"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color w:val="000000"/>
        </w:rPr>
        <w:t>The below screen will be seen</w:t>
      </w:r>
      <w:r>
        <w:rPr>
          <w:rFonts w:ascii="Gill Sans" w:eastAsia="Gill Sans" w:hAnsi="Gill Sans" w:cs="Gill Sans"/>
          <w:color w:val="000000"/>
          <w:sz w:val="22"/>
          <w:szCs w:val="22"/>
        </w:rPr>
        <w:t>:</w:t>
      </w:r>
    </w:p>
    <w:p w14:paraId="01C2B747"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color w:val="000000"/>
          <w:sz w:val="22"/>
          <w:szCs w:val="22"/>
        </w:rPr>
      </w:pPr>
    </w:p>
    <w:p w14:paraId="2753C0E5"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drawing>
          <wp:inline distT="0" distB="0" distL="0" distR="0" wp14:anchorId="5E4A3260" wp14:editId="70678CDF">
            <wp:extent cx="4495800" cy="3827780"/>
            <wp:effectExtent l="0" t="0" r="0" b="0"/>
            <wp:docPr id="98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2"/>
                    <a:srcRect t="5323" r="44840" b="11322"/>
                    <a:stretch>
                      <a:fillRect/>
                    </a:stretch>
                  </pic:blipFill>
                  <pic:spPr>
                    <a:xfrm>
                      <a:off x="0" y="0"/>
                      <a:ext cx="4495800" cy="3827780"/>
                    </a:xfrm>
                    <a:prstGeom prst="rect">
                      <a:avLst/>
                    </a:prstGeom>
                    <a:ln/>
                  </pic:spPr>
                </pic:pic>
              </a:graphicData>
            </a:graphic>
          </wp:inline>
        </w:drawing>
      </w:r>
    </w:p>
    <w:p w14:paraId="6431D496" w14:textId="79F021DF"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20.A.2</w:t>
      </w:r>
      <w:r>
        <w:t xml:space="preserve">- </w:t>
      </w:r>
      <w:r w:rsidRPr="00217DFF">
        <w:t>Import Process</w:t>
      </w:r>
    </w:p>
    <w:p w14:paraId="66B56E5C" w14:textId="023F7DDF"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In File origin, the dropdown values are sorted alphabetically. Select the </w:t>
      </w:r>
      <w:r>
        <w:rPr>
          <w:rFonts w:ascii="Gill Sans" w:eastAsia="Gill Sans" w:hAnsi="Gill Sans" w:cs="Gill Sans"/>
          <w:b/>
          <w:color w:val="000000"/>
        </w:rPr>
        <w:t>65001: Unicode (UTF-8)</w:t>
      </w:r>
      <w:r>
        <w:rPr>
          <w:rFonts w:ascii="Gill Sans" w:eastAsia="Gill Sans" w:hAnsi="Gill Sans" w:cs="Gill Sans"/>
          <w:color w:val="000000"/>
        </w:rPr>
        <w:t xml:space="preserve"> </w:t>
      </w:r>
      <w:r w:rsidR="002C77C1">
        <w:rPr>
          <w:rFonts w:ascii="Gill Sans" w:eastAsia="Gill Sans" w:hAnsi="Gill Sans" w:cs="Gill Sans"/>
          <w:color w:val="000000"/>
        </w:rPr>
        <w:t>function</w:t>
      </w:r>
      <w:r>
        <w:rPr>
          <w:rFonts w:ascii="Gill Sans" w:eastAsia="Gill Sans" w:hAnsi="Gill Sans" w:cs="Gill Sans"/>
          <w:color w:val="000000"/>
        </w:rPr>
        <w:t>.</w:t>
      </w:r>
    </w:p>
    <w:p w14:paraId="1E31A374"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lastRenderedPageBreak/>
        <w:drawing>
          <wp:inline distT="0" distB="0" distL="0" distR="0" wp14:anchorId="1C5129F5" wp14:editId="4F9431A2">
            <wp:extent cx="5105400" cy="4008755"/>
            <wp:effectExtent l="0" t="0" r="0" b="0"/>
            <wp:docPr id="97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93"/>
                    <a:srcRect t="5198" r="42243" b="14169"/>
                    <a:stretch>
                      <a:fillRect/>
                    </a:stretch>
                  </pic:blipFill>
                  <pic:spPr>
                    <a:xfrm>
                      <a:off x="0" y="0"/>
                      <a:ext cx="5105400" cy="4008755"/>
                    </a:xfrm>
                    <a:prstGeom prst="rect">
                      <a:avLst/>
                    </a:prstGeom>
                    <a:ln/>
                  </pic:spPr>
                </pic:pic>
              </a:graphicData>
            </a:graphic>
          </wp:inline>
        </w:drawing>
      </w:r>
    </w:p>
    <w:p w14:paraId="5957A087" w14:textId="3CCB5EE5"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20.A.3</w:t>
      </w:r>
      <w:r>
        <w:t xml:space="preserve">- </w:t>
      </w:r>
      <w:r w:rsidRPr="00907A9E">
        <w:t>Saving Procedure</w:t>
      </w:r>
    </w:p>
    <w:p w14:paraId="186D78E0" w14:textId="77777777" w:rsidR="005037B3" w:rsidRDefault="005037B3" w:rsidP="00E73AA3">
      <w:pPr>
        <w:pBdr>
          <w:top w:val="nil"/>
          <w:left w:val="nil"/>
          <w:bottom w:val="nil"/>
          <w:right w:val="nil"/>
          <w:between w:val="nil"/>
        </w:pBdr>
        <w:spacing w:line="259" w:lineRule="auto"/>
        <w:rPr>
          <w:rFonts w:ascii="Gill Sans" w:eastAsia="Gill Sans" w:hAnsi="Gill Sans" w:cs="Gill Sans"/>
          <w:color w:val="000000"/>
          <w:sz w:val="22"/>
          <w:szCs w:val="22"/>
        </w:rPr>
      </w:pPr>
    </w:p>
    <w:p w14:paraId="3AC2F59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Next button</w:t>
      </w:r>
    </w:p>
    <w:p w14:paraId="6453FE30" w14:textId="3BD23CED"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Select/Check the “Tab” and “Comma” </w:t>
      </w:r>
      <w:r w:rsidR="002C77C1">
        <w:rPr>
          <w:rFonts w:ascii="Gill Sans" w:eastAsia="Gill Sans" w:hAnsi="Gill Sans" w:cs="Gill Sans"/>
          <w:color w:val="000000"/>
        </w:rPr>
        <w:t>function</w:t>
      </w:r>
      <w:r>
        <w:rPr>
          <w:rFonts w:ascii="Gill Sans" w:eastAsia="Gill Sans" w:hAnsi="Gill Sans" w:cs="Gill Sans"/>
          <w:color w:val="000000"/>
        </w:rPr>
        <w:t>s as below:</w:t>
      </w:r>
    </w:p>
    <w:p w14:paraId="5E1D1A5E"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lastRenderedPageBreak/>
        <w:drawing>
          <wp:inline distT="0" distB="0" distL="0" distR="0" wp14:anchorId="10BB88A0" wp14:editId="0340FFFA">
            <wp:extent cx="4561523" cy="3497955"/>
            <wp:effectExtent l="0" t="0" r="0" b="0"/>
            <wp:docPr id="94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4"/>
                    <a:srcRect l="6439" t="18857" r="45963" b="16201"/>
                    <a:stretch>
                      <a:fillRect/>
                    </a:stretch>
                  </pic:blipFill>
                  <pic:spPr>
                    <a:xfrm>
                      <a:off x="0" y="0"/>
                      <a:ext cx="4561523" cy="3497955"/>
                    </a:xfrm>
                    <a:prstGeom prst="rect">
                      <a:avLst/>
                    </a:prstGeom>
                    <a:ln/>
                  </pic:spPr>
                </pic:pic>
              </a:graphicData>
            </a:graphic>
          </wp:inline>
        </w:drawing>
      </w:r>
    </w:p>
    <w:p w14:paraId="03DBF272" w14:textId="3705D135"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20.A.4</w:t>
      </w:r>
      <w:r>
        <w:t xml:space="preserve">- </w:t>
      </w:r>
      <w:r w:rsidRPr="00190E28">
        <w:t>Finishing the Process</w:t>
      </w:r>
    </w:p>
    <w:p w14:paraId="27F0C1F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Next.</w:t>
      </w:r>
    </w:p>
    <w:p w14:paraId="5A4D6C81"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Then Click on Finish.</w:t>
      </w:r>
    </w:p>
    <w:p w14:paraId="674879E9" w14:textId="77777777" w:rsidR="005037B3" w:rsidRDefault="005037B3" w:rsidP="00316914">
      <w:pPr>
        <w:numPr>
          <w:ilvl w:val="0"/>
          <w:numId w:val="137"/>
        </w:numPr>
        <w:pBdr>
          <w:top w:val="nil"/>
          <w:left w:val="nil"/>
          <w:bottom w:val="nil"/>
          <w:right w:val="nil"/>
          <w:between w:val="nil"/>
        </w:pBdr>
        <w:spacing w:after="160" w:line="259" w:lineRule="auto"/>
        <w:rPr>
          <w:rFonts w:ascii="Gill Sans" w:eastAsia="Gill Sans" w:hAnsi="Gill Sans" w:cs="Gill Sans"/>
          <w:color w:val="000000"/>
        </w:rPr>
      </w:pPr>
      <w:bookmarkStart w:id="229" w:name="_heading=h.43ky6rz" w:colFirst="0" w:colLast="0"/>
      <w:bookmarkEnd w:id="229"/>
      <w:r>
        <w:rPr>
          <w:rFonts w:ascii="Gill Sans" w:eastAsia="Gill Sans" w:hAnsi="Gill Sans" w:cs="Gill Sans"/>
          <w:color w:val="000000"/>
        </w:rPr>
        <w:t>The data will render perfectly.</w:t>
      </w:r>
    </w:p>
    <w:p w14:paraId="6279D2CF" w14:textId="77777777" w:rsidR="005037B3" w:rsidRDefault="005037B3" w:rsidP="00316914">
      <w:pPr>
        <w:pStyle w:val="Heading2"/>
        <w:numPr>
          <w:ilvl w:val="0"/>
          <w:numId w:val="200"/>
        </w:numPr>
        <w:pBdr>
          <w:top w:val="nil"/>
          <w:left w:val="nil"/>
          <w:bottom w:val="nil"/>
          <w:right w:val="nil"/>
          <w:between w:val="nil"/>
        </w:pBdr>
        <w:spacing w:line="259" w:lineRule="auto"/>
        <w:rPr>
          <w:rFonts w:ascii="Gill Sans" w:eastAsia="Gill Sans" w:hAnsi="Gill Sans" w:cs="Gill Sans"/>
          <w:color w:val="000099"/>
          <w:sz w:val="28"/>
          <w:szCs w:val="28"/>
        </w:rPr>
      </w:pPr>
      <w:bookmarkStart w:id="230" w:name="_Toc57382851"/>
      <w:bookmarkStart w:id="231" w:name="_Toc57478221"/>
      <w:r>
        <w:rPr>
          <w:rFonts w:ascii="Gill Sans" w:eastAsia="Gill Sans" w:hAnsi="Gill Sans" w:cs="Gill Sans"/>
          <w:color w:val="000099"/>
          <w:sz w:val="28"/>
          <w:szCs w:val="28"/>
        </w:rPr>
        <w:t>Important Formulae</w:t>
      </w:r>
      <w:bookmarkEnd w:id="230"/>
      <w:bookmarkEnd w:id="231"/>
    </w:p>
    <w:p w14:paraId="76993001" w14:textId="2785DA8E" w:rsidR="005037B3" w:rsidRPr="00B764BB" w:rsidRDefault="005037B3" w:rsidP="005037B3">
      <w:pPr>
        <w:rPr>
          <w:rFonts w:ascii="Gill Sans" w:eastAsia="Gill Sans" w:hAnsi="Gill Sans" w:cs="Gill Sans"/>
        </w:rPr>
      </w:pPr>
      <w:r>
        <w:rPr>
          <w:rFonts w:ascii="Gill Sans" w:eastAsia="Gill Sans" w:hAnsi="Gill Sans" w:cs="Gill Sans"/>
        </w:rPr>
        <w:t>For each QAT Report, there are important backend calculations that contribute to the overall data seen in the visualization. These calculations and underlying assumptions can be found by clicking “Show Formulae” in the upper right-hand</w:t>
      </w:r>
      <w:sdt>
        <w:sdtPr>
          <w:tag w:val="goog_rdk_181"/>
          <w:id w:val="-1805693573"/>
        </w:sdtPr>
        <w:sdtEndPr/>
        <w:sdtContent>
          <w:r w:rsidRPr="00B764BB">
            <w:rPr>
              <w:rFonts w:ascii="Gill Sans" w:eastAsia="Gill Sans" w:hAnsi="Gill Sans" w:cs="Gill Sans"/>
            </w:rPr>
            <w:t xml:space="preserve"> screen of each QAT Report.</w:t>
          </w:r>
        </w:sdtContent>
      </w:sdt>
      <w:sdt>
        <w:sdtPr>
          <w:tag w:val="goog_rdk_182"/>
          <w:id w:val="-1049755163"/>
        </w:sdtPr>
        <w:sdtEndPr/>
        <w:sdtContent/>
      </w:sdt>
    </w:p>
    <w:p w14:paraId="6DD38A46"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4D34DB99" w14:textId="77777777" w:rsidTr="005037B3">
        <w:trPr>
          <w:trHeight w:val="2985"/>
        </w:trPr>
        <w:tc>
          <w:tcPr>
            <w:tcW w:w="9638" w:type="dxa"/>
            <w:shd w:val="clear" w:color="auto" w:fill="auto"/>
            <w:tcMar>
              <w:top w:w="100" w:type="dxa"/>
              <w:left w:w="100" w:type="dxa"/>
              <w:bottom w:w="100" w:type="dxa"/>
              <w:right w:w="100" w:type="dxa"/>
            </w:tcMar>
          </w:tcPr>
          <w:p w14:paraId="676C9FA1" w14:textId="77777777" w:rsidR="005037B3" w:rsidRDefault="005037B3" w:rsidP="00E73AA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7837C1B3" wp14:editId="6FA8D16A">
                  <wp:extent cx="3219450" cy="2238375"/>
                  <wp:effectExtent l="0" t="0" r="0" b="0"/>
                  <wp:docPr id="94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5"/>
                          <a:srcRect/>
                          <a:stretch>
                            <a:fillRect/>
                          </a:stretch>
                        </pic:blipFill>
                        <pic:spPr>
                          <a:xfrm>
                            <a:off x="0" y="0"/>
                            <a:ext cx="3219450" cy="2238375"/>
                          </a:xfrm>
                          <a:prstGeom prst="rect">
                            <a:avLst/>
                          </a:prstGeom>
                          <a:ln/>
                        </pic:spPr>
                      </pic:pic>
                    </a:graphicData>
                  </a:graphic>
                </wp:inline>
              </w:drawing>
            </w:r>
          </w:p>
        </w:tc>
      </w:tr>
    </w:tbl>
    <w:p w14:paraId="7FD95CF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CF53A7"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0AE66D39" w14:textId="77777777" w:rsidTr="005037B3">
        <w:tc>
          <w:tcPr>
            <w:tcW w:w="9638" w:type="dxa"/>
            <w:shd w:val="clear" w:color="auto" w:fill="auto"/>
            <w:tcMar>
              <w:top w:w="100" w:type="dxa"/>
              <w:left w:w="100" w:type="dxa"/>
              <w:bottom w:w="100" w:type="dxa"/>
              <w:right w:w="100" w:type="dxa"/>
            </w:tcMar>
          </w:tcPr>
          <w:p w14:paraId="3CC9203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6D98DF63" wp14:editId="3A76C72C">
                  <wp:extent cx="4600575" cy="2266950"/>
                  <wp:effectExtent l="0" t="0" r="0" b="0"/>
                  <wp:docPr id="94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96"/>
                          <a:srcRect/>
                          <a:stretch>
                            <a:fillRect/>
                          </a:stretch>
                        </pic:blipFill>
                        <pic:spPr>
                          <a:xfrm>
                            <a:off x="0" y="0"/>
                            <a:ext cx="4600575" cy="2266950"/>
                          </a:xfrm>
                          <a:prstGeom prst="rect">
                            <a:avLst/>
                          </a:prstGeom>
                          <a:ln/>
                        </pic:spPr>
                      </pic:pic>
                    </a:graphicData>
                  </a:graphic>
                </wp:inline>
              </w:drawing>
            </w:r>
          </w:p>
        </w:tc>
      </w:tr>
    </w:tbl>
    <w:p w14:paraId="44F8EBD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C7D540E"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35299F7C" w14:textId="77777777" w:rsidTr="005037B3">
        <w:tc>
          <w:tcPr>
            <w:tcW w:w="9638" w:type="dxa"/>
            <w:shd w:val="clear" w:color="auto" w:fill="auto"/>
            <w:tcMar>
              <w:top w:w="100" w:type="dxa"/>
              <w:left w:w="100" w:type="dxa"/>
              <w:bottom w:w="100" w:type="dxa"/>
              <w:right w:w="100" w:type="dxa"/>
            </w:tcMar>
          </w:tcPr>
          <w:p w14:paraId="0F0E5D9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5CBE650F" wp14:editId="79C3B088">
                  <wp:extent cx="5972175" cy="2324100"/>
                  <wp:effectExtent l="0" t="0" r="0" b="0"/>
                  <wp:docPr id="94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7"/>
                          <a:srcRect/>
                          <a:stretch>
                            <a:fillRect/>
                          </a:stretch>
                        </pic:blipFill>
                        <pic:spPr>
                          <a:xfrm>
                            <a:off x="0" y="0"/>
                            <a:ext cx="5972175" cy="2324100"/>
                          </a:xfrm>
                          <a:prstGeom prst="rect">
                            <a:avLst/>
                          </a:prstGeom>
                          <a:ln/>
                        </pic:spPr>
                      </pic:pic>
                    </a:graphicData>
                  </a:graphic>
                </wp:inline>
              </w:drawing>
            </w:r>
          </w:p>
        </w:tc>
      </w:tr>
    </w:tbl>
    <w:p w14:paraId="18D816E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4F3D1B2"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5827C409" w14:textId="77777777" w:rsidTr="005037B3">
        <w:tc>
          <w:tcPr>
            <w:tcW w:w="9638" w:type="dxa"/>
            <w:shd w:val="clear" w:color="auto" w:fill="auto"/>
            <w:tcMar>
              <w:top w:w="100" w:type="dxa"/>
              <w:left w:w="100" w:type="dxa"/>
              <w:bottom w:w="100" w:type="dxa"/>
              <w:right w:w="100" w:type="dxa"/>
            </w:tcMar>
          </w:tcPr>
          <w:p w14:paraId="08C0667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lastRenderedPageBreak/>
              <w:drawing>
                <wp:inline distT="114300" distB="114300" distL="114300" distR="114300" wp14:anchorId="6CB6CF44" wp14:editId="63585188">
                  <wp:extent cx="5972175" cy="2794000"/>
                  <wp:effectExtent l="0" t="0" r="0" b="0"/>
                  <wp:docPr id="94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98"/>
                          <a:srcRect/>
                          <a:stretch>
                            <a:fillRect/>
                          </a:stretch>
                        </pic:blipFill>
                        <pic:spPr>
                          <a:xfrm>
                            <a:off x="0" y="0"/>
                            <a:ext cx="5972175" cy="2794000"/>
                          </a:xfrm>
                          <a:prstGeom prst="rect">
                            <a:avLst/>
                          </a:prstGeom>
                          <a:ln/>
                        </pic:spPr>
                      </pic:pic>
                    </a:graphicData>
                  </a:graphic>
                </wp:inline>
              </w:drawing>
            </w:r>
          </w:p>
        </w:tc>
      </w:tr>
    </w:tbl>
    <w:p w14:paraId="0898813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A0C1D6"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598625B5" w14:textId="77777777" w:rsidTr="005037B3">
        <w:tc>
          <w:tcPr>
            <w:tcW w:w="9638" w:type="dxa"/>
            <w:shd w:val="clear" w:color="auto" w:fill="auto"/>
            <w:tcMar>
              <w:top w:w="100" w:type="dxa"/>
              <w:left w:w="100" w:type="dxa"/>
              <w:bottom w:w="100" w:type="dxa"/>
              <w:right w:w="100" w:type="dxa"/>
            </w:tcMar>
          </w:tcPr>
          <w:p w14:paraId="7B391FC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233219D5" wp14:editId="4E3CBF9F">
                  <wp:extent cx="5553075" cy="2571750"/>
                  <wp:effectExtent l="0" t="0" r="0" b="0"/>
                  <wp:docPr id="94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9"/>
                          <a:srcRect/>
                          <a:stretch>
                            <a:fillRect/>
                          </a:stretch>
                        </pic:blipFill>
                        <pic:spPr>
                          <a:xfrm>
                            <a:off x="0" y="0"/>
                            <a:ext cx="5553075" cy="2571750"/>
                          </a:xfrm>
                          <a:prstGeom prst="rect">
                            <a:avLst/>
                          </a:prstGeom>
                          <a:ln/>
                        </pic:spPr>
                      </pic:pic>
                    </a:graphicData>
                  </a:graphic>
                </wp:inline>
              </w:drawing>
            </w:r>
          </w:p>
        </w:tc>
      </w:tr>
    </w:tbl>
    <w:p w14:paraId="0A6184F9"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highlight w:val="white"/>
        </w:rPr>
      </w:pPr>
    </w:p>
    <w:p w14:paraId="5A36ED5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3D0FBC"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32" w:name="_Toc57382852"/>
      <w:bookmarkStart w:id="233" w:name="_Toc57478222"/>
      <w:r>
        <w:rPr>
          <w:rFonts w:ascii="Gill Sans" w:eastAsia="Gill Sans" w:hAnsi="Gill Sans" w:cs="Gill Sans"/>
          <w:color w:val="000099"/>
          <w:sz w:val="28"/>
          <w:szCs w:val="28"/>
          <w:highlight w:val="white"/>
        </w:rPr>
        <w:t>QAT Problem List</w:t>
      </w:r>
      <w:bookmarkEnd w:id="232"/>
      <w:bookmarkEnd w:id="233"/>
    </w:p>
    <w:p w14:paraId="299157F2" w14:textId="53677853" w:rsidR="005037B3" w:rsidRPr="00DD77EB" w:rsidRDefault="00CA3956" w:rsidP="00DD77EB">
      <w:pPr>
        <w:pBdr>
          <w:top w:val="nil"/>
          <w:left w:val="nil"/>
          <w:bottom w:val="nil"/>
          <w:right w:val="nil"/>
          <w:between w:val="nil"/>
        </w:pBdr>
        <w:rPr>
          <w:rFonts w:ascii="Gill Sans" w:eastAsia="Gill Sans" w:hAnsi="Gill Sans" w:cs="Gill Sans"/>
          <w:color w:val="auto"/>
        </w:rPr>
      </w:pPr>
      <w:sdt>
        <w:sdtPr>
          <w:tag w:val="goog_rdk_184"/>
          <w:id w:val="1496531089"/>
        </w:sdtPr>
        <w:sdtEndPr/>
        <w:sdtContent>
          <w:r w:rsidR="005037B3" w:rsidRPr="00DD77EB">
            <w:rPr>
              <w:rFonts w:ascii="Gill Sans" w:eastAsia="Gill Sans" w:hAnsi="Gill Sans" w:cs="Gill Sans"/>
              <w:b/>
              <w:color w:val="000000"/>
            </w:rPr>
            <w:t>Purpose:</w:t>
          </w:r>
        </w:sdtContent>
      </w:sdt>
      <w:r w:rsidR="005037B3" w:rsidRPr="00DD77EB">
        <w:rPr>
          <w:rFonts w:ascii="Gill Sans" w:eastAsia="Gill Sans" w:hAnsi="Gill Sans" w:cs="Gill Sans"/>
          <w:color w:val="000000"/>
        </w:rPr>
        <w:t xml:space="preserve">  A supply plan review integrated within QAT that allows for a quality check to easily identify problematic data/issues and correct these before committing a supply plan to the server as a “Draft” or “Final” Version.</w:t>
      </w:r>
    </w:p>
    <w:p w14:paraId="1971F075" w14:textId="77777777" w:rsidR="001D3854" w:rsidRDefault="005037B3" w:rsidP="00037E4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6125B8C5" wp14:editId="0B902236">
            <wp:extent cx="6119820" cy="1041400"/>
            <wp:effectExtent l="0" t="0" r="0" b="0"/>
            <wp:docPr id="7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0"/>
                    <a:srcRect/>
                    <a:stretch>
                      <a:fillRect/>
                    </a:stretch>
                  </pic:blipFill>
                  <pic:spPr>
                    <a:xfrm>
                      <a:off x="0" y="0"/>
                      <a:ext cx="6119820" cy="1041400"/>
                    </a:xfrm>
                    <a:prstGeom prst="rect">
                      <a:avLst/>
                    </a:prstGeom>
                    <a:ln/>
                  </pic:spPr>
                </pic:pic>
              </a:graphicData>
            </a:graphic>
          </wp:inline>
        </w:drawing>
      </w:r>
    </w:p>
    <w:p w14:paraId="13722776" w14:textId="636FD5B1" w:rsidR="005037B3" w:rsidRDefault="001D3854" w:rsidP="001D3854">
      <w:pPr>
        <w:pStyle w:val="Caption"/>
        <w:jc w:val="center"/>
        <w:rPr>
          <w:rFonts w:ascii="Gill Sans" w:eastAsia="Gill Sans" w:hAnsi="Gill Sans" w:cs="Gill Sans"/>
          <w:color w:val="000000"/>
        </w:rPr>
      </w:pPr>
      <w:r>
        <w:t xml:space="preserve">Figure </w:t>
      </w:r>
      <w:r w:rsidR="00104ED0">
        <w:t>20.C</w:t>
      </w:r>
      <w:r>
        <w:t xml:space="preserve">- </w:t>
      </w:r>
      <w:r w:rsidRPr="00937346">
        <w:t>QAT Problem List</w:t>
      </w:r>
    </w:p>
    <w:p w14:paraId="1D6098CF" w14:textId="15E89CF1"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Only the Problem associated with those programs which have been loaded by the user in their local machine will appear in the QAT Problem List. For details on how to load specific programs and versions, refer </w:t>
      </w:r>
      <w:r>
        <w:rPr>
          <w:rFonts w:ascii="Gill Sans" w:eastAsia="Gill Sans" w:hAnsi="Gill Sans" w:cs="Gill Sans"/>
        </w:rPr>
        <w:t xml:space="preserve">to the </w:t>
      </w:r>
      <w:hyperlink w:anchor="_Load_Program" w:history="1">
        <w:r w:rsidRPr="00EF4EC6">
          <w:rPr>
            <w:rStyle w:val="Hyperlink"/>
            <w:rFonts w:ascii="Gill Sans" w:eastAsia="Gill Sans" w:hAnsi="Gill Sans" w:cs="Gill Sans"/>
          </w:rPr>
          <w:t>load program</w:t>
        </w:r>
      </w:hyperlink>
      <w:r>
        <w:rPr>
          <w:rFonts w:ascii="Gill Sans" w:eastAsia="Gill Sans" w:hAnsi="Gill Sans" w:cs="Gill Sans"/>
          <w:color w:val="000000"/>
        </w:rPr>
        <w:t xml:space="preserve"> section of the User Manual.</w:t>
      </w:r>
    </w:p>
    <w:p w14:paraId="1DD306DB" w14:textId="285CB0AF" w:rsidR="005037B3" w:rsidRPr="00CC4C35" w:rsidRDefault="00CC4C35" w:rsidP="00CC4C3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QAT Problem Action Report</w:t>
      </w:r>
      <w:r w:rsidRPr="008F6E1C">
        <w:rPr>
          <w:rFonts w:ascii="Gill Sans" w:eastAsia="Gill Sans" w:hAnsi="Gill Sans" w:cs="Gill Sans"/>
          <w:b/>
          <w:color w:val="000000"/>
        </w:rPr>
        <w:t>.</w:t>
      </w:r>
    </w:p>
    <w:p w14:paraId="43BAC83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Problems can be subdivided into three main categories: Data Quality, Procurement Schedule, and Supply Planning. They are also assigned to different levels of criticality: Low (yellow), Medium (orange), and High (red). The criticality informs users the extent to which a problem affects the quality of the supply plan. However, regardless of criticality, all problems must be “In-compliance” or “Addressed” in the QAT Problem List to be committed as a Final Version. There are five main statuses associated with the individual problems in the QAT Problem List:</w:t>
      </w:r>
    </w:p>
    <w:p w14:paraId="6FA0AD57"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In-Compliance</w:t>
      </w:r>
      <w:r>
        <w:rPr>
          <w:rFonts w:ascii="Gill Sans" w:eastAsia="Gill Sans" w:hAnsi="Gill Sans" w:cs="Gill Sans"/>
          <w:color w:val="000000"/>
        </w:rPr>
        <w:t xml:space="preserve"> – Issue has been closed through data entry by the user. Status will be automatically changed, and notes are not required.</w:t>
      </w:r>
    </w:p>
    <w:p w14:paraId="0226D301" w14:textId="77777777" w:rsidR="005037B3" w:rsidRDefault="005037B3" w:rsidP="005037B3">
      <w:pPr>
        <w:pBdr>
          <w:top w:val="nil"/>
          <w:left w:val="nil"/>
          <w:bottom w:val="nil"/>
          <w:right w:val="nil"/>
          <w:between w:val="nil"/>
        </w:pBdr>
        <w:ind w:left="720"/>
        <w:rPr>
          <w:rFonts w:ascii="Gill Sans" w:eastAsia="Gill Sans" w:hAnsi="Gill Sans" w:cs="Gill Sans"/>
          <w:i/>
          <w:color w:val="000000"/>
        </w:rPr>
      </w:pPr>
      <w:r>
        <w:rPr>
          <w:rFonts w:ascii="Gill Sans" w:eastAsia="Gill Sans" w:hAnsi="Gill Sans" w:cs="Gill Sans"/>
          <w:i/>
          <w:color w:val="000000"/>
        </w:rPr>
        <w:t>Example – A planning unit is missing actual consumption in the last 3 months. A user enters actual consumption data for the last 3 months. QAT automatically marks this as ‘in-compliance’.</w:t>
      </w:r>
    </w:p>
    <w:p w14:paraId="26796C29"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Resolved</w:t>
      </w:r>
      <w:r>
        <w:rPr>
          <w:rFonts w:ascii="Gill Sans" w:eastAsia="Gill Sans" w:hAnsi="Gill Sans" w:cs="Gill Sans"/>
          <w:color w:val="000000"/>
        </w:rPr>
        <w:t xml:space="preserve"> – Issue has been manually marked by reviewer as ‘resolved’. The reviewer uses this status if this issue will unlikely be corrected via data entry and also does not require further notes in the future. Only a reviewer can mark an issue as ‘resolved’.</w:t>
      </w:r>
    </w:p>
    <w:p w14:paraId="1B372D7A" w14:textId="77777777" w:rsidR="005037B3" w:rsidRDefault="005037B3" w:rsidP="005037B3">
      <w:pPr>
        <w:pBdr>
          <w:top w:val="nil"/>
          <w:left w:val="nil"/>
          <w:bottom w:val="nil"/>
          <w:right w:val="nil"/>
          <w:between w:val="nil"/>
        </w:pBdr>
        <w:ind w:left="720"/>
        <w:rPr>
          <w:rFonts w:ascii="Gill Sans" w:eastAsia="Gill Sans" w:hAnsi="Gill Sans" w:cs="Gill Sans"/>
          <w:i/>
          <w:color w:val="000000"/>
        </w:rPr>
      </w:pPr>
      <w:r>
        <w:rPr>
          <w:rFonts w:ascii="Gill Sans" w:eastAsia="Gill Sans" w:hAnsi="Gill Sans" w:cs="Gill Sans"/>
          <w:i/>
          <w:color w:val="000000"/>
        </w:rPr>
        <w:t>Example – A planning unit gets flagged for not following dynamic forecasting. The user enters a note that this planning unit does not follow dynamic forecasting as it is not a seasonal product. The reviewer marks this as resolved because the explanation will most likely not change in the future.</w:t>
      </w:r>
    </w:p>
    <w:p w14:paraId="2ED85DDD"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Addressed</w:t>
      </w:r>
      <w:r>
        <w:rPr>
          <w:rFonts w:ascii="Gill Sans" w:eastAsia="Gill Sans" w:hAnsi="Gill Sans" w:cs="Gill Sans"/>
          <w:color w:val="000000"/>
        </w:rPr>
        <w:t xml:space="preserve"> – Issue has been manually marked by either reviewer or user as ‘addressed’. The user applies this status when they cannot resolve the issue through data entry. This status must be accompanied by a note. The reviewer uses this status if this issue cannot be </w:t>
      </w:r>
      <w:r>
        <w:rPr>
          <w:rFonts w:ascii="Gill Sans" w:eastAsia="Gill Sans" w:hAnsi="Gill Sans" w:cs="Gill Sans"/>
        </w:rPr>
        <w:t>resolved in this</w:t>
      </w:r>
      <w:r>
        <w:rPr>
          <w:rFonts w:ascii="Gill Sans" w:eastAsia="Gill Sans" w:hAnsi="Gill Sans" w:cs="Gill Sans"/>
          <w:color w:val="000000"/>
        </w:rPr>
        <w:t xml:space="preserve"> review period, but will be resolved in the future, most likely in a few periods, rather than before the next review. </w:t>
      </w:r>
    </w:p>
    <w:sdt>
      <w:sdtPr>
        <w:tag w:val="goog_rdk_188"/>
        <w:id w:val="-593714083"/>
      </w:sdtPr>
      <w:sdtEndPr/>
      <w:sdtContent>
        <w:p w14:paraId="3D95B822" w14:textId="4FB6A349" w:rsidR="005037B3" w:rsidRPr="00664F2C" w:rsidRDefault="005037B3" w:rsidP="00664F2C">
          <w:pPr>
            <w:pBdr>
              <w:top w:val="nil"/>
              <w:left w:val="nil"/>
              <w:bottom w:val="nil"/>
              <w:right w:val="nil"/>
              <w:between w:val="nil"/>
            </w:pBdr>
            <w:ind w:left="720"/>
            <w:rPr>
              <w:rFonts w:ascii="Gill Sans" w:eastAsia="Gill Sans" w:hAnsi="Gill Sans" w:cs="Gill Sans"/>
              <w:i/>
              <w:color w:val="000000"/>
            </w:rPr>
          </w:pPr>
          <w:r w:rsidRPr="00664F2C">
            <w:rPr>
              <w:rFonts w:ascii="Gill Sans" w:eastAsia="Gill Sans" w:hAnsi="Gill Sans" w:cs="Gill Sans"/>
              <w:i/>
              <w:color w:val="000000"/>
            </w:rPr>
            <w:t>Example – A phasing out planning unit only has 8 months of forecasted consumption in the future instead of 18. This is acceptable as it is a phasing out planning unit, but the user will still need to de-activate the planning unit once it is fully phased out, which is why the issue is marked as ‘addressed’ instead of ‘resolved’.</w:t>
          </w:r>
        </w:p>
      </w:sdtContent>
    </w:sdt>
    <w:p w14:paraId="33C5C9D1" w14:textId="2DF0E68F"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sidRPr="00664F2C">
        <w:rPr>
          <w:rFonts w:ascii="Gill Sans" w:eastAsia="Gill Sans" w:hAnsi="Gill Sans" w:cs="Gill Sans"/>
          <w:b/>
          <w:color w:val="000000"/>
        </w:rPr>
        <w:t xml:space="preserve">Open </w:t>
      </w:r>
      <w:r>
        <w:rPr>
          <w:rFonts w:ascii="Gill Sans" w:eastAsia="Gill Sans" w:hAnsi="Gill Sans" w:cs="Gill Sans"/>
          <w:color w:val="000000"/>
        </w:rPr>
        <w:t xml:space="preserve">– This issue has been automatically flagged by QAT, or the issue has been manually marked by the reviewer as ‘open’. The reviewer uses this status when </w:t>
      </w:r>
      <w:r>
        <w:rPr>
          <w:rFonts w:ascii="Gill Sans" w:eastAsia="Gill Sans" w:hAnsi="Gill Sans" w:cs="Gill Sans"/>
          <w:color w:val="000000"/>
        </w:rPr>
        <w:lastRenderedPageBreak/>
        <w:t xml:space="preserve">rejecting a supply plan to indicate that the notes are not accepted.  The reviewer uses this status when accepting a supply plan to indicate this issue cannot be resolved this review period but should be corrected via data entry or addressed next review period. </w:t>
      </w:r>
    </w:p>
    <w:p w14:paraId="45DC2C1F" w14:textId="4198A07C" w:rsidR="005037B3" w:rsidRDefault="005037B3" w:rsidP="005037B3">
      <w:pPr>
        <w:pBdr>
          <w:top w:val="nil"/>
          <w:left w:val="nil"/>
          <w:bottom w:val="nil"/>
          <w:right w:val="nil"/>
          <w:between w:val="nil"/>
        </w:pBdr>
        <w:ind w:left="720"/>
        <w:rPr>
          <w:rFonts w:ascii="Gill Sans" w:eastAsia="Gill Sans" w:hAnsi="Gill Sans" w:cs="Gill Sans"/>
          <w:i/>
          <w:color w:val="000000"/>
        </w:rPr>
      </w:pPr>
      <w:r w:rsidRPr="00664F2C">
        <w:rPr>
          <w:rFonts w:ascii="Gill Sans" w:eastAsia="Gill Sans" w:hAnsi="Gill Sans" w:cs="Gill Sans"/>
          <w:i/>
          <w:color w:val="000000"/>
        </w:rPr>
        <w:t>Example – A shipment with a receive date in the next 6 months is missing a funding source. The user notes that they will have a funder assigned to this shipment next month. The reviewer wants to ensure the funder is added for the next submission and thus marks it as ‘open,’ instead of ‘addressed.’</w:t>
      </w:r>
    </w:p>
    <w:p w14:paraId="2A9568E5" w14:textId="54144E05" w:rsidR="005037B3" w:rsidRDefault="00CA3956" w:rsidP="00316914">
      <w:pPr>
        <w:numPr>
          <w:ilvl w:val="0"/>
          <w:numId w:val="33"/>
        </w:numPr>
        <w:pBdr>
          <w:top w:val="nil"/>
          <w:left w:val="nil"/>
          <w:bottom w:val="nil"/>
          <w:right w:val="nil"/>
          <w:between w:val="nil"/>
        </w:pBdr>
        <w:rPr>
          <w:color w:val="000000"/>
        </w:rPr>
      </w:pPr>
      <w:sdt>
        <w:sdtPr>
          <w:tag w:val="goog_rdk_191"/>
          <w:id w:val="1058905799"/>
        </w:sdtPr>
        <w:sdtEndPr/>
        <w:sdtContent>
          <w:r w:rsidR="005037B3" w:rsidRPr="00664F2C">
            <w:rPr>
              <w:rFonts w:ascii="Gill Sans" w:eastAsia="Gill Sans" w:hAnsi="Gill Sans" w:cs="Gill Sans"/>
              <w:b/>
              <w:color w:val="000000"/>
            </w:rPr>
            <w:t xml:space="preserve">Reviewed - </w:t>
          </w:r>
        </w:sdtContent>
      </w:sdt>
      <w:r w:rsidR="005037B3" w:rsidRPr="00664F2C">
        <w:rPr>
          <w:rFonts w:ascii="Gill Sans" w:eastAsia="Gill Sans" w:hAnsi="Gill Sans" w:cs="Gill Sans"/>
          <w:color w:val="000000"/>
        </w:rPr>
        <w:t xml:space="preserve">The issue has been reviewed by the supply plan reviewer. This field is only editable by the supply plan reviewer. </w:t>
      </w:r>
    </w:p>
    <w:sdt>
      <w:sdtPr>
        <w:tag w:val="goog_rdk_194"/>
        <w:id w:val="-1739385982"/>
      </w:sdtPr>
      <w:sdtEndPr/>
      <w:sdtContent>
        <w:p w14:paraId="40E5E58B" w14:textId="3F6DFEB3" w:rsidR="005037B3" w:rsidRPr="00664F2C" w:rsidRDefault="00CA3956" w:rsidP="00664F2C">
          <w:pPr>
            <w:pBdr>
              <w:top w:val="nil"/>
              <w:left w:val="nil"/>
              <w:bottom w:val="nil"/>
              <w:right w:val="nil"/>
              <w:between w:val="nil"/>
            </w:pBdr>
            <w:rPr>
              <w:rFonts w:ascii="Gill Sans" w:eastAsia="Gill Sans" w:hAnsi="Gill Sans" w:cs="Gill Sans"/>
              <w:i/>
              <w:color w:val="000000"/>
            </w:rPr>
          </w:pPr>
          <w:sdt>
            <w:sdtPr>
              <w:tag w:val="goog_rdk_193"/>
              <w:id w:val="-410858729"/>
              <w:showingPlcHdr/>
            </w:sdtPr>
            <w:sdtEndPr/>
            <w:sdtContent>
              <w:r w:rsidR="00664F2C">
                <w:t xml:space="preserve">     </w:t>
              </w:r>
            </w:sdtContent>
          </w:sdt>
        </w:p>
      </w:sdtContent>
    </w:sdt>
    <w:p w14:paraId="4EA3E2DB"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1: Missing recent actual consumption inputs (within the last 3 months) </w:t>
      </w:r>
    </w:p>
    <w:p w14:paraId="0042D1D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E78D64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actual consumption for a Planning unit has been missing for the last </w:t>
      </w:r>
      <w:r>
        <w:rPr>
          <w:rFonts w:ascii="Gill Sans" w:eastAsia="Gill Sans" w:hAnsi="Gill Sans" w:cs="Gill Sans"/>
          <w:b/>
          <w:color w:val="000000"/>
        </w:rPr>
        <w:t xml:space="preserve">3 months or more. </w:t>
      </w:r>
      <w:r>
        <w:rPr>
          <w:rFonts w:ascii="Gill Sans" w:eastAsia="Gill Sans" w:hAnsi="Gill Sans" w:cs="Gill Sans"/>
          <w:color w:val="000000"/>
        </w:rPr>
        <w:t>In this case the Planning Unit is Abacavir/Lamivudine 120/60 mg Scored Dispersible Tablet, 30 Tablets is missing recent actual consumption (within the last 3 months)</w:t>
      </w:r>
    </w:p>
    <w:p w14:paraId="1CC081D0"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040D6A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The problem arises only when the actual consumption inputs for the last three months or more are not filled in. If the inputs are filled in for any of those three months, the problem will not be identified by the system.</w:t>
      </w:r>
    </w:p>
    <w:p w14:paraId="72770F6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BAA3BFD" w14:textId="77777777" w:rsidR="001D3854" w:rsidRDefault="005037B3" w:rsidP="001D385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DDC2241" wp14:editId="337D373A">
            <wp:extent cx="5725063" cy="3214767"/>
            <wp:effectExtent l="0" t="0" r="0" b="0"/>
            <wp:docPr id="98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01"/>
                    <a:srcRect l="6127" t="16633" r="4173" b="16006"/>
                    <a:stretch>
                      <a:fillRect/>
                    </a:stretch>
                  </pic:blipFill>
                  <pic:spPr>
                    <a:xfrm>
                      <a:off x="0" y="0"/>
                      <a:ext cx="5725063" cy="3214767"/>
                    </a:xfrm>
                    <a:prstGeom prst="rect">
                      <a:avLst/>
                    </a:prstGeom>
                    <a:ln/>
                  </pic:spPr>
                </pic:pic>
              </a:graphicData>
            </a:graphic>
          </wp:inline>
        </w:drawing>
      </w:r>
    </w:p>
    <w:p w14:paraId="282080DB" w14:textId="66638A1B" w:rsidR="005037B3" w:rsidRDefault="001D3854" w:rsidP="001D3854">
      <w:pPr>
        <w:pStyle w:val="Caption"/>
        <w:jc w:val="center"/>
        <w:rPr>
          <w:rFonts w:ascii="Gill Sans" w:eastAsia="Gill Sans" w:hAnsi="Gill Sans" w:cs="Gill Sans"/>
          <w:color w:val="000000"/>
        </w:rPr>
      </w:pPr>
      <w:r>
        <w:t xml:space="preserve">Figure </w:t>
      </w:r>
      <w:r w:rsidR="00104ED0">
        <w:t>20.C.1</w:t>
      </w:r>
      <w:r>
        <w:t xml:space="preserve">- </w:t>
      </w:r>
      <w:r w:rsidRPr="00C60B50">
        <w:t>Missing recent actual consumption inputs</w:t>
      </w:r>
    </w:p>
    <w:p w14:paraId="01FC2A0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41E5FC0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In this particular case, check recent actual consumption inputs for Abacavir/Lamivudine 120/60 mg Scored Dispersible Tablet, 30 Tablets and provide data for June, July, and August.</w:t>
      </w:r>
    </w:p>
    <w:p w14:paraId="2F037BE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33B637F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08D1AA0"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7043528D"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61C2D0C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9CF3463"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2: Any gaps in the last 3 months (actual consumption)</w:t>
      </w:r>
    </w:p>
    <w:p w14:paraId="6D197D3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5D02A53" w14:textId="6218A4AF" w:rsidR="00935F2D" w:rsidRDefault="003512F7" w:rsidP="00935F2D">
      <w:pPr>
        <w:keepNext/>
        <w:pBdr>
          <w:top w:val="nil"/>
          <w:left w:val="nil"/>
          <w:bottom w:val="nil"/>
          <w:right w:val="nil"/>
          <w:between w:val="nil"/>
        </w:pBdr>
        <w:jc w:val="center"/>
      </w:pPr>
      <w:r>
        <w:rPr>
          <w:noProof/>
          <w:lang w:eastAsia="en-US" w:bidi="ar-SA"/>
        </w:rPr>
        <w:drawing>
          <wp:inline distT="0" distB="0" distL="0" distR="0" wp14:anchorId="6672AB62" wp14:editId="7183F851">
            <wp:extent cx="5505450" cy="17811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20-11-30 14-32-32.png"/>
                    <pic:cNvPicPr/>
                  </pic:nvPicPr>
                  <pic:blipFill rotWithShape="1">
                    <a:blip r:embed="rId202">
                      <a:extLst>
                        <a:ext uri="{28A0092B-C50C-407E-A947-70E740481C1C}">
                          <a14:useLocalDpi xmlns:a14="http://schemas.microsoft.com/office/drawing/2010/main" val="0"/>
                        </a:ext>
                      </a:extLst>
                    </a:blip>
                    <a:srcRect l="9750" t="25602" r="794" b="22921"/>
                    <a:stretch/>
                  </pic:blipFill>
                  <pic:spPr bwMode="auto">
                    <a:xfrm>
                      <a:off x="0" y="0"/>
                      <a:ext cx="5505450" cy="1781175"/>
                    </a:xfrm>
                    <a:prstGeom prst="rect">
                      <a:avLst/>
                    </a:prstGeom>
                    <a:ln>
                      <a:noFill/>
                    </a:ln>
                    <a:extLst>
                      <a:ext uri="{53640926-AAD7-44D8-BBD7-CCE9431645EC}">
                        <a14:shadowObscured xmlns:a14="http://schemas.microsoft.com/office/drawing/2010/main"/>
                      </a:ext>
                    </a:extLst>
                  </pic:spPr>
                </pic:pic>
              </a:graphicData>
            </a:graphic>
          </wp:inline>
        </w:drawing>
      </w:r>
    </w:p>
    <w:p w14:paraId="0D38A177" w14:textId="41DD8714" w:rsidR="005037B3" w:rsidRDefault="00935F2D" w:rsidP="00935F2D">
      <w:pPr>
        <w:pStyle w:val="Caption"/>
        <w:jc w:val="center"/>
        <w:rPr>
          <w:rFonts w:ascii="Gill Sans" w:eastAsia="Gill Sans" w:hAnsi="Gill Sans" w:cs="Gill Sans"/>
          <w:color w:val="000000"/>
        </w:rPr>
      </w:pPr>
      <w:r>
        <w:t xml:space="preserve">Figure </w:t>
      </w:r>
      <w:r w:rsidR="00104ED0">
        <w:t>20.C.2</w:t>
      </w:r>
      <w:r>
        <w:t xml:space="preserve">- </w:t>
      </w:r>
      <w:r w:rsidRPr="00C0457F">
        <w:t>Any gaps in the last 3 months</w:t>
      </w:r>
    </w:p>
    <w:p w14:paraId="50970BB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actual consumption of the middle month has been missing in the last </w:t>
      </w:r>
      <w:r>
        <w:rPr>
          <w:rFonts w:ascii="Gill Sans" w:eastAsia="Gill Sans" w:hAnsi="Gill Sans" w:cs="Gill Sans"/>
          <w:b/>
          <w:color w:val="000000"/>
        </w:rPr>
        <w:t xml:space="preserve">3 months. </w:t>
      </w:r>
      <w:r>
        <w:rPr>
          <w:rFonts w:ascii="Gill Sans" w:eastAsia="Gill Sans" w:hAnsi="Gill Sans" w:cs="Gill Sans"/>
          <w:color w:val="000000"/>
        </w:rPr>
        <w:t>In this case the Planning Unit is Abacavir/Lamivudine 120/60 mg Scored Dispersible Tablet, 30 Tablets.</w:t>
      </w:r>
    </w:p>
    <w:p w14:paraId="4DA8B81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CAAC03D"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D9DD05C"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check recent actual consumption inputs for Abacavir/Lamivudine 120/60 mg Scored Dispersible Tablet, 30 Tablets and provide data for July.</w:t>
      </w:r>
    </w:p>
    <w:p w14:paraId="4A4F17FD"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5758121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8BAB347"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D7C8A1A"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0DCAE31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B767C1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3: Missing recent inventory inputs (within the last 3 months)</w:t>
      </w:r>
    </w:p>
    <w:p w14:paraId="4B83419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772EE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inventory for a Planning unit has been missing for the last </w:t>
      </w:r>
      <w:r>
        <w:rPr>
          <w:rFonts w:ascii="Gill Sans" w:eastAsia="Gill Sans" w:hAnsi="Gill Sans" w:cs="Gill Sans"/>
          <w:b/>
          <w:color w:val="000000"/>
        </w:rPr>
        <w:t xml:space="preserve">3 months or more. </w:t>
      </w:r>
      <w:r>
        <w:rPr>
          <w:rFonts w:ascii="Gill Sans" w:eastAsia="Gill Sans" w:hAnsi="Gill Sans" w:cs="Gill Sans"/>
          <w:color w:val="000000"/>
        </w:rPr>
        <w:t>In this case the Planning Unit is Abacavir/Lamivudine 120/60 mg Scored Dispersible Tablet, 30 Tablets.</w:t>
      </w:r>
    </w:p>
    <w:p w14:paraId="484ECB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42C504"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0B4EC3F0" wp14:editId="0AF17E43">
            <wp:extent cx="5378288" cy="2867997"/>
            <wp:effectExtent l="0" t="0" r="0" b="0"/>
            <wp:docPr id="7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3"/>
                    <a:srcRect l="7216" t="25385" r="5027" b="12033"/>
                    <a:stretch>
                      <a:fillRect/>
                    </a:stretch>
                  </pic:blipFill>
                  <pic:spPr>
                    <a:xfrm>
                      <a:off x="0" y="0"/>
                      <a:ext cx="5378288" cy="2867997"/>
                    </a:xfrm>
                    <a:prstGeom prst="rect">
                      <a:avLst/>
                    </a:prstGeom>
                    <a:ln/>
                  </pic:spPr>
                </pic:pic>
              </a:graphicData>
            </a:graphic>
          </wp:inline>
        </w:drawing>
      </w:r>
    </w:p>
    <w:p w14:paraId="7612658C" w14:textId="45D0DEB7" w:rsidR="005037B3" w:rsidRDefault="00935F2D" w:rsidP="00935F2D">
      <w:pPr>
        <w:pStyle w:val="Caption"/>
        <w:jc w:val="center"/>
        <w:rPr>
          <w:rFonts w:ascii="Gill Sans" w:eastAsia="Gill Sans" w:hAnsi="Gill Sans" w:cs="Gill Sans"/>
          <w:b/>
          <w:color w:val="000000"/>
        </w:rPr>
      </w:pPr>
      <w:r>
        <w:t xml:space="preserve">Figure </w:t>
      </w:r>
      <w:r w:rsidR="00104ED0">
        <w:t>20.C.3</w:t>
      </w:r>
      <w:r>
        <w:t xml:space="preserve">- </w:t>
      </w:r>
      <w:r w:rsidRPr="00441124">
        <w:t>Missing recent inventory inputs</w:t>
      </w:r>
    </w:p>
    <w:sdt>
      <w:sdtPr>
        <w:tag w:val="goog_rdk_195"/>
        <w:id w:val="-1334918022"/>
      </w:sdtPr>
      <w:sdtEndPr/>
      <w:sdtContent>
        <w:p w14:paraId="3ACE967C" w14:textId="77777777" w:rsidR="005037B3" w:rsidRPr="00664F2C" w:rsidRDefault="005037B3" w:rsidP="00316914">
          <w:pPr>
            <w:numPr>
              <w:ilvl w:val="0"/>
              <w:numId w:val="41"/>
            </w:numPr>
            <w:pBdr>
              <w:top w:val="nil"/>
              <w:left w:val="nil"/>
              <w:bottom w:val="nil"/>
              <w:right w:val="nil"/>
              <w:between w:val="nil"/>
            </w:pBdr>
            <w:rPr>
              <w:color w:val="auto"/>
            </w:rPr>
          </w:pPr>
          <w:r w:rsidRPr="00664F2C">
            <w:rPr>
              <w:rFonts w:eastAsia="Gill Sans"/>
              <w:color w:val="000000"/>
            </w:rPr>
            <w:t>The screen will show the problem description and suggest how to resolve the problem.</w:t>
          </w:r>
        </w:p>
      </w:sdtContent>
    </w:sdt>
    <w:sdt>
      <w:sdtPr>
        <w:tag w:val="goog_rdk_196"/>
        <w:id w:val="-795594433"/>
      </w:sdtPr>
      <w:sdtEndPr/>
      <w:sdtContent>
        <w:p w14:paraId="226FD8CF" w14:textId="77777777" w:rsidR="005037B3" w:rsidRPr="00664F2C" w:rsidRDefault="005037B3" w:rsidP="00316914">
          <w:pPr>
            <w:numPr>
              <w:ilvl w:val="0"/>
              <w:numId w:val="41"/>
            </w:numPr>
            <w:pBdr>
              <w:top w:val="nil"/>
              <w:left w:val="nil"/>
              <w:bottom w:val="nil"/>
              <w:right w:val="nil"/>
              <w:between w:val="nil"/>
            </w:pBdr>
            <w:rPr>
              <w:color w:val="auto"/>
            </w:rPr>
          </w:pPr>
          <w:r w:rsidRPr="00664F2C">
            <w:rPr>
              <w:rFonts w:eastAsia="Gill Sans"/>
              <w:color w:val="000000"/>
            </w:rPr>
            <w:t>In this particular case, check recent inventory inputs for Abacavir/Lamivudine 120/60 mg Scored Dispersible Tablet, 30 Tablets and provide data for June, July, and August.</w:t>
          </w:r>
        </w:p>
      </w:sdtContent>
    </w:sdt>
    <w:p w14:paraId="37DD34CC" w14:textId="3C50C418" w:rsidR="005037B3" w:rsidRPr="00664F2C" w:rsidRDefault="005037B3" w:rsidP="007C45B2">
      <w:pPr>
        <w:pBdr>
          <w:top w:val="nil"/>
          <w:left w:val="nil"/>
          <w:bottom w:val="nil"/>
          <w:right w:val="nil"/>
          <w:between w:val="nil"/>
        </w:pBdr>
        <w:rPr>
          <w:color w:val="auto"/>
        </w:rPr>
      </w:pPr>
      <w:r w:rsidRPr="00664F2C">
        <w:rPr>
          <w:rFonts w:eastAsia="Gill Sans"/>
          <w:color w:val="000000"/>
        </w:rPr>
        <w:t xml:space="preserve">To </w:t>
      </w:r>
      <w:r w:rsidRPr="00664F2C">
        <w:rPr>
          <w:rFonts w:eastAsia="Gill Sans"/>
          <w:b/>
          <w:color w:val="000000"/>
        </w:rPr>
        <w:t xml:space="preserve">close </w:t>
      </w:r>
      <w:r w:rsidRPr="00664F2C">
        <w:rPr>
          <w:rFonts w:eastAsia="Gill Sans"/>
          <w:color w:val="000000"/>
        </w:rPr>
        <w:t>this problem, click on it and you will be redirected to the “Inventory Details” screen where the required data can be entered.</w:t>
      </w:r>
    </w:p>
    <w:p w14:paraId="3C3F476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sdt>
      <w:sdtPr>
        <w:tag w:val="goog_rdk_198"/>
        <w:id w:val="1729879577"/>
      </w:sdtPr>
      <w:sdtEndPr/>
      <w:sdtContent>
        <w:p w14:paraId="62A33DB1" w14:textId="77777777" w:rsidR="005037B3" w:rsidRPr="007C45B2" w:rsidRDefault="005037B3" w:rsidP="007C45B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sdtContent>
    </w:sdt>
    <w:sdt>
      <w:sdtPr>
        <w:tag w:val="goog_rdk_199"/>
        <w:id w:val="-631257312"/>
      </w:sdtPr>
      <w:sdtEndPr/>
      <w:sdtContent>
        <w:p w14:paraId="2B829222" w14:textId="77777777" w:rsidR="005037B3" w:rsidRPr="007C45B2" w:rsidRDefault="005037B3" w:rsidP="007C45B2">
          <w:pPr>
            <w:pBdr>
              <w:top w:val="nil"/>
              <w:left w:val="nil"/>
              <w:bottom w:val="nil"/>
              <w:right w:val="nil"/>
              <w:between w:val="nil"/>
            </w:pBdr>
            <w:rPr>
              <w:color w:val="auto"/>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sdtContent>
    </w:sdt>
    <w:p w14:paraId="348D721D" w14:textId="2F5A96C0" w:rsidR="007C45B2" w:rsidRPr="007C45B2" w:rsidRDefault="007C45B2" w:rsidP="007C45B2">
      <w:pPr>
        <w:pBdr>
          <w:top w:val="nil"/>
          <w:left w:val="nil"/>
          <w:bottom w:val="nil"/>
          <w:right w:val="nil"/>
          <w:between w:val="nil"/>
        </w:pBdr>
        <w:rPr>
          <w:color w:val="auto"/>
        </w:rPr>
      </w:pPr>
    </w:p>
    <w:p w14:paraId="156F7106"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4: Shipments with received dates in the past </w:t>
      </w:r>
    </w:p>
    <w:p w14:paraId="6F4FA1A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CF8B55E"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Assume the expected delivery date for a shipment is September 1, but the shipment does not arrive</w:t>
      </w:r>
      <w:r>
        <w:rPr>
          <w:rFonts w:ascii="Gill Sans" w:eastAsia="Gill Sans" w:hAnsi="Gill Sans" w:cs="Gill Sans"/>
        </w:rPr>
        <w:t xml:space="preserve"> on September</w:t>
      </w:r>
      <w:r>
        <w:rPr>
          <w:rFonts w:ascii="Gill Sans" w:eastAsia="Gill Sans" w:hAnsi="Gill Sans" w:cs="Gill Sans"/>
          <w:color w:val="000000"/>
        </w:rPr>
        <w:t xml:space="preserve"> 1.  QAT will not report a </w:t>
      </w:r>
      <w:r>
        <w:rPr>
          <w:rFonts w:ascii="Gill Sans" w:eastAsia="Gill Sans" w:hAnsi="Gill Sans" w:cs="Gill Sans"/>
        </w:rPr>
        <w:t>problem until</w:t>
      </w:r>
      <w:r>
        <w:rPr>
          <w:rFonts w:ascii="Gill Sans" w:eastAsia="Gill Sans" w:hAnsi="Gill Sans" w:cs="Gill Sans"/>
          <w:color w:val="000000"/>
        </w:rPr>
        <w:t xml:space="preserve"> September 8. </w:t>
      </w:r>
    </w:p>
    <w:p w14:paraId="4C52B82E"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7 days is the buffer time for the problem to be flagged.</w:t>
      </w:r>
    </w:p>
    <w:p w14:paraId="1C709F2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970206" w14:textId="77777777" w:rsidR="005037B3" w:rsidRDefault="005037B3" w:rsidP="00316914">
      <w:pPr>
        <w:numPr>
          <w:ilvl w:val="0"/>
          <w:numId w:val="1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status of the order was not changed to “Received/Delivered” by users. The system is programmed to wait 7 days before updating the status.</w:t>
      </w:r>
      <w:r>
        <w:rPr>
          <w:rFonts w:ascii="Gill Sans" w:eastAsia="Gill Sans" w:hAnsi="Gill Sans" w:cs="Gill Sans"/>
        </w:rPr>
        <w:t xml:space="preserve"> There can be multiple reasons for delay.</w:t>
      </w:r>
    </w:p>
    <w:p w14:paraId="67356C0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77D5BAD"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1651561"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911E61A" wp14:editId="6D858623">
            <wp:extent cx="5373525" cy="2401272"/>
            <wp:effectExtent l="0" t="0" r="0" b="0"/>
            <wp:docPr id="96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4"/>
                    <a:srcRect l="7371" t="24553" r="4950" b="23049"/>
                    <a:stretch>
                      <a:fillRect/>
                    </a:stretch>
                  </pic:blipFill>
                  <pic:spPr>
                    <a:xfrm>
                      <a:off x="0" y="0"/>
                      <a:ext cx="5373525" cy="2401272"/>
                    </a:xfrm>
                    <a:prstGeom prst="rect">
                      <a:avLst/>
                    </a:prstGeom>
                    <a:ln/>
                  </pic:spPr>
                </pic:pic>
              </a:graphicData>
            </a:graphic>
          </wp:inline>
        </w:drawing>
      </w:r>
    </w:p>
    <w:p w14:paraId="4AB79DDA" w14:textId="48CBA519" w:rsidR="005037B3" w:rsidRDefault="00935F2D" w:rsidP="00935F2D">
      <w:pPr>
        <w:pStyle w:val="Caption"/>
        <w:jc w:val="center"/>
        <w:rPr>
          <w:rFonts w:ascii="Gill Sans" w:eastAsia="Gill Sans" w:hAnsi="Gill Sans" w:cs="Gill Sans"/>
          <w:color w:val="000000"/>
        </w:rPr>
      </w:pPr>
      <w:r>
        <w:t xml:space="preserve">Figure </w:t>
      </w:r>
      <w:r w:rsidR="00104ED0">
        <w:t>20.C.4</w:t>
      </w:r>
      <w:r w:rsidR="00CA3956">
        <w:fldChar w:fldCharType="begin"/>
      </w:r>
      <w:r w:rsidR="00CA3956">
        <w:instrText xml:space="preserve"> SEQ Figure \* ARABIC </w:instrText>
      </w:r>
      <w:r w:rsidR="00CA3956">
        <w:fldChar w:fldCharType="separate"/>
      </w:r>
      <w:r w:rsidR="00FA31B7">
        <w:rPr>
          <w:noProof/>
        </w:rPr>
        <w:t>6</w:t>
      </w:r>
      <w:r w:rsidR="00CA3956">
        <w:rPr>
          <w:noProof/>
        </w:rPr>
        <w:fldChar w:fldCharType="end"/>
      </w:r>
      <w:r>
        <w:t xml:space="preserve">- </w:t>
      </w:r>
      <w:r w:rsidRPr="0044405E">
        <w:t>Shipments with received dates in the past</w:t>
      </w:r>
    </w:p>
    <w:p w14:paraId="012F9801" w14:textId="54403F45" w:rsidR="005037B3" w:rsidRPr="007C45B2" w:rsidRDefault="005037B3" w:rsidP="00316914">
      <w:pPr>
        <w:numPr>
          <w:ilvl w:val="0"/>
          <w:numId w:val="46"/>
        </w:numPr>
        <w:pBdr>
          <w:top w:val="nil"/>
          <w:left w:val="nil"/>
          <w:bottom w:val="nil"/>
          <w:right w:val="nil"/>
          <w:between w:val="nil"/>
        </w:pBdr>
        <w:rPr>
          <w:rFonts w:ascii="Gill Sans" w:eastAsia="Gill Sans" w:hAnsi="Gill Sans" w:cs="Gill Sans"/>
          <w:color w:val="000000"/>
        </w:rPr>
      </w:pPr>
      <w:r w:rsidRPr="007C45B2">
        <w:rPr>
          <w:rFonts w:ascii="Gill Sans" w:eastAsia="Gill Sans" w:hAnsi="Gill Sans" w:cs="Gill Sans"/>
          <w:color w:val="000000"/>
        </w:rPr>
        <w:t>The screen will show the problem description and suggest how to resolve the problem.</w:t>
      </w:r>
    </w:p>
    <w:p w14:paraId="19E70FBE" w14:textId="3DCCDD51" w:rsidR="005037B3" w:rsidRPr="001E2E72" w:rsidRDefault="00CA3956" w:rsidP="00316914">
      <w:pPr>
        <w:numPr>
          <w:ilvl w:val="0"/>
          <w:numId w:val="46"/>
        </w:numPr>
        <w:pBdr>
          <w:top w:val="nil"/>
          <w:left w:val="nil"/>
          <w:bottom w:val="nil"/>
          <w:right w:val="nil"/>
          <w:between w:val="nil"/>
        </w:pBdr>
        <w:rPr>
          <w:rFonts w:ascii="Gill Sans" w:eastAsia="Gill Sans" w:hAnsi="Gill Sans" w:cs="Gill Sans"/>
          <w:color w:val="000000"/>
        </w:rPr>
      </w:pPr>
      <w:sdt>
        <w:sdtPr>
          <w:tag w:val="goog_rdk_203"/>
          <w:id w:val="217646881"/>
        </w:sdtPr>
        <w:sdtEndPr/>
        <w:sdtContent>
          <w:r w:rsidR="005037B3" w:rsidRPr="007C45B2">
            <w:rPr>
              <w:rFonts w:ascii="Gill Sans" w:eastAsia="Gill Sans" w:hAnsi="Gill Sans" w:cs="Gill Sans"/>
              <w:color w:val="000000"/>
            </w:rPr>
            <w:t xml:space="preserve">In this particular case, check </w:t>
          </w:r>
        </w:sdtContent>
      </w:sdt>
      <w:r w:rsidR="005037B3">
        <w:rPr>
          <w:rFonts w:ascii="Gill Sans" w:eastAsia="Gill Sans" w:hAnsi="Gill Sans" w:cs="Gill Sans"/>
          <w:color w:val="000000"/>
        </w:rPr>
        <w:t>shipment receive dates or shipment statuses</w:t>
      </w:r>
      <w:sdt>
        <w:sdtPr>
          <w:tag w:val="goog_rdk_204"/>
          <w:id w:val="-1169637951"/>
        </w:sdtPr>
        <w:sdtEndPr/>
        <w:sdtContent>
          <w:r w:rsidR="005037B3" w:rsidRPr="007C45B2">
            <w:rPr>
              <w:rFonts w:ascii="Gill Sans" w:eastAsia="Gill Sans" w:hAnsi="Gill Sans" w:cs="Gill Sans"/>
              <w:color w:val="000000"/>
            </w:rPr>
            <w:t xml:space="preserve"> for </w:t>
          </w:r>
        </w:sdtContent>
      </w:sdt>
      <w:r w:rsidR="005037B3">
        <w:rPr>
          <w:rFonts w:ascii="Gill Sans" w:eastAsia="Gill Sans" w:hAnsi="Gill Sans" w:cs="Gill Sans"/>
          <w:color w:val="000000"/>
        </w:rPr>
        <w:t>Shipment ID 73</w:t>
      </w:r>
      <w:sdt>
        <w:sdtPr>
          <w:tag w:val="goog_rdk_205"/>
          <w:id w:val="-266927363"/>
          <w:showingPlcHdr/>
        </w:sdtPr>
        <w:sdtEndPr/>
        <w:sdtContent>
          <w:r w:rsidR="001E2E72">
            <w:t xml:space="preserve">     </w:t>
          </w:r>
        </w:sdtContent>
      </w:sdt>
    </w:p>
    <w:p w14:paraId="5053BA66" w14:textId="547ABF91" w:rsidR="005037B3" w:rsidRPr="001E2E72" w:rsidRDefault="005037B3" w:rsidP="001E2E72">
      <w:pPr>
        <w:pBdr>
          <w:top w:val="nil"/>
          <w:left w:val="nil"/>
          <w:bottom w:val="nil"/>
          <w:right w:val="nil"/>
          <w:between w:val="nil"/>
        </w:pBdr>
        <w:rPr>
          <w:rFonts w:ascii="Gill Sans" w:eastAsia="Gill Sans" w:hAnsi="Gill Sans" w:cs="Gill Sans"/>
          <w:color w:val="000000"/>
        </w:rPr>
      </w:pPr>
      <w:r w:rsidRPr="001E2E72">
        <w:rPr>
          <w:rFonts w:ascii="Gill Sans" w:eastAsia="Gill Sans" w:hAnsi="Gill Sans" w:cs="Gill Sans"/>
          <w:color w:val="000000"/>
        </w:rPr>
        <w:t xml:space="preserve">To </w:t>
      </w:r>
      <w:sdt>
        <w:sdtPr>
          <w:tag w:val="goog_rdk_208"/>
          <w:id w:val="1981263811"/>
        </w:sdtPr>
        <w:sdtEndPr/>
        <w:sdtContent>
          <w:r w:rsidRPr="001E2E72">
            <w:rPr>
              <w:rFonts w:ascii="Gill Sans" w:eastAsia="Gill Sans" w:hAnsi="Gill Sans" w:cs="Gill Sans"/>
              <w:b/>
              <w:color w:val="000000"/>
            </w:rPr>
            <w:t>close</w:t>
          </w:r>
        </w:sdtContent>
      </w:sdt>
      <w:r w:rsidRPr="001E2E72">
        <w:rPr>
          <w:rFonts w:ascii="Gill Sans" w:eastAsia="Gill Sans" w:hAnsi="Gill Sans" w:cs="Gill Sans"/>
          <w:color w:val="000000"/>
        </w:rPr>
        <w:t xml:space="preserve"> this problem, click on it and you will be redirected to the “</w:t>
      </w:r>
      <w:r>
        <w:rPr>
          <w:rFonts w:ascii="Gill Sans" w:eastAsia="Gill Sans" w:hAnsi="Gill Sans" w:cs="Gill Sans"/>
          <w:color w:val="000000"/>
        </w:rPr>
        <w:t>Shipment</w:t>
      </w:r>
      <w:r w:rsidRPr="001E2E72">
        <w:rPr>
          <w:rFonts w:ascii="Gill Sans" w:eastAsia="Gill Sans" w:hAnsi="Gill Sans" w:cs="Gill Sans"/>
          <w:color w:val="000000"/>
        </w:rPr>
        <w:t xml:space="preserve"> Details” screen where the required data can be entered.</w:t>
      </w:r>
    </w:p>
    <w:sdt>
      <w:sdtPr>
        <w:tag w:val="goog_rdk_213"/>
        <w:id w:val="-1743943465"/>
      </w:sdtPr>
      <w:sdtEndPr/>
      <w:sdtContent>
        <w:p w14:paraId="3722C03F" w14:textId="77777777" w:rsidR="005037B3" w:rsidRPr="001E2E72" w:rsidRDefault="00CA3956" w:rsidP="001E2E72">
          <w:pPr>
            <w:pBdr>
              <w:top w:val="nil"/>
              <w:left w:val="nil"/>
              <w:bottom w:val="nil"/>
              <w:right w:val="nil"/>
              <w:between w:val="nil"/>
            </w:pBdr>
            <w:ind w:left="720"/>
            <w:rPr>
              <w:rFonts w:ascii="Gill Sans" w:eastAsia="Gill Sans" w:hAnsi="Gill Sans" w:cs="Gill Sans"/>
              <w:color w:val="000000"/>
            </w:rPr>
          </w:pPr>
          <w:sdt>
            <w:sdtPr>
              <w:tag w:val="goog_rdk_212"/>
              <w:id w:val="-2079047873"/>
            </w:sdtPr>
            <w:sdtEndPr/>
            <w:sdtContent>
              <w:r w:rsidR="005037B3" w:rsidRPr="001E2E72">
                <w:rPr>
                  <w:rFonts w:ascii="Gill Sans" w:eastAsia="Gill Sans" w:hAnsi="Gill Sans" w:cs="Gill Sans"/>
                  <w:color w:val="000000"/>
                </w:rPr>
                <w:t>OR</w:t>
              </w:r>
            </w:sdtContent>
          </w:sdt>
        </w:p>
      </w:sdtContent>
    </w:sdt>
    <w:p w14:paraId="4B36034F" w14:textId="793163AE" w:rsidR="005037B3" w:rsidRPr="001E2E72" w:rsidRDefault="005037B3" w:rsidP="001E2E72">
      <w:pPr>
        <w:pBdr>
          <w:top w:val="nil"/>
          <w:left w:val="nil"/>
          <w:bottom w:val="nil"/>
          <w:right w:val="nil"/>
          <w:between w:val="nil"/>
        </w:pBdr>
        <w:rPr>
          <w:rFonts w:ascii="Gill Sans" w:eastAsia="Gill Sans" w:hAnsi="Gill Sans" w:cs="Gill Sans"/>
          <w:color w:val="000000"/>
        </w:rPr>
      </w:pPr>
      <w:r w:rsidRPr="001E2E72">
        <w:rPr>
          <w:rFonts w:ascii="Gill Sans" w:eastAsia="Gill Sans" w:hAnsi="Gill Sans" w:cs="Gill Sans"/>
          <w:color w:val="000000"/>
        </w:rPr>
        <w:t xml:space="preserve">To </w:t>
      </w:r>
      <w:sdt>
        <w:sdtPr>
          <w:tag w:val="goog_rdk_215"/>
          <w:id w:val="459775382"/>
        </w:sdtPr>
        <w:sdtEndPr/>
        <w:sdtContent>
          <w:r w:rsidRPr="001E2E72">
            <w:rPr>
              <w:rFonts w:ascii="Gill Sans" w:eastAsia="Gill Sans" w:hAnsi="Gill Sans" w:cs="Gill Sans"/>
              <w:b/>
              <w:color w:val="000000"/>
            </w:rPr>
            <w:t>address</w:t>
          </w:r>
        </w:sdtContent>
      </w:sdt>
      <w:r w:rsidRPr="001E2E72">
        <w:rPr>
          <w:rFonts w:ascii="Gill Sans" w:eastAsia="Gill Sans" w:hAnsi="Gill Sans" w:cs="Gill Sans"/>
          <w:color w:val="000000"/>
        </w:rPr>
        <w:t xml:space="preserve"> this problem, right click on it and then click “Edit Problem.” You will be redirected to the “Update Problem” screen.</w:t>
      </w:r>
    </w:p>
    <w:p w14:paraId="7229C00B" w14:textId="5BB04FD4" w:rsidR="005037B3" w:rsidRPr="001E2E72" w:rsidRDefault="005037B3" w:rsidP="001E2E72">
      <w:pPr>
        <w:pBdr>
          <w:top w:val="nil"/>
          <w:left w:val="nil"/>
          <w:bottom w:val="nil"/>
          <w:right w:val="nil"/>
          <w:between w:val="nil"/>
        </w:pBdr>
        <w:tabs>
          <w:tab w:val="left" w:pos="810"/>
        </w:tabs>
        <w:rPr>
          <w:rFonts w:ascii="Gill Sans" w:eastAsia="Gill Sans" w:hAnsi="Gill Sans" w:cs="Gill Sans"/>
          <w:color w:val="000000"/>
        </w:rPr>
      </w:pPr>
      <w:r w:rsidRPr="001E2E72">
        <w:rPr>
          <w:rFonts w:ascii="Gill Sans" w:eastAsia="Gill Sans" w:hAnsi="Gill Sans" w:cs="Gill Sans"/>
          <w:color w:val="000000"/>
        </w:rPr>
        <w:t xml:space="preserve">Scroll down to the bottom, and from the Problem Status dropdown, </w:t>
      </w:r>
      <w:sdt>
        <w:sdtPr>
          <w:tag w:val="goog_rdk_219"/>
          <w:id w:val="1687177240"/>
        </w:sdtPr>
        <w:sdtEndPr/>
        <w:sdtContent>
          <w:r>
            <w:rPr>
              <w:rFonts w:ascii="Gill Sans" w:eastAsia="Gill Sans" w:hAnsi="Gill Sans" w:cs="Gill Sans"/>
            </w:rPr>
            <w:t>choose</w:t>
          </w:r>
        </w:sdtContent>
      </w:sdt>
      <w:r w:rsidRPr="001E2E72">
        <w:rPr>
          <w:rFonts w:ascii="Gill Sans" w:eastAsia="Gill Sans" w:hAnsi="Gill Sans" w:cs="Gill Sans"/>
          <w:color w:val="000000"/>
        </w:rPr>
        <w:t xml:space="preserve"> “Addressed,” add a note as to why this problem cannot be closed through data entry, and click “Update.”</w:t>
      </w:r>
    </w:p>
    <w:p w14:paraId="46B957B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F67BD4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5: Shipments that should have been Submitted </w:t>
      </w:r>
      <w:r>
        <w:rPr>
          <w:rFonts w:ascii="Gill Sans" w:eastAsia="Gill Sans" w:hAnsi="Gill Sans" w:cs="Gill Sans"/>
          <w:b/>
        </w:rPr>
        <w:t>before</w:t>
      </w:r>
      <w:r>
        <w:rPr>
          <w:rFonts w:ascii="Gill Sans" w:eastAsia="Gill Sans" w:hAnsi="Gill Sans" w:cs="Gill Sans"/>
          <w:b/>
          <w:color w:val="000000"/>
        </w:rPr>
        <w:t xml:space="preserve"> the current date, but are still in the Planned Stage</w:t>
      </w:r>
    </w:p>
    <w:p w14:paraId="0FB16F3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Consider for a particular shipment the status has not changed to “Submit” on the given targeted date.</w:t>
      </w:r>
    </w:p>
    <w:p w14:paraId="25058587"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50197445" w14:textId="76B3350D" w:rsidR="00935F2D" w:rsidRDefault="006E4253" w:rsidP="00935F2D">
      <w:pPr>
        <w:keepNext/>
        <w:pBdr>
          <w:top w:val="nil"/>
          <w:left w:val="nil"/>
          <w:bottom w:val="nil"/>
          <w:right w:val="nil"/>
          <w:between w:val="nil"/>
        </w:pBdr>
        <w:jc w:val="center"/>
      </w:pPr>
      <w:r>
        <w:rPr>
          <w:noProof/>
          <w:lang w:eastAsia="en-US" w:bidi="ar-SA"/>
        </w:rPr>
        <w:lastRenderedPageBreak/>
        <w:drawing>
          <wp:inline distT="0" distB="0" distL="0" distR="0" wp14:anchorId="5407368C" wp14:editId="06CE4922">
            <wp:extent cx="5419725" cy="3048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7119" t="17747" r="4819" b="16219"/>
                    <a:stretch/>
                  </pic:blipFill>
                  <pic:spPr bwMode="auto">
                    <a:xfrm>
                      <a:off x="0" y="0"/>
                      <a:ext cx="5419725" cy="3048000"/>
                    </a:xfrm>
                    <a:prstGeom prst="rect">
                      <a:avLst/>
                    </a:prstGeom>
                    <a:ln>
                      <a:noFill/>
                    </a:ln>
                    <a:extLst>
                      <a:ext uri="{53640926-AAD7-44D8-BBD7-CCE9431645EC}">
                        <a14:shadowObscured xmlns:a14="http://schemas.microsoft.com/office/drawing/2010/main"/>
                      </a:ext>
                    </a:extLst>
                  </pic:spPr>
                </pic:pic>
              </a:graphicData>
            </a:graphic>
          </wp:inline>
        </w:drawing>
      </w:r>
    </w:p>
    <w:p w14:paraId="01876EBE" w14:textId="427FA34E" w:rsidR="005037B3" w:rsidRDefault="00935F2D" w:rsidP="00935F2D">
      <w:pPr>
        <w:pStyle w:val="Caption"/>
        <w:jc w:val="center"/>
        <w:rPr>
          <w:rFonts w:ascii="Gill Sans" w:eastAsia="Gill Sans" w:hAnsi="Gill Sans" w:cs="Gill Sans"/>
          <w:color w:val="000000"/>
        </w:rPr>
      </w:pPr>
      <w:r>
        <w:t xml:space="preserve">Figure </w:t>
      </w:r>
      <w:r w:rsidR="00104ED0">
        <w:t>20.C.5</w:t>
      </w:r>
      <w:r>
        <w:t xml:space="preserve">- </w:t>
      </w:r>
      <w:r w:rsidRPr="0030155E">
        <w:t>Shipments that should have been Submitted</w:t>
      </w:r>
    </w:p>
    <w:p w14:paraId="43B02D5D" w14:textId="75A6B9F8" w:rsidR="005037B3" w:rsidRPr="001E2E72" w:rsidRDefault="005037B3" w:rsidP="00316914">
      <w:pPr>
        <w:numPr>
          <w:ilvl w:val="0"/>
          <w:numId w:val="43"/>
        </w:numPr>
        <w:pBdr>
          <w:top w:val="nil"/>
          <w:left w:val="nil"/>
          <w:bottom w:val="nil"/>
          <w:right w:val="nil"/>
          <w:between w:val="nil"/>
        </w:pBdr>
        <w:ind w:left="540" w:hanging="180"/>
        <w:rPr>
          <w:color w:val="000000"/>
        </w:rPr>
      </w:pPr>
      <w:r>
        <w:rPr>
          <w:rFonts w:ascii="Gill Sans" w:eastAsia="Gill Sans" w:hAnsi="Gill Sans" w:cs="Gill Sans"/>
          <w:color w:val="000000"/>
        </w:rPr>
        <w:t>The screen will show the problem description and suggest how to resolve the problem.</w:t>
      </w:r>
    </w:p>
    <w:p w14:paraId="58C9276B" w14:textId="5FB96AC4" w:rsidR="005037B3" w:rsidRPr="001E2E72" w:rsidRDefault="005037B3" w:rsidP="00316914">
      <w:pPr>
        <w:numPr>
          <w:ilvl w:val="0"/>
          <w:numId w:val="43"/>
        </w:numPr>
        <w:pBdr>
          <w:top w:val="nil"/>
          <w:left w:val="nil"/>
          <w:bottom w:val="nil"/>
          <w:right w:val="nil"/>
          <w:between w:val="nil"/>
        </w:pBdr>
        <w:rPr>
          <w:color w:val="000000"/>
        </w:rPr>
      </w:pPr>
      <w:r>
        <w:rPr>
          <w:rFonts w:ascii="Gill Sans" w:eastAsia="Gill Sans" w:hAnsi="Gill Sans" w:cs="Gill Sans"/>
          <w:color w:val="000000"/>
        </w:rPr>
        <w:t xml:space="preserve">In this particular case, check shipment submitted dates or shipment statuses for Shipment </w:t>
      </w:r>
      <w:sdt>
        <w:sdtPr>
          <w:tag w:val="goog_rdk_224"/>
          <w:id w:val="1969624536"/>
        </w:sdtPr>
        <w:sdtEndPr/>
        <w:sdtContent/>
      </w:sdt>
      <w:r w:rsidR="006E4253">
        <w:rPr>
          <w:rFonts w:ascii="Gill Sans" w:eastAsia="Gill Sans" w:hAnsi="Gill Sans" w:cs="Gill Sans"/>
          <w:color w:val="000000"/>
        </w:rPr>
        <w:t>ID 172</w:t>
      </w:r>
    </w:p>
    <w:sdt>
      <w:sdtPr>
        <w:tag w:val="goog_rdk_226"/>
        <w:id w:val="1574853542"/>
      </w:sdtPr>
      <w:sdtEndPr/>
      <w:sdtContent>
        <w:p w14:paraId="37FA28FC"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sdtContent>
    </w:sdt>
    <w:p w14:paraId="130321B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sdt>
      <w:sdtPr>
        <w:tag w:val="goog_rdk_227"/>
        <w:id w:val="1405261305"/>
      </w:sdtPr>
      <w:sdtEndPr/>
      <w:sdtContent>
        <w:p w14:paraId="7A313EF8"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sdtContent>
    </w:sdt>
    <w:sdt>
      <w:sdtPr>
        <w:tag w:val="goog_rdk_228"/>
        <w:id w:val="-1105494595"/>
      </w:sdtPr>
      <w:sdtEndPr/>
      <w:sdtContent>
        <w:p w14:paraId="4E49B9F6"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sdtContent>
    </w:sdt>
    <w:p w14:paraId="7D6FF49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B07707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6: Shipments that should have been Approved by now but are still in Submitted or earlier stage</w:t>
      </w:r>
    </w:p>
    <w:p w14:paraId="56FE171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that for a particular shipment the status has not changed to “Approved” on the given target date.</w:t>
      </w:r>
    </w:p>
    <w:p w14:paraId="6CC8863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BDCE764"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157906A1" wp14:editId="2E702BA9">
            <wp:extent cx="5429250" cy="324802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7274" t="21048" r="4509" b="8584"/>
                    <a:stretch/>
                  </pic:blipFill>
                  <pic:spPr bwMode="auto">
                    <a:xfrm>
                      <a:off x="0" y="0"/>
                      <a:ext cx="5429250" cy="3248025"/>
                    </a:xfrm>
                    <a:prstGeom prst="rect">
                      <a:avLst/>
                    </a:prstGeom>
                    <a:ln>
                      <a:noFill/>
                    </a:ln>
                    <a:extLst>
                      <a:ext uri="{53640926-AAD7-44D8-BBD7-CCE9431645EC}">
                        <a14:shadowObscured xmlns:a14="http://schemas.microsoft.com/office/drawing/2010/main"/>
                      </a:ext>
                    </a:extLst>
                  </pic:spPr>
                </pic:pic>
              </a:graphicData>
            </a:graphic>
          </wp:inline>
        </w:drawing>
      </w:r>
    </w:p>
    <w:p w14:paraId="33C9761A" w14:textId="5D760D4E" w:rsidR="005037B3" w:rsidRPr="00935F2D" w:rsidRDefault="00935F2D" w:rsidP="00935F2D">
      <w:pPr>
        <w:pStyle w:val="Caption"/>
        <w:jc w:val="center"/>
        <w:rPr>
          <w:rFonts w:ascii="Gill Sans" w:eastAsia="Gill Sans" w:hAnsi="Gill Sans" w:cs="Gill Sans"/>
          <w:color w:val="000000"/>
        </w:rPr>
      </w:pPr>
      <w:r>
        <w:t xml:space="preserve">Figure </w:t>
      </w:r>
      <w:r w:rsidR="00104ED0">
        <w:t>20.C.6</w:t>
      </w:r>
      <w:r>
        <w:t xml:space="preserve">- </w:t>
      </w:r>
      <w:r w:rsidRPr="00B53A36">
        <w:t>Shipments that should have been Approved</w:t>
      </w:r>
    </w:p>
    <w:p w14:paraId="52C495F1" w14:textId="57D2E29C" w:rsidR="005037B3" w:rsidRPr="001E2E72" w:rsidRDefault="005037B3" w:rsidP="00316914">
      <w:pPr>
        <w:numPr>
          <w:ilvl w:val="0"/>
          <w:numId w:val="50"/>
        </w:numPr>
        <w:pBdr>
          <w:top w:val="nil"/>
          <w:left w:val="nil"/>
          <w:bottom w:val="nil"/>
          <w:right w:val="nil"/>
          <w:between w:val="nil"/>
        </w:pBdr>
        <w:rPr>
          <w:color w:val="000000"/>
        </w:rPr>
      </w:pPr>
      <w:r>
        <w:rPr>
          <w:rFonts w:ascii="Gill Sans" w:eastAsia="Gill Sans" w:hAnsi="Gill Sans" w:cs="Gill Sans"/>
          <w:color w:val="000000"/>
        </w:rPr>
        <w:t>The screen will show the problem description and suggest how to resolve the problem.</w:t>
      </w:r>
    </w:p>
    <w:p w14:paraId="5AB917DD" w14:textId="0B28D733" w:rsidR="005037B3" w:rsidRPr="001E2E72" w:rsidRDefault="005037B3" w:rsidP="001E2E72">
      <w:pPr>
        <w:pBdr>
          <w:top w:val="nil"/>
          <w:left w:val="nil"/>
          <w:bottom w:val="nil"/>
          <w:right w:val="nil"/>
          <w:between w:val="nil"/>
        </w:pBdr>
        <w:ind w:left="720"/>
        <w:rPr>
          <w:color w:val="000000"/>
        </w:rPr>
      </w:pPr>
      <w:r>
        <w:rPr>
          <w:rFonts w:ascii="Gill Sans" w:eastAsia="Gill Sans" w:hAnsi="Gill Sans" w:cs="Gill Sans"/>
          <w:color w:val="000000"/>
        </w:rPr>
        <w:t xml:space="preserve">In this particular case, check shipment approved dates or shipment statuses for Shipment ID </w:t>
      </w:r>
      <w:sdt>
        <w:sdtPr>
          <w:tag w:val="goog_rdk_231"/>
          <w:id w:val="312693038"/>
        </w:sdtPr>
        <w:sdtEndPr/>
        <w:sdtContent/>
      </w:sdt>
      <w:r w:rsidR="006E4253">
        <w:rPr>
          <w:rFonts w:ascii="Gill Sans" w:eastAsia="Gill Sans" w:hAnsi="Gill Sans" w:cs="Gill Sans"/>
          <w:color w:val="000000"/>
        </w:rPr>
        <w:t>2540</w:t>
      </w:r>
    </w:p>
    <w:p w14:paraId="09D566E9" w14:textId="3857FC02"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5AD9A22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A2EA422" w14:textId="7B63DC1C"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address </w:t>
      </w:r>
      <w:r>
        <w:rPr>
          <w:rFonts w:ascii="Gill Sans" w:eastAsia="Gill Sans" w:hAnsi="Gill Sans" w:cs="Gill Sans"/>
          <w:color w:val="000000"/>
        </w:rPr>
        <w:t>this problem, right click on it and then click “Edit Problem.” You will be redirected to the “Update Problem” screen.</w:t>
      </w:r>
    </w:p>
    <w:p w14:paraId="1A5B90C2" w14:textId="2AA8A529"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45CD253D" w14:textId="77777777" w:rsidR="005037B3" w:rsidRDefault="005037B3" w:rsidP="005037B3">
      <w:pPr>
        <w:pBdr>
          <w:top w:val="nil"/>
          <w:left w:val="nil"/>
          <w:bottom w:val="nil"/>
          <w:right w:val="nil"/>
          <w:between w:val="nil"/>
        </w:pBdr>
        <w:rPr>
          <w:rFonts w:ascii="Gill Sans" w:eastAsia="Gill Sans" w:hAnsi="Gill Sans" w:cs="Gill Sans"/>
          <w:b/>
        </w:rPr>
      </w:pPr>
    </w:p>
    <w:p w14:paraId="6A1A68EE" w14:textId="77777777" w:rsidR="005037B3" w:rsidRDefault="005037B3" w:rsidP="005037B3">
      <w:pPr>
        <w:pBdr>
          <w:top w:val="nil"/>
          <w:left w:val="nil"/>
          <w:bottom w:val="nil"/>
          <w:right w:val="nil"/>
          <w:between w:val="nil"/>
        </w:pBdr>
        <w:rPr>
          <w:rFonts w:ascii="Gill Sans" w:eastAsia="Gill Sans" w:hAnsi="Gill Sans" w:cs="Gill Sans"/>
          <w:b/>
        </w:rPr>
      </w:pPr>
    </w:p>
    <w:p w14:paraId="12384F26"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7: Shipments that should have been Shipped but are still in Approved or earlier stage</w:t>
      </w:r>
    </w:p>
    <w:p w14:paraId="40349E8C"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269C0718" wp14:editId="2047ACD7">
            <wp:extent cx="5457825" cy="29718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7119" t="28271" r="4200" b="7346"/>
                    <a:stretch/>
                  </pic:blipFill>
                  <pic:spPr bwMode="auto">
                    <a:xfrm>
                      <a:off x="0" y="0"/>
                      <a:ext cx="5457825" cy="2971800"/>
                    </a:xfrm>
                    <a:prstGeom prst="rect">
                      <a:avLst/>
                    </a:prstGeom>
                    <a:ln>
                      <a:noFill/>
                    </a:ln>
                    <a:extLst>
                      <a:ext uri="{53640926-AAD7-44D8-BBD7-CCE9431645EC}">
                        <a14:shadowObscured xmlns:a14="http://schemas.microsoft.com/office/drawing/2010/main"/>
                      </a:ext>
                    </a:extLst>
                  </pic:spPr>
                </pic:pic>
              </a:graphicData>
            </a:graphic>
          </wp:inline>
        </w:drawing>
      </w:r>
    </w:p>
    <w:p w14:paraId="0AFD8C96" w14:textId="7583A6B3" w:rsidR="005037B3" w:rsidRDefault="00935F2D" w:rsidP="00935F2D">
      <w:pPr>
        <w:pStyle w:val="Caption"/>
        <w:jc w:val="center"/>
        <w:rPr>
          <w:rFonts w:ascii="Gill Sans" w:eastAsia="Gill Sans" w:hAnsi="Gill Sans" w:cs="Gill Sans"/>
          <w:color w:val="000000"/>
        </w:rPr>
      </w:pPr>
      <w:r>
        <w:t xml:space="preserve">Figure </w:t>
      </w:r>
      <w:r w:rsidR="00104ED0">
        <w:t>20.C.7</w:t>
      </w:r>
      <w:r>
        <w:t xml:space="preserve">- </w:t>
      </w:r>
      <w:r w:rsidRPr="00CE68C6">
        <w:t>Shipments that should have been Shipped</w:t>
      </w:r>
    </w:p>
    <w:p w14:paraId="3C071E3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that for a particular shipment the status has not changed to “Shipped” on the given target date.</w:t>
      </w:r>
    </w:p>
    <w:p w14:paraId="781FCDC8"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77265C0D"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5A65C3B" w14:textId="171DBF0F"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check shipment shipped dates or shipment statuses for Shipment ID </w:t>
      </w:r>
      <w:sdt>
        <w:sdtPr>
          <w:tag w:val="goog_rdk_237"/>
          <w:id w:val="1134455457"/>
        </w:sdtPr>
        <w:sdtEndPr/>
        <w:sdtContent/>
      </w:sdt>
      <w:r w:rsidR="006E4253">
        <w:rPr>
          <w:rFonts w:ascii="Gill Sans" w:eastAsia="Gill Sans" w:hAnsi="Gill Sans" w:cs="Gill Sans"/>
          <w:color w:val="000000"/>
        </w:rPr>
        <w:t>2483</w:t>
      </w:r>
    </w:p>
    <w:p w14:paraId="2A2D0080"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1B7909C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0D7860D3"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E27301A"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206D5127" w14:textId="2DDD6E45" w:rsidR="005037B3" w:rsidRDefault="005037B3" w:rsidP="005037B3">
      <w:pPr>
        <w:pBdr>
          <w:top w:val="nil"/>
          <w:left w:val="nil"/>
          <w:bottom w:val="nil"/>
          <w:right w:val="nil"/>
          <w:between w:val="nil"/>
        </w:pBdr>
        <w:rPr>
          <w:ins w:id="234" w:author="Alexandra Mccollister" w:date="2020-11-12T14:55:00Z"/>
          <w:rFonts w:ascii="Gill Sans" w:eastAsia="Gill Sans" w:hAnsi="Gill Sans" w:cs="Gill Sans"/>
          <w:b/>
          <w:color w:val="000000"/>
        </w:rPr>
      </w:pPr>
    </w:p>
    <w:p w14:paraId="1CCF1ABD"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8: Shipments that should have Arrived but are still in Shipped or earlier stage</w:t>
      </w:r>
    </w:p>
    <w:p w14:paraId="504188C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1F204CB"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6C0D9160" wp14:editId="78BE81A7">
            <wp:extent cx="5410200" cy="31908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273" t="18572" r="4819" b="12299"/>
                    <a:stretch/>
                  </pic:blipFill>
                  <pic:spPr bwMode="auto">
                    <a:xfrm>
                      <a:off x="0" y="0"/>
                      <a:ext cx="5410200" cy="3190875"/>
                    </a:xfrm>
                    <a:prstGeom prst="rect">
                      <a:avLst/>
                    </a:prstGeom>
                    <a:ln>
                      <a:noFill/>
                    </a:ln>
                    <a:extLst>
                      <a:ext uri="{53640926-AAD7-44D8-BBD7-CCE9431645EC}">
                        <a14:shadowObscured xmlns:a14="http://schemas.microsoft.com/office/drawing/2010/main"/>
                      </a:ext>
                    </a:extLst>
                  </pic:spPr>
                </pic:pic>
              </a:graphicData>
            </a:graphic>
          </wp:inline>
        </w:drawing>
      </w:r>
    </w:p>
    <w:p w14:paraId="12567960" w14:textId="0728244A" w:rsidR="005037B3" w:rsidRDefault="00935F2D" w:rsidP="00935F2D">
      <w:pPr>
        <w:pStyle w:val="Caption"/>
        <w:jc w:val="center"/>
        <w:rPr>
          <w:rFonts w:ascii="Gill Sans" w:eastAsia="Gill Sans" w:hAnsi="Gill Sans" w:cs="Gill Sans"/>
          <w:b/>
          <w:color w:val="000000"/>
        </w:rPr>
      </w:pPr>
      <w:r>
        <w:t xml:space="preserve">Figure </w:t>
      </w:r>
      <w:r w:rsidR="00104ED0">
        <w:t>20.C.8</w:t>
      </w:r>
      <w:r>
        <w:t xml:space="preserve">- </w:t>
      </w:r>
      <w:r w:rsidRPr="004E2227">
        <w:t>Shipments that should have Arrived</w:t>
      </w:r>
    </w:p>
    <w:p w14:paraId="1A7B1C1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for a particular shipment the status has not changed to “Arrived” on the given target date.</w:t>
      </w:r>
    </w:p>
    <w:p w14:paraId="7FF05086"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414E2628"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6E1AA193" w14:textId="7E4723EE"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check shipment arrived dates or sh</w:t>
      </w:r>
      <w:r w:rsidR="00037E44">
        <w:rPr>
          <w:rFonts w:ascii="Gill Sans" w:eastAsia="Gill Sans" w:hAnsi="Gill Sans" w:cs="Gill Sans"/>
          <w:color w:val="000000"/>
        </w:rPr>
        <w:t>ipment statuses for Shipment ID</w:t>
      </w:r>
      <w:r w:rsidR="006E4253">
        <w:rPr>
          <w:rFonts w:ascii="Gill Sans" w:eastAsia="Gill Sans" w:hAnsi="Gill Sans" w:cs="Gill Sans"/>
          <w:color w:val="000000"/>
        </w:rPr>
        <w:t xml:space="preserve"> 2291</w:t>
      </w:r>
      <w:r w:rsidR="00037E44">
        <w:rPr>
          <w:rFonts w:ascii="Gill Sans" w:eastAsia="Gill Sans" w:hAnsi="Gill Sans" w:cs="Gill Sans"/>
          <w:color w:val="000000"/>
        </w:rPr>
        <w:t>.</w:t>
      </w:r>
    </w:p>
    <w:p w14:paraId="0EB56477"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5FDBD79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0FEB6639"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4BD576C"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7ECFA558"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F071C5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9: Supply Plan lacks forecasted consumption within the next 18 months</w:t>
      </w:r>
    </w:p>
    <w:p w14:paraId="4ED86F02"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0277B5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Assume that the forecasted consumption for a Planning unit for the next </w:t>
      </w:r>
      <w:r>
        <w:rPr>
          <w:rFonts w:ascii="Gill Sans" w:eastAsia="Gill Sans" w:hAnsi="Gill Sans" w:cs="Gill Sans"/>
          <w:b/>
          <w:color w:val="000000"/>
        </w:rPr>
        <w:t>18 months</w:t>
      </w:r>
      <w:r>
        <w:rPr>
          <w:rFonts w:ascii="Gill Sans" w:eastAsia="Gill Sans" w:hAnsi="Gill Sans" w:cs="Gill Sans"/>
          <w:color w:val="000000"/>
        </w:rPr>
        <w:t xml:space="preserve"> has been missing</w:t>
      </w:r>
      <w:r>
        <w:rPr>
          <w:rFonts w:ascii="Gill Sans" w:eastAsia="Gill Sans" w:hAnsi="Gill Sans" w:cs="Gill Sans"/>
          <w:b/>
          <w:color w:val="000000"/>
        </w:rPr>
        <w:t xml:space="preserve">. </w:t>
      </w:r>
      <w:r>
        <w:rPr>
          <w:rFonts w:ascii="Gill Sans" w:eastAsia="Gill Sans" w:hAnsi="Gill Sans" w:cs="Gill Sans"/>
          <w:color w:val="000000"/>
        </w:rPr>
        <w:t>In this case the Planning Unit is Nevirapine/Lamivudine/Zidovudine 50/30/60 mg Dispersible Tablet, 60 mg.</w:t>
      </w:r>
    </w:p>
    <w:p w14:paraId="65B47E3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85BFA19" w14:textId="38CBA9DC"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For a period of 18 months, if the forecasted consumption for one or more months is not available, the system will flag a problem.  To resolve this </w:t>
      </w:r>
      <w:r w:rsidR="001E2E72">
        <w:rPr>
          <w:rFonts w:ascii="Gill Sans" w:eastAsia="Gill Sans" w:hAnsi="Gill Sans" w:cs="Gill Sans"/>
          <w:color w:val="000000"/>
        </w:rPr>
        <w:t>problem,</w:t>
      </w:r>
      <w:r>
        <w:rPr>
          <w:rFonts w:ascii="Gill Sans" w:eastAsia="Gill Sans" w:hAnsi="Gill Sans" w:cs="Gill Sans"/>
          <w:color w:val="000000"/>
        </w:rPr>
        <w:t xml:space="preserve"> the forecasted consumption data should be filled in for every month in the next 18 months.</w:t>
      </w:r>
    </w:p>
    <w:p w14:paraId="5B96684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09AB29F"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3E217F78" wp14:editId="3F80E3CC">
            <wp:extent cx="5419725" cy="31146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119" t="17334" r="4819" b="15187"/>
                    <a:stretch/>
                  </pic:blipFill>
                  <pic:spPr bwMode="auto">
                    <a:xfrm>
                      <a:off x="0" y="0"/>
                      <a:ext cx="5419725" cy="3114675"/>
                    </a:xfrm>
                    <a:prstGeom prst="rect">
                      <a:avLst/>
                    </a:prstGeom>
                    <a:ln>
                      <a:noFill/>
                    </a:ln>
                    <a:extLst>
                      <a:ext uri="{53640926-AAD7-44D8-BBD7-CCE9431645EC}">
                        <a14:shadowObscured xmlns:a14="http://schemas.microsoft.com/office/drawing/2010/main"/>
                      </a:ext>
                    </a:extLst>
                  </pic:spPr>
                </pic:pic>
              </a:graphicData>
            </a:graphic>
          </wp:inline>
        </w:drawing>
      </w:r>
    </w:p>
    <w:p w14:paraId="60BABB1C" w14:textId="5C484A20" w:rsidR="005037B3" w:rsidRDefault="00935F2D" w:rsidP="00935F2D">
      <w:pPr>
        <w:pStyle w:val="Caption"/>
        <w:jc w:val="center"/>
        <w:rPr>
          <w:rFonts w:ascii="Gill Sans" w:eastAsia="Gill Sans" w:hAnsi="Gill Sans" w:cs="Gill Sans"/>
          <w:color w:val="000000"/>
        </w:rPr>
      </w:pPr>
      <w:r>
        <w:t xml:space="preserve">Figure </w:t>
      </w:r>
      <w:r w:rsidR="00104ED0">
        <w:t>20.C.9</w:t>
      </w:r>
      <w:r>
        <w:t xml:space="preserve">- </w:t>
      </w:r>
      <w:r w:rsidRPr="0045369B">
        <w:t>Supply Plan lacks forecasted consumption</w:t>
      </w:r>
    </w:p>
    <w:p w14:paraId="76A91B74" w14:textId="3E087089" w:rsidR="005037B3" w:rsidRPr="001E2E72" w:rsidRDefault="005037B3" w:rsidP="00316914">
      <w:pPr>
        <w:numPr>
          <w:ilvl w:val="0"/>
          <w:numId w:val="51"/>
        </w:numPr>
        <w:pBdr>
          <w:top w:val="nil"/>
          <w:left w:val="nil"/>
          <w:bottom w:val="nil"/>
          <w:right w:val="nil"/>
          <w:between w:val="nil"/>
        </w:pBdr>
        <w:rPr>
          <w:color w:val="auto"/>
        </w:rPr>
      </w:pPr>
      <w:r>
        <w:rPr>
          <w:rFonts w:ascii="Gill Sans" w:eastAsia="Gill Sans" w:hAnsi="Gill Sans" w:cs="Gill Sans"/>
          <w:color w:val="000000"/>
        </w:rPr>
        <w:t>The screen will show the problem description and suggest how to resolve the problem.</w:t>
      </w:r>
    </w:p>
    <w:p w14:paraId="508F1BC3" w14:textId="15C3AB86" w:rsidR="005037B3" w:rsidRPr="001E2E72" w:rsidRDefault="005037B3" w:rsidP="00316914">
      <w:pPr>
        <w:numPr>
          <w:ilvl w:val="0"/>
          <w:numId w:val="51"/>
        </w:numPr>
        <w:pBdr>
          <w:top w:val="nil"/>
          <w:left w:val="nil"/>
          <w:bottom w:val="nil"/>
          <w:right w:val="nil"/>
          <w:between w:val="nil"/>
        </w:pBdr>
        <w:rPr>
          <w:color w:val="auto"/>
        </w:rPr>
      </w:pPr>
      <w:r>
        <w:rPr>
          <w:rFonts w:ascii="Gill Sans" w:eastAsia="Gill Sans" w:hAnsi="Gill Sans" w:cs="Gill Sans"/>
          <w:color w:val="000000"/>
        </w:rPr>
        <w:t>In this particular case, check forecasted consumption inputs for Nevirapine/Lamivudine/Zidovudine 50/30/60 mg Dispersible Tablet, 60 mg and provide data for 18 months into the future.</w:t>
      </w:r>
    </w:p>
    <w:p w14:paraId="1D28F3F7" w14:textId="11767206"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4724025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B7A21D0" w14:textId="0061B703"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2770057A" w14:textId="113FEC6D"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0F8ED5C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5AC7042"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10: Dynamic forecasting is not used for commodity groups (Malaria, ARV, VMMC)</w:t>
      </w:r>
    </w:p>
    <w:p w14:paraId="735B97EC"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BE033F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Any products that belong to tracer categories: Malaria, ARV, or VMMC will be screened for dynamic forecasting. Dynamic forecasting has been utilized as long as forecasted consumption for these three commodity groups do not have four consecutive months with static consumption.</w:t>
      </w:r>
    </w:p>
    <w:p w14:paraId="0337697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FD6046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Let us consider the example of Malaria. For all malaria tracer categories and their planning units, the consumption should not be static for four consecutive months.</w:t>
      </w:r>
    </w:p>
    <w:p w14:paraId="507394C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118871F" w14:textId="2B60670F" w:rsidR="00935F2D" w:rsidRDefault="0077333A" w:rsidP="00935F2D">
      <w:pPr>
        <w:keepNext/>
        <w:pBdr>
          <w:top w:val="nil"/>
          <w:left w:val="nil"/>
          <w:bottom w:val="nil"/>
          <w:right w:val="nil"/>
          <w:between w:val="nil"/>
        </w:pBdr>
        <w:jc w:val="center"/>
      </w:pPr>
      <w:r>
        <w:rPr>
          <w:noProof/>
          <w:lang w:eastAsia="en-US" w:bidi="ar-SA"/>
        </w:rPr>
        <w:lastRenderedPageBreak/>
        <w:drawing>
          <wp:inline distT="0" distB="0" distL="0" distR="0" wp14:anchorId="2C5E6891" wp14:editId="32ADCCAB">
            <wp:extent cx="4733925" cy="313372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20585" t="15270" r="2496" b="16838"/>
                    <a:stretch/>
                  </pic:blipFill>
                  <pic:spPr bwMode="auto">
                    <a:xfrm>
                      <a:off x="0" y="0"/>
                      <a:ext cx="4733925" cy="3133725"/>
                    </a:xfrm>
                    <a:prstGeom prst="rect">
                      <a:avLst/>
                    </a:prstGeom>
                    <a:ln>
                      <a:noFill/>
                    </a:ln>
                    <a:extLst>
                      <a:ext uri="{53640926-AAD7-44D8-BBD7-CCE9431645EC}">
                        <a14:shadowObscured xmlns:a14="http://schemas.microsoft.com/office/drawing/2010/main"/>
                      </a:ext>
                    </a:extLst>
                  </pic:spPr>
                </pic:pic>
              </a:graphicData>
            </a:graphic>
          </wp:inline>
        </w:drawing>
      </w:r>
    </w:p>
    <w:p w14:paraId="33294CD4" w14:textId="1872D3EC" w:rsidR="005037B3" w:rsidRDefault="00935F2D" w:rsidP="00935F2D">
      <w:pPr>
        <w:pStyle w:val="Caption"/>
        <w:jc w:val="center"/>
        <w:rPr>
          <w:rFonts w:ascii="Gill Sans" w:eastAsia="Gill Sans" w:hAnsi="Gill Sans" w:cs="Gill Sans"/>
          <w:color w:val="000000"/>
        </w:rPr>
      </w:pPr>
      <w:r>
        <w:t xml:space="preserve">Figure </w:t>
      </w:r>
      <w:r w:rsidR="00104ED0">
        <w:t>20.C.10</w:t>
      </w:r>
      <w:r>
        <w:t xml:space="preserve">- </w:t>
      </w:r>
      <w:r w:rsidRPr="00DC12CB">
        <w:t>Dynamic forecasting is not used for commodity groups</w:t>
      </w:r>
    </w:p>
    <w:p w14:paraId="52754292"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7787C7E8"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check forecasted consumption inputs for </w:t>
      </w:r>
      <w:sdt>
        <w:sdtPr>
          <w:tag w:val="goog_rdk_249"/>
          <w:id w:val="1795250974"/>
        </w:sdtPr>
        <w:sdtEndPr/>
        <w:sdtContent/>
      </w:sdt>
      <w:r>
        <w:rPr>
          <w:rFonts w:ascii="Gill Sans" w:eastAsia="Gill Sans" w:hAnsi="Gill Sans" w:cs="Gill Sans"/>
          <w:color w:val="000000"/>
        </w:rPr>
        <w:t>XX and provide dynamic forecasted consumption for Malaria.</w:t>
      </w:r>
    </w:p>
    <w:p w14:paraId="2F0D0C90"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22A7BEC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184E1F80"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081B311E"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1638078B"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7E862972"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11: Inventory is above max with shipment (s) in the next 1-6 months.</w:t>
      </w:r>
    </w:p>
    <w:p w14:paraId="7BF1055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8665EB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Assume that the inventory for a planning unit is currently above the maximum stock level and within the next six months there is a shipment to be received. In such cases the user has to delay the shipment or order less in order to avoid continual overstock. To avoid the overstock, QAT raises this as a problem. </w:t>
      </w:r>
    </w:p>
    <w:p w14:paraId="3A4CDF1C"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C176A94" w14:textId="77777777" w:rsidR="00935F2D" w:rsidRDefault="002E5702" w:rsidP="00935F2D">
      <w:pPr>
        <w:keepNext/>
        <w:pBdr>
          <w:top w:val="nil"/>
          <w:left w:val="nil"/>
          <w:bottom w:val="nil"/>
          <w:right w:val="nil"/>
          <w:between w:val="nil"/>
        </w:pBdr>
        <w:jc w:val="center"/>
      </w:pPr>
      <w:r>
        <w:rPr>
          <w:noProof/>
          <w:lang w:eastAsia="en-US" w:bidi="ar-SA"/>
        </w:rPr>
        <w:lastRenderedPageBreak/>
        <w:drawing>
          <wp:inline distT="0" distB="0" distL="0" distR="0" wp14:anchorId="0876B669" wp14:editId="4A636FD0">
            <wp:extent cx="5410200" cy="25622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6965" t="21874" r="5128" b="22617"/>
                    <a:stretch/>
                  </pic:blipFill>
                  <pic:spPr bwMode="auto">
                    <a:xfrm>
                      <a:off x="0" y="0"/>
                      <a:ext cx="5410200" cy="2562225"/>
                    </a:xfrm>
                    <a:prstGeom prst="rect">
                      <a:avLst/>
                    </a:prstGeom>
                    <a:ln>
                      <a:noFill/>
                    </a:ln>
                    <a:extLst>
                      <a:ext uri="{53640926-AAD7-44D8-BBD7-CCE9431645EC}">
                        <a14:shadowObscured xmlns:a14="http://schemas.microsoft.com/office/drawing/2010/main"/>
                      </a:ext>
                    </a:extLst>
                  </pic:spPr>
                </pic:pic>
              </a:graphicData>
            </a:graphic>
          </wp:inline>
        </w:drawing>
      </w:r>
    </w:p>
    <w:p w14:paraId="0A915FD8" w14:textId="2ACB226A" w:rsidR="005037B3" w:rsidRPr="00935F2D" w:rsidRDefault="00935F2D" w:rsidP="00935F2D">
      <w:pPr>
        <w:pStyle w:val="Caption"/>
        <w:jc w:val="center"/>
        <w:rPr>
          <w:rFonts w:ascii="Gill Sans" w:eastAsia="Gill Sans" w:hAnsi="Gill Sans" w:cs="Gill Sans"/>
          <w:b/>
          <w:color w:val="000000"/>
        </w:rPr>
      </w:pPr>
      <w:r>
        <w:t xml:space="preserve">Figure </w:t>
      </w:r>
      <w:r w:rsidR="00104ED0">
        <w:t>20.C.11</w:t>
      </w:r>
      <w:r>
        <w:t xml:space="preserve">- </w:t>
      </w:r>
      <w:r w:rsidRPr="00E229C2">
        <w:t>Inventory is above max with shipment (s) in the next 1-6 months</w:t>
      </w:r>
    </w:p>
    <w:p w14:paraId="061694F3"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2B5CD996"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Abacavir/Lamivudine 120/60 mg Scored Dispersible Tablet, 30 Tablets by either delaying the shipment or reducing the quantity to avoid overstock and wastage in the future.</w:t>
      </w:r>
    </w:p>
    <w:p w14:paraId="241428E2"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delay the shipment or reduce the quantity.</w:t>
      </w:r>
    </w:p>
    <w:p w14:paraId="3471345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5F14644"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4421910B"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56C6340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CC6D30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299746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12: Inventory is below min with shipment(s) in the next 1-6 months.</w:t>
      </w:r>
    </w:p>
    <w:p w14:paraId="14135F40"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639C6D5"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below the minimum stock level and within the next six months there is a shipment to be received that still does not bring the planning unit above the minimum stock level. In such cases the user should expedite the shipment or increase the order quantity to stay above the minimum stock level. To maintain adequate stock levels, QAT raises a problem. </w:t>
      </w:r>
    </w:p>
    <w:p w14:paraId="318DB62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567CB47" w14:textId="77777777" w:rsidR="00935F2D" w:rsidRDefault="002E5702" w:rsidP="00935F2D">
      <w:pPr>
        <w:keepNext/>
        <w:pBdr>
          <w:top w:val="nil"/>
          <w:left w:val="nil"/>
          <w:bottom w:val="nil"/>
          <w:right w:val="nil"/>
          <w:between w:val="nil"/>
        </w:pBdr>
        <w:ind w:left="720"/>
        <w:jc w:val="center"/>
      </w:pPr>
      <w:r>
        <w:rPr>
          <w:noProof/>
          <w:lang w:eastAsia="en-US" w:bidi="ar-SA"/>
        </w:rPr>
        <w:lastRenderedPageBreak/>
        <w:drawing>
          <wp:inline distT="0" distB="0" distL="0" distR="0" wp14:anchorId="1C6873D1" wp14:editId="63C56A88">
            <wp:extent cx="5381625" cy="32099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7428" t="23937" r="5128" b="6521"/>
                    <a:stretch/>
                  </pic:blipFill>
                  <pic:spPr bwMode="auto">
                    <a:xfrm>
                      <a:off x="0" y="0"/>
                      <a:ext cx="5381625" cy="3209925"/>
                    </a:xfrm>
                    <a:prstGeom prst="rect">
                      <a:avLst/>
                    </a:prstGeom>
                    <a:ln>
                      <a:noFill/>
                    </a:ln>
                    <a:extLst>
                      <a:ext uri="{53640926-AAD7-44D8-BBD7-CCE9431645EC}">
                        <a14:shadowObscured xmlns:a14="http://schemas.microsoft.com/office/drawing/2010/main"/>
                      </a:ext>
                    </a:extLst>
                  </pic:spPr>
                </pic:pic>
              </a:graphicData>
            </a:graphic>
          </wp:inline>
        </w:drawing>
      </w:r>
    </w:p>
    <w:p w14:paraId="59BDB39A" w14:textId="0D0B9F95" w:rsidR="005037B3" w:rsidRDefault="00935F2D" w:rsidP="00935F2D">
      <w:pPr>
        <w:pStyle w:val="Caption"/>
        <w:jc w:val="center"/>
        <w:rPr>
          <w:rFonts w:ascii="Gill Sans" w:eastAsia="Gill Sans" w:hAnsi="Gill Sans" w:cs="Gill Sans"/>
          <w:b/>
          <w:color w:val="000000"/>
        </w:rPr>
      </w:pPr>
      <w:r>
        <w:t xml:space="preserve">Figure </w:t>
      </w:r>
      <w:r w:rsidR="00104ED0">
        <w:t>20.C.12</w:t>
      </w:r>
      <w:r>
        <w:t xml:space="preserve">- </w:t>
      </w:r>
      <w:r w:rsidRPr="008D3D3D">
        <w:t>- Inventory is below min with shipment(s) in the next 1-6 months</w:t>
      </w:r>
    </w:p>
    <w:p w14:paraId="5D9FF6E1"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CCF1112"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Darunavir 150mg Tablet, 240 Tablets by either expediting the shipment or increasing the quantity to bring the stock level above minimum.</w:t>
      </w:r>
    </w:p>
    <w:p w14:paraId="0ECEB8A2"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expedite the shipment or increase the quantity.</w:t>
      </w:r>
    </w:p>
    <w:p w14:paraId="2B8DD13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A9F9420"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7028077"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1607445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FD5F27C"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13: Inventory is above max with shipment(s) in the next 7-18 months.</w:t>
      </w:r>
    </w:p>
    <w:p w14:paraId="3DC444F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D96308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above the maximum stock level and within the next 7-18 months there is a shipment to be received. In such cases the planning unit will be overstocked. QAT raises a problem because the user should either delay/cancel the shipment or decrease the order quantity to avoid overstock and potential wastage. </w:t>
      </w:r>
    </w:p>
    <w:p w14:paraId="75D0E72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5E5015" w14:textId="77777777" w:rsidR="00935F2D" w:rsidRDefault="00362F5F" w:rsidP="00935F2D">
      <w:pPr>
        <w:keepNext/>
        <w:pBdr>
          <w:top w:val="nil"/>
          <w:left w:val="nil"/>
          <w:bottom w:val="nil"/>
          <w:right w:val="nil"/>
          <w:between w:val="nil"/>
        </w:pBdr>
        <w:jc w:val="center"/>
      </w:pPr>
      <w:r>
        <w:rPr>
          <w:noProof/>
          <w:lang w:eastAsia="en-US" w:bidi="ar-SA"/>
        </w:rPr>
        <w:lastRenderedPageBreak/>
        <w:drawing>
          <wp:inline distT="0" distB="0" distL="0" distR="0" wp14:anchorId="5FB0F356" wp14:editId="2794D9CB">
            <wp:extent cx="5391150" cy="25908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7274" t="21255" r="5128" b="22616"/>
                    <a:stretch/>
                  </pic:blipFill>
                  <pic:spPr bwMode="auto">
                    <a:xfrm>
                      <a:off x="0" y="0"/>
                      <a:ext cx="5391150" cy="2590800"/>
                    </a:xfrm>
                    <a:prstGeom prst="rect">
                      <a:avLst/>
                    </a:prstGeom>
                    <a:ln>
                      <a:noFill/>
                    </a:ln>
                    <a:extLst>
                      <a:ext uri="{53640926-AAD7-44D8-BBD7-CCE9431645EC}">
                        <a14:shadowObscured xmlns:a14="http://schemas.microsoft.com/office/drawing/2010/main"/>
                      </a:ext>
                    </a:extLst>
                  </pic:spPr>
                </pic:pic>
              </a:graphicData>
            </a:graphic>
          </wp:inline>
        </w:drawing>
      </w:r>
    </w:p>
    <w:p w14:paraId="10772DCA" w14:textId="37A7F0EC" w:rsidR="005037B3" w:rsidRDefault="00935F2D" w:rsidP="00935F2D">
      <w:pPr>
        <w:pStyle w:val="Caption"/>
        <w:jc w:val="center"/>
        <w:rPr>
          <w:rFonts w:ascii="Gill Sans" w:eastAsia="Gill Sans" w:hAnsi="Gill Sans" w:cs="Gill Sans"/>
          <w:color w:val="000000"/>
        </w:rPr>
      </w:pPr>
      <w:r>
        <w:t xml:space="preserve">Figure </w:t>
      </w:r>
      <w:r w:rsidR="00104ED0">
        <w:t>20.C.13</w:t>
      </w:r>
      <w:r>
        <w:t xml:space="preserve">- </w:t>
      </w:r>
      <w:r w:rsidRPr="00EF5352">
        <w:t>- Inventory is above max with shipm</w:t>
      </w:r>
      <w:r>
        <w:t>ent(s) in the next 7-18 months</w:t>
      </w:r>
    </w:p>
    <w:p w14:paraId="4724511C"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7488641"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Abacavir/Lamivudine 120/60 mg Scored Dispersible Tablet, 30 Tablets by either delaying/cancelling the shipment or decreasing the quantity.</w:t>
      </w:r>
    </w:p>
    <w:p w14:paraId="14534AED"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delay/cancel the shipment or decrease the quantity.</w:t>
      </w:r>
    </w:p>
    <w:p w14:paraId="5A6E1B5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D1CEAF8"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696F15AA"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659F185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375859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14: Inventory is below min with shipment(s) in the next 7-18 months.</w:t>
      </w:r>
    </w:p>
    <w:p w14:paraId="6E91DBD9"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CABFB4E"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below the minimum stock level and within the next 7-18 months there is a shipment to be received that still does not bring the planning unit above the minimum stock level. In such cases the user should expedite the shipment or increase the order quantity to stay above the minimum stock level. To maintain the stock levels, QAT raises a problem. </w:t>
      </w:r>
    </w:p>
    <w:p w14:paraId="1CD4D9B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EAC6DD" w14:textId="77777777" w:rsidR="00935F2D" w:rsidRDefault="00362F5F" w:rsidP="00935F2D">
      <w:pPr>
        <w:keepNext/>
        <w:pBdr>
          <w:top w:val="nil"/>
          <w:left w:val="nil"/>
          <w:bottom w:val="nil"/>
          <w:right w:val="nil"/>
          <w:between w:val="nil"/>
        </w:pBdr>
        <w:jc w:val="center"/>
      </w:pPr>
      <w:r>
        <w:rPr>
          <w:noProof/>
          <w:lang w:eastAsia="en-US" w:bidi="ar-SA"/>
        </w:rPr>
        <w:lastRenderedPageBreak/>
        <w:drawing>
          <wp:inline distT="0" distB="0" distL="0" distR="0" wp14:anchorId="19C5394E" wp14:editId="14741A4A">
            <wp:extent cx="5410200" cy="33337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7273" t="19190" r="4819" b="8585"/>
                    <a:stretch/>
                  </pic:blipFill>
                  <pic:spPr bwMode="auto">
                    <a:xfrm>
                      <a:off x="0" y="0"/>
                      <a:ext cx="5410200" cy="3333750"/>
                    </a:xfrm>
                    <a:prstGeom prst="rect">
                      <a:avLst/>
                    </a:prstGeom>
                    <a:ln>
                      <a:noFill/>
                    </a:ln>
                    <a:extLst>
                      <a:ext uri="{53640926-AAD7-44D8-BBD7-CCE9431645EC}">
                        <a14:shadowObscured xmlns:a14="http://schemas.microsoft.com/office/drawing/2010/main"/>
                      </a:ext>
                    </a:extLst>
                  </pic:spPr>
                </pic:pic>
              </a:graphicData>
            </a:graphic>
          </wp:inline>
        </w:drawing>
      </w:r>
    </w:p>
    <w:p w14:paraId="58BD635F" w14:textId="6C5F6F41" w:rsidR="005037B3" w:rsidRDefault="00935F2D" w:rsidP="00935F2D">
      <w:pPr>
        <w:pStyle w:val="Caption"/>
        <w:jc w:val="center"/>
        <w:rPr>
          <w:rFonts w:ascii="Gill Sans" w:eastAsia="Gill Sans" w:hAnsi="Gill Sans" w:cs="Gill Sans"/>
          <w:color w:val="000000"/>
        </w:rPr>
      </w:pPr>
      <w:r>
        <w:t xml:space="preserve">Figure </w:t>
      </w:r>
      <w:r w:rsidR="00104ED0">
        <w:t>20.C.14</w:t>
      </w:r>
      <w:r>
        <w:t xml:space="preserve">- </w:t>
      </w:r>
      <w:r w:rsidRPr="005D767F">
        <w:t>Inventory is below min with shipment(s) in the next 7-18 months</w:t>
      </w:r>
    </w:p>
    <w:p w14:paraId="749A05C8"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3DCCB6E"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Dolutegravir 5mg, Dispersible Tablet, 60 Tablets by either expediting the shipment or increasing the quantity to bring the stock level above minimum.</w:t>
      </w:r>
    </w:p>
    <w:p w14:paraId="58752BE0"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expedite the shipment or increase the quantity.</w:t>
      </w:r>
    </w:p>
    <w:p w14:paraId="2221265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CC7A127"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417E4A0E"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24EBE2B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6541F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15: Inventory is below min without shipment(s) in the next 1-6 months.</w:t>
      </w:r>
    </w:p>
    <w:p w14:paraId="2FA0CFD7" w14:textId="77777777" w:rsidR="005037B3" w:rsidRDefault="005037B3" w:rsidP="005037B3">
      <w:pPr>
        <w:pBdr>
          <w:top w:val="nil"/>
          <w:left w:val="nil"/>
          <w:bottom w:val="nil"/>
          <w:right w:val="nil"/>
          <w:between w:val="nil"/>
        </w:pBdr>
        <w:rPr>
          <w:rFonts w:ascii="Gill Sans" w:eastAsia="Gill Sans" w:hAnsi="Gill Sans" w:cs="Gill Sans"/>
          <w:b/>
          <w:color w:val="000000"/>
          <w:highlight w:val="yellow"/>
        </w:rPr>
      </w:pPr>
    </w:p>
    <w:p w14:paraId="753559B2" w14:textId="77777777" w:rsidR="00E65308" w:rsidRPr="00E65308" w:rsidRDefault="005037B3" w:rsidP="00E65308">
      <w:pPr>
        <w:pStyle w:val="NormalWeb"/>
        <w:spacing w:beforeAutospacing="0" w:afterAutospacing="0"/>
        <w:rPr>
          <w:color w:val="auto"/>
          <w:lang w:eastAsia="en-US" w:bidi="ar-SA"/>
        </w:rPr>
      </w:pPr>
      <w:r>
        <w:rPr>
          <w:rFonts w:ascii="Gill Sans" w:eastAsia="Gill Sans" w:hAnsi="Gill Sans" w:cs="Gill Sans"/>
          <w:color w:val="000000"/>
        </w:rPr>
        <w:t xml:space="preserve">Assume that the inventory for a planning unit is currently below the minimum stock level and there are no shipments to be received within the next six months. In such cases the user should order an emergency shipment or expedite a current shipment that has a receive date beyond 6 months to stay above the minimum stock level. Thus, to avoid understock or a </w:t>
      </w:r>
      <w:r w:rsidR="001E2E72">
        <w:rPr>
          <w:rFonts w:ascii="Gill Sans" w:eastAsia="Gill Sans" w:hAnsi="Gill Sans" w:cs="Gill Sans"/>
          <w:color w:val="000000"/>
        </w:rPr>
        <w:t>stock out</w:t>
      </w:r>
      <w:r>
        <w:rPr>
          <w:rFonts w:ascii="Gill Sans" w:eastAsia="Gill Sans" w:hAnsi="Gill Sans" w:cs="Gill Sans"/>
          <w:color w:val="000000"/>
        </w:rPr>
        <w:t xml:space="preserve">, QAT raises a problem. </w:t>
      </w:r>
      <w:r w:rsidR="00E65308" w:rsidRPr="00E65308">
        <w:rPr>
          <w:rFonts w:ascii="Gill Sans" w:hAnsi="Gill Sans"/>
          <w:color w:val="000000"/>
          <w:shd w:val="clear" w:color="auto" w:fill="FFFF00"/>
          <w:lang w:eastAsia="en-US" w:bidi="ar-SA"/>
        </w:rPr>
        <w:t>This particular problem has not yet raised in QAT</w:t>
      </w:r>
    </w:p>
    <w:p w14:paraId="4752318A" w14:textId="44A1C77F" w:rsidR="005037B3" w:rsidRDefault="005037B3" w:rsidP="005037B3">
      <w:pPr>
        <w:pBdr>
          <w:top w:val="nil"/>
          <w:left w:val="nil"/>
          <w:bottom w:val="nil"/>
          <w:right w:val="nil"/>
          <w:between w:val="nil"/>
        </w:pBdr>
        <w:rPr>
          <w:rFonts w:ascii="Gill Sans" w:eastAsia="Gill Sans" w:hAnsi="Gill Sans" w:cs="Gill Sans"/>
          <w:b/>
          <w:color w:val="000000"/>
        </w:rPr>
      </w:pPr>
    </w:p>
    <w:p w14:paraId="37434B15" w14:textId="75D8E09C" w:rsidR="005037B3" w:rsidRPr="00362F5F" w:rsidRDefault="000B4D4F" w:rsidP="005037B3">
      <w:pPr>
        <w:pBdr>
          <w:top w:val="nil"/>
          <w:left w:val="nil"/>
          <w:bottom w:val="nil"/>
          <w:right w:val="nil"/>
          <w:between w:val="nil"/>
        </w:pBdr>
        <w:rPr>
          <w:rFonts w:ascii="Gill Sans" w:eastAsia="Gill Sans" w:hAnsi="Gill Sans" w:cs="Gill Sans"/>
          <w:color w:val="000000"/>
          <w:u w:val="single"/>
        </w:rPr>
      </w:pPr>
      <w:r>
        <w:rPr>
          <w:rFonts w:ascii="Gill Sans" w:eastAsia="Gill Sans" w:hAnsi="Gill Sans" w:cs="Gill Sans"/>
          <w:color w:val="000000"/>
          <w:highlight w:val="yellow"/>
          <w:u w:val="single"/>
        </w:rPr>
        <w:lastRenderedPageBreak/>
        <w:t>Screenshot To be Updated</w:t>
      </w:r>
    </w:p>
    <w:p w14:paraId="1A32D5C3" w14:textId="2C43A63F" w:rsidR="00935F2D" w:rsidRDefault="00935F2D" w:rsidP="00935F2D">
      <w:pPr>
        <w:keepNext/>
        <w:pBdr>
          <w:top w:val="nil"/>
          <w:left w:val="nil"/>
          <w:bottom w:val="nil"/>
          <w:right w:val="nil"/>
          <w:between w:val="nil"/>
        </w:pBdr>
        <w:jc w:val="center"/>
      </w:pPr>
    </w:p>
    <w:p w14:paraId="5E2DD046"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E9BFBE0"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the aim is to order an emergency shipment or expedite a current shipment for </w:t>
      </w:r>
      <w:sdt>
        <w:sdtPr>
          <w:tag w:val="goog_rdk_252"/>
          <w:id w:val="-384024721"/>
        </w:sdtPr>
        <w:sdtEndPr/>
        <w:sdtContent>
          <w:commentRangeStart w:id="235"/>
        </w:sdtContent>
      </w:sdt>
      <w:r>
        <w:rPr>
          <w:rFonts w:ascii="Gill Sans" w:eastAsia="Gill Sans" w:hAnsi="Gill Sans" w:cs="Gill Sans"/>
          <w:color w:val="000000"/>
        </w:rPr>
        <w:t>XX</w:t>
      </w:r>
      <w:commentRangeEnd w:id="235"/>
      <w:r>
        <w:commentReference w:id="235"/>
      </w:r>
      <w:r>
        <w:rPr>
          <w:rFonts w:ascii="Gill Sans" w:eastAsia="Gill Sans" w:hAnsi="Gill Sans" w:cs="Gill Sans"/>
          <w:color w:val="000000"/>
        </w:rPr>
        <w:t xml:space="preserve"> to bring the stock level above minimum.</w:t>
      </w:r>
    </w:p>
    <w:p w14:paraId="611A902C"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order an emergency shipment or expedite a current shipment.</w:t>
      </w:r>
    </w:p>
    <w:p w14:paraId="5319D2F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20BFCFB6"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79903B80"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2D479B28" w14:textId="77777777" w:rsidR="005037B3" w:rsidRDefault="005037B3" w:rsidP="005037B3">
      <w:pPr>
        <w:pBdr>
          <w:top w:val="nil"/>
          <w:left w:val="nil"/>
          <w:bottom w:val="nil"/>
          <w:right w:val="nil"/>
          <w:between w:val="nil"/>
        </w:pBdr>
        <w:rPr>
          <w:rFonts w:ascii="Gill Sans" w:eastAsia="Gill Sans" w:hAnsi="Gill Sans" w:cs="Gill Sans"/>
        </w:rPr>
      </w:pPr>
    </w:p>
    <w:p w14:paraId="2F181889" w14:textId="77777777" w:rsidR="005037B3" w:rsidRDefault="005037B3" w:rsidP="005037B3">
      <w:pPr>
        <w:pBdr>
          <w:top w:val="nil"/>
          <w:left w:val="nil"/>
          <w:bottom w:val="nil"/>
          <w:right w:val="nil"/>
          <w:between w:val="nil"/>
        </w:pBdr>
        <w:rPr>
          <w:rFonts w:ascii="Gill Sans" w:eastAsia="Gill Sans" w:hAnsi="Gill Sans" w:cs="Gill Sans"/>
          <w:b/>
          <w:color w:val="000000"/>
          <w:highlight w:val="yellow"/>
        </w:rPr>
      </w:pPr>
      <w:r>
        <w:rPr>
          <w:rFonts w:ascii="Gill Sans" w:eastAsia="Gill Sans" w:hAnsi="Gill Sans" w:cs="Gill Sans"/>
          <w:b/>
          <w:color w:val="000000"/>
        </w:rPr>
        <w:t>Problem 16: Inventory is below min without shipment(s) in the next 7-18 months.</w:t>
      </w:r>
    </w:p>
    <w:p w14:paraId="4A7212CA"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2E19D67" w14:textId="77777777" w:rsidR="00E65308" w:rsidRPr="00E65308" w:rsidRDefault="005037B3" w:rsidP="00E65308">
      <w:pPr>
        <w:pStyle w:val="NormalWeb"/>
        <w:spacing w:beforeAutospacing="0" w:afterAutospacing="0"/>
        <w:rPr>
          <w:color w:val="auto"/>
          <w:lang w:eastAsia="en-US" w:bidi="ar-SA"/>
        </w:rPr>
      </w:pPr>
      <w:r>
        <w:rPr>
          <w:rFonts w:ascii="Gill Sans" w:eastAsia="Gill Sans" w:hAnsi="Gill Sans" w:cs="Gill Sans"/>
          <w:color w:val="000000"/>
        </w:rPr>
        <w:t>Assume that the inventory for a planning unit is currently below the minimum stock level and there are no shipments to be received within the next 7-18 months. In such cases the user should plan to order a shipment in the 7-</w:t>
      </w:r>
      <w:r w:rsidR="00935F2D">
        <w:rPr>
          <w:rFonts w:ascii="Gill Sans" w:eastAsia="Gill Sans" w:hAnsi="Gill Sans" w:cs="Gill Sans"/>
          <w:color w:val="000000"/>
        </w:rPr>
        <w:t>18 months</w:t>
      </w:r>
      <w:r>
        <w:rPr>
          <w:rFonts w:ascii="Gill Sans" w:eastAsia="Gill Sans" w:hAnsi="Gill Sans" w:cs="Gill Sans"/>
          <w:color w:val="000000"/>
        </w:rPr>
        <w:t xml:space="preserve"> time window to stay above the minimum stock level. Thus, to maintain adequate stock levels, QAT raises a problem. </w:t>
      </w:r>
      <w:r w:rsidR="00E65308" w:rsidRPr="00E65308">
        <w:rPr>
          <w:rFonts w:ascii="Gill Sans" w:hAnsi="Gill Sans"/>
          <w:color w:val="000000"/>
          <w:shd w:val="clear" w:color="auto" w:fill="FFFF00"/>
          <w:lang w:eastAsia="en-US" w:bidi="ar-SA"/>
        </w:rPr>
        <w:t>This particular problem has not yet raised in QAT</w:t>
      </w:r>
    </w:p>
    <w:p w14:paraId="1547B31E" w14:textId="24B5FF24" w:rsidR="005037B3" w:rsidRDefault="005037B3" w:rsidP="005037B3">
      <w:pPr>
        <w:pBdr>
          <w:top w:val="nil"/>
          <w:left w:val="nil"/>
          <w:bottom w:val="nil"/>
          <w:right w:val="nil"/>
          <w:between w:val="nil"/>
        </w:pBdr>
        <w:rPr>
          <w:rFonts w:ascii="Gill Sans" w:eastAsia="Gill Sans" w:hAnsi="Gill Sans" w:cs="Gill Sans"/>
          <w:b/>
          <w:color w:val="000000"/>
        </w:rPr>
      </w:pPr>
    </w:p>
    <w:p w14:paraId="541DD7D5" w14:textId="77777777" w:rsidR="000B4D4F" w:rsidRPr="00362F5F" w:rsidRDefault="000B4D4F" w:rsidP="000B4D4F">
      <w:pPr>
        <w:pBdr>
          <w:top w:val="nil"/>
          <w:left w:val="nil"/>
          <w:bottom w:val="nil"/>
          <w:right w:val="nil"/>
          <w:between w:val="nil"/>
        </w:pBdr>
        <w:rPr>
          <w:rFonts w:ascii="Gill Sans" w:eastAsia="Gill Sans" w:hAnsi="Gill Sans" w:cs="Gill Sans"/>
          <w:color w:val="000000"/>
          <w:u w:val="single"/>
        </w:rPr>
      </w:pPr>
      <w:r>
        <w:rPr>
          <w:rFonts w:ascii="Gill Sans" w:eastAsia="Gill Sans" w:hAnsi="Gill Sans" w:cs="Gill Sans"/>
          <w:color w:val="000000"/>
          <w:highlight w:val="yellow"/>
          <w:u w:val="single"/>
        </w:rPr>
        <w:t>Screenshot To be Updated</w:t>
      </w:r>
    </w:p>
    <w:p w14:paraId="147B7AF8" w14:textId="2C4F2B25" w:rsidR="00935F2D" w:rsidRDefault="00935F2D" w:rsidP="00E65308">
      <w:pPr>
        <w:keepNext/>
        <w:pBdr>
          <w:top w:val="nil"/>
          <w:left w:val="nil"/>
          <w:bottom w:val="nil"/>
          <w:right w:val="nil"/>
          <w:between w:val="nil"/>
        </w:pBdr>
      </w:pPr>
    </w:p>
    <w:p w14:paraId="71B86450"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49ED4367"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In this particular case, the aim is to plan a shipment for </w:t>
      </w:r>
      <w:sdt>
        <w:sdtPr>
          <w:tag w:val="goog_rdk_254"/>
          <w:id w:val="-196774907"/>
        </w:sdtPr>
        <w:sdtEndPr/>
        <w:sdtContent>
          <w:commentRangeStart w:id="236"/>
        </w:sdtContent>
      </w:sdt>
      <w:r>
        <w:rPr>
          <w:rFonts w:ascii="Gill Sans" w:eastAsia="Gill Sans" w:hAnsi="Gill Sans" w:cs="Gill Sans"/>
          <w:color w:val="000000"/>
        </w:rPr>
        <w:t>XX</w:t>
      </w:r>
      <w:commentRangeEnd w:id="236"/>
      <w:r>
        <w:commentReference w:id="236"/>
      </w:r>
      <w:r>
        <w:rPr>
          <w:rFonts w:ascii="Gill Sans" w:eastAsia="Gill Sans" w:hAnsi="Gill Sans" w:cs="Gill Sans"/>
          <w:color w:val="000000"/>
        </w:rPr>
        <w:t xml:space="preserve"> to maintain adequate stock levels.</w:t>
      </w:r>
    </w:p>
    <w:p w14:paraId="2E3FA774"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plan a new shipment.</w:t>
      </w:r>
    </w:p>
    <w:p w14:paraId="5B07C93B" w14:textId="77777777" w:rsidR="005037B3" w:rsidRDefault="005037B3" w:rsidP="005037B3">
      <w:p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OR</w:t>
      </w:r>
    </w:p>
    <w:p w14:paraId="54BFD032"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DA3005A"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5151760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D28E12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Addressing a Problem</w:t>
      </w:r>
    </w:p>
    <w:p w14:paraId="64515D84"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207D8971" w14:textId="77777777" w:rsidR="005037B3" w:rsidRDefault="005037B3" w:rsidP="00316914">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an instance where a user is unable to close a Problem through data entry and automatically remove it from the QAT Problem List as “In-Compliance,” they may “Address” the Problem. </w:t>
      </w:r>
    </w:p>
    <w:p w14:paraId="4319728B" w14:textId="1D90130D" w:rsidR="005037B3" w:rsidRPr="00CC0CDF" w:rsidRDefault="005037B3" w:rsidP="00CC0CDF">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w:t>
      </w:r>
      <w:r w:rsidR="00CC0CDF">
        <w:rPr>
          <w:rFonts w:ascii="Gill Sans" w:eastAsia="Gill Sans" w:hAnsi="Gill Sans" w:cs="Gill Sans"/>
          <w:color w:val="000000"/>
        </w:rPr>
        <w:t xml:space="preserve"> </w:t>
      </w:r>
      <w:r w:rsidRPr="00CC0CDF">
        <w:rPr>
          <w:rFonts w:ascii="Gill Sans" w:eastAsia="Gill Sans" w:hAnsi="Gill Sans" w:cs="Gill Sans"/>
          <w:color w:val="000000"/>
        </w:rPr>
        <w:t>click on the Problem and then click “Edit Problem.” You will be redirected to the “Update Problem” screen.</w:t>
      </w:r>
    </w:p>
    <w:p w14:paraId="424C0C7F" w14:textId="77777777" w:rsidR="005037B3" w:rsidRDefault="005037B3" w:rsidP="00316914">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Scroll down to the bottom, and from the Problem Status dropdown, chose “Addressed,” add a note as to why this problem cannot be closed through data entry, and click “Update.”</w:t>
      </w:r>
    </w:p>
    <w:p w14:paraId="7A884158" w14:textId="2691C1C7" w:rsidR="005037B3" w:rsidRDefault="005037B3" w:rsidP="00CC0CDF">
      <w:pPr>
        <w:pBdr>
          <w:top w:val="nil"/>
          <w:left w:val="nil"/>
          <w:bottom w:val="nil"/>
          <w:right w:val="nil"/>
          <w:between w:val="nil"/>
        </w:pBdr>
        <w:jc w:val="center"/>
        <w:rPr>
          <w:rFonts w:ascii="Gill Sans" w:eastAsia="Gill Sans" w:hAnsi="Gill Sans" w:cs="Gill Sans"/>
          <w:color w:val="000000"/>
        </w:rPr>
      </w:pPr>
    </w:p>
    <w:p w14:paraId="583FCBA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0013A42" w14:textId="35C5C0BF" w:rsidR="00935F2D" w:rsidRDefault="00CC0CDF" w:rsidP="00CC0CDF">
      <w:pPr>
        <w:keepNext/>
        <w:pBdr>
          <w:top w:val="nil"/>
          <w:left w:val="nil"/>
          <w:bottom w:val="nil"/>
          <w:right w:val="nil"/>
          <w:between w:val="nil"/>
        </w:pBdr>
        <w:jc w:val="center"/>
      </w:pPr>
      <w:r>
        <w:rPr>
          <w:noProof/>
          <w:lang w:eastAsia="en-US" w:bidi="ar-SA"/>
        </w:rPr>
        <w:drawing>
          <wp:inline distT="0" distB="0" distL="0" distR="0" wp14:anchorId="7E80243E" wp14:editId="4EEAA183">
            <wp:extent cx="6154420" cy="398526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4420" cy="3985260"/>
                    </a:xfrm>
                    <a:prstGeom prst="rect">
                      <a:avLst/>
                    </a:prstGeom>
                  </pic:spPr>
                </pic:pic>
              </a:graphicData>
            </a:graphic>
          </wp:inline>
        </w:drawing>
      </w:r>
    </w:p>
    <w:p w14:paraId="22756552" w14:textId="5CE35430" w:rsidR="005037B3" w:rsidRDefault="00935F2D" w:rsidP="00935F2D">
      <w:pPr>
        <w:pStyle w:val="Caption"/>
        <w:jc w:val="center"/>
        <w:rPr>
          <w:rFonts w:ascii="Gill Sans" w:eastAsia="Gill Sans" w:hAnsi="Gill Sans" w:cs="Gill Sans"/>
          <w:color w:val="000000"/>
        </w:rPr>
      </w:pPr>
      <w:r>
        <w:t xml:space="preserve">Figure </w:t>
      </w:r>
      <w:r w:rsidR="00104ED0">
        <w:t>20.C.17</w:t>
      </w:r>
      <w:r>
        <w:t xml:space="preserve">- </w:t>
      </w:r>
      <w:r w:rsidRPr="00D2371A">
        <w:t>Change Problem Status</w:t>
      </w:r>
    </w:p>
    <w:p w14:paraId="3F4AC34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2330072"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37" w:name="_Toc57382853"/>
      <w:bookmarkStart w:id="238" w:name="_Toc57478223"/>
      <w:r>
        <w:rPr>
          <w:rFonts w:ascii="Gill Sans" w:eastAsia="Gill Sans" w:hAnsi="Gill Sans" w:cs="Gill Sans"/>
          <w:color w:val="000099"/>
          <w:sz w:val="28"/>
          <w:szCs w:val="28"/>
        </w:rPr>
        <w:t>Program Catalog</w:t>
      </w:r>
      <w:bookmarkEnd w:id="237"/>
      <w:bookmarkEnd w:id="238"/>
    </w:p>
    <w:p w14:paraId="69A4D3FA" w14:textId="7B732B4E"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to view a standardized list of all the planning units and forecasting units in your QAT program and their corresponding attributes.</w:t>
      </w:r>
    </w:p>
    <w:p w14:paraId="0C513A90" w14:textId="1BA43545" w:rsidR="00CC4C35" w:rsidRDefault="00CC4C35" w:rsidP="005037B3">
      <w:pPr>
        <w:keepNext/>
        <w:widowControl w:val="0"/>
        <w:pBdr>
          <w:top w:val="nil"/>
          <w:left w:val="nil"/>
          <w:bottom w:val="nil"/>
          <w:right w:val="nil"/>
          <w:between w:val="nil"/>
        </w:pBdr>
        <w:rPr>
          <w:rFonts w:ascii="Gill Sans" w:eastAsia="Gill Sans" w:hAnsi="Gill Sans" w:cs="Gill Sans"/>
          <w:color w:val="000000"/>
        </w:rPr>
      </w:pPr>
    </w:p>
    <w:p w14:paraId="1BFB53F7" w14:textId="709ECC54" w:rsidR="00CC4C35" w:rsidRPr="008F6E1C" w:rsidRDefault="00CC4C35" w:rsidP="00CC4C3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Program Catalog report</w:t>
      </w:r>
      <w:r w:rsidRPr="008F6E1C">
        <w:rPr>
          <w:rFonts w:ascii="Gill Sans" w:eastAsia="Gill Sans" w:hAnsi="Gill Sans" w:cs="Gill Sans"/>
          <w:b/>
          <w:color w:val="000000"/>
        </w:rPr>
        <w:t>.</w:t>
      </w:r>
    </w:p>
    <w:p w14:paraId="059C6B8A" w14:textId="77777777" w:rsidR="00CC4C35" w:rsidRDefault="00CC4C35" w:rsidP="005037B3">
      <w:pPr>
        <w:keepNext/>
        <w:widowControl w:val="0"/>
        <w:pBdr>
          <w:top w:val="nil"/>
          <w:left w:val="nil"/>
          <w:bottom w:val="nil"/>
          <w:right w:val="nil"/>
          <w:between w:val="nil"/>
        </w:pBdr>
        <w:rPr>
          <w:rFonts w:ascii="Gill Sans" w:eastAsia="Gill Sans" w:hAnsi="Gill Sans" w:cs="Gill Sans"/>
          <w:color w:val="000000"/>
        </w:rPr>
      </w:pPr>
    </w:p>
    <w:p w14:paraId="736511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0BE2861E" w14:textId="77777777" w:rsidR="00873CDE" w:rsidRDefault="005037B3" w:rsidP="00873CDE">
      <w:pPr>
        <w:keepNext/>
        <w:widowControl w:val="0"/>
        <w:pBdr>
          <w:top w:val="nil"/>
          <w:left w:val="nil"/>
          <w:bottom w:val="nil"/>
          <w:right w:val="nil"/>
          <w:between w:val="nil"/>
        </w:pBdr>
        <w:jc w:val="center"/>
      </w:pPr>
      <w:r>
        <w:rPr>
          <w:rFonts w:ascii="Gill Sans" w:eastAsia="Gill Sans" w:hAnsi="Gill Sans" w:cs="Gill Sans"/>
          <w:noProof/>
          <w:sz w:val="32"/>
          <w:szCs w:val="32"/>
          <w:highlight w:val="white"/>
          <w:lang w:eastAsia="en-US" w:bidi="ar-SA"/>
        </w:rPr>
        <w:drawing>
          <wp:inline distT="114300" distB="114300" distL="114300" distR="114300" wp14:anchorId="6AAD1654" wp14:editId="16B9AE40">
            <wp:extent cx="6119820" cy="3289300"/>
            <wp:effectExtent l="0" t="0" r="0" b="0"/>
            <wp:docPr id="7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6"/>
                    <a:srcRect/>
                    <a:stretch>
                      <a:fillRect/>
                    </a:stretch>
                  </pic:blipFill>
                  <pic:spPr>
                    <a:xfrm>
                      <a:off x="0" y="0"/>
                      <a:ext cx="6119820" cy="3289300"/>
                    </a:xfrm>
                    <a:prstGeom prst="rect">
                      <a:avLst/>
                    </a:prstGeom>
                    <a:ln/>
                  </pic:spPr>
                </pic:pic>
              </a:graphicData>
            </a:graphic>
          </wp:inline>
        </w:drawing>
      </w:r>
    </w:p>
    <w:p w14:paraId="702F6F51" w14:textId="1E786E65" w:rsidR="005037B3" w:rsidRDefault="00873CDE" w:rsidP="00873CDE">
      <w:pPr>
        <w:pStyle w:val="Caption"/>
        <w:jc w:val="center"/>
        <w:rPr>
          <w:rFonts w:ascii="Gill Sans" w:eastAsia="Gill Sans" w:hAnsi="Gill Sans" w:cs="Gill Sans"/>
          <w:color w:val="000000"/>
        </w:rPr>
      </w:pPr>
      <w:r>
        <w:t xml:space="preserve">Figure </w:t>
      </w:r>
      <w:r w:rsidR="00104ED0">
        <w:t>20.D</w:t>
      </w:r>
      <w:r>
        <w:t xml:space="preserve">- </w:t>
      </w:r>
      <w:r w:rsidRPr="00111BF6">
        <w:t>Program Catalog</w:t>
      </w:r>
    </w:p>
    <w:p w14:paraId="66CE7820"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Go to “Reports” in the sidebar menu.</w:t>
      </w:r>
    </w:p>
    <w:p w14:paraId="19E34DA7"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Click on the “Program Catalog” and choose Program, Planning Unit Category, and Tracer Category.</w:t>
      </w:r>
    </w:p>
    <w:p w14:paraId="4026B3F8"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It shows all of the Planning Units and Forecasting Units that are being used for a specific QAT program and their corresponding attributes</w:t>
      </w:r>
    </w:p>
    <w:p w14:paraId="27D302B1"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However, a user may select all Planning Unit Categories and Tracer Categories, or they may choose a specific category for viewing.</w:t>
      </w:r>
    </w:p>
    <w:p w14:paraId="651B12B8"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A tabular view of the data will be displayed below the selected Program.</w:t>
      </w:r>
    </w:p>
    <w:p w14:paraId="5AAA158D" w14:textId="680CEDF0"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5310F497" w14:textId="77777777" w:rsidR="00873CDE" w:rsidRDefault="00873CDE" w:rsidP="00873CDE">
      <w:pPr>
        <w:pBdr>
          <w:top w:val="nil"/>
          <w:left w:val="nil"/>
          <w:bottom w:val="nil"/>
          <w:right w:val="nil"/>
          <w:between w:val="nil"/>
        </w:pBdr>
        <w:spacing w:line="276" w:lineRule="auto"/>
        <w:ind w:left="720"/>
        <w:rPr>
          <w:rFonts w:ascii="Gill Sans" w:eastAsia="Gill Sans" w:hAnsi="Gill Sans" w:cs="Gill Sans"/>
          <w:color w:val="000000"/>
        </w:rPr>
      </w:pPr>
    </w:p>
    <w:p w14:paraId="4A09B3F7"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39" w:name="_Toc57382854"/>
      <w:bookmarkStart w:id="240" w:name="_Toc57478224"/>
      <w:r>
        <w:rPr>
          <w:rFonts w:ascii="Gill Sans" w:eastAsia="Gill Sans" w:hAnsi="Gill Sans" w:cs="Gill Sans"/>
          <w:color w:val="000099"/>
          <w:sz w:val="28"/>
          <w:szCs w:val="28"/>
        </w:rPr>
        <w:t>Stock Status</w:t>
      </w:r>
      <w:bookmarkEnd w:id="239"/>
      <w:bookmarkEnd w:id="240"/>
    </w:p>
    <w:p w14:paraId="7149DA3A"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Stock Status Over Time</w:t>
      </w:r>
    </w:p>
    <w:p w14:paraId="3945D88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C638678" w14:textId="127138F1" w:rsidR="005037B3" w:rsidRPr="00873CDE" w:rsidRDefault="005037B3" w:rsidP="00873CDE">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compare one or more products and their invent</w:t>
      </w:r>
      <w:r w:rsidR="00873CDE">
        <w:rPr>
          <w:rFonts w:ascii="Gill Sans" w:eastAsia="Gill Sans" w:hAnsi="Gill Sans" w:cs="Gill Sans"/>
          <w:color w:val="000000"/>
        </w:rPr>
        <w:t>ory-levels across a period time</w:t>
      </w:r>
    </w:p>
    <w:p w14:paraId="761A7D71" w14:textId="32D9CA77" w:rsidR="00FA6F25" w:rsidRPr="008F6E1C" w:rsidRDefault="00FA6F25" w:rsidP="00FA6F2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Stock Status over Time report</w:t>
      </w:r>
      <w:r w:rsidRPr="008F6E1C">
        <w:rPr>
          <w:rFonts w:ascii="Gill Sans" w:eastAsia="Gill Sans" w:hAnsi="Gill Sans" w:cs="Gill Sans"/>
          <w:b/>
          <w:color w:val="000000"/>
        </w:rPr>
        <w:t>.</w:t>
      </w:r>
    </w:p>
    <w:p w14:paraId="4ED4A765" w14:textId="77777777" w:rsidR="00FA6F25" w:rsidRDefault="00FA6F25" w:rsidP="005037B3">
      <w:pPr>
        <w:pBdr>
          <w:top w:val="nil"/>
          <w:left w:val="nil"/>
          <w:bottom w:val="nil"/>
          <w:right w:val="nil"/>
          <w:between w:val="nil"/>
        </w:pBdr>
        <w:rPr>
          <w:rFonts w:ascii="Gill Sans" w:eastAsia="Gill Sans" w:hAnsi="Gill Sans" w:cs="Gill Sans"/>
          <w:b/>
          <w:color w:val="000000"/>
        </w:rPr>
      </w:pPr>
    </w:p>
    <w:p w14:paraId="3B41BCF7" w14:textId="77777777" w:rsidR="00873CDE" w:rsidRDefault="005037B3" w:rsidP="00873CDE">
      <w:pPr>
        <w:keepNext/>
        <w:pBdr>
          <w:top w:val="nil"/>
          <w:left w:val="nil"/>
          <w:bottom w:val="nil"/>
          <w:right w:val="nil"/>
          <w:between w:val="nil"/>
        </w:pBdr>
      </w:pPr>
      <w:r>
        <w:rPr>
          <w:rFonts w:ascii="Gill Sans" w:eastAsia="Gill Sans" w:hAnsi="Gill Sans" w:cs="Gill Sans"/>
          <w:noProof/>
          <w:lang w:eastAsia="en-US" w:bidi="ar-SA"/>
        </w:rPr>
        <w:lastRenderedPageBreak/>
        <w:drawing>
          <wp:inline distT="114300" distB="114300" distL="114300" distR="114300" wp14:anchorId="31FF297F" wp14:editId="6C5E8046">
            <wp:extent cx="6119820" cy="3797300"/>
            <wp:effectExtent l="0" t="0" r="0" b="0"/>
            <wp:docPr id="100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17"/>
                    <a:srcRect/>
                    <a:stretch>
                      <a:fillRect/>
                    </a:stretch>
                  </pic:blipFill>
                  <pic:spPr>
                    <a:xfrm>
                      <a:off x="0" y="0"/>
                      <a:ext cx="6119820" cy="3797300"/>
                    </a:xfrm>
                    <a:prstGeom prst="rect">
                      <a:avLst/>
                    </a:prstGeom>
                    <a:ln/>
                  </pic:spPr>
                </pic:pic>
              </a:graphicData>
            </a:graphic>
          </wp:inline>
        </w:drawing>
      </w:r>
    </w:p>
    <w:p w14:paraId="046B6531" w14:textId="63681950" w:rsidR="005037B3" w:rsidRDefault="00873CDE" w:rsidP="00873CDE">
      <w:pPr>
        <w:pStyle w:val="Caption"/>
        <w:jc w:val="center"/>
        <w:rPr>
          <w:rFonts w:ascii="Gill Sans" w:eastAsia="Gill Sans" w:hAnsi="Gill Sans" w:cs="Gill Sans"/>
          <w:color w:val="000000"/>
        </w:rPr>
      </w:pPr>
      <w:r>
        <w:t xml:space="preserve">Figure </w:t>
      </w:r>
      <w:r w:rsidR="00104ED0">
        <w:t>20.E</w:t>
      </w:r>
      <w:r w:rsidR="00FC700A">
        <w:t>.a</w:t>
      </w:r>
      <w:r>
        <w:t xml:space="preserve">- </w:t>
      </w:r>
      <w:r w:rsidRPr="00AC10A8">
        <w:t>Stock Status Over Time</w:t>
      </w:r>
    </w:p>
    <w:p w14:paraId="2715C3FF"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90CD426"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w:t>
      </w:r>
    </w:p>
    <w:p w14:paraId="4C33665C"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“Stock Status Over Time.”</w:t>
      </w:r>
    </w:p>
    <w:p w14:paraId="6AEAA5DF"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Version, Planning Unit, Months in Past for AMC, and Months in Future for AMC</w:t>
      </w:r>
    </w:p>
    <w:p w14:paraId="46EA3CAB" w14:textId="41EDF1BF" w:rsidR="005037B3" w:rsidRDefault="005037B3" w:rsidP="00316914">
      <w:pPr>
        <w:numPr>
          <w:ilvl w:val="1"/>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Note: </w:t>
      </w:r>
      <w:r>
        <w:rPr>
          <w:rFonts w:ascii="Gill Sans" w:eastAsia="Gill Sans" w:hAnsi="Gill Sans" w:cs="Gill Sans"/>
          <w:color w:val="000000"/>
        </w:rPr>
        <w:t xml:space="preserve">The Planning Unit can be single, multi-select, or select all. The “Select </w:t>
      </w:r>
      <w:r>
        <w:rPr>
          <w:rFonts w:ascii="Gill Sans" w:eastAsia="Gill Sans" w:hAnsi="Gill Sans" w:cs="Gill Sans"/>
        </w:rPr>
        <w:t xml:space="preserve">All '' </w:t>
      </w:r>
      <w:r w:rsidR="002C77C1">
        <w:rPr>
          <w:rFonts w:ascii="Gill Sans" w:eastAsia="Gill Sans" w:hAnsi="Gill Sans" w:cs="Gill Sans"/>
        </w:rPr>
        <w:t>function</w:t>
      </w:r>
      <w:r>
        <w:rPr>
          <w:rFonts w:ascii="Gill Sans" w:eastAsia="Gill Sans" w:hAnsi="Gill Sans" w:cs="Gill Sans"/>
          <w:color w:val="000000"/>
        </w:rPr>
        <w:t xml:space="preserve"> may not be advantageous if the </w:t>
      </w:r>
      <w:r>
        <w:rPr>
          <w:rFonts w:ascii="Gill Sans" w:eastAsia="Gill Sans" w:hAnsi="Gill Sans" w:cs="Gill Sans"/>
        </w:rPr>
        <w:t>program</w:t>
      </w:r>
      <w:r>
        <w:rPr>
          <w:rFonts w:ascii="Gill Sans" w:eastAsia="Gill Sans" w:hAnsi="Gill Sans" w:cs="Gill Sans"/>
          <w:color w:val="000000"/>
        </w:rPr>
        <w:t xml:space="preserve"> has many planning units, as the graph will not be able to decern the individual lines on the graph. We suggest choosing less than ten products at once. Specifically, this report can be useful to compare categories (ex. TLDs vs. TLEs).</w:t>
      </w:r>
    </w:p>
    <w:p w14:paraId="23265240"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both a graph and tabular view for this report.</w:t>
      </w:r>
    </w:p>
    <w:p w14:paraId="102E2AD5" w14:textId="749F036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graphs x-axis </w:t>
      </w:r>
      <w:r w:rsidR="001E2E72">
        <w:rPr>
          <w:rFonts w:ascii="Gill Sans" w:eastAsia="Gill Sans" w:hAnsi="Gill Sans" w:cs="Gill Sans"/>
          <w:color w:val="000000"/>
        </w:rPr>
        <w:t>represents</w:t>
      </w:r>
      <w:r>
        <w:rPr>
          <w:rFonts w:ascii="Gill Sans" w:eastAsia="Gill Sans" w:hAnsi="Gill Sans" w:cs="Gill Sans"/>
          <w:color w:val="000000"/>
        </w:rPr>
        <w:t xml:space="preserve"> the MOS with each colored line </w:t>
      </w:r>
      <w:r>
        <w:rPr>
          <w:rFonts w:ascii="Gill Sans" w:eastAsia="Gill Sans" w:hAnsi="Gill Sans" w:cs="Gill Sans"/>
        </w:rPr>
        <w:t>representing</w:t>
      </w:r>
      <w:r>
        <w:rPr>
          <w:rFonts w:ascii="Gill Sans" w:eastAsia="Gill Sans" w:hAnsi="Gill Sans" w:cs="Gill Sans"/>
          <w:color w:val="000000"/>
        </w:rPr>
        <w:t xml:space="preserve"> different planning units over time.</w:t>
      </w:r>
    </w:p>
    <w:p w14:paraId="562DEF17"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3B3A2AA9"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41835F0D"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7E23E67"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Stock Status Matrix</w:t>
      </w:r>
    </w:p>
    <w:p w14:paraId="6D80D699" w14:textId="77777777" w:rsidR="005037B3" w:rsidRDefault="005037B3" w:rsidP="005037B3">
      <w:pPr>
        <w:keepNext/>
        <w:widowControl w:val="0"/>
        <w:pBdr>
          <w:top w:val="nil"/>
          <w:left w:val="nil"/>
          <w:bottom w:val="nil"/>
          <w:right w:val="nil"/>
          <w:between w:val="nil"/>
        </w:pBdr>
        <w:ind w:left="360"/>
        <w:rPr>
          <w:rFonts w:ascii="Gill Sans" w:eastAsia="Gill Sans" w:hAnsi="Gill Sans" w:cs="Gill Sans"/>
          <w:b/>
          <w:color w:val="000000"/>
          <w:highlight w:val="white"/>
        </w:rPr>
      </w:pPr>
    </w:p>
    <w:p w14:paraId="02B59BFB" w14:textId="0A1FE54C"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provide a quick snapshot of the months of stock across time in an easy-to-read table format. </w:t>
      </w:r>
    </w:p>
    <w:p w14:paraId="384D1421" w14:textId="21E45F9B" w:rsidR="00FA6F25" w:rsidRPr="008F6E1C" w:rsidRDefault="00FA6F25" w:rsidP="00FA6F2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 xml:space="preserve">can view the Stock Status </w:t>
      </w:r>
      <w:r w:rsidR="00C43A26">
        <w:rPr>
          <w:rFonts w:ascii="Gill Sans" w:eastAsia="Gill Sans" w:hAnsi="Gill Sans" w:cs="Gill Sans"/>
          <w:color w:val="000000"/>
        </w:rPr>
        <w:t>Matrix</w:t>
      </w:r>
      <w:r>
        <w:rPr>
          <w:rFonts w:ascii="Gill Sans" w:eastAsia="Gill Sans" w:hAnsi="Gill Sans" w:cs="Gill Sans"/>
          <w:color w:val="000000"/>
        </w:rPr>
        <w:t xml:space="preserve"> report</w:t>
      </w:r>
      <w:r w:rsidRPr="008F6E1C">
        <w:rPr>
          <w:rFonts w:ascii="Gill Sans" w:eastAsia="Gill Sans" w:hAnsi="Gill Sans" w:cs="Gill Sans"/>
          <w:b/>
          <w:color w:val="000000"/>
        </w:rPr>
        <w:t>.</w:t>
      </w:r>
    </w:p>
    <w:p w14:paraId="04AC47CA" w14:textId="77777777" w:rsidR="00FA6F25" w:rsidRDefault="00FA6F25" w:rsidP="005037B3">
      <w:pPr>
        <w:keepNext/>
        <w:widowControl w:val="0"/>
        <w:pBdr>
          <w:top w:val="nil"/>
          <w:left w:val="nil"/>
          <w:bottom w:val="nil"/>
          <w:right w:val="nil"/>
          <w:between w:val="nil"/>
        </w:pBdr>
        <w:rPr>
          <w:rFonts w:ascii="Gill Sans" w:eastAsia="Gill Sans" w:hAnsi="Gill Sans" w:cs="Gill Sans"/>
          <w:color w:val="000000"/>
        </w:rPr>
      </w:pPr>
    </w:p>
    <w:p w14:paraId="0C2D8AFC"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0DB4F131" w14:textId="77777777" w:rsidR="00873CDE" w:rsidRDefault="005037B3" w:rsidP="00873CDE">
      <w:pPr>
        <w:keepNext/>
        <w:pBdr>
          <w:top w:val="nil"/>
          <w:left w:val="nil"/>
          <w:bottom w:val="nil"/>
          <w:right w:val="nil"/>
          <w:between w:val="nil"/>
        </w:pBdr>
      </w:pPr>
      <w:r>
        <w:rPr>
          <w:rFonts w:ascii="Gill Sans" w:eastAsia="Gill Sans" w:hAnsi="Gill Sans" w:cs="Gill Sans"/>
          <w:noProof/>
          <w:lang w:eastAsia="en-US" w:bidi="ar-SA"/>
        </w:rPr>
        <w:drawing>
          <wp:inline distT="114300" distB="114300" distL="114300" distR="114300" wp14:anchorId="6739FF7D" wp14:editId="006BF206">
            <wp:extent cx="6119820" cy="3251200"/>
            <wp:effectExtent l="0" t="0" r="0" b="0"/>
            <wp:docPr id="99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8"/>
                    <a:srcRect/>
                    <a:stretch>
                      <a:fillRect/>
                    </a:stretch>
                  </pic:blipFill>
                  <pic:spPr>
                    <a:xfrm>
                      <a:off x="0" y="0"/>
                      <a:ext cx="6119820" cy="3251200"/>
                    </a:xfrm>
                    <a:prstGeom prst="rect">
                      <a:avLst/>
                    </a:prstGeom>
                    <a:ln/>
                  </pic:spPr>
                </pic:pic>
              </a:graphicData>
            </a:graphic>
          </wp:inline>
        </w:drawing>
      </w:r>
    </w:p>
    <w:p w14:paraId="31440639" w14:textId="2FC5A6D9" w:rsidR="005037B3" w:rsidRPr="00873CDE" w:rsidRDefault="00873CDE" w:rsidP="00873CDE">
      <w:pPr>
        <w:pStyle w:val="Caption"/>
        <w:jc w:val="center"/>
        <w:rPr>
          <w:rFonts w:ascii="Gill Sans" w:eastAsia="Gill Sans" w:hAnsi="Gill Sans" w:cs="Gill Sans"/>
          <w:b/>
          <w:color w:val="000000"/>
        </w:rPr>
      </w:pPr>
      <w:r>
        <w:t xml:space="preserve">Figure </w:t>
      </w:r>
      <w:r w:rsidR="00FC700A">
        <w:t xml:space="preserve">20.E.b </w:t>
      </w:r>
      <w:r>
        <w:t xml:space="preserve">- </w:t>
      </w:r>
      <w:r w:rsidRPr="00E071D8">
        <w:t>Stock Status Matrix</w:t>
      </w:r>
    </w:p>
    <w:p w14:paraId="19AF9013"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7F36FACC"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w:t>
      </w:r>
    </w:p>
    <w:p w14:paraId="7B405267" w14:textId="50094F0B"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 Matrix” and select the Report Period, Program, Version, Planning Unit</w:t>
      </w:r>
      <w:r w:rsidR="00C43A26">
        <w:rPr>
          <w:rFonts w:ascii="Gill Sans" w:eastAsia="Gill Sans" w:hAnsi="Gill Sans" w:cs="Gill Sans"/>
          <w:color w:val="000000"/>
        </w:rPr>
        <w:t>, “Include in Planned Shipments</w:t>
      </w:r>
      <w:r>
        <w:rPr>
          <w:rFonts w:ascii="Gill Sans" w:eastAsia="Gill Sans" w:hAnsi="Gill Sans" w:cs="Gill Sans"/>
          <w:color w:val="000000"/>
        </w:rPr>
        <w:t>,” and Stock Status</w:t>
      </w:r>
    </w:p>
    <w:p w14:paraId="6DA621A4"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MOS for each planning unit selected will be shown monthly according to the number of years selected in the Report Period.</w:t>
      </w:r>
    </w:p>
    <w:p w14:paraId="196583E5" w14:textId="6954285B"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various color </w:t>
      </w:r>
      <w:r w:rsidR="00C43A26">
        <w:rPr>
          <w:rFonts w:ascii="Gill Sans" w:eastAsia="Gill Sans" w:hAnsi="Gill Sans" w:cs="Gill Sans"/>
          <w:color w:val="000000"/>
        </w:rPr>
        <w:t>corresponds</w:t>
      </w:r>
      <w:r>
        <w:rPr>
          <w:rFonts w:ascii="Gill Sans" w:eastAsia="Gill Sans" w:hAnsi="Gill Sans" w:cs="Gill Sans"/>
          <w:color w:val="000000"/>
        </w:rPr>
        <w:t xml:space="preserve"> to the stock levels during that particular month</w:t>
      </w:r>
    </w:p>
    <w:p w14:paraId="6681B0A5"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18629C96"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1A1DD686"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05BB96B8"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0891C1A0"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5ABDD41E"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3F7F5731" w14:textId="77777777" w:rsidR="005037B3" w:rsidRDefault="005037B3" w:rsidP="005037B3">
      <w:pPr>
        <w:pBdr>
          <w:top w:val="nil"/>
          <w:left w:val="nil"/>
          <w:bottom w:val="nil"/>
          <w:right w:val="nil"/>
          <w:between w:val="nil"/>
        </w:pBdr>
        <w:rPr>
          <w:rFonts w:ascii="Gill Sans" w:eastAsia="Gill Sans" w:hAnsi="Gill Sans" w:cs="Gill Sans"/>
        </w:rPr>
      </w:pPr>
    </w:p>
    <w:p w14:paraId="1340D9E8"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 xml:space="preserve">Stock Status Snapshot </w:t>
      </w:r>
    </w:p>
    <w:p w14:paraId="39F44A5C"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2F224594" w14:textId="1F5F3A2B" w:rsidR="00C43A26"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give a high-level view of a program’s stock status across planning units at a </w:t>
      </w:r>
      <w:r>
        <w:rPr>
          <w:rFonts w:ascii="Gill Sans" w:eastAsia="Gill Sans" w:hAnsi="Gill Sans" w:cs="Gill Sans"/>
          <w:color w:val="000000"/>
        </w:rPr>
        <w:lastRenderedPageBreak/>
        <w:t>single point in time (one month)</w:t>
      </w:r>
      <w:r w:rsidR="00873CDE">
        <w:rPr>
          <w:rFonts w:ascii="Gill Sans" w:eastAsia="Gill Sans" w:hAnsi="Gill Sans" w:cs="Gill Sans"/>
          <w:color w:val="000000"/>
        </w:rPr>
        <w:t>.</w:t>
      </w:r>
    </w:p>
    <w:p w14:paraId="0DB4AA16" w14:textId="7091DB32"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Stock Status Snapshot report</w:t>
      </w:r>
      <w:r w:rsidRPr="008F6E1C">
        <w:rPr>
          <w:rFonts w:ascii="Gill Sans" w:eastAsia="Gill Sans" w:hAnsi="Gill Sans" w:cs="Gill Sans"/>
          <w:b/>
          <w:color w:val="000000"/>
        </w:rPr>
        <w:t>.</w:t>
      </w:r>
    </w:p>
    <w:p w14:paraId="7FF72092" w14:textId="77777777" w:rsidR="00C43A26" w:rsidRDefault="00C43A26" w:rsidP="005037B3">
      <w:pPr>
        <w:keepNext/>
        <w:widowControl w:val="0"/>
        <w:pBdr>
          <w:top w:val="nil"/>
          <w:left w:val="nil"/>
          <w:bottom w:val="nil"/>
          <w:right w:val="nil"/>
          <w:between w:val="nil"/>
        </w:pBdr>
        <w:rPr>
          <w:rFonts w:ascii="Gill Sans" w:eastAsia="Gill Sans" w:hAnsi="Gill Sans" w:cs="Gill Sans"/>
          <w:color w:val="000000"/>
        </w:rPr>
      </w:pPr>
    </w:p>
    <w:p w14:paraId="002EFDCE" w14:textId="77777777" w:rsidR="00873CDE" w:rsidRDefault="00DD77EB" w:rsidP="00873CDE">
      <w:pPr>
        <w:keepNext/>
        <w:widowControl w:val="0"/>
        <w:pBdr>
          <w:top w:val="nil"/>
          <w:left w:val="nil"/>
          <w:bottom w:val="nil"/>
          <w:right w:val="nil"/>
          <w:between w:val="nil"/>
        </w:pBdr>
      </w:pPr>
      <w:r>
        <w:rPr>
          <w:noProof/>
          <w:lang w:eastAsia="en-US" w:bidi="ar-SA"/>
        </w:rPr>
        <w:drawing>
          <wp:inline distT="0" distB="0" distL="0" distR="0" wp14:anchorId="54365C5F" wp14:editId="48307592">
            <wp:extent cx="61544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4420" cy="1988820"/>
                    </a:xfrm>
                    <a:prstGeom prst="rect">
                      <a:avLst/>
                    </a:prstGeom>
                  </pic:spPr>
                </pic:pic>
              </a:graphicData>
            </a:graphic>
          </wp:inline>
        </w:drawing>
      </w:r>
    </w:p>
    <w:p w14:paraId="3C42695D" w14:textId="139FC6DF" w:rsidR="005037B3" w:rsidRPr="00873CDE" w:rsidRDefault="00873CDE" w:rsidP="00873CDE">
      <w:pPr>
        <w:pStyle w:val="Caption"/>
        <w:jc w:val="center"/>
        <w:rPr>
          <w:rFonts w:ascii="Gill Sans" w:eastAsia="Gill Sans" w:hAnsi="Gill Sans" w:cs="Gill Sans"/>
          <w:b/>
          <w:color w:val="000000"/>
          <w:highlight w:val="white"/>
        </w:rPr>
      </w:pPr>
      <w:r>
        <w:t xml:space="preserve">Figure </w:t>
      </w:r>
      <w:r w:rsidR="00FC700A">
        <w:t>20.E.c</w:t>
      </w:r>
      <w:r>
        <w:t xml:space="preserve">- </w:t>
      </w:r>
      <w:r w:rsidRPr="00267772">
        <w:t>Stock Status Snapshot</w:t>
      </w:r>
    </w:p>
    <w:p w14:paraId="5AD0DC57"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9A1E15B"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w:t>
      </w:r>
    </w:p>
    <w:p w14:paraId="724F1B2D"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Snapshot” and select Month, Program, Version, “Include Planned Shipments?”, Tracer </w:t>
      </w:r>
      <w:r>
        <w:rPr>
          <w:rFonts w:ascii="Gill Sans" w:eastAsia="Gill Sans" w:hAnsi="Gill Sans" w:cs="Gill Sans"/>
        </w:rPr>
        <w:t>Category</w:t>
      </w:r>
      <w:r>
        <w:rPr>
          <w:rFonts w:ascii="Gill Sans" w:eastAsia="Gill Sans" w:hAnsi="Gill Sans" w:cs="Gill Sans"/>
          <w:color w:val="000000"/>
        </w:rPr>
        <w:t>, and Stock Status.</w:t>
      </w:r>
    </w:p>
    <w:p w14:paraId="5FD27340"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will show all planning units in a singular program for a singular month.</w:t>
      </w:r>
    </w:p>
    <w:p w14:paraId="279C394A" w14:textId="2CE1AB1C"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various color </w:t>
      </w:r>
      <w:r w:rsidR="00C43A26">
        <w:rPr>
          <w:rFonts w:ascii="Gill Sans" w:eastAsia="Gill Sans" w:hAnsi="Gill Sans" w:cs="Gill Sans"/>
          <w:color w:val="000000"/>
        </w:rPr>
        <w:t>corresponds</w:t>
      </w:r>
      <w:r>
        <w:rPr>
          <w:rFonts w:ascii="Gill Sans" w:eastAsia="Gill Sans" w:hAnsi="Gill Sans" w:cs="Gill Sans"/>
          <w:color w:val="000000"/>
        </w:rPr>
        <w:t xml:space="preserve"> to the stock levels during that particular month</w:t>
      </w:r>
    </w:p>
    <w:p w14:paraId="2F4E99F6"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7575302E"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2BC64F4C"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71DCD060"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3F32F4CD"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20E6351D"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3A906EC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1F7A36F"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Stock Status Snapshot - Global</w:t>
      </w:r>
    </w:p>
    <w:p w14:paraId="2445C7EC"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75DBF77C" w14:textId="306506B8" w:rsidR="00C43A26"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Purpose: to give a high-level view of a program’s stock status across planning units at a single point in time (o</w:t>
      </w:r>
      <w:r w:rsidR="00C43A26">
        <w:rPr>
          <w:rFonts w:ascii="Gill Sans" w:eastAsia="Gill Sans" w:hAnsi="Gill Sans" w:cs="Gill Sans"/>
          <w:color w:val="000000"/>
        </w:rPr>
        <w:t>ne month) for multiple programs.</w:t>
      </w:r>
    </w:p>
    <w:p w14:paraId="3204B0F8" w14:textId="42221FDD"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 xml:space="preserve">Only </w:t>
      </w:r>
      <w:r w:rsidRPr="008F6E1C">
        <w:rPr>
          <w:rFonts w:ascii="Gill Sans" w:eastAsia="Gill Sans" w:hAnsi="Gill Sans" w:cs="Gill Sans"/>
          <w:b/>
          <w:color w:val="000000"/>
        </w:rPr>
        <w:t>Realm Admins</w:t>
      </w:r>
      <w:r>
        <w:rPr>
          <w:rFonts w:ascii="Gill Sans" w:eastAsia="Gill Sans" w:hAnsi="Gill Sans" w:cs="Gill Sans"/>
          <w:b/>
          <w:color w:val="000000"/>
        </w:rPr>
        <w:t xml:space="preserve"> </w:t>
      </w:r>
      <w:r>
        <w:rPr>
          <w:rFonts w:ascii="Gill Sans" w:eastAsia="Gill Sans" w:hAnsi="Gill Sans" w:cs="Gill Sans"/>
          <w:color w:val="000000"/>
        </w:rPr>
        <w:t>can view the Stock Status Snapshot - Global report</w:t>
      </w:r>
      <w:r w:rsidRPr="008F6E1C">
        <w:rPr>
          <w:rFonts w:ascii="Gill Sans" w:eastAsia="Gill Sans" w:hAnsi="Gill Sans" w:cs="Gill Sans"/>
          <w:b/>
          <w:color w:val="000000"/>
        </w:rPr>
        <w:t>.</w:t>
      </w:r>
    </w:p>
    <w:p w14:paraId="165ACE91"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59C78BA" w14:textId="77777777" w:rsidR="00E27927" w:rsidRDefault="0069629F" w:rsidP="00E27927">
      <w:pPr>
        <w:keepNext/>
        <w:widowControl w:val="0"/>
        <w:pBdr>
          <w:top w:val="nil"/>
          <w:left w:val="nil"/>
          <w:bottom w:val="nil"/>
          <w:right w:val="nil"/>
          <w:between w:val="nil"/>
        </w:pBdr>
      </w:pPr>
      <w:r>
        <w:rPr>
          <w:noProof/>
          <w:lang w:eastAsia="en-US" w:bidi="ar-SA"/>
        </w:rPr>
        <w:drawing>
          <wp:inline distT="0" distB="0" distL="0" distR="0" wp14:anchorId="0E1C6B36" wp14:editId="061B2E05">
            <wp:extent cx="6154420" cy="3680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4420" cy="3680460"/>
                    </a:xfrm>
                    <a:prstGeom prst="rect">
                      <a:avLst/>
                    </a:prstGeom>
                  </pic:spPr>
                </pic:pic>
              </a:graphicData>
            </a:graphic>
          </wp:inline>
        </w:drawing>
      </w:r>
    </w:p>
    <w:p w14:paraId="68A80FF8" w14:textId="4AFE5D70" w:rsidR="005037B3" w:rsidRDefault="00E27927" w:rsidP="00E27927">
      <w:pPr>
        <w:pStyle w:val="Caption"/>
        <w:jc w:val="center"/>
        <w:rPr>
          <w:rFonts w:ascii="Gill Sans" w:eastAsia="Gill Sans" w:hAnsi="Gill Sans" w:cs="Gill Sans"/>
          <w:color w:val="000000"/>
        </w:rPr>
      </w:pPr>
      <w:r>
        <w:t xml:space="preserve">Figure </w:t>
      </w:r>
      <w:r w:rsidR="00FC700A">
        <w:t>20.E.d</w:t>
      </w:r>
      <w:r>
        <w:t xml:space="preserve">- </w:t>
      </w:r>
      <w:r w:rsidRPr="008C7800">
        <w:t>Stock Status Snapshot Global</w:t>
      </w:r>
    </w:p>
    <w:p w14:paraId="12799223"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is a global report and only available to Realm-Level Administrators.</w:t>
      </w:r>
    </w:p>
    <w:p w14:paraId="5CE7F18D"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92A87D6"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w:t>
      </w:r>
    </w:p>
    <w:p w14:paraId="7FA9FFDE"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 Snapshot Global” and select Month, Country, Program, Tracer Category, “Use Approved Supply Plans Only?”, and Stock Status</w:t>
      </w:r>
    </w:p>
    <w:p w14:paraId="37C9F3C4"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calculates the MOS based on the individual QAT Program's set minimum and maximum stock levels across planning units for a particular month. The stock levels that are shown in this report will correspond to various colors:</w:t>
      </w:r>
    </w:p>
    <w:p w14:paraId="59997374"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6EEF0D64"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63E1B6E1"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6531B1D3"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3E7FCE8F"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Based on the information provided in the report, procurement managers may be able to use it for making decision such as:</w:t>
      </w:r>
    </w:p>
    <w:p w14:paraId="482414CC"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shortfalls are projected, a user can plan additional shipments, or advance the receipt date of expected shipments.</w:t>
      </w:r>
    </w:p>
    <w:p w14:paraId="2B3EAF93"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a surplus is projected, a user can postpone a shipment, or reduce the quantity you expect to receive.  </w:t>
      </w:r>
    </w:p>
    <w:p w14:paraId="1EE26F99"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there are excessive unexplained adjustments, a user could investigate the quality of their data.</w:t>
      </w:r>
    </w:p>
    <w:p w14:paraId="6FE00836"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00A7F256"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lastRenderedPageBreak/>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4FC8DE4F" w14:textId="7F13D134" w:rsidR="005037B3" w:rsidRPr="00E27927"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41" w:name="_Toc57382855"/>
      <w:bookmarkStart w:id="242" w:name="_Toc57478225"/>
      <w:r>
        <w:rPr>
          <w:rFonts w:ascii="Gill Sans" w:eastAsia="Gill Sans" w:hAnsi="Gill Sans" w:cs="Gill Sans"/>
          <w:color w:val="000099"/>
          <w:sz w:val="28"/>
          <w:szCs w:val="28"/>
        </w:rPr>
        <w:t>Consumption Reports</w:t>
      </w:r>
      <w:bookmarkEnd w:id="241"/>
      <w:bookmarkEnd w:id="242"/>
    </w:p>
    <w:p w14:paraId="30965524" w14:textId="730E0031" w:rsidR="005037B3" w:rsidRPr="00E27927"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Consumption Forecast vs Actual</w:t>
      </w:r>
    </w:p>
    <w:p w14:paraId="124D17E7" w14:textId="3A7BB9F1" w:rsidR="005037B3" w:rsidRPr="001E2E72" w:rsidRDefault="005037B3" w:rsidP="001E2E72">
      <w:pPr>
        <w:keepNext/>
        <w:widowControl w:val="0"/>
        <w:pBdr>
          <w:top w:val="nil"/>
          <w:left w:val="nil"/>
          <w:bottom w:val="nil"/>
          <w:right w:val="nil"/>
          <w:between w:val="nil"/>
        </w:pBdr>
        <w:rPr>
          <w:rFonts w:ascii="Gill Sans" w:eastAsia="Gill Sans" w:hAnsi="Gill Sans" w:cs="Gill Sans"/>
          <w:color w:val="auto"/>
        </w:rPr>
      </w:pPr>
      <w:r>
        <w:rPr>
          <w:rFonts w:ascii="Gill Sans" w:eastAsia="Gill Sans" w:hAnsi="Gill Sans" w:cs="Gill Sans"/>
          <w:color w:val="000000"/>
        </w:rPr>
        <w:t>Purpose: to visually compare the accuracy of forecasting consumption over time</w:t>
      </w:r>
      <w:sdt>
        <w:sdtPr>
          <w:tag w:val="goog_rdk_256"/>
          <w:id w:val="1508867919"/>
        </w:sdtPr>
        <w:sdtEndPr/>
        <w:sdtContent/>
      </w:sdt>
    </w:p>
    <w:p w14:paraId="7756E6F4" w14:textId="497BE079"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this report</w:t>
      </w:r>
      <w:r w:rsidRPr="008F6E1C">
        <w:rPr>
          <w:rFonts w:ascii="Gill Sans" w:eastAsia="Gill Sans" w:hAnsi="Gill Sans" w:cs="Gill Sans"/>
          <w:b/>
          <w:color w:val="000000"/>
        </w:rPr>
        <w:t>.</w:t>
      </w:r>
    </w:p>
    <w:p w14:paraId="329AB9E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38ACC161" w14:textId="77777777" w:rsidR="00E27927" w:rsidRDefault="00350DFA" w:rsidP="00E27927">
      <w:pPr>
        <w:keepNext/>
        <w:pBdr>
          <w:top w:val="nil"/>
          <w:left w:val="nil"/>
          <w:bottom w:val="nil"/>
          <w:right w:val="nil"/>
          <w:between w:val="nil"/>
        </w:pBdr>
      </w:pPr>
      <w:r>
        <w:rPr>
          <w:rFonts w:ascii="Gill Sans" w:eastAsia="Gill Sans" w:hAnsi="Gill Sans" w:cs="Gill Sans"/>
          <w:noProof/>
          <w:color w:val="000000"/>
          <w:lang w:eastAsia="en-US" w:bidi="ar-SA"/>
        </w:rPr>
        <w:drawing>
          <wp:inline distT="0" distB="0" distL="0" distR="0" wp14:anchorId="32EE00CD" wp14:editId="5BC13BCC">
            <wp:extent cx="6120130" cy="349504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consumption forecast vs actual.PNG"/>
                    <pic:cNvPicPr/>
                  </pic:nvPicPr>
                  <pic:blipFill>
                    <a:blip r:embed="rId221">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74FB2F8E" w14:textId="57B28702" w:rsidR="005037B3" w:rsidRDefault="00E27927" w:rsidP="00E27927">
      <w:pPr>
        <w:pStyle w:val="Caption"/>
        <w:jc w:val="center"/>
        <w:rPr>
          <w:rFonts w:ascii="Gill Sans" w:eastAsia="Gill Sans" w:hAnsi="Gill Sans" w:cs="Gill Sans"/>
          <w:color w:val="000000"/>
        </w:rPr>
      </w:pPr>
      <w:r>
        <w:t xml:space="preserve">Figure </w:t>
      </w:r>
      <w:r w:rsidR="00FC700A">
        <w:t>20.F.a</w:t>
      </w:r>
      <w:r>
        <w:t xml:space="preserve">- </w:t>
      </w:r>
      <w:r w:rsidRPr="002058AE">
        <w:t>Consumption Forecast vs Actual</w:t>
      </w:r>
    </w:p>
    <w:p w14:paraId="635C5A1D"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68F9EA5E"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56A0FE33"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“Consumption Forecast vs. Actual” and select the Report Period, Program, Version, Planning Unit.</w:t>
      </w:r>
    </w:p>
    <w:p w14:paraId="7944D380"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highlights the difference between forecasted and actual consumption for a given planning unit across time.</w:t>
      </w:r>
    </w:p>
    <w:p w14:paraId="6072C1B2"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legend denotes what is being shown on the graph:</w:t>
      </w:r>
    </w:p>
    <w:p w14:paraId="2D7DAE98"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vertical bars represent the actual consumption</w:t>
      </w:r>
    </w:p>
    <w:p w14:paraId="499FCA65"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Black dotted horizontal line represents the forecasted consumption</w:t>
      </w:r>
    </w:p>
    <w:p w14:paraId="122461FB"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18CF9322"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6E4C34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8BBD95"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lastRenderedPageBreak/>
        <w:t xml:space="preserve">Consumption Global Report </w:t>
      </w:r>
    </w:p>
    <w:p w14:paraId="1AB2F970" w14:textId="5F12D164"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Purpose: to visually show the consumption of a planning unit or multiple </w:t>
      </w:r>
      <w:r w:rsidR="00C43A26">
        <w:rPr>
          <w:rFonts w:ascii="Gill Sans" w:eastAsia="Gill Sans" w:hAnsi="Gill Sans" w:cs="Gill Sans"/>
          <w:color w:val="000000"/>
        </w:rPr>
        <w:t xml:space="preserve">planning units across countries. Only </w:t>
      </w:r>
      <w:r w:rsidR="00C43A26" w:rsidRPr="008F6E1C">
        <w:rPr>
          <w:rFonts w:ascii="Gill Sans" w:eastAsia="Gill Sans" w:hAnsi="Gill Sans" w:cs="Gill Sans"/>
          <w:b/>
          <w:color w:val="000000"/>
        </w:rPr>
        <w:t>Realm Admins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17F4E6DB" w14:textId="220619A7" w:rsidR="005037B3" w:rsidRPr="001E2E72" w:rsidRDefault="005037B3" w:rsidP="001E2E72">
      <w:pPr>
        <w:keepNext/>
        <w:widowControl w:val="0"/>
        <w:pBdr>
          <w:top w:val="nil"/>
          <w:left w:val="nil"/>
          <w:bottom w:val="nil"/>
          <w:right w:val="nil"/>
          <w:between w:val="nil"/>
        </w:pBdr>
        <w:rPr>
          <w:rFonts w:ascii="Gill Sans" w:eastAsia="Gill Sans" w:hAnsi="Gill Sans" w:cs="Gill Sans"/>
          <w:color w:val="auto"/>
        </w:rPr>
      </w:pPr>
    </w:p>
    <w:p w14:paraId="29491E6D"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BD26D62" w14:textId="77777777" w:rsidR="00E27927" w:rsidRDefault="009B6A74" w:rsidP="00E27927">
      <w:pPr>
        <w:keepNext/>
        <w:pBdr>
          <w:top w:val="nil"/>
          <w:left w:val="nil"/>
          <w:bottom w:val="nil"/>
          <w:right w:val="nil"/>
          <w:between w:val="nil"/>
        </w:pBdr>
        <w:jc w:val="center"/>
      </w:pPr>
      <w:r>
        <w:rPr>
          <w:noProof/>
          <w:lang w:eastAsia="en-US" w:bidi="ar-SA"/>
        </w:rPr>
        <w:drawing>
          <wp:inline distT="0" distB="0" distL="0" distR="0" wp14:anchorId="566B03FE" wp14:editId="1F1FF3FA">
            <wp:extent cx="55626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6191" t="15064" r="3426" b="5283"/>
                    <a:stretch/>
                  </pic:blipFill>
                  <pic:spPr bwMode="auto">
                    <a:xfrm>
                      <a:off x="0" y="0"/>
                      <a:ext cx="5562600" cy="3676650"/>
                    </a:xfrm>
                    <a:prstGeom prst="rect">
                      <a:avLst/>
                    </a:prstGeom>
                    <a:ln>
                      <a:noFill/>
                    </a:ln>
                    <a:extLst>
                      <a:ext uri="{53640926-AAD7-44D8-BBD7-CCE9431645EC}">
                        <a14:shadowObscured xmlns:a14="http://schemas.microsoft.com/office/drawing/2010/main"/>
                      </a:ext>
                    </a:extLst>
                  </pic:spPr>
                </pic:pic>
              </a:graphicData>
            </a:graphic>
          </wp:inline>
        </w:drawing>
      </w:r>
    </w:p>
    <w:p w14:paraId="4D3441AC" w14:textId="3E7DEAD5" w:rsidR="005037B3" w:rsidRDefault="00E27927" w:rsidP="00E27927">
      <w:pPr>
        <w:pStyle w:val="Caption"/>
        <w:jc w:val="center"/>
        <w:rPr>
          <w:rFonts w:ascii="Gill Sans" w:eastAsia="Gill Sans" w:hAnsi="Gill Sans" w:cs="Gill Sans"/>
          <w:color w:val="000000"/>
        </w:rPr>
      </w:pPr>
      <w:r>
        <w:t xml:space="preserve">Figure </w:t>
      </w:r>
      <w:r w:rsidR="00FC700A">
        <w:t>20.F.b</w:t>
      </w:r>
      <w:r>
        <w:t xml:space="preserve">- </w:t>
      </w:r>
      <w:r w:rsidRPr="00886F8C">
        <w:t>Consumption Global Report</w:t>
      </w:r>
    </w:p>
    <w:p w14:paraId="68C83800"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is a global report and only available to Realm-Level Administrators.</w:t>
      </w:r>
    </w:p>
    <w:p w14:paraId="64195401"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AB89BCE"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573E07D3"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(Global)” and select Report Period, Realm, Country, Program, Planning Unit, Report View, and “Use Approved Supply Plan Only.”</w:t>
      </w:r>
    </w:p>
    <w:p w14:paraId="01BF094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The various colors stacked in the horizontal bars represent different countries. Users can determine which country by referencing the graph legend.</w:t>
      </w:r>
    </w:p>
    <w:p w14:paraId="18D3207D"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x-axis corresponds to the consumption quantity (in millions) for each country.</w:t>
      </w:r>
    </w:p>
    <w:p w14:paraId="76922A62"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6070F3AD"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68411A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499D4E2"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 xml:space="preserve">Forecast Error- Monthly View </w:t>
      </w:r>
    </w:p>
    <w:p w14:paraId="3C88B9B1" w14:textId="77777777" w:rsidR="005037B3" w:rsidRDefault="005037B3" w:rsidP="005037B3">
      <w:pPr>
        <w:pBdr>
          <w:top w:val="nil"/>
          <w:left w:val="nil"/>
          <w:bottom w:val="nil"/>
          <w:right w:val="nil"/>
          <w:between w:val="nil"/>
        </w:pBdr>
        <w:ind w:left="360"/>
        <w:rPr>
          <w:rFonts w:ascii="Gill Sans" w:eastAsia="Gill Sans" w:hAnsi="Gill Sans" w:cs="Gill Sans"/>
          <w:b/>
          <w:color w:val="000000"/>
        </w:rPr>
      </w:pPr>
    </w:p>
    <w:p w14:paraId="6D1BBC49" w14:textId="1844E5CA"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visually show forecast accuracy using the weighted average percent error (WAPE) method, over time</w:t>
      </w:r>
      <w:r w:rsidR="00C43A26">
        <w:rPr>
          <w:rFonts w:ascii="Gill Sans" w:eastAsia="Gill Sans" w:hAnsi="Gill Sans" w:cs="Gill Sans"/>
          <w:color w:val="000000"/>
        </w:rPr>
        <w:t xml:space="preserve">. </w:t>
      </w:r>
      <w:r w:rsidR="00C43A26" w:rsidRPr="008F6E1C">
        <w:rPr>
          <w:rFonts w:ascii="Gill Sans" w:eastAsia="Gill Sans" w:hAnsi="Gill Sans" w:cs="Gill Sans"/>
          <w:b/>
          <w:color w:val="000000"/>
        </w:rPr>
        <w:t>Realm Admins, Program Admins</w:t>
      </w:r>
      <w:r w:rsidR="00C43A26">
        <w:rPr>
          <w:rFonts w:ascii="Gill Sans" w:eastAsia="Gill Sans" w:hAnsi="Gill Sans" w:cs="Gill Sans"/>
          <w:b/>
          <w:color w:val="000000"/>
        </w:rPr>
        <w:t>, Guest Users</w:t>
      </w:r>
      <w:r w:rsidR="00C43A26" w:rsidRPr="008F6E1C">
        <w:rPr>
          <w:rFonts w:ascii="Gill Sans" w:eastAsia="Gill Sans" w:hAnsi="Gill Sans" w:cs="Gill Sans"/>
          <w:color w:val="000000"/>
        </w:rPr>
        <w:t xml:space="preserve"> and </w:t>
      </w:r>
      <w:r w:rsidR="00C43A26" w:rsidRPr="008F6E1C">
        <w:rPr>
          <w:rFonts w:ascii="Gill Sans" w:eastAsia="Gill Sans" w:hAnsi="Gill Sans" w:cs="Gill Sans"/>
          <w:b/>
          <w:color w:val="000000"/>
        </w:rPr>
        <w:t>Program Users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6448A21A" w14:textId="0C02A89F"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17FA160" w14:textId="21C80C8A" w:rsidR="005037B3" w:rsidRPr="001E2E72" w:rsidRDefault="005037B3" w:rsidP="001E2E72">
      <w:pPr>
        <w:pBdr>
          <w:top w:val="nil"/>
          <w:left w:val="nil"/>
          <w:bottom w:val="nil"/>
          <w:right w:val="nil"/>
          <w:between w:val="nil"/>
        </w:pBdr>
        <w:rPr>
          <w:color w:val="auto"/>
        </w:rPr>
      </w:pPr>
    </w:p>
    <w:p w14:paraId="2A05A12C" w14:textId="77777777" w:rsidR="00E27927" w:rsidRDefault="00350DFA" w:rsidP="00E27927">
      <w:pPr>
        <w:keepNext/>
        <w:pBdr>
          <w:top w:val="nil"/>
          <w:left w:val="nil"/>
          <w:bottom w:val="nil"/>
          <w:right w:val="nil"/>
          <w:between w:val="nil"/>
        </w:pBdr>
        <w:ind w:left="720"/>
        <w:jc w:val="center"/>
      </w:pPr>
      <w:r>
        <w:rPr>
          <w:rFonts w:ascii="Gill Sans" w:eastAsia="Gill Sans" w:hAnsi="Gill Sans" w:cs="Gill Sans"/>
          <w:b/>
          <w:noProof/>
          <w:color w:val="000000"/>
          <w:lang w:eastAsia="en-US" w:bidi="ar-SA"/>
        </w:rPr>
        <w:drawing>
          <wp:inline distT="0" distB="0" distL="0" distR="0" wp14:anchorId="392B5A13" wp14:editId="27DF82C2">
            <wp:extent cx="5972175" cy="3717893"/>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forecast error.PNG"/>
                    <pic:cNvPicPr/>
                  </pic:nvPicPr>
                  <pic:blipFill>
                    <a:blip r:embed="rId223">
                      <a:extLst>
                        <a:ext uri="{28A0092B-C50C-407E-A947-70E740481C1C}">
                          <a14:useLocalDpi xmlns:a14="http://schemas.microsoft.com/office/drawing/2010/main" val="0"/>
                        </a:ext>
                      </a:extLst>
                    </a:blip>
                    <a:stretch>
                      <a:fillRect/>
                    </a:stretch>
                  </pic:blipFill>
                  <pic:spPr>
                    <a:xfrm>
                      <a:off x="0" y="0"/>
                      <a:ext cx="5973812" cy="3718912"/>
                    </a:xfrm>
                    <a:prstGeom prst="rect">
                      <a:avLst/>
                    </a:prstGeom>
                  </pic:spPr>
                </pic:pic>
              </a:graphicData>
            </a:graphic>
          </wp:inline>
        </w:drawing>
      </w:r>
    </w:p>
    <w:p w14:paraId="44C917ED" w14:textId="07C431CE" w:rsidR="005037B3" w:rsidRPr="00E27927" w:rsidRDefault="00E27927" w:rsidP="00E27927">
      <w:pPr>
        <w:pStyle w:val="Caption"/>
        <w:jc w:val="center"/>
        <w:rPr>
          <w:rFonts w:ascii="Gill Sans" w:eastAsia="Gill Sans" w:hAnsi="Gill Sans" w:cs="Gill Sans"/>
          <w:b/>
          <w:color w:val="000000"/>
        </w:rPr>
      </w:pPr>
      <w:r>
        <w:t xml:space="preserve">Figure </w:t>
      </w:r>
      <w:r w:rsidR="00FC700A">
        <w:t>20.F.c</w:t>
      </w:r>
      <w:r>
        <w:t xml:space="preserve">- </w:t>
      </w:r>
      <w:r w:rsidRPr="00906163">
        <w:t>Forecast Error (Monthly)</w:t>
      </w:r>
    </w:p>
    <w:p w14:paraId="71A7AE25"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8D0B37B"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09826136"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“Forecast Error (Monthly)” and select the Date Range, Time Window, Program, Version, and Planning Unit.</w:t>
      </w:r>
    </w:p>
    <w:p w14:paraId="69D7FAD4"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is best to choose a Date Range in the past where both forecasted and actual consumption are available for use in the </w:t>
      </w:r>
      <w:r>
        <w:rPr>
          <w:rFonts w:ascii="Gill Sans" w:eastAsia="Gill Sans" w:hAnsi="Gill Sans" w:cs="Gill Sans"/>
        </w:rPr>
        <w:t>calculations</w:t>
      </w:r>
      <w:r>
        <w:rPr>
          <w:rFonts w:ascii="Gill Sans" w:eastAsia="Gill Sans" w:hAnsi="Gill Sans" w:cs="Gill Sans"/>
          <w:color w:val="000000"/>
        </w:rPr>
        <w:t>.</w:t>
      </w:r>
    </w:p>
    <w:p w14:paraId="1DBE8949"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graph represents the weighted average percentage error (WAPE) for a specific planning unit across time.</w:t>
      </w:r>
    </w:p>
    <w:p w14:paraId="31A56912" w14:textId="465536D3" w:rsidR="005037B3" w:rsidRDefault="00E27927" w:rsidP="00316914">
      <w:pPr>
        <w:numPr>
          <w:ilvl w:val="4"/>
          <w:numId w:val="105"/>
        </w:numPr>
        <w:pBdr>
          <w:top w:val="nil"/>
          <w:left w:val="nil"/>
          <w:bottom w:val="nil"/>
          <w:right w:val="nil"/>
          <w:between w:val="nil"/>
        </w:pBdr>
        <w:ind w:left="1440"/>
      </w:pPr>
      <w:r>
        <w:rPr>
          <w:rFonts w:ascii="Gill Sans" w:eastAsia="Gill Sans" w:hAnsi="Gill Sans" w:cs="Gill Sans"/>
          <w:noProof/>
          <w:color w:val="000000"/>
          <w:lang w:eastAsia="en-US" w:bidi="ar-SA"/>
        </w:rPr>
        <w:drawing>
          <wp:anchor distT="0" distB="0" distL="114300" distR="114300" simplePos="0" relativeHeight="251659776" behindDoc="0" locked="0" layoutInCell="1" allowOverlap="1" wp14:anchorId="6F87568D" wp14:editId="44A80426">
            <wp:simplePos x="0" y="0"/>
            <wp:positionH relativeFrom="column">
              <wp:posOffset>219075</wp:posOffset>
            </wp:positionH>
            <wp:positionV relativeFrom="paragraph">
              <wp:posOffset>664210</wp:posOffset>
            </wp:positionV>
            <wp:extent cx="6047105" cy="1219200"/>
            <wp:effectExtent l="0" t="0" r="0" b="0"/>
            <wp:wrapSquare wrapText="bothSides"/>
            <wp:docPr id="87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4">
                      <a:extLst>
                        <a:ext uri="{28A0092B-C50C-407E-A947-70E740481C1C}">
                          <a14:useLocalDpi xmlns:a14="http://schemas.microsoft.com/office/drawing/2010/main" val="0"/>
                        </a:ext>
                      </a:extLst>
                    </a:blip>
                    <a:srcRect/>
                    <a:stretch>
                      <a:fillRect/>
                    </a:stretch>
                  </pic:blipFill>
                  <pic:spPr>
                    <a:xfrm>
                      <a:off x="0" y="0"/>
                      <a:ext cx="6047105" cy="1219200"/>
                    </a:xfrm>
                    <a:prstGeom prst="rect">
                      <a:avLst/>
                    </a:prstGeom>
                    <a:ln/>
                  </pic:spPr>
                </pic:pic>
              </a:graphicData>
            </a:graphic>
          </wp:anchor>
        </w:drawing>
      </w:r>
      <w:r w:rsidR="005037B3">
        <w:rPr>
          <w:rFonts w:ascii="Gill Sans" w:eastAsia="Gill Sans" w:hAnsi="Gill Sans" w:cs="Gill Sans"/>
          <w:color w:val="000000"/>
        </w:rPr>
        <w:t>The Forecast month is calculated based on the Time Window chosen. For this case, the last 6 months. However, the Time Window can also be calculated using 3, 6, 9, or 12 months.</w:t>
      </w:r>
    </w:p>
    <w:p w14:paraId="31BCB02E" w14:textId="27E2E418" w:rsidR="005037B3" w:rsidRDefault="005037B3" w:rsidP="00E27927">
      <w:pPr>
        <w:pBdr>
          <w:top w:val="nil"/>
          <w:left w:val="nil"/>
          <w:bottom w:val="nil"/>
          <w:right w:val="nil"/>
          <w:between w:val="nil"/>
        </w:pBdr>
        <w:ind w:left="720"/>
        <w:jc w:val="center"/>
        <w:rPr>
          <w:rFonts w:ascii="Gill Sans" w:eastAsia="Gill Sans" w:hAnsi="Gill Sans" w:cs="Gill Sans"/>
          <w:color w:val="000000"/>
        </w:rPr>
      </w:pPr>
    </w:p>
    <w:p w14:paraId="2EBFA9FB"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The user may also choose to see the graph is tabular form, by clicking the “Show Data” button in the lower right corner. </w:t>
      </w:r>
    </w:p>
    <w:p w14:paraId="09E8D0C9" w14:textId="77777777" w:rsidR="005037B3" w:rsidRDefault="005037B3" w:rsidP="00316914">
      <w:pPr>
        <w:numPr>
          <w:ilvl w:val="0"/>
          <w:numId w:val="135"/>
        </w:numPr>
        <w:pBdr>
          <w:top w:val="nil"/>
          <w:left w:val="nil"/>
          <w:bottom w:val="nil"/>
          <w:right w:val="nil"/>
          <w:between w:val="nil"/>
        </w:pBdr>
      </w:pPr>
      <w:r>
        <w:rPr>
          <w:rFonts w:ascii="Gill Sans" w:eastAsia="Gill Sans" w:hAnsi="Gill Sans" w:cs="Gill Sans"/>
          <w:color w:val="000000"/>
        </w:rPr>
        <w:t>Click on the top right corner to download this report in PDF or CSV format.</w:t>
      </w:r>
    </w:p>
    <w:p w14:paraId="439E774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151AFFD"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Forecast Error- By Planning Unit</w:t>
      </w:r>
    </w:p>
    <w:p w14:paraId="25D9394E"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8CE8323" w14:textId="1D3F8686"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Purpose: to assess forecast accuracy for selected products during a specified period</w:t>
      </w:r>
      <w:r w:rsidR="00C43A26">
        <w:rPr>
          <w:rFonts w:ascii="Gill Sans" w:eastAsia="Gill Sans" w:hAnsi="Gill Sans" w:cs="Gill Sans"/>
          <w:b/>
          <w:color w:val="000000"/>
        </w:rPr>
        <w:t xml:space="preserve">. Only </w:t>
      </w:r>
      <w:r w:rsidR="00C43A26" w:rsidRPr="008F6E1C">
        <w:rPr>
          <w:rFonts w:ascii="Gill Sans" w:eastAsia="Gill Sans" w:hAnsi="Gill Sans" w:cs="Gill Sans"/>
          <w:b/>
          <w:color w:val="000000"/>
        </w:rPr>
        <w:t>Realm Admins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31ACDA98" w14:textId="25434C12" w:rsidR="005037B3" w:rsidRPr="001E2E72" w:rsidRDefault="005037B3" w:rsidP="001E2E72">
      <w:pPr>
        <w:keepNext/>
        <w:widowControl w:val="0"/>
        <w:pBdr>
          <w:top w:val="nil"/>
          <w:left w:val="nil"/>
          <w:bottom w:val="nil"/>
          <w:right w:val="nil"/>
          <w:between w:val="nil"/>
        </w:pBdr>
        <w:rPr>
          <w:color w:val="auto"/>
        </w:rPr>
      </w:pPr>
    </w:p>
    <w:p w14:paraId="1A021C27" w14:textId="77777777" w:rsidR="00E27927" w:rsidRDefault="009B6A74" w:rsidP="00E27927">
      <w:pPr>
        <w:keepNext/>
        <w:pBdr>
          <w:top w:val="nil"/>
          <w:left w:val="nil"/>
          <w:bottom w:val="nil"/>
          <w:right w:val="nil"/>
          <w:between w:val="nil"/>
        </w:pBdr>
        <w:jc w:val="center"/>
      </w:pPr>
      <w:r>
        <w:rPr>
          <w:noProof/>
          <w:lang w:eastAsia="en-US" w:bidi="ar-SA"/>
        </w:rPr>
        <w:drawing>
          <wp:inline distT="0" distB="0" distL="0" distR="0" wp14:anchorId="10E95A4D" wp14:editId="122D1BBF">
            <wp:extent cx="607848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6035" t="16921" r="1879" b="43252"/>
                    <a:stretch/>
                  </pic:blipFill>
                  <pic:spPr bwMode="auto">
                    <a:xfrm>
                      <a:off x="0" y="0"/>
                      <a:ext cx="6084450" cy="1973612"/>
                    </a:xfrm>
                    <a:prstGeom prst="rect">
                      <a:avLst/>
                    </a:prstGeom>
                    <a:ln>
                      <a:noFill/>
                    </a:ln>
                    <a:extLst>
                      <a:ext uri="{53640926-AAD7-44D8-BBD7-CCE9431645EC}">
                        <a14:shadowObscured xmlns:a14="http://schemas.microsoft.com/office/drawing/2010/main"/>
                      </a:ext>
                    </a:extLst>
                  </pic:spPr>
                </pic:pic>
              </a:graphicData>
            </a:graphic>
          </wp:inline>
        </w:drawing>
      </w:r>
    </w:p>
    <w:p w14:paraId="14C98E87" w14:textId="42AFB517" w:rsidR="005037B3" w:rsidRDefault="00E27927" w:rsidP="00E27927">
      <w:pPr>
        <w:pStyle w:val="Caption"/>
        <w:jc w:val="center"/>
        <w:rPr>
          <w:rFonts w:ascii="Gill Sans" w:eastAsia="Gill Sans" w:hAnsi="Gill Sans" w:cs="Gill Sans"/>
          <w:color w:val="000000"/>
        </w:rPr>
      </w:pPr>
      <w:r>
        <w:t xml:space="preserve">Figure </w:t>
      </w:r>
      <w:r w:rsidR="00FC700A">
        <w:t xml:space="preserve">20.F.d </w:t>
      </w:r>
      <w:r>
        <w:t xml:space="preserve">- </w:t>
      </w:r>
      <w:r w:rsidRPr="001C0C0E">
        <w:t>Forecast Error (by Planning Unit)</w:t>
      </w:r>
    </w:p>
    <w:p w14:paraId="136D844C"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This is a </w:t>
      </w:r>
      <w:sdt>
        <w:sdtPr>
          <w:tag w:val="goog_rdk_263"/>
          <w:id w:val="1064375528"/>
        </w:sdtPr>
        <w:sdtEndPr/>
        <w:sdtContent>
          <w:commentRangeStart w:id="243"/>
        </w:sdtContent>
      </w:sdt>
      <w:r>
        <w:rPr>
          <w:rFonts w:ascii="Gill Sans" w:eastAsia="Gill Sans" w:hAnsi="Gill Sans" w:cs="Gill Sans"/>
          <w:color w:val="000000"/>
        </w:rPr>
        <w:t>global report and only available to Realm-Level Administrators.</w:t>
      </w:r>
      <w:commentRangeEnd w:id="243"/>
      <w:r>
        <w:commentReference w:id="243"/>
      </w:r>
    </w:p>
    <w:p w14:paraId="6B791460"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F0F8CA1"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3292C9BE"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w:t>
      </w:r>
      <w:sdt>
        <w:sdtPr>
          <w:tag w:val="goog_rdk_264"/>
          <w:id w:val="-1697683211"/>
        </w:sdtPr>
        <w:sdtEndPr/>
        <w:sdtContent>
          <w:commentRangeStart w:id="244"/>
        </w:sdtContent>
      </w:sdt>
      <w:r>
        <w:rPr>
          <w:rFonts w:ascii="Gill Sans" w:eastAsia="Gill Sans" w:hAnsi="Gill Sans" w:cs="Gill Sans"/>
          <w:color w:val="000000"/>
        </w:rPr>
        <w:t>Forecast Error (by Planning Unit)</w:t>
      </w:r>
      <w:commentRangeEnd w:id="244"/>
      <w:r>
        <w:commentReference w:id="244"/>
      </w:r>
      <w:r>
        <w:rPr>
          <w:rFonts w:ascii="Gill Sans" w:eastAsia="Gill Sans" w:hAnsi="Gill Sans" w:cs="Gill Sans"/>
          <w:color w:val="000000"/>
        </w:rPr>
        <w:t xml:space="preserve">” and select Month, </w:t>
      </w:r>
      <w:sdt>
        <w:sdtPr>
          <w:tag w:val="goog_rdk_265"/>
          <w:id w:val="1978254370"/>
        </w:sdtPr>
        <w:sdtEndPr/>
        <w:sdtContent>
          <w:commentRangeStart w:id="245"/>
        </w:sdtContent>
      </w:sdt>
      <w:r>
        <w:rPr>
          <w:rFonts w:ascii="Gill Sans" w:eastAsia="Gill Sans" w:hAnsi="Gill Sans" w:cs="Gill Sans"/>
          <w:color w:val="000000"/>
        </w:rPr>
        <w:t>Time Window</w:t>
      </w:r>
      <w:commentRangeEnd w:id="245"/>
      <w:r>
        <w:commentReference w:id="245"/>
      </w:r>
      <w:r>
        <w:rPr>
          <w:rFonts w:ascii="Gill Sans" w:eastAsia="Gill Sans" w:hAnsi="Gill Sans" w:cs="Gill Sans"/>
          <w:color w:val="000000"/>
        </w:rPr>
        <w:t>, Country, Program , Planning Unit, and “Use Approved Supply Plans Only”.</w:t>
      </w:r>
    </w:p>
    <w:p w14:paraId="44523BEA" w14:textId="78A47483" w:rsidR="005037B3" w:rsidRDefault="005037B3" w:rsidP="00316914">
      <w:pPr>
        <w:numPr>
          <w:ilvl w:val="1"/>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is best to use a month in the past where both the forecasted and actual consumption are available for use in the calculations.</w:t>
      </w:r>
      <w:r w:rsidR="00451DC2">
        <w:rPr>
          <w:rFonts w:ascii="Gill Sans" w:eastAsia="Gill Sans" w:hAnsi="Gill Sans" w:cs="Gill Sans"/>
          <w:color w:val="000000"/>
        </w:rPr>
        <w:t xml:space="preserve"> Here is the formula to calculate it:</w:t>
      </w:r>
    </w:p>
    <w:p w14:paraId="26B7144C" w14:textId="5C6B4F70" w:rsidR="00451DC2" w:rsidRDefault="00451DC2" w:rsidP="00E7155D">
      <w:pPr>
        <w:pBdr>
          <w:top w:val="nil"/>
          <w:left w:val="nil"/>
          <w:bottom w:val="nil"/>
          <w:right w:val="nil"/>
          <w:between w:val="nil"/>
        </w:pBdr>
        <w:jc w:val="center"/>
        <w:rPr>
          <w:rFonts w:ascii="Gill Sans" w:eastAsia="Gill Sans" w:hAnsi="Gill Sans" w:cs="Gill Sans"/>
          <w:color w:val="000000"/>
        </w:rPr>
      </w:pPr>
      <w:r>
        <w:rPr>
          <w:noProof/>
          <w:lang w:eastAsia="en-US" w:bidi="ar-SA"/>
        </w:rPr>
        <w:drawing>
          <wp:inline distT="0" distB="0" distL="0" distR="0" wp14:anchorId="1BD35228" wp14:editId="4826D3C8">
            <wp:extent cx="6154420" cy="230251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54420" cy="2302510"/>
                    </a:xfrm>
                    <a:prstGeom prst="rect">
                      <a:avLst/>
                    </a:prstGeom>
                  </pic:spPr>
                </pic:pic>
              </a:graphicData>
            </a:graphic>
          </wp:inline>
        </w:drawing>
      </w:r>
    </w:p>
    <w:p w14:paraId="21D15B33"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77A4692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963BF48" w14:textId="77777777" w:rsidR="005037B3" w:rsidRDefault="005037B3" w:rsidP="00316914">
      <w:pPr>
        <w:pStyle w:val="Heading2"/>
        <w:numPr>
          <w:ilvl w:val="0"/>
          <w:numId w:val="200"/>
        </w:numPr>
        <w:pBdr>
          <w:top w:val="nil"/>
          <w:left w:val="nil"/>
          <w:bottom w:val="nil"/>
          <w:right w:val="nil"/>
          <w:between w:val="nil"/>
        </w:pBdr>
        <w:spacing w:before="0"/>
        <w:rPr>
          <w:rFonts w:ascii="Gill Sans" w:eastAsia="Gill Sans" w:hAnsi="Gill Sans" w:cs="Gill Sans"/>
        </w:rPr>
      </w:pPr>
      <w:bookmarkStart w:id="246" w:name="_Toc57382856"/>
      <w:bookmarkStart w:id="247" w:name="_Toc57478226"/>
      <w:r>
        <w:rPr>
          <w:rFonts w:ascii="Gill Sans" w:eastAsia="Gill Sans" w:hAnsi="Gill Sans" w:cs="Gill Sans"/>
          <w:color w:val="000099"/>
          <w:sz w:val="28"/>
          <w:szCs w:val="28"/>
          <w:highlight w:val="white"/>
        </w:rPr>
        <w:lastRenderedPageBreak/>
        <w:t>Shipment Reports</w:t>
      </w:r>
      <w:bookmarkEnd w:id="246"/>
      <w:bookmarkEnd w:id="247"/>
    </w:p>
    <w:p w14:paraId="02AE2891"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Shipment Global Report</w:t>
      </w:r>
    </w:p>
    <w:p w14:paraId="6E56FC71"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CED42BC" w14:textId="071C507D" w:rsidR="00E27927" w:rsidRPr="00E27927" w:rsidRDefault="005037B3" w:rsidP="00E27927">
      <w:pPr>
        <w:pBdr>
          <w:top w:val="nil"/>
          <w:left w:val="nil"/>
          <w:bottom w:val="nil"/>
          <w:right w:val="nil"/>
          <w:between w:val="nil"/>
        </w:pBdr>
        <w:spacing w:line="288" w:lineRule="auto"/>
        <w:rPr>
          <w:rFonts w:ascii="Gill Sans" w:eastAsia="Gill Sans" w:hAnsi="Gill Sans" w:cs="Gill Sans"/>
          <w:b/>
          <w:color w:val="000000"/>
        </w:rPr>
      </w:pPr>
      <w:r w:rsidRPr="00E27927">
        <w:rPr>
          <w:rFonts w:ascii="Gill Sans" w:eastAsia="Gill Sans" w:hAnsi="Gill Sans" w:cs="Gill Sans"/>
          <w:b/>
          <w:color w:val="000000"/>
        </w:rPr>
        <w:t>Purpose:</w:t>
      </w:r>
      <w:r>
        <w:rPr>
          <w:rFonts w:ascii="Gill Sans" w:eastAsia="Gill Sans" w:hAnsi="Gill Sans" w:cs="Gill Sans"/>
          <w:color w:val="000000"/>
        </w:rPr>
        <w:t> to aggregate procurement quantities by funding source across all countries (realm-level access required).</w:t>
      </w:r>
      <w:r w:rsidR="00085C11">
        <w:rPr>
          <w:rFonts w:ascii="Gill Sans" w:eastAsia="Gill Sans" w:hAnsi="Gill Sans" w:cs="Gill Sans"/>
          <w:color w:val="000000"/>
        </w:rPr>
        <w:t xml:space="preserve"> Only </w:t>
      </w:r>
      <w:r w:rsidR="00085C11" w:rsidRPr="008F6E1C">
        <w:rPr>
          <w:rFonts w:ascii="Gill Sans" w:eastAsia="Gill Sans" w:hAnsi="Gill Sans" w:cs="Gill Sans"/>
          <w:b/>
          <w:color w:val="000000"/>
        </w:rPr>
        <w:t>Realm Admins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E27927">
        <w:rPr>
          <w:rFonts w:ascii="Gill Sans" w:eastAsia="Gill Sans" w:hAnsi="Gill Sans" w:cs="Gill Sans"/>
          <w:b/>
          <w:color w:val="000000"/>
        </w:rPr>
        <w:t>.</w:t>
      </w:r>
    </w:p>
    <w:p w14:paraId="3CD32B90"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C3B06DC"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4F82EDB4"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“Shipment (Global)”</w:t>
      </w:r>
    </w:p>
    <w:p w14:paraId="6CE5ECAD"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desired parameters to display and filter the report by.</w:t>
      </w:r>
    </w:p>
    <w:p w14:paraId="4BB5A454"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first graph shows the total demand across the realm for shipments in the Ordered and Planned status.</w:t>
      </w:r>
    </w:p>
    <w:p w14:paraId="126E118C"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second graph represents the total quantity on order by the different funding sources.</w:t>
      </w:r>
    </w:p>
    <w:p w14:paraId="45328D10" w14:textId="672052DD" w:rsidR="005037B3" w:rsidRPr="00E27927"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3F5A8AE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0516635E" w14:textId="77777777" w:rsidR="00E27927" w:rsidRDefault="00633801" w:rsidP="00E27927">
      <w:pPr>
        <w:keepNext/>
        <w:widowControl w:val="0"/>
        <w:pBdr>
          <w:top w:val="nil"/>
          <w:left w:val="nil"/>
          <w:bottom w:val="nil"/>
          <w:right w:val="nil"/>
          <w:between w:val="nil"/>
        </w:pBdr>
        <w:jc w:val="center"/>
      </w:pPr>
      <w:r>
        <w:rPr>
          <w:noProof/>
          <w:lang w:eastAsia="en-US" w:bidi="ar-SA"/>
        </w:rPr>
        <w:drawing>
          <wp:inline distT="0" distB="0" distL="0" distR="0" wp14:anchorId="272E21C9" wp14:editId="1497821D">
            <wp:extent cx="5667375" cy="3305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644" t="16096" r="3270" b="12299"/>
                    <a:stretch/>
                  </pic:blipFill>
                  <pic:spPr bwMode="auto">
                    <a:xfrm>
                      <a:off x="0" y="0"/>
                      <a:ext cx="5667375" cy="3305175"/>
                    </a:xfrm>
                    <a:prstGeom prst="rect">
                      <a:avLst/>
                    </a:prstGeom>
                    <a:ln>
                      <a:noFill/>
                    </a:ln>
                    <a:extLst>
                      <a:ext uri="{53640926-AAD7-44D8-BBD7-CCE9431645EC}">
                        <a14:shadowObscured xmlns:a14="http://schemas.microsoft.com/office/drawing/2010/main"/>
                      </a:ext>
                    </a:extLst>
                  </pic:spPr>
                </pic:pic>
              </a:graphicData>
            </a:graphic>
          </wp:inline>
        </w:drawing>
      </w:r>
    </w:p>
    <w:p w14:paraId="21694613" w14:textId="2B50CAC5" w:rsidR="005037B3" w:rsidRPr="00E27927" w:rsidRDefault="00E27927" w:rsidP="00E27927">
      <w:pPr>
        <w:pStyle w:val="Caption"/>
        <w:jc w:val="center"/>
        <w:rPr>
          <w:rFonts w:ascii="Gill Sans" w:eastAsia="Gill Sans" w:hAnsi="Gill Sans" w:cs="Gill Sans"/>
          <w:b/>
          <w:color w:val="000000"/>
          <w:highlight w:val="white"/>
        </w:rPr>
      </w:pPr>
      <w:r>
        <w:t xml:space="preserve">Figure </w:t>
      </w:r>
      <w:r w:rsidR="00FC700A">
        <w:t>20.G.a</w:t>
      </w:r>
      <w:r>
        <w:t xml:space="preserve">- </w:t>
      </w:r>
      <w:r w:rsidRPr="00D23DFA">
        <w:t>Shipment Global Report</w:t>
      </w:r>
    </w:p>
    <w:sdt>
      <w:sdtPr>
        <w:tag w:val="goog_rdk_268"/>
        <w:id w:val="-875686804"/>
      </w:sdtPr>
      <w:sdtEndPr/>
      <w:sdtContent>
        <w:p w14:paraId="5EB210C8" w14:textId="48F97CAA" w:rsidR="005037B3" w:rsidRPr="00A6148D" w:rsidRDefault="00CA3956" w:rsidP="00A6148D">
          <w:pPr>
            <w:keepNext/>
            <w:widowControl w:val="0"/>
            <w:pBdr>
              <w:top w:val="nil"/>
              <w:left w:val="nil"/>
              <w:bottom w:val="nil"/>
              <w:right w:val="nil"/>
              <w:between w:val="nil"/>
            </w:pBdr>
            <w:ind w:left="720"/>
            <w:rPr>
              <w:rFonts w:ascii="Gill Sans" w:eastAsia="Gill Sans" w:hAnsi="Gill Sans" w:cs="Gill Sans"/>
              <w:color w:val="auto"/>
            </w:rPr>
          </w:pPr>
          <w:sdt>
            <w:sdtPr>
              <w:tag w:val="goog_rdk_267"/>
              <w:id w:val="1060523187"/>
              <w:showingPlcHdr/>
            </w:sdtPr>
            <w:sdtEndPr/>
            <w:sdtContent>
              <w:r w:rsidR="00A6148D">
                <w:t xml:space="preserve">     </w:t>
              </w:r>
            </w:sdtContent>
          </w:sdt>
        </w:p>
      </w:sdtContent>
    </w:sdt>
    <w:p w14:paraId="703AA63D" w14:textId="77777777" w:rsidR="005037B3" w:rsidRDefault="005037B3" w:rsidP="00316914">
      <w:pPr>
        <w:keepNext/>
        <w:widowControl w:val="0"/>
        <w:numPr>
          <w:ilvl w:val="0"/>
          <w:numId w:val="86"/>
        </w:numPr>
        <w:pBdr>
          <w:top w:val="nil"/>
          <w:left w:val="nil"/>
          <w:bottom w:val="nil"/>
          <w:right w:val="nil"/>
          <w:between w:val="nil"/>
        </w:pBdr>
        <w:tabs>
          <w:tab w:val="left" w:pos="360"/>
        </w:tabs>
        <w:rPr>
          <w:rFonts w:ascii="Gill Sans" w:eastAsia="Gill Sans" w:hAnsi="Gill Sans" w:cs="Gill Sans"/>
          <w:color w:val="000000"/>
          <w:highlight w:val="white"/>
        </w:rPr>
      </w:pPr>
      <w:r>
        <w:rPr>
          <w:rFonts w:ascii="Gill Sans" w:eastAsia="Gill Sans" w:hAnsi="Gill Sans" w:cs="Gill Sans"/>
          <w:b/>
          <w:color w:val="000000"/>
          <w:highlight w:val="white"/>
        </w:rPr>
        <w:t xml:space="preserve">Shipment Overview  </w:t>
      </w:r>
    </w:p>
    <w:sdt>
      <w:sdtPr>
        <w:tag w:val="goog_rdk_270"/>
        <w:id w:val="-1761208163"/>
      </w:sdtPr>
      <w:sdtEndPr/>
      <w:sdtContent>
        <w:p w14:paraId="15086D58" w14:textId="1A1C6353" w:rsidR="005037B3" w:rsidRPr="00A6148D" w:rsidRDefault="00CA3956" w:rsidP="005037B3">
          <w:pPr>
            <w:keepNext/>
            <w:widowControl w:val="0"/>
            <w:pBdr>
              <w:top w:val="nil"/>
              <w:left w:val="nil"/>
              <w:bottom w:val="nil"/>
              <w:right w:val="nil"/>
              <w:between w:val="nil"/>
            </w:pBdr>
            <w:rPr>
              <w:rFonts w:ascii="Gill Sans" w:eastAsia="Gill Sans" w:hAnsi="Gill Sans" w:cs="Gill Sans"/>
              <w:b/>
              <w:color w:val="000000"/>
            </w:rPr>
          </w:pPr>
          <w:sdt>
            <w:sdtPr>
              <w:tag w:val="goog_rdk_269"/>
              <w:id w:val="-813789418"/>
              <w:showingPlcHdr/>
            </w:sdtPr>
            <w:sdtEndPr/>
            <w:sdtContent>
              <w:r w:rsidR="00F8454D">
                <w:t xml:space="preserve">     </w:t>
              </w:r>
            </w:sdtContent>
          </w:sdt>
        </w:p>
      </w:sdtContent>
    </w:sdt>
    <w:p w14:paraId="2F0E32A3" w14:textId="320FFE2F" w:rsidR="00085C11" w:rsidRPr="008F6E1C" w:rsidRDefault="005037B3" w:rsidP="00085C11">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aggregate procurement quantities by fund</w:t>
      </w:r>
      <w:r w:rsidR="00085C11">
        <w:rPr>
          <w:rFonts w:ascii="Gill Sans" w:eastAsia="Gill Sans" w:hAnsi="Gill Sans" w:cs="Gill Sans"/>
          <w:color w:val="000000"/>
        </w:rPr>
        <w:t xml:space="preserve">ing source across all countries. Only </w:t>
      </w:r>
      <w:r w:rsidR="00085C11" w:rsidRPr="008F6E1C">
        <w:rPr>
          <w:rFonts w:ascii="Gill Sans" w:eastAsia="Gill Sans" w:hAnsi="Gill Sans" w:cs="Gill Sans"/>
          <w:b/>
          <w:color w:val="000000"/>
        </w:rPr>
        <w:t>Realm Admins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085C11" w:rsidRPr="008F6E1C">
        <w:rPr>
          <w:rFonts w:ascii="Gill Sans" w:eastAsia="Gill Sans" w:hAnsi="Gill Sans" w:cs="Gill Sans"/>
          <w:b/>
          <w:color w:val="000000"/>
        </w:rPr>
        <w:t>.</w:t>
      </w:r>
    </w:p>
    <w:p w14:paraId="7F57941E" w14:textId="23565F93"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DDA4A38"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752A750F" w14:textId="77777777" w:rsidR="00E27927" w:rsidRDefault="00633801" w:rsidP="00E27927">
      <w:pPr>
        <w:keepNext/>
        <w:widowControl w:val="0"/>
        <w:pBdr>
          <w:top w:val="nil"/>
          <w:left w:val="nil"/>
          <w:bottom w:val="nil"/>
          <w:right w:val="nil"/>
          <w:between w:val="nil"/>
        </w:pBdr>
        <w:jc w:val="center"/>
      </w:pPr>
      <w:r>
        <w:rPr>
          <w:noProof/>
          <w:lang w:eastAsia="en-US" w:bidi="ar-SA"/>
        </w:rPr>
        <w:drawing>
          <wp:inline distT="0" distB="0" distL="0" distR="0" wp14:anchorId="11DE9C50" wp14:editId="13675FF0">
            <wp:extent cx="5667375" cy="36099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5107" t="15890" r="2807" b="5902"/>
                    <a:stretch/>
                  </pic:blipFill>
                  <pic:spPr bwMode="auto">
                    <a:xfrm>
                      <a:off x="0" y="0"/>
                      <a:ext cx="5667375" cy="3609975"/>
                    </a:xfrm>
                    <a:prstGeom prst="rect">
                      <a:avLst/>
                    </a:prstGeom>
                    <a:ln>
                      <a:noFill/>
                    </a:ln>
                    <a:extLst>
                      <a:ext uri="{53640926-AAD7-44D8-BBD7-CCE9431645EC}">
                        <a14:shadowObscured xmlns:a14="http://schemas.microsoft.com/office/drawing/2010/main"/>
                      </a:ext>
                    </a:extLst>
                  </pic:spPr>
                </pic:pic>
              </a:graphicData>
            </a:graphic>
          </wp:inline>
        </w:drawing>
      </w:r>
    </w:p>
    <w:p w14:paraId="6D0D1962" w14:textId="4DC7D9C6" w:rsidR="005037B3" w:rsidRPr="00E27927" w:rsidRDefault="00E27927" w:rsidP="00E27927">
      <w:pPr>
        <w:pStyle w:val="Caption"/>
        <w:jc w:val="center"/>
        <w:rPr>
          <w:rFonts w:ascii="Gill Sans" w:eastAsia="Gill Sans" w:hAnsi="Gill Sans" w:cs="Gill Sans"/>
          <w:b/>
          <w:color w:val="000000"/>
          <w:highlight w:val="white"/>
        </w:rPr>
      </w:pPr>
      <w:r>
        <w:t xml:space="preserve">Figure </w:t>
      </w:r>
      <w:r w:rsidR="00FC700A">
        <w:t>20.G.b</w:t>
      </w:r>
      <w:r>
        <w:t xml:space="preserve">- </w:t>
      </w:r>
      <w:r w:rsidRPr="00917DCC">
        <w:t>Shipment Overview</w:t>
      </w:r>
    </w:p>
    <w:p w14:paraId="2A93AEED"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7EAA8A58"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6F8A4069"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Overview”</w:t>
      </w:r>
    </w:p>
    <w:p w14:paraId="25D5F275"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parameters to display the report.</w:t>
      </w:r>
    </w:p>
    <w:p w14:paraId="1BC34527"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amount that has been shipped for a particular Planning Unit is shown.</w:t>
      </w:r>
    </w:p>
    <w:p w14:paraId="2D40AA0F"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pie chart shows the Funding Sources the quantities procured by funding </w:t>
      </w:r>
      <w:r>
        <w:rPr>
          <w:rFonts w:ascii="Gill Sans" w:eastAsia="Gill Sans" w:hAnsi="Gill Sans" w:cs="Gill Sans"/>
        </w:rPr>
        <w:t>sources</w:t>
      </w:r>
      <w:r>
        <w:rPr>
          <w:rFonts w:ascii="Gill Sans" w:eastAsia="Gill Sans" w:hAnsi="Gill Sans" w:cs="Gill Sans"/>
          <w:color w:val="000000"/>
        </w:rPr>
        <w:t>.</w:t>
      </w:r>
    </w:p>
    <w:p w14:paraId="592C471E" w14:textId="14B7235B" w:rsidR="005037B3" w:rsidRPr="00E27927"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12B12B75" w14:textId="4B76D8B3"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auto"/>
        </w:rPr>
      </w:pPr>
    </w:p>
    <w:p w14:paraId="31DCEE03"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 xml:space="preserve">Shipment Details </w:t>
      </w:r>
    </w:p>
    <w:p w14:paraId="03A3C003"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6B32DE9" w14:textId="7E9E5C89" w:rsidR="00E27927" w:rsidRPr="00E27927" w:rsidRDefault="005037B3" w:rsidP="00E27927">
      <w:pPr>
        <w:pBdr>
          <w:top w:val="nil"/>
          <w:left w:val="nil"/>
          <w:bottom w:val="nil"/>
          <w:right w:val="nil"/>
          <w:between w:val="nil"/>
        </w:pBdr>
        <w:spacing w:line="288" w:lineRule="auto"/>
        <w:rPr>
          <w:rFonts w:ascii="Gill Sans" w:eastAsia="Gill Sans" w:hAnsi="Gill Sans" w:cs="Gill Sans"/>
          <w:b/>
          <w:color w:val="000000"/>
        </w:rPr>
      </w:pPr>
      <w:r w:rsidRPr="00E27927">
        <w:rPr>
          <w:rFonts w:ascii="Gill Sans" w:eastAsia="Gill Sans" w:hAnsi="Gill Sans" w:cs="Gill Sans"/>
          <w:b/>
          <w:color w:val="000000"/>
        </w:rPr>
        <w:t>Purpose:</w:t>
      </w:r>
      <w:r>
        <w:rPr>
          <w:rFonts w:ascii="Gill Sans" w:eastAsia="Gill Sans" w:hAnsi="Gill Sans" w:cs="Gill Sans"/>
          <w:color w:val="000000"/>
        </w:rPr>
        <w:t> to provide a comprehensive view of all shipments for a program. This report is available at the program level.</w:t>
      </w:r>
      <w:r w:rsidR="00085C11">
        <w:rPr>
          <w:rFonts w:ascii="Gill Sans" w:eastAsia="Gill Sans" w:hAnsi="Gill Sans" w:cs="Gill Sans"/>
          <w:color w:val="000000"/>
        </w:rPr>
        <w:t xml:space="preserve"> </w:t>
      </w:r>
      <w:r w:rsidR="00085C11" w:rsidRPr="008F6E1C">
        <w:rPr>
          <w:rFonts w:ascii="Gill Sans" w:eastAsia="Gill Sans" w:hAnsi="Gill Sans" w:cs="Gill Sans"/>
          <w:b/>
          <w:color w:val="000000"/>
        </w:rPr>
        <w:t>Realm Admins, Program Admins</w:t>
      </w:r>
      <w:r w:rsidR="00085C11">
        <w:rPr>
          <w:rFonts w:ascii="Gill Sans" w:eastAsia="Gill Sans" w:hAnsi="Gill Sans" w:cs="Gill Sans"/>
          <w:b/>
          <w:color w:val="000000"/>
        </w:rPr>
        <w:t>, Guest Users</w:t>
      </w:r>
      <w:r w:rsidR="00085C11" w:rsidRPr="008F6E1C">
        <w:rPr>
          <w:rFonts w:ascii="Gill Sans" w:eastAsia="Gill Sans" w:hAnsi="Gill Sans" w:cs="Gill Sans"/>
          <w:color w:val="000000"/>
        </w:rPr>
        <w:t xml:space="preserve"> and </w:t>
      </w:r>
      <w:r w:rsidR="00085C11" w:rsidRPr="008F6E1C">
        <w:rPr>
          <w:rFonts w:ascii="Gill Sans" w:eastAsia="Gill Sans" w:hAnsi="Gill Sans" w:cs="Gill Sans"/>
          <w:b/>
          <w:color w:val="000000"/>
        </w:rPr>
        <w:t>Program Users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E27927">
        <w:rPr>
          <w:rFonts w:ascii="Gill Sans" w:eastAsia="Gill Sans" w:hAnsi="Gill Sans" w:cs="Gill Sans"/>
          <w:b/>
          <w:color w:val="000000"/>
        </w:rPr>
        <w:t>.</w:t>
      </w:r>
    </w:p>
    <w:p w14:paraId="2A33C258"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EB3659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634E01F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Details”.</w:t>
      </w:r>
    </w:p>
    <w:p w14:paraId="42AF2B77"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parameters to display the report.</w:t>
      </w:r>
    </w:p>
    <w:p w14:paraId="552344E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view the report in the Forecasting Unit view as well as in the Planning Unit view.</w:t>
      </w:r>
    </w:p>
    <w:p w14:paraId="33539937" w14:textId="16ED856F" w:rsidR="005037B3" w:rsidRPr="00E27927"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w:t>
      </w:r>
      <w:r>
        <w:rPr>
          <w:rFonts w:ascii="Gill Sans" w:eastAsia="Gill Sans" w:hAnsi="Gill Sans" w:cs="Gill Sans"/>
        </w:rPr>
        <w:t>V</w:t>
      </w:r>
      <w:r>
        <w:rPr>
          <w:rFonts w:ascii="Gill Sans" w:eastAsia="Gill Sans" w:hAnsi="Gill Sans" w:cs="Gill Sans"/>
          <w:color w:val="000000"/>
        </w:rPr>
        <w:t>.</w:t>
      </w:r>
    </w:p>
    <w:p w14:paraId="2929A661"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DE09115"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E4630C5" w14:textId="77777777" w:rsidR="00E27927" w:rsidRDefault="00350DFA" w:rsidP="00E27927">
      <w:pPr>
        <w:keepNext/>
        <w:widowControl w:val="0"/>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509F7060" wp14:editId="7FD84603">
            <wp:extent cx="6120130" cy="3353435"/>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shipment details.PNG"/>
                    <pic:cNvPicPr/>
                  </pic:nvPicPr>
                  <pic:blipFill>
                    <a:blip r:embed="rId229">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14:paraId="710A7164" w14:textId="52AA79B3" w:rsidR="005037B3" w:rsidRDefault="00E27927" w:rsidP="00E27927">
      <w:pPr>
        <w:pStyle w:val="Caption"/>
        <w:jc w:val="center"/>
      </w:pPr>
      <w:r>
        <w:t xml:space="preserve">Figure </w:t>
      </w:r>
      <w:r w:rsidR="00FC700A">
        <w:t xml:space="preserve">20.G.c </w:t>
      </w:r>
      <w:r>
        <w:t xml:space="preserve">- </w:t>
      </w:r>
      <w:r w:rsidRPr="003C2A4B">
        <w:t>Shipment Details</w:t>
      </w:r>
    </w:p>
    <w:p w14:paraId="68A5C7F3" w14:textId="77777777" w:rsidR="00E27927" w:rsidRPr="00E27927" w:rsidRDefault="00E27927" w:rsidP="00E27927">
      <w:pPr>
        <w:rPr>
          <w:highlight w:val="white"/>
        </w:rPr>
      </w:pPr>
    </w:p>
    <w:p w14:paraId="38ACF467"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Shipment Cost Details</w:t>
      </w:r>
    </w:p>
    <w:p w14:paraId="5E28DC9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0A4AB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Purpose: to provide a comprehensive view of all shipments for a program. It’s a simpler version of the shipment details (no charts) and similar to PipeLine’s Shipment Summary. Can be displayed by funding source, procurement agent, or planning unit.</w:t>
      </w:r>
    </w:p>
    <w:p w14:paraId="40AFF91D" w14:textId="354D3DF4" w:rsidR="00085C11" w:rsidRPr="008F6E1C" w:rsidRDefault="00085C11" w:rsidP="00085C11">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report</w:t>
      </w:r>
      <w:r w:rsidRPr="008F6E1C">
        <w:rPr>
          <w:rFonts w:ascii="Gill Sans" w:eastAsia="Gill Sans" w:hAnsi="Gill Sans" w:cs="Gill Sans"/>
          <w:b/>
          <w:color w:val="000000"/>
        </w:rPr>
        <w:t>.</w:t>
      </w:r>
    </w:p>
    <w:p w14:paraId="284EBBF8"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6F8DE0DF"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0F8CBAA"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53AA0DF3"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Cost Details”.</w:t>
      </w:r>
    </w:p>
    <w:p w14:paraId="3DE61146"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displays a list of all the shipments for the selected planning unit(s).</w:t>
      </w:r>
    </w:p>
    <w:p w14:paraId="3E3176C8"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0AA6B405"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854E3BB"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2BB15474"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EED0A65" w14:textId="77777777" w:rsidR="00E27927" w:rsidRDefault="00350DFA" w:rsidP="00E27927">
      <w:pPr>
        <w:keepNext/>
        <w:widowControl w:val="0"/>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119A7CBE" wp14:editId="2702DA67">
            <wp:extent cx="6120130" cy="212471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shipment costs details.PNG"/>
                    <pic:cNvPicPr/>
                  </pic:nvPicPr>
                  <pic:blipFill>
                    <a:blip r:embed="rId230">
                      <a:extLst>
                        <a:ext uri="{28A0092B-C50C-407E-A947-70E740481C1C}">
                          <a14:useLocalDpi xmlns:a14="http://schemas.microsoft.com/office/drawing/2010/main" val="0"/>
                        </a:ext>
                      </a:extLst>
                    </a:blip>
                    <a:stretch>
                      <a:fillRect/>
                    </a:stretch>
                  </pic:blipFill>
                  <pic:spPr>
                    <a:xfrm>
                      <a:off x="0" y="0"/>
                      <a:ext cx="6120130" cy="2124710"/>
                    </a:xfrm>
                    <a:prstGeom prst="rect">
                      <a:avLst/>
                    </a:prstGeom>
                  </pic:spPr>
                </pic:pic>
              </a:graphicData>
            </a:graphic>
          </wp:inline>
        </w:drawing>
      </w:r>
    </w:p>
    <w:p w14:paraId="2362E72F" w14:textId="6589C284" w:rsidR="005037B3" w:rsidRDefault="00E27927" w:rsidP="002920FA">
      <w:pPr>
        <w:pStyle w:val="Caption"/>
        <w:jc w:val="center"/>
        <w:rPr>
          <w:rFonts w:ascii="Gill Sans" w:eastAsia="Gill Sans" w:hAnsi="Gill Sans" w:cs="Gill Sans"/>
          <w:color w:val="000000"/>
        </w:rPr>
      </w:pPr>
      <w:r>
        <w:t xml:space="preserve">Figure </w:t>
      </w:r>
      <w:r w:rsidR="00FC700A">
        <w:t>20.G.d</w:t>
      </w:r>
      <w:r>
        <w:t xml:space="preserve">- </w:t>
      </w:r>
      <w:r w:rsidRPr="00A86965">
        <w:t>Shipment Cost Details</w:t>
      </w:r>
    </w:p>
    <w:p w14:paraId="244BBBE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749837"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Shipment Cost Overview</w:t>
      </w:r>
    </w:p>
    <w:p w14:paraId="28EB3334" w14:textId="0FEEED88" w:rsidR="00EF1ED0" w:rsidRPr="008F6E1C" w:rsidRDefault="005037B3" w:rsidP="00EF1ED0">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Purpose: to provide a general view of the total shipment costs per calendar year for a program and planning unit, by funding source. Similar to the Annual Shipment Costs report in PipeLine.</w:t>
      </w:r>
      <w:r w:rsidR="00EF1ED0">
        <w:rPr>
          <w:rFonts w:ascii="Gill Sans" w:eastAsia="Gill Sans" w:hAnsi="Gill Sans" w:cs="Gill Sans"/>
          <w:b/>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EF1ED0" w:rsidRPr="008F6E1C">
        <w:rPr>
          <w:rFonts w:ascii="Gill Sans" w:eastAsia="Gill Sans" w:hAnsi="Gill Sans" w:cs="Gill Sans"/>
          <w:b/>
          <w:color w:val="000000"/>
        </w:rPr>
        <w:t>.</w:t>
      </w:r>
    </w:p>
    <w:p w14:paraId="2B5D7509" w14:textId="1B66B5BD" w:rsidR="005037B3" w:rsidRDefault="005037B3" w:rsidP="002920FA">
      <w:pPr>
        <w:keepNext/>
        <w:widowControl w:val="0"/>
        <w:pBdr>
          <w:top w:val="nil"/>
          <w:left w:val="nil"/>
          <w:bottom w:val="nil"/>
          <w:right w:val="nil"/>
          <w:between w:val="nil"/>
        </w:pBdr>
        <w:rPr>
          <w:rFonts w:ascii="Gill Sans" w:eastAsia="Gill Sans" w:hAnsi="Gill Sans" w:cs="Gill Sans"/>
          <w:color w:val="000000"/>
        </w:rPr>
      </w:pPr>
    </w:p>
    <w:p w14:paraId="3B5F934A"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5CA2607D"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5C5C76BF"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Cost Overview”.</w:t>
      </w:r>
    </w:p>
    <w:p w14:paraId="6244675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details and click on the “Preview” button. </w:t>
      </w:r>
    </w:p>
    <w:p w14:paraId="753D21EF"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will be shown on screen.</w:t>
      </w:r>
    </w:p>
    <w:p w14:paraId="454BC9E8"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“Download” button at the top right corner of the report.</w:t>
      </w:r>
    </w:p>
    <w:p w14:paraId="078D9B5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report will be downloaded to the local computer. </w:t>
      </w:r>
    </w:p>
    <w:p w14:paraId="5E8CBB62"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can be viewed based on order date or received date.</w:t>
      </w:r>
    </w:p>
    <w:p w14:paraId="57FD7E9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w:t>
      </w:r>
    </w:p>
    <w:p w14:paraId="32EE0E1E"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Only PDF format is available to download since CSV cannot show this format.</w:t>
      </w:r>
    </w:p>
    <w:p w14:paraId="71A075A1" w14:textId="668AF182"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000000"/>
        </w:rPr>
      </w:pPr>
    </w:p>
    <w:p w14:paraId="33CD8E6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AED1BBF" w14:textId="77777777" w:rsidR="002920FA" w:rsidRDefault="00350DFA" w:rsidP="002920FA">
      <w:pPr>
        <w:keepNext/>
        <w:widowControl w:val="0"/>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7A3D8F1E" wp14:editId="338157E4">
            <wp:extent cx="6120130" cy="373380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shipment cost overview.PNG"/>
                    <pic:cNvPicPr/>
                  </pic:nvPicPr>
                  <pic:blipFill>
                    <a:blip r:embed="rId231">
                      <a:extLst>
                        <a:ext uri="{28A0092B-C50C-407E-A947-70E740481C1C}">
                          <a14:useLocalDpi xmlns:a14="http://schemas.microsoft.com/office/drawing/2010/main" val="0"/>
                        </a:ext>
                      </a:extLst>
                    </a:blip>
                    <a:stretch>
                      <a:fillRect/>
                    </a:stretch>
                  </pic:blipFill>
                  <pic:spPr>
                    <a:xfrm>
                      <a:off x="0" y="0"/>
                      <a:ext cx="6120130" cy="3733800"/>
                    </a:xfrm>
                    <a:prstGeom prst="rect">
                      <a:avLst/>
                    </a:prstGeom>
                  </pic:spPr>
                </pic:pic>
              </a:graphicData>
            </a:graphic>
          </wp:inline>
        </w:drawing>
      </w:r>
    </w:p>
    <w:p w14:paraId="2D09B185" w14:textId="354DF598" w:rsidR="005037B3" w:rsidRPr="002920FA" w:rsidRDefault="002920FA" w:rsidP="002920FA">
      <w:pPr>
        <w:pStyle w:val="Caption"/>
        <w:jc w:val="center"/>
        <w:rPr>
          <w:rFonts w:ascii="Gill Sans" w:eastAsia="Gill Sans" w:hAnsi="Gill Sans" w:cs="Gill Sans"/>
          <w:b/>
          <w:color w:val="000000"/>
          <w:highlight w:val="white"/>
        </w:rPr>
      </w:pPr>
      <w:r>
        <w:t xml:space="preserve">Figure </w:t>
      </w:r>
      <w:r w:rsidR="00FC700A">
        <w:t>20.G.e</w:t>
      </w:r>
      <w:r>
        <w:t xml:space="preserve">- </w:t>
      </w:r>
      <w:r w:rsidRPr="00144CBA">
        <w:t>Shipment Cost Overview</w:t>
      </w:r>
    </w:p>
    <w:p w14:paraId="67EBF96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2CCE10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8E2A5BC"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 xml:space="preserve">Budget </w:t>
      </w:r>
    </w:p>
    <w:p w14:paraId="59FCFA5B"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591D65D3" w14:textId="12E1D0AB" w:rsidR="005037B3" w:rsidRPr="002920FA" w:rsidRDefault="005037B3" w:rsidP="002920FA">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show the different budgets assigned to a program, the estimated amounts allocated to existing shipments, and estimated amounts remaining.</w:t>
      </w:r>
      <w:r w:rsidR="00EF1ED0">
        <w:rPr>
          <w:rFonts w:ascii="Gill Sans" w:eastAsia="Gill Sans" w:hAnsi="Gill Sans" w:cs="Gill Sans"/>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2920FA">
        <w:rPr>
          <w:rFonts w:ascii="Gill Sans" w:eastAsia="Gill Sans" w:hAnsi="Gill Sans" w:cs="Gill Sans"/>
          <w:b/>
          <w:color w:val="000000"/>
        </w:rPr>
        <w:t>.</w:t>
      </w:r>
    </w:p>
    <w:p w14:paraId="57D837A7"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1CDBE001"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A2D5424"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7801B161"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“Budgets”.</w:t>
      </w:r>
    </w:p>
    <w:p w14:paraId="73FEE14D"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parameters to display the report.</w:t>
      </w:r>
    </w:p>
    <w:p w14:paraId="14164BF9"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graph shows every predefined Budget in a program and whether it is allocated to shipments (planned or ordered); and the remaining amount. </w:t>
      </w:r>
    </w:p>
    <w:p w14:paraId="366D52D2"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rPr>
      </w:pPr>
      <w:r>
        <w:rPr>
          <w:rFonts w:ascii="Gill Sans" w:eastAsia="Gill Sans" w:hAnsi="Gill Sans" w:cs="Gill Sans"/>
        </w:rPr>
        <w:t>Users can download the report in PDF and CSV format.</w:t>
      </w:r>
    </w:p>
    <w:p w14:paraId="29A93E59" w14:textId="1C76D944" w:rsidR="005037B3" w:rsidRPr="002920FA" w:rsidRDefault="00CA3956" w:rsidP="002920FA">
      <w:pPr>
        <w:pBdr>
          <w:top w:val="nil"/>
          <w:left w:val="nil"/>
          <w:bottom w:val="nil"/>
          <w:right w:val="nil"/>
          <w:between w:val="nil"/>
        </w:pBdr>
        <w:ind w:left="720"/>
        <w:rPr>
          <w:rFonts w:ascii="Gill Sans" w:eastAsia="Gill Sans" w:hAnsi="Gill Sans" w:cs="Gill Sans"/>
        </w:rPr>
      </w:pPr>
      <w:sdt>
        <w:sdtPr>
          <w:tag w:val="goog_rdk_277"/>
          <w:id w:val="-1424645055"/>
          <w:showingPlcHdr/>
        </w:sdtPr>
        <w:sdtEndPr/>
        <w:sdtContent>
          <w:r w:rsidR="00F8454D">
            <w:t xml:space="preserve">     </w:t>
          </w:r>
        </w:sdtContent>
      </w:sdt>
    </w:p>
    <w:p w14:paraId="5CC9AD41"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008770C"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7645FB5" w14:textId="77777777" w:rsidR="002920FA" w:rsidRDefault="00350DFA" w:rsidP="002920F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2420445F" wp14:editId="0415A1B2">
            <wp:extent cx="6120130" cy="356171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budget.PNG"/>
                    <pic:cNvPicPr/>
                  </pic:nvPicPr>
                  <pic:blipFill>
                    <a:blip r:embed="rId232">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70099FB5" w14:textId="1B9024FD" w:rsidR="005037B3" w:rsidRDefault="002920FA" w:rsidP="002920FA">
      <w:pPr>
        <w:pStyle w:val="Caption"/>
        <w:jc w:val="center"/>
        <w:rPr>
          <w:rFonts w:ascii="Gill Sans" w:eastAsia="Gill Sans" w:hAnsi="Gill Sans" w:cs="Gill Sans"/>
          <w:color w:val="000000"/>
        </w:rPr>
      </w:pPr>
      <w:r>
        <w:t xml:space="preserve">Figure </w:t>
      </w:r>
      <w:r w:rsidR="00FC700A">
        <w:t>20.G.f</w:t>
      </w:r>
      <w:r>
        <w:t xml:space="preserve">- </w:t>
      </w:r>
      <w:r w:rsidRPr="0038478C">
        <w:t>Budgets</w:t>
      </w:r>
    </w:p>
    <w:p w14:paraId="3C40D1E0" w14:textId="66216746"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auto"/>
        </w:rPr>
      </w:pPr>
    </w:p>
    <w:p w14:paraId="1DC0403D"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sz w:val="28"/>
          <w:szCs w:val="28"/>
          <w:highlight w:val="white"/>
        </w:rPr>
      </w:pPr>
      <w:r>
        <w:rPr>
          <w:rFonts w:ascii="Gill Sans" w:eastAsia="Gill Sans" w:hAnsi="Gill Sans" w:cs="Gill Sans"/>
          <w:b/>
          <w:color w:val="000000"/>
          <w:sz w:val="28"/>
          <w:szCs w:val="28"/>
          <w:highlight w:val="white"/>
        </w:rPr>
        <w:t>Procurement Agent Lead Time</w:t>
      </w:r>
    </w:p>
    <w:p w14:paraId="736D3109"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74D735BC" w14:textId="200A6E23" w:rsidR="00EF1ED0" w:rsidRPr="008F6E1C" w:rsidRDefault="005037B3" w:rsidP="00EF1ED0">
      <w:pPr>
        <w:pBdr>
          <w:top w:val="nil"/>
          <w:left w:val="nil"/>
          <w:bottom w:val="nil"/>
          <w:right w:val="nil"/>
          <w:between w:val="nil"/>
        </w:pBdr>
        <w:spacing w:line="288" w:lineRule="auto"/>
        <w:rPr>
          <w:rFonts w:ascii="Gill Sans" w:eastAsia="Gill Sans" w:hAnsi="Gill Sans" w:cs="Gill Sans"/>
          <w:b/>
          <w:color w:val="000000"/>
        </w:rPr>
      </w:pPr>
      <w:r w:rsidRPr="002920FA">
        <w:rPr>
          <w:rFonts w:ascii="Gill Sans" w:eastAsia="Gill Sans" w:hAnsi="Gill Sans" w:cs="Gill Sans"/>
          <w:b/>
          <w:color w:val="000000"/>
        </w:rPr>
        <w:t>Purpose:</w:t>
      </w:r>
      <w:r>
        <w:rPr>
          <w:rFonts w:ascii="Gill Sans" w:eastAsia="Gill Sans" w:hAnsi="Gill Sans" w:cs="Gill Sans"/>
          <w:color w:val="000000"/>
        </w:rPr>
        <w:t xml:space="preserve"> to show the detailed lead times (in months) for all planning units, by procurement agent</w:t>
      </w:r>
      <w:r>
        <w:rPr>
          <w:rFonts w:ascii="Gill Sans" w:eastAsia="Gill Sans" w:hAnsi="Gill Sans" w:cs="Gill Sans"/>
          <w:b/>
          <w:color w:val="000000"/>
        </w:rPr>
        <w:t>.</w:t>
      </w:r>
      <w:r w:rsidR="00EF1ED0">
        <w:rPr>
          <w:rFonts w:ascii="Gill Sans" w:eastAsia="Gill Sans" w:hAnsi="Gill Sans" w:cs="Gill Sans"/>
          <w:b/>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EF1ED0" w:rsidRPr="008F6E1C">
        <w:rPr>
          <w:rFonts w:ascii="Gill Sans" w:eastAsia="Gill Sans" w:hAnsi="Gill Sans" w:cs="Gill Sans"/>
          <w:b/>
          <w:color w:val="000000"/>
        </w:rPr>
        <w:t>.</w:t>
      </w:r>
    </w:p>
    <w:p w14:paraId="59CAABDD" w14:textId="2DE44E4B" w:rsidR="005037B3" w:rsidRDefault="005037B3" w:rsidP="005037B3">
      <w:pPr>
        <w:keepNext/>
        <w:widowControl w:val="0"/>
        <w:pBdr>
          <w:top w:val="nil"/>
          <w:left w:val="nil"/>
          <w:bottom w:val="nil"/>
          <w:right w:val="nil"/>
          <w:between w:val="nil"/>
        </w:pBdr>
        <w:rPr>
          <w:rFonts w:ascii="Gill Sans" w:eastAsia="Gill Sans" w:hAnsi="Gill Sans" w:cs="Gill Sans"/>
          <w:b/>
          <w:color w:val="000000"/>
        </w:rPr>
      </w:pPr>
    </w:p>
    <w:p w14:paraId="4F301E64"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40ACBC2"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2D377465"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“Procurement Agent Lead Time”.</w:t>
      </w:r>
    </w:p>
    <w:p w14:paraId="437912E5"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Program, Planning Units, and Procurement Agents. </w:t>
      </w:r>
    </w:p>
    <w:p w14:paraId="16D6AA9E"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445C378E"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highlight w:val="white"/>
        </w:rPr>
      </w:pPr>
    </w:p>
    <w:p w14:paraId="20CC19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0F57892" w14:textId="77777777" w:rsidR="00350DFA" w:rsidRDefault="00350DFA" w:rsidP="00350DFA">
      <w:pPr>
        <w:pBdr>
          <w:top w:val="nil"/>
          <w:left w:val="nil"/>
          <w:bottom w:val="nil"/>
          <w:right w:val="nil"/>
          <w:between w:val="nil"/>
        </w:pBdr>
        <w:spacing w:line="288" w:lineRule="auto"/>
        <w:ind w:left="720"/>
        <w:rPr>
          <w:rFonts w:ascii="Gill Sans" w:eastAsia="Gill Sans" w:hAnsi="Gill Sans" w:cs="Gill Sans"/>
          <w:color w:val="000000"/>
          <w:sz w:val="18"/>
          <w:szCs w:val="18"/>
        </w:rPr>
      </w:pPr>
    </w:p>
    <w:p w14:paraId="0342226F" w14:textId="77777777" w:rsidR="002920FA" w:rsidRDefault="00350DFA" w:rsidP="002920FA">
      <w:pPr>
        <w:keepNext/>
        <w:pBdr>
          <w:top w:val="nil"/>
          <w:left w:val="nil"/>
          <w:bottom w:val="nil"/>
          <w:right w:val="nil"/>
          <w:between w:val="nil"/>
        </w:pBdr>
        <w:spacing w:line="288" w:lineRule="auto"/>
        <w:ind w:left="360"/>
        <w:jc w:val="center"/>
      </w:pPr>
      <w:r>
        <w:rPr>
          <w:rFonts w:ascii="Gill Sans" w:eastAsia="Gill Sans" w:hAnsi="Gill Sans" w:cs="Gill Sans"/>
          <w:noProof/>
          <w:color w:val="000000"/>
          <w:sz w:val="18"/>
          <w:szCs w:val="18"/>
          <w:lang w:eastAsia="en-US" w:bidi="ar-SA"/>
        </w:rPr>
        <w:lastRenderedPageBreak/>
        <w:drawing>
          <wp:inline distT="0" distB="0" distL="0" distR="0" wp14:anchorId="613AF8D8" wp14:editId="4CE8D14D">
            <wp:extent cx="6120130" cy="330073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rocurement agent lead times.PNG"/>
                    <pic:cNvPicPr/>
                  </pic:nvPicPr>
                  <pic:blipFill>
                    <a:blip r:embed="rId233">
                      <a:extLst>
                        <a:ext uri="{28A0092B-C50C-407E-A947-70E740481C1C}">
                          <a14:useLocalDpi xmlns:a14="http://schemas.microsoft.com/office/drawing/2010/main" val="0"/>
                        </a:ext>
                      </a:extLst>
                    </a:blip>
                    <a:stretch>
                      <a:fillRect/>
                    </a:stretch>
                  </pic:blipFill>
                  <pic:spPr>
                    <a:xfrm>
                      <a:off x="0" y="0"/>
                      <a:ext cx="6120130" cy="3300730"/>
                    </a:xfrm>
                    <a:prstGeom prst="rect">
                      <a:avLst/>
                    </a:prstGeom>
                  </pic:spPr>
                </pic:pic>
              </a:graphicData>
            </a:graphic>
          </wp:inline>
        </w:drawing>
      </w:r>
    </w:p>
    <w:p w14:paraId="05EA7AB3" w14:textId="740D16E5" w:rsidR="005037B3" w:rsidRDefault="002920FA" w:rsidP="002920FA">
      <w:pPr>
        <w:pStyle w:val="Caption"/>
        <w:jc w:val="center"/>
        <w:rPr>
          <w:rFonts w:ascii="Gill Sans" w:eastAsia="Gill Sans" w:hAnsi="Gill Sans" w:cs="Gill Sans"/>
          <w:color w:val="000000"/>
        </w:rPr>
      </w:pPr>
      <w:r>
        <w:t xml:space="preserve">Figure </w:t>
      </w:r>
      <w:r w:rsidR="00FC700A">
        <w:t>20.G.g</w:t>
      </w:r>
      <w:r>
        <w:t xml:space="preserve">- </w:t>
      </w:r>
      <w:r w:rsidRPr="004F7D3A">
        <w:t>Procurement Agent Lead Times</w:t>
      </w:r>
    </w:p>
    <w:p w14:paraId="0F71E26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070D77" w14:textId="77777777" w:rsidR="005037B3" w:rsidRDefault="005037B3" w:rsidP="00316914">
      <w:pPr>
        <w:widowControl w:val="0"/>
        <w:numPr>
          <w:ilvl w:val="0"/>
          <w:numId w:val="200"/>
        </w:numPr>
        <w:pBdr>
          <w:top w:val="nil"/>
          <w:left w:val="nil"/>
          <w:bottom w:val="nil"/>
          <w:right w:val="nil"/>
          <w:between w:val="nil"/>
        </w:pBdr>
        <w:rPr>
          <w:rFonts w:ascii="Gill Sans" w:eastAsia="Gill Sans" w:hAnsi="Gill Sans" w:cs="Gill Sans"/>
          <w:b/>
        </w:rPr>
      </w:pPr>
      <w:r>
        <w:rPr>
          <w:rFonts w:ascii="Gill Sans" w:eastAsia="Gill Sans" w:hAnsi="Gill Sans" w:cs="Gill Sans"/>
          <w:b/>
          <w:color w:val="000099"/>
          <w:sz w:val="28"/>
          <w:szCs w:val="28"/>
        </w:rPr>
        <w:t>Inventory Reports</w:t>
      </w:r>
    </w:p>
    <w:p w14:paraId="6B9DA57D" w14:textId="17C8A9CD" w:rsidR="00EF1ED0" w:rsidRPr="00EF1ED0" w:rsidRDefault="00EF1ED0" w:rsidP="00EF1ED0">
      <w:pPr>
        <w:pBdr>
          <w:top w:val="nil"/>
          <w:left w:val="nil"/>
          <w:bottom w:val="nil"/>
          <w:right w:val="nil"/>
          <w:between w:val="nil"/>
        </w:pBdr>
        <w:spacing w:line="288" w:lineRule="auto"/>
        <w:rPr>
          <w:rFonts w:ascii="Gill Sans" w:eastAsia="Gill Sans" w:hAnsi="Gill Sans" w:cs="Gill Sans"/>
          <w:b/>
          <w:color w:val="000000"/>
        </w:rPr>
      </w:pPr>
      <w:r w:rsidRPr="00EF1ED0">
        <w:rPr>
          <w:rFonts w:ascii="Gill Sans" w:eastAsia="Gill Sans" w:hAnsi="Gill Sans" w:cs="Gill Sans"/>
          <w:color w:val="000000"/>
        </w:rPr>
        <w:t>All the Inventory reports can be viewed by</w:t>
      </w:r>
      <w:r>
        <w:rPr>
          <w:rFonts w:ascii="Gill Sans" w:eastAsia="Gill Sans" w:hAnsi="Gill Sans" w:cs="Gill Sans"/>
          <w:b/>
          <w:color w:val="000000"/>
        </w:rPr>
        <w:t xml:space="preserve"> </w:t>
      </w:r>
      <w:r w:rsidRPr="00EF1ED0">
        <w:rPr>
          <w:rFonts w:ascii="Gill Sans" w:eastAsia="Gill Sans" w:hAnsi="Gill Sans" w:cs="Gill Sans"/>
          <w:b/>
          <w:color w:val="000000"/>
        </w:rPr>
        <w:t>Realm Admins, Program Admins, Guest Users</w:t>
      </w:r>
      <w:r w:rsidRPr="00EF1ED0">
        <w:rPr>
          <w:rFonts w:ascii="Gill Sans" w:eastAsia="Gill Sans" w:hAnsi="Gill Sans" w:cs="Gill Sans"/>
          <w:color w:val="000000"/>
        </w:rPr>
        <w:t xml:space="preserve"> and </w:t>
      </w:r>
      <w:r w:rsidRPr="00EF1ED0">
        <w:rPr>
          <w:rFonts w:ascii="Gill Sans" w:eastAsia="Gill Sans" w:hAnsi="Gill Sans" w:cs="Gill Sans"/>
          <w:b/>
          <w:color w:val="000000"/>
        </w:rPr>
        <w:t>Program Users</w:t>
      </w:r>
      <w:r>
        <w:rPr>
          <w:rFonts w:ascii="Gill Sans" w:eastAsia="Gill Sans" w:hAnsi="Gill Sans" w:cs="Gill Sans"/>
          <w:b/>
          <w:color w:val="000000"/>
        </w:rPr>
        <w:t>.</w:t>
      </w:r>
    </w:p>
    <w:p w14:paraId="6C9C60B9" w14:textId="4990D5AD" w:rsidR="005037B3" w:rsidRDefault="005037B3" w:rsidP="005037B3">
      <w:pPr>
        <w:pBdr>
          <w:top w:val="nil"/>
          <w:left w:val="nil"/>
          <w:bottom w:val="nil"/>
          <w:right w:val="nil"/>
          <w:between w:val="nil"/>
        </w:pBdr>
        <w:rPr>
          <w:rFonts w:ascii="Gill Sans" w:eastAsia="Gill Sans" w:hAnsi="Gill Sans" w:cs="Gill Sans"/>
          <w:color w:val="000000"/>
          <w:highlight w:val="yellow"/>
        </w:rPr>
      </w:pPr>
    </w:p>
    <w:p w14:paraId="463798E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Expiries</w:t>
      </w:r>
    </w:p>
    <w:p w14:paraId="5DF103B8" w14:textId="7C2E1DF9" w:rsidR="005037B3" w:rsidRPr="00A6148D" w:rsidRDefault="005037B3" w:rsidP="00A6148D">
      <w:pPr>
        <w:keepNext/>
        <w:widowControl w:val="0"/>
        <w:pBdr>
          <w:top w:val="nil"/>
          <w:left w:val="nil"/>
          <w:bottom w:val="nil"/>
          <w:right w:val="nil"/>
          <w:between w:val="nil"/>
        </w:pBdr>
        <w:rPr>
          <w:color w:val="auto"/>
        </w:rPr>
      </w:pPr>
    </w:p>
    <w:p w14:paraId="0228A01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provide planners with estimated quantities of planning units expiring in the future based on batch/shelf life</w:t>
      </w:r>
    </w:p>
    <w:p w14:paraId="6B92113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ABE8D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F93877A" w14:textId="77777777" w:rsidR="002920FA" w:rsidRDefault="00350DFA" w:rsidP="00E7155D">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1CBE6FE5" wp14:editId="1AB25430">
            <wp:extent cx="6120130" cy="167132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expiries.PNG"/>
                    <pic:cNvPicPr/>
                  </pic:nvPicPr>
                  <pic:blipFill>
                    <a:blip r:embed="rId234">
                      <a:extLst>
                        <a:ext uri="{28A0092B-C50C-407E-A947-70E740481C1C}">
                          <a14:useLocalDpi xmlns:a14="http://schemas.microsoft.com/office/drawing/2010/main" val="0"/>
                        </a:ext>
                      </a:extLst>
                    </a:blip>
                    <a:stretch>
                      <a:fillRect/>
                    </a:stretch>
                  </pic:blipFill>
                  <pic:spPr>
                    <a:xfrm>
                      <a:off x="0" y="0"/>
                      <a:ext cx="6120130" cy="1671320"/>
                    </a:xfrm>
                    <a:prstGeom prst="rect">
                      <a:avLst/>
                    </a:prstGeom>
                  </pic:spPr>
                </pic:pic>
              </a:graphicData>
            </a:graphic>
          </wp:inline>
        </w:drawing>
      </w:r>
    </w:p>
    <w:p w14:paraId="69A0D5E1" w14:textId="614E7882" w:rsidR="005037B3" w:rsidRDefault="002920FA" w:rsidP="002920FA">
      <w:pPr>
        <w:pStyle w:val="Caption"/>
        <w:jc w:val="center"/>
        <w:rPr>
          <w:rFonts w:ascii="Gill Sans" w:eastAsia="Gill Sans" w:hAnsi="Gill Sans" w:cs="Gill Sans"/>
          <w:color w:val="000000"/>
        </w:rPr>
      </w:pPr>
      <w:r>
        <w:t xml:space="preserve">Figure </w:t>
      </w:r>
      <w:r w:rsidR="00FC700A">
        <w:t>20.H.a</w:t>
      </w:r>
      <w:r>
        <w:t xml:space="preserve">- </w:t>
      </w:r>
      <w:r w:rsidRPr="00944DD2">
        <w:t>Expiries</w:t>
      </w:r>
    </w:p>
    <w:p w14:paraId="5A3A0D53"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01E1B46"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1E08F20C"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Click on “Expiries” and the above screen will be displayed.</w:t>
      </w:r>
    </w:p>
    <w:p w14:paraId="583A70E1"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and Version.</w:t>
      </w:r>
    </w:p>
    <w:p w14:paraId="55094AA5"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display Planning Unit, Quantity, Batch number and Expiry Date according to the Program.</w:t>
      </w:r>
    </w:p>
    <w:p w14:paraId="60816CCA"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Expired Inventory refers to inventory that is at the end of its product life cycle. </w:t>
      </w:r>
    </w:p>
    <w:p w14:paraId="60375AD8"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inventory has not been sold or used for a long period of time and is not expected to be sold in the future.</w:t>
      </w:r>
    </w:p>
    <w:p w14:paraId="4203FAB3" w14:textId="30EF4BAB" w:rsidR="005037B3" w:rsidRPr="002920FA"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w:t>
      </w:r>
    </w:p>
    <w:p w14:paraId="64272734" w14:textId="0878AFC3" w:rsidR="005037B3" w:rsidRDefault="005037B3" w:rsidP="005037B3">
      <w:pPr>
        <w:pBdr>
          <w:top w:val="nil"/>
          <w:left w:val="nil"/>
          <w:bottom w:val="nil"/>
          <w:right w:val="nil"/>
          <w:between w:val="nil"/>
        </w:pBdr>
        <w:rPr>
          <w:rFonts w:ascii="Gill Sans" w:eastAsia="Gill Sans" w:hAnsi="Gill Sans" w:cs="Gill Sans"/>
          <w:color w:val="000000"/>
        </w:rPr>
      </w:pPr>
    </w:p>
    <w:p w14:paraId="4D17E5E8"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Cost of Inventory</w:t>
      </w:r>
    </w:p>
    <w:p w14:paraId="28DBE454"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r>
        <w:rPr>
          <w:rFonts w:ascii="Gill Sans" w:eastAsia="Gill Sans" w:hAnsi="Gill Sans" w:cs="Gill Sans"/>
          <w:b/>
          <w:color w:val="000000"/>
          <w:highlight w:val="white"/>
        </w:rPr>
        <w:t xml:space="preserve"> </w:t>
      </w:r>
    </w:p>
    <w:p w14:paraId="16D32556" w14:textId="77777777" w:rsidR="005037B3" w:rsidRDefault="005037B3" w:rsidP="005037B3">
      <w:pPr>
        <w:pBdr>
          <w:top w:val="nil"/>
          <w:left w:val="nil"/>
          <w:bottom w:val="nil"/>
          <w:right w:val="nil"/>
          <w:between w:val="nil"/>
        </w:pBdr>
        <w:rPr>
          <w:rFonts w:ascii="Gill Sans" w:eastAsia="Gill Sans" w:hAnsi="Gill Sans" w:cs="Gill Sans"/>
          <w:color w:val="000000"/>
        </w:rPr>
      </w:pPr>
      <w:r w:rsidRPr="002920FA">
        <w:rPr>
          <w:rFonts w:ascii="Gill Sans" w:eastAsia="Gill Sans" w:hAnsi="Gill Sans" w:cs="Gill Sans"/>
          <w:b/>
          <w:color w:val="000000"/>
        </w:rPr>
        <w:t>Purpose</w:t>
      </w:r>
      <w:r>
        <w:rPr>
          <w:rFonts w:ascii="Gill Sans" w:eastAsia="Gill Sans" w:hAnsi="Gill Sans" w:cs="Gill Sans"/>
          <w:color w:val="000000"/>
        </w:rPr>
        <w:t>: for a selected month, provides an estimated cost of inventory based on actual or projected stock on hand and the planning unit catalog price.</w:t>
      </w:r>
    </w:p>
    <w:p w14:paraId="3D4C1E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C32289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73F15AF" w14:textId="77777777" w:rsidR="002920FA" w:rsidRDefault="00350DFA" w:rsidP="00E7155D">
      <w:pPr>
        <w:keepNext/>
        <w:pBdr>
          <w:top w:val="nil"/>
          <w:left w:val="nil"/>
          <w:bottom w:val="nil"/>
          <w:right w:val="nil"/>
          <w:between w:val="nil"/>
        </w:pBdr>
        <w:spacing w:line="288" w:lineRule="auto"/>
        <w:jc w:val="center"/>
      </w:pPr>
      <w:r>
        <w:rPr>
          <w:rFonts w:ascii="Gill Sans" w:eastAsia="Gill Sans" w:hAnsi="Gill Sans" w:cs="Gill Sans"/>
          <w:noProof/>
          <w:color w:val="000000"/>
          <w:sz w:val="18"/>
          <w:szCs w:val="18"/>
          <w:lang w:eastAsia="en-US" w:bidi="ar-SA"/>
        </w:rPr>
        <w:drawing>
          <wp:inline distT="0" distB="0" distL="0" distR="0" wp14:anchorId="7264949B" wp14:editId="48893169">
            <wp:extent cx="5940127" cy="167640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cost of inventory.PNG"/>
                    <pic:cNvPicPr/>
                  </pic:nvPicPr>
                  <pic:blipFill>
                    <a:blip r:embed="rId235">
                      <a:extLst>
                        <a:ext uri="{28A0092B-C50C-407E-A947-70E740481C1C}">
                          <a14:useLocalDpi xmlns:a14="http://schemas.microsoft.com/office/drawing/2010/main" val="0"/>
                        </a:ext>
                      </a:extLst>
                    </a:blip>
                    <a:stretch>
                      <a:fillRect/>
                    </a:stretch>
                  </pic:blipFill>
                  <pic:spPr>
                    <a:xfrm>
                      <a:off x="0" y="0"/>
                      <a:ext cx="5968674" cy="1684456"/>
                    </a:xfrm>
                    <a:prstGeom prst="rect">
                      <a:avLst/>
                    </a:prstGeom>
                  </pic:spPr>
                </pic:pic>
              </a:graphicData>
            </a:graphic>
          </wp:inline>
        </w:drawing>
      </w:r>
    </w:p>
    <w:p w14:paraId="209EDDFD" w14:textId="05D7D735" w:rsidR="005037B3" w:rsidRDefault="002920FA" w:rsidP="002920FA">
      <w:pPr>
        <w:pStyle w:val="Caption"/>
        <w:jc w:val="center"/>
        <w:rPr>
          <w:rFonts w:ascii="Gill Sans" w:eastAsia="Gill Sans" w:hAnsi="Gill Sans" w:cs="Gill Sans"/>
          <w:color w:val="000000"/>
        </w:rPr>
      </w:pPr>
      <w:r>
        <w:t xml:space="preserve">Figure </w:t>
      </w:r>
      <w:r w:rsidR="00FC700A">
        <w:t>20.H.b</w:t>
      </w:r>
      <w:r>
        <w:t xml:space="preserve">- </w:t>
      </w:r>
      <w:r w:rsidRPr="007D20C3">
        <w:t>Cost of Inventory</w:t>
      </w:r>
    </w:p>
    <w:p w14:paraId="09B6E531"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88337B5"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6CFCE95A"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“Cost of Inventory” and the above screen will be displayed.</w:t>
      </w:r>
    </w:p>
    <w:p w14:paraId="3D91104A"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available stock for particular months i.e. the closing balance.</w:t>
      </w:r>
    </w:p>
    <w:p w14:paraId="012AC49F"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shows the cost and price of that planning unit as long as there is a catalog price for the planning unit. </w:t>
      </w:r>
    </w:p>
    <w:p w14:paraId="60C5C42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0C270773" wp14:editId="2F102D44">
            <wp:extent cx="4400550" cy="1085850"/>
            <wp:effectExtent l="0" t="0" r="0" b="0"/>
            <wp:docPr id="88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6"/>
                    <a:srcRect/>
                    <a:stretch>
                      <a:fillRect/>
                    </a:stretch>
                  </pic:blipFill>
                  <pic:spPr>
                    <a:xfrm>
                      <a:off x="0" y="0"/>
                      <a:ext cx="4400550" cy="1085850"/>
                    </a:xfrm>
                    <a:prstGeom prst="rect">
                      <a:avLst/>
                    </a:prstGeom>
                    <a:ln/>
                  </pic:spPr>
                </pic:pic>
              </a:graphicData>
            </a:graphic>
          </wp:inline>
        </w:drawing>
      </w:r>
    </w:p>
    <w:p w14:paraId="1E02F572"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According to the above formula the cost is calculated.</w:t>
      </w:r>
    </w:p>
    <w:p w14:paraId="728EDD38"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Refer to the formulae section on the top right corner.</w:t>
      </w:r>
    </w:p>
    <w:p w14:paraId="6DC9A022"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6B111CA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862172" w14:textId="77777777" w:rsidR="005037B3" w:rsidRDefault="005037B3" w:rsidP="005037B3">
      <w:pPr>
        <w:pBdr>
          <w:top w:val="nil"/>
          <w:left w:val="nil"/>
          <w:bottom w:val="nil"/>
          <w:right w:val="nil"/>
          <w:between w:val="nil"/>
        </w:pBdr>
        <w:rPr>
          <w:rFonts w:ascii="Gill Sans" w:eastAsia="Gill Sans" w:hAnsi="Gill Sans" w:cs="Gill Sans"/>
        </w:rPr>
      </w:pPr>
    </w:p>
    <w:p w14:paraId="56BDCAFC" w14:textId="77777777" w:rsidR="005037B3" w:rsidRDefault="005037B3" w:rsidP="005037B3">
      <w:pPr>
        <w:pBdr>
          <w:top w:val="nil"/>
          <w:left w:val="nil"/>
          <w:bottom w:val="nil"/>
          <w:right w:val="nil"/>
          <w:between w:val="nil"/>
        </w:pBdr>
        <w:rPr>
          <w:rFonts w:ascii="Gill Sans" w:eastAsia="Gill Sans" w:hAnsi="Gill Sans" w:cs="Gill Sans"/>
        </w:rPr>
      </w:pPr>
    </w:p>
    <w:p w14:paraId="4A2104B5" w14:textId="77777777" w:rsidR="005037B3" w:rsidRDefault="005037B3" w:rsidP="005037B3">
      <w:pPr>
        <w:pBdr>
          <w:top w:val="nil"/>
          <w:left w:val="nil"/>
          <w:bottom w:val="nil"/>
          <w:right w:val="nil"/>
          <w:between w:val="nil"/>
        </w:pBdr>
        <w:rPr>
          <w:rFonts w:ascii="Gill Sans" w:eastAsia="Gill Sans" w:hAnsi="Gill Sans" w:cs="Gill Sans"/>
        </w:rPr>
      </w:pPr>
    </w:p>
    <w:p w14:paraId="6FBE6174"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lastRenderedPageBreak/>
        <w:t>Inventory Turns</w:t>
      </w:r>
    </w:p>
    <w:p w14:paraId="75AD86D7"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rPr>
      </w:pPr>
    </w:p>
    <w:p w14:paraId="1D1ACEEF" w14:textId="2C991604" w:rsidR="005037B3" w:rsidRPr="00A6148D" w:rsidRDefault="00CA3956" w:rsidP="005037B3">
      <w:pPr>
        <w:pBdr>
          <w:top w:val="nil"/>
          <w:left w:val="nil"/>
          <w:bottom w:val="nil"/>
          <w:right w:val="nil"/>
          <w:between w:val="nil"/>
        </w:pBdr>
        <w:rPr>
          <w:rFonts w:ascii="Gill Sans" w:eastAsia="Gill Sans" w:hAnsi="Gill Sans" w:cs="Gill Sans"/>
          <w:color w:val="000000"/>
        </w:rPr>
      </w:pPr>
      <w:sdt>
        <w:sdtPr>
          <w:tag w:val="goog_rdk_281"/>
          <w:id w:val="1624878991"/>
        </w:sdtPr>
        <w:sdtEndPr/>
        <w:sdtContent>
          <w:r w:rsidR="005037B3" w:rsidRPr="00A6148D">
            <w:rPr>
              <w:rFonts w:ascii="Gill Sans" w:eastAsia="Gill Sans" w:hAnsi="Gill Sans" w:cs="Gill Sans"/>
              <w:color w:val="000000"/>
            </w:rPr>
            <w:t>Purpose: to show the number of inventory turns per planning unit during a particular time period.</w:t>
          </w:r>
        </w:sdtContent>
      </w:sdt>
      <w:r w:rsidR="005037B3">
        <w:rPr>
          <w:rFonts w:ascii="Gill Sans" w:eastAsia="Gill Sans" w:hAnsi="Gill Sans" w:cs="Gill Sans"/>
          <w:color w:val="000000"/>
        </w:rPr>
        <w:t xml:space="preserve"> Inventory turns are a way to measure the velocity of the supply plans. Inventory turnover is a key statistic often used to signal supply chain management effectiveness. Generally, higher turns mean a healthier supply chain – products are moving downstream and being replaced by fresh </w:t>
      </w:r>
      <w:r w:rsidR="005037B3">
        <w:rPr>
          <w:rFonts w:ascii="Gill Sans" w:eastAsia="Gill Sans" w:hAnsi="Gill Sans" w:cs="Gill Sans"/>
        </w:rPr>
        <w:t>products</w:t>
      </w:r>
      <w:r w:rsidR="005037B3">
        <w:rPr>
          <w:rFonts w:ascii="Gill Sans" w:eastAsia="Gill Sans" w:hAnsi="Gill Sans" w:cs="Gill Sans"/>
          <w:color w:val="000000"/>
        </w:rPr>
        <w:t xml:space="preserve"> more frequently.</w:t>
      </w:r>
      <w:sdt>
        <w:sdtPr>
          <w:tag w:val="goog_rdk_282"/>
          <w:id w:val="1528211475"/>
          <w:showingPlcHdr/>
        </w:sdtPr>
        <w:sdtEndPr/>
        <w:sdtContent>
          <w:r w:rsidR="00BC61D9">
            <w:t xml:space="preserve">     </w:t>
          </w:r>
        </w:sdtContent>
      </w:sdt>
    </w:p>
    <w:p w14:paraId="6596AF28" w14:textId="77777777" w:rsidR="002920FA" w:rsidRDefault="00350DFA" w:rsidP="00E7155D">
      <w:pPr>
        <w:keepNext/>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3D0691D1" wp14:editId="1AA568CA">
            <wp:extent cx="6120130" cy="180530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nventory turns.PNG"/>
                    <pic:cNvPicPr/>
                  </pic:nvPicPr>
                  <pic:blipFill>
                    <a:blip r:embed="rId237">
                      <a:extLst>
                        <a:ext uri="{28A0092B-C50C-407E-A947-70E740481C1C}">
                          <a14:useLocalDpi xmlns:a14="http://schemas.microsoft.com/office/drawing/2010/main" val="0"/>
                        </a:ext>
                      </a:extLst>
                    </a:blip>
                    <a:stretch>
                      <a:fillRect/>
                    </a:stretch>
                  </pic:blipFill>
                  <pic:spPr>
                    <a:xfrm>
                      <a:off x="0" y="0"/>
                      <a:ext cx="6120130" cy="1805305"/>
                    </a:xfrm>
                    <a:prstGeom prst="rect">
                      <a:avLst/>
                    </a:prstGeom>
                  </pic:spPr>
                </pic:pic>
              </a:graphicData>
            </a:graphic>
          </wp:inline>
        </w:drawing>
      </w:r>
    </w:p>
    <w:p w14:paraId="7E99F344" w14:textId="379555A1" w:rsidR="005037B3" w:rsidRPr="002920FA" w:rsidRDefault="002920FA" w:rsidP="002920FA">
      <w:pPr>
        <w:pStyle w:val="Caption"/>
        <w:jc w:val="center"/>
        <w:rPr>
          <w:rFonts w:ascii="Gill Sans" w:eastAsia="Gill Sans" w:hAnsi="Gill Sans" w:cs="Gill Sans"/>
          <w:b/>
          <w:color w:val="000000"/>
        </w:rPr>
      </w:pPr>
      <w:r>
        <w:t xml:space="preserve">Figure </w:t>
      </w:r>
      <w:r w:rsidR="00FC700A">
        <w:t>20.H.c</w:t>
      </w:r>
      <w:r>
        <w:t xml:space="preserve">- </w:t>
      </w:r>
      <w:r w:rsidRPr="00034A8D">
        <w:t>Inventory Turns</w:t>
      </w:r>
      <w:r w:rsidR="005037B3">
        <w:rPr>
          <w:rFonts w:ascii="Gill Sans" w:eastAsia="Gill Sans" w:hAnsi="Gill Sans" w:cs="Gill Sans"/>
          <w:color w:val="000000"/>
        </w:rPr>
        <w:t xml:space="preserve"> </w:t>
      </w:r>
    </w:p>
    <w:p w14:paraId="73167CB3"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0BAC8C0"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58B452FA"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“Inventory Turn” and the above screen will be displayed.</w:t>
      </w:r>
    </w:p>
    <w:p w14:paraId="18E029DF"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Program and Version. </w:t>
      </w:r>
    </w:p>
    <w:p w14:paraId="6AB31CD0"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 xml:space="preserve">Inventory Counts </w:t>
      </w:r>
      <w:r>
        <w:rPr>
          <w:rFonts w:ascii="Gill Sans" w:eastAsia="Gill Sans" w:hAnsi="Gill Sans" w:cs="Gill Sans"/>
          <w:color w:val="000000"/>
        </w:rPr>
        <w:t>for that particular month are shown.</w:t>
      </w:r>
    </w:p>
    <w:p w14:paraId="7465385E"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shows the actual stock is available with the user and how much has been consumed.</w:t>
      </w:r>
    </w:p>
    <w:p w14:paraId="6A30620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5D27D46B" wp14:editId="56B1D41D">
            <wp:extent cx="5038725" cy="1171575"/>
            <wp:effectExtent l="0" t="0" r="0" b="0"/>
            <wp:docPr id="89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8"/>
                    <a:srcRect/>
                    <a:stretch>
                      <a:fillRect/>
                    </a:stretch>
                  </pic:blipFill>
                  <pic:spPr>
                    <a:xfrm>
                      <a:off x="0" y="0"/>
                      <a:ext cx="5038725" cy="1171575"/>
                    </a:xfrm>
                    <a:prstGeom prst="rect">
                      <a:avLst/>
                    </a:prstGeom>
                    <a:ln/>
                  </pic:spPr>
                </pic:pic>
              </a:graphicData>
            </a:graphic>
          </wp:inline>
        </w:drawing>
      </w:r>
    </w:p>
    <w:p w14:paraId="5D2ED9A6"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is calculated by using the given formula. </w:t>
      </w:r>
    </w:p>
    <w:p w14:paraId="6960AD56"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7AC6F3DC" w14:textId="4C48FE39" w:rsidR="005037B3" w:rsidRDefault="005037B3" w:rsidP="005037B3">
      <w:pPr>
        <w:pBdr>
          <w:top w:val="nil"/>
          <w:left w:val="nil"/>
          <w:bottom w:val="nil"/>
          <w:right w:val="nil"/>
          <w:between w:val="nil"/>
        </w:pBdr>
        <w:rPr>
          <w:rFonts w:ascii="Gill Sans" w:eastAsia="Gill Sans" w:hAnsi="Gill Sans" w:cs="Gill Sans"/>
          <w:color w:val="000000"/>
        </w:rPr>
      </w:pPr>
    </w:p>
    <w:p w14:paraId="3D86310A"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Stock Adjustment</w:t>
      </w:r>
    </w:p>
    <w:p w14:paraId="601418A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7E03D96C" w14:textId="79B0B4AE" w:rsidR="005037B3" w:rsidRPr="00A6148D" w:rsidRDefault="005037B3" w:rsidP="005037B3">
      <w:pPr>
        <w:pBdr>
          <w:top w:val="nil"/>
          <w:left w:val="nil"/>
          <w:bottom w:val="nil"/>
          <w:right w:val="nil"/>
          <w:between w:val="nil"/>
        </w:pBdr>
        <w:rPr>
          <w:rFonts w:ascii="Gill Sans" w:eastAsia="Gill Sans" w:hAnsi="Gill Sans" w:cs="Gill Sans"/>
          <w:color w:val="000000"/>
        </w:rPr>
      </w:pPr>
      <w:r w:rsidRPr="00FC700A">
        <w:rPr>
          <w:rFonts w:ascii="Gill Sans" w:eastAsia="Gill Sans" w:hAnsi="Gill Sans" w:cs="Gill Sans"/>
          <w:b/>
          <w:color w:val="000000"/>
        </w:rPr>
        <w:t>Purpose:</w:t>
      </w:r>
      <w:r w:rsidRPr="00A6148D">
        <w:rPr>
          <w:rFonts w:ascii="Gill Sans" w:eastAsia="Gill Sans" w:hAnsi="Gill Sans" w:cs="Gill Sans"/>
          <w:color w:val="000000"/>
        </w:rPr>
        <w:t xml:space="preserve"> to show a list of all the manually entered stock adjustments in a program.</w:t>
      </w:r>
      <w:r>
        <w:rPr>
          <w:rFonts w:ascii="Gill Sans" w:eastAsia="Gill Sans" w:hAnsi="Gill Sans" w:cs="Gill Sans"/>
          <w:color w:val="000000"/>
        </w:rPr>
        <w:t xml:space="preserve"> Note: automatically calculated adjustments will not display on this report.</w:t>
      </w:r>
      <w:sdt>
        <w:sdtPr>
          <w:tag w:val="goog_rdk_285"/>
          <w:id w:val="250476093"/>
          <w:showingPlcHdr/>
        </w:sdtPr>
        <w:sdtEndPr/>
        <w:sdtContent>
          <w:r w:rsidR="00350DFA">
            <w:t xml:space="preserve">     </w:t>
          </w:r>
        </w:sdtContent>
      </w:sdt>
    </w:p>
    <w:p w14:paraId="74B8FAFE"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39C5B75" w14:textId="77777777" w:rsidR="002920FA" w:rsidRDefault="00350DFA" w:rsidP="00E7155D">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0" distB="0" distL="0" distR="0" wp14:anchorId="4FC5585A" wp14:editId="7F23485A">
            <wp:extent cx="6120130" cy="313436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stock adjustment.PNG"/>
                    <pic:cNvPicPr/>
                  </pic:nvPicPr>
                  <pic:blipFill>
                    <a:blip r:embed="rId239">
                      <a:extLst>
                        <a:ext uri="{28A0092B-C50C-407E-A947-70E740481C1C}">
                          <a14:useLocalDpi xmlns:a14="http://schemas.microsoft.com/office/drawing/2010/main" val="0"/>
                        </a:ext>
                      </a:extLst>
                    </a:blip>
                    <a:stretch>
                      <a:fillRect/>
                    </a:stretch>
                  </pic:blipFill>
                  <pic:spPr>
                    <a:xfrm>
                      <a:off x="0" y="0"/>
                      <a:ext cx="6120130" cy="3134360"/>
                    </a:xfrm>
                    <a:prstGeom prst="rect">
                      <a:avLst/>
                    </a:prstGeom>
                  </pic:spPr>
                </pic:pic>
              </a:graphicData>
            </a:graphic>
          </wp:inline>
        </w:drawing>
      </w:r>
    </w:p>
    <w:p w14:paraId="5095979B" w14:textId="49E5D936" w:rsidR="005037B3" w:rsidRPr="002920FA" w:rsidRDefault="002920FA" w:rsidP="002920FA">
      <w:pPr>
        <w:pStyle w:val="Caption"/>
        <w:jc w:val="center"/>
        <w:rPr>
          <w:rFonts w:ascii="Gill Sans" w:eastAsia="Gill Sans" w:hAnsi="Gill Sans" w:cs="Gill Sans"/>
          <w:b/>
          <w:color w:val="000000"/>
        </w:rPr>
      </w:pPr>
      <w:r>
        <w:t xml:space="preserve">Figure </w:t>
      </w:r>
      <w:r w:rsidR="00FC700A">
        <w:t>20.H.d</w:t>
      </w:r>
      <w:r>
        <w:t xml:space="preserve">- </w:t>
      </w:r>
      <w:r w:rsidRPr="00034247">
        <w:t>Stock Adjustment</w:t>
      </w:r>
    </w:p>
    <w:p w14:paraId="15E5F3F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1CC4E33"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05E0D8B7"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“Stock Adjustments” and the above screen will be displayed.</w:t>
      </w:r>
    </w:p>
    <w:p w14:paraId="1DE6A45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Version to view the report.</w:t>
      </w:r>
    </w:p>
    <w:p w14:paraId="343AAE57" w14:textId="2C48B1D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For the selected planning </w:t>
      </w:r>
      <w:r w:rsidR="00A6148D">
        <w:rPr>
          <w:rFonts w:ascii="Gill Sans" w:eastAsia="Gill Sans" w:hAnsi="Gill Sans" w:cs="Gill Sans"/>
          <w:color w:val="000000"/>
        </w:rPr>
        <w:t>unit,</w:t>
      </w:r>
      <w:r>
        <w:rPr>
          <w:rFonts w:ascii="Gill Sans" w:eastAsia="Gill Sans" w:hAnsi="Gill Sans" w:cs="Gill Sans"/>
          <w:color w:val="000000"/>
        </w:rPr>
        <w:t xml:space="preserve"> the amount of stock adjustment that has been done in that month will be shown.</w:t>
      </w:r>
    </w:p>
    <w:p w14:paraId="4A3EFD3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only shows stock adjustment for the particular planning unit.</w:t>
      </w:r>
    </w:p>
    <w:p w14:paraId="6D844CD7"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0784C09B"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32"/>
          <w:szCs w:val="32"/>
        </w:rPr>
      </w:pPr>
    </w:p>
    <w:p w14:paraId="0ADDAE6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Warehouse Capacity - By Program</w:t>
      </w:r>
    </w:p>
    <w:p w14:paraId="7577C8A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sdt>
      <w:sdtPr>
        <w:tag w:val="goog_rdk_288"/>
        <w:id w:val="-1434115058"/>
      </w:sdtPr>
      <w:sdtEndPr/>
      <w:sdtContent>
        <w:p w14:paraId="0F59B3D2" w14:textId="77777777" w:rsidR="005037B3" w:rsidRPr="00A6148D" w:rsidRDefault="00CA3956" w:rsidP="005037B3">
          <w:pPr>
            <w:pBdr>
              <w:top w:val="nil"/>
              <w:left w:val="nil"/>
              <w:bottom w:val="nil"/>
              <w:right w:val="nil"/>
              <w:between w:val="nil"/>
            </w:pBdr>
            <w:rPr>
              <w:rFonts w:ascii="Gill Sans" w:eastAsia="Gill Sans" w:hAnsi="Gill Sans" w:cs="Gill Sans"/>
              <w:color w:val="000000"/>
            </w:rPr>
          </w:pPr>
          <w:sdt>
            <w:sdtPr>
              <w:tag w:val="goog_rdk_287"/>
              <w:id w:val="1879901911"/>
            </w:sdtPr>
            <w:sdtEndPr/>
            <w:sdtContent>
              <w:r w:rsidR="005037B3" w:rsidRPr="00A6148D">
                <w:rPr>
                  <w:rFonts w:ascii="Gill Sans" w:eastAsia="Gill Sans" w:hAnsi="Gill Sans" w:cs="Gill Sans"/>
                  <w:color w:val="000000"/>
                </w:rPr>
                <w:t>Purpose: displays the volume (in cubic meters) of all regions within a country (if a user enters such information upon setting up a program.</w:t>
              </w:r>
            </w:sdtContent>
          </w:sdt>
        </w:p>
      </w:sdtContent>
    </w:sdt>
    <w:p w14:paraId="7F542A38" w14:textId="11F1B119" w:rsidR="005037B3" w:rsidRPr="00A6148D" w:rsidRDefault="005037B3" w:rsidP="00A6148D">
      <w:pPr>
        <w:pBdr>
          <w:top w:val="nil"/>
          <w:left w:val="nil"/>
          <w:bottom w:val="nil"/>
          <w:right w:val="nil"/>
          <w:between w:val="nil"/>
        </w:pBdr>
        <w:rPr>
          <w:color w:val="auto"/>
        </w:rPr>
      </w:pPr>
    </w:p>
    <w:p w14:paraId="4BBB4CD2" w14:textId="77777777" w:rsidR="002920FA" w:rsidRDefault="009B6953" w:rsidP="002920FA">
      <w:pPr>
        <w:keepNext/>
        <w:pBdr>
          <w:top w:val="nil"/>
          <w:left w:val="nil"/>
          <w:bottom w:val="nil"/>
          <w:right w:val="nil"/>
          <w:between w:val="nil"/>
        </w:pBdr>
        <w:jc w:val="center"/>
      </w:pPr>
      <w:r>
        <w:rPr>
          <w:noProof/>
          <w:lang w:eastAsia="en-US" w:bidi="ar-SA"/>
        </w:rPr>
        <w:drawing>
          <wp:inline distT="0" distB="0" distL="0" distR="0" wp14:anchorId="48B18565" wp14:editId="079BB383">
            <wp:extent cx="6091408" cy="16859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5107" t="15890" r="949" b="49443"/>
                    <a:stretch/>
                  </pic:blipFill>
                  <pic:spPr bwMode="auto">
                    <a:xfrm>
                      <a:off x="0" y="0"/>
                      <a:ext cx="6092155" cy="1686132"/>
                    </a:xfrm>
                    <a:prstGeom prst="rect">
                      <a:avLst/>
                    </a:prstGeom>
                    <a:ln>
                      <a:noFill/>
                    </a:ln>
                    <a:extLst>
                      <a:ext uri="{53640926-AAD7-44D8-BBD7-CCE9431645EC}">
                        <a14:shadowObscured xmlns:a14="http://schemas.microsoft.com/office/drawing/2010/main"/>
                      </a:ext>
                    </a:extLst>
                  </pic:spPr>
                </pic:pic>
              </a:graphicData>
            </a:graphic>
          </wp:inline>
        </w:drawing>
      </w:r>
    </w:p>
    <w:p w14:paraId="1B5EB4A7" w14:textId="64784C74" w:rsidR="005037B3" w:rsidRPr="002920FA" w:rsidRDefault="002920FA" w:rsidP="002920FA">
      <w:pPr>
        <w:pStyle w:val="Caption"/>
        <w:jc w:val="center"/>
        <w:rPr>
          <w:rFonts w:ascii="Gill Sans" w:eastAsia="Gill Sans" w:hAnsi="Gill Sans" w:cs="Gill Sans"/>
          <w:b/>
          <w:color w:val="000000"/>
        </w:rPr>
      </w:pPr>
      <w:r>
        <w:t xml:space="preserve">Figure </w:t>
      </w:r>
      <w:r w:rsidR="00FC700A">
        <w:t>20.H.e</w:t>
      </w:r>
      <w:r>
        <w:t xml:space="preserve">- </w:t>
      </w:r>
      <w:r w:rsidRPr="00177426">
        <w:t>Warehouse Capacity</w:t>
      </w:r>
    </w:p>
    <w:p w14:paraId="1B451920"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Go to “Reports” in the sidebar menu.</w:t>
      </w:r>
    </w:p>
    <w:p w14:paraId="44E1ABC7"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2087D241"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“Warehouse Capacity” and the above screen will be displayed.</w:t>
      </w:r>
    </w:p>
    <w:p w14:paraId="1599BCBE" w14:textId="0B368F8F"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check the Warehouse capacity, select the country and program. The </w:t>
      </w:r>
      <w:r w:rsidR="00A6148D">
        <w:rPr>
          <w:rFonts w:ascii="Gill Sans" w:eastAsia="Gill Sans" w:hAnsi="Gill Sans" w:cs="Gill Sans"/>
          <w:color w:val="000000"/>
        </w:rPr>
        <w:t>associated data</w:t>
      </w:r>
      <w:r>
        <w:rPr>
          <w:rFonts w:ascii="Gill Sans" w:eastAsia="Gill Sans" w:hAnsi="Gill Sans" w:cs="Gill Sans"/>
          <w:color w:val="000000"/>
        </w:rPr>
        <w:t xml:space="preserve"> will be displayed.</w:t>
      </w:r>
    </w:p>
    <w:p w14:paraId="45EA702F"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All programs that are being executed for the relevant regions are shown in this report.  </w:t>
      </w:r>
    </w:p>
    <w:p w14:paraId="4DDE8687"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the Capacity CBM for the selected program in the region.</w:t>
      </w:r>
    </w:p>
    <w:p w14:paraId="6CDBBF82"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selected country has no region, it will show as National.</w:t>
      </w:r>
    </w:p>
    <w:p w14:paraId="454ECF98"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7B7ECD50" w14:textId="77777777" w:rsidR="005037B3" w:rsidRDefault="005037B3" w:rsidP="005037B3">
      <w:pPr>
        <w:pBdr>
          <w:top w:val="nil"/>
          <w:left w:val="nil"/>
          <w:bottom w:val="nil"/>
          <w:right w:val="nil"/>
          <w:between w:val="nil"/>
        </w:pBdr>
        <w:rPr>
          <w:rFonts w:ascii="Gill Sans" w:eastAsia="Gill Sans" w:hAnsi="Gill Sans" w:cs="Gill Sans"/>
          <w:color w:val="000000"/>
          <w:sz w:val="32"/>
          <w:szCs w:val="32"/>
        </w:rPr>
      </w:pPr>
    </w:p>
    <w:p w14:paraId="4A9760C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Warehouse Capacity - By Country</w:t>
      </w:r>
    </w:p>
    <w:p w14:paraId="2C67E57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8DBE5A5" w14:textId="4B9E362E" w:rsidR="005037B3" w:rsidRPr="00A6148D" w:rsidRDefault="005037B3" w:rsidP="00A6148D">
      <w:pPr>
        <w:pBdr>
          <w:top w:val="nil"/>
          <w:left w:val="nil"/>
          <w:bottom w:val="nil"/>
          <w:right w:val="nil"/>
          <w:between w:val="nil"/>
        </w:pBdr>
        <w:rPr>
          <w:rFonts w:ascii="Gill Sans" w:eastAsia="Gill Sans" w:hAnsi="Gill Sans" w:cs="Gill Sans"/>
          <w:color w:val="auto"/>
        </w:rPr>
      </w:pPr>
      <w:r w:rsidRPr="00A6148D">
        <w:rPr>
          <w:rFonts w:ascii="Gill Sans" w:eastAsia="Gill Sans" w:hAnsi="Gill Sans" w:cs="Gill Sans"/>
          <w:color w:val="000000"/>
        </w:rPr>
        <w:t>Purpose: displays the volume (in cubic meters) of all</w:t>
      </w:r>
      <w:r>
        <w:rPr>
          <w:rFonts w:ascii="Gill Sans" w:eastAsia="Gill Sans" w:hAnsi="Gill Sans" w:cs="Gill Sans"/>
          <w:color w:val="000000"/>
        </w:rPr>
        <w:t xml:space="preserve"> countries and</w:t>
      </w:r>
      <w:sdt>
        <w:sdtPr>
          <w:tag w:val="goog_rdk_291"/>
          <w:id w:val="-1708721248"/>
        </w:sdtPr>
        <w:sdtEndPr/>
        <w:sdtContent>
          <w:r w:rsidRPr="00A6148D">
            <w:rPr>
              <w:rFonts w:ascii="Gill Sans" w:eastAsia="Gill Sans" w:hAnsi="Gill Sans" w:cs="Gill Sans"/>
              <w:color w:val="000000"/>
            </w:rPr>
            <w:t xml:space="preserve"> regions within a country (</w:t>
          </w:r>
        </w:sdtContent>
      </w:sdt>
      <w:r>
        <w:rPr>
          <w:rFonts w:ascii="Gill Sans" w:eastAsia="Gill Sans" w:hAnsi="Gill Sans" w:cs="Gill Sans"/>
          <w:color w:val="000000"/>
        </w:rPr>
        <w:t>realm-level access required)</w:t>
      </w:r>
      <w:sdt>
        <w:sdtPr>
          <w:tag w:val="goog_rdk_292"/>
          <w:id w:val="-952234409"/>
        </w:sdtPr>
        <w:sdtEndPr/>
        <w:sdtContent>
          <w:r w:rsidRPr="00A6148D">
            <w:rPr>
              <w:rFonts w:ascii="Gill Sans" w:eastAsia="Gill Sans" w:hAnsi="Gill Sans" w:cs="Gill Sans"/>
              <w:color w:val="000000"/>
            </w:rPr>
            <w:t>.</w:t>
          </w:r>
        </w:sdtContent>
      </w:sdt>
    </w:p>
    <w:p w14:paraId="1705C0BD"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571CEF23" w14:textId="77777777" w:rsidR="002920FA" w:rsidRDefault="00350DFA" w:rsidP="00E7155D">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5716B665" wp14:editId="7B426428">
            <wp:extent cx="6120130" cy="318008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warehouse capacity - country.PNG"/>
                    <pic:cNvPicPr/>
                  </pic:nvPicPr>
                  <pic:blipFill>
                    <a:blip r:embed="rId241">
                      <a:extLst>
                        <a:ext uri="{28A0092B-C50C-407E-A947-70E740481C1C}">
                          <a14:useLocalDpi xmlns:a14="http://schemas.microsoft.com/office/drawing/2010/main" val="0"/>
                        </a:ext>
                      </a:extLst>
                    </a:blip>
                    <a:stretch>
                      <a:fillRect/>
                    </a:stretch>
                  </pic:blipFill>
                  <pic:spPr>
                    <a:xfrm>
                      <a:off x="0" y="0"/>
                      <a:ext cx="6120130" cy="3180080"/>
                    </a:xfrm>
                    <a:prstGeom prst="rect">
                      <a:avLst/>
                    </a:prstGeom>
                  </pic:spPr>
                </pic:pic>
              </a:graphicData>
            </a:graphic>
          </wp:inline>
        </w:drawing>
      </w:r>
    </w:p>
    <w:p w14:paraId="29C5688F" w14:textId="16D02C8F" w:rsidR="005037B3" w:rsidRDefault="002920FA" w:rsidP="002920FA">
      <w:pPr>
        <w:pStyle w:val="Caption"/>
        <w:jc w:val="center"/>
        <w:rPr>
          <w:rFonts w:ascii="Gill Sans" w:eastAsia="Gill Sans" w:hAnsi="Gill Sans" w:cs="Gill Sans"/>
          <w:color w:val="000000"/>
        </w:rPr>
      </w:pPr>
      <w:r>
        <w:t xml:space="preserve">Figure </w:t>
      </w:r>
      <w:r w:rsidR="00FC700A">
        <w:t>20.H.f</w:t>
      </w:r>
      <w:r>
        <w:t xml:space="preserve">- </w:t>
      </w:r>
      <w:r w:rsidRPr="00433E00">
        <w:t>Warehouse Capacity - By Country</w:t>
      </w:r>
    </w:p>
    <w:p w14:paraId="1549000E"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2C93E537"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40CD3770"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“Warehouse Capacity - By Country” and the above screen is displayed.</w:t>
      </w:r>
    </w:p>
    <w:p w14:paraId="1BD48FF8"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the stock availability according to the Regions.</w:t>
      </w:r>
    </w:p>
    <w:p w14:paraId="44A3CD1F"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shows the respective country, region, volume, GLN along with the current status.</w:t>
      </w:r>
    </w:p>
    <w:p w14:paraId="5B0108A9"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51B6128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F1F520" w14:textId="77777777" w:rsidR="005037B3" w:rsidRDefault="005037B3" w:rsidP="005037B3">
      <w:pPr>
        <w:pBdr>
          <w:top w:val="nil"/>
          <w:left w:val="nil"/>
          <w:bottom w:val="nil"/>
          <w:right w:val="nil"/>
          <w:between w:val="nil"/>
        </w:pBdr>
        <w:rPr>
          <w:rFonts w:ascii="Gill Sans" w:eastAsia="Gill Sans" w:hAnsi="Gill Sans" w:cs="Gill Sans"/>
          <w:color w:val="000000"/>
        </w:rPr>
      </w:pPr>
    </w:p>
    <w:sdt>
      <w:sdtPr>
        <w:tag w:val="goog_rdk_295"/>
        <w:id w:val="2116247136"/>
      </w:sdtPr>
      <w:sdtEndPr/>
      <w:sdtContent>
        <w:bookmarkStart w:id="248" w:name="_Toc57478227" w:displacedByCustomXml="prev"/>
        <w:bookmarkStart w:id="249" w:name="_Toc57382857" w:displacedByCustomXml="prev"/>
        <w:p w14:paraId="6D55A0EB" w14:textId="360B294E" w:rsidR="005037B3" w:rsidRPr="00A6148D" w:rsidRDefault="005037B3" w:rsidP="00E432F3">
          <w:pPr>
            <w:pStyle w:val="Heading1"/>
            <w:widowControl/>
            <w:pBdr>
              <w:top w:val="nil"/>
              <w:left w:val="nil"/>
              <w:bottom w:val="nil"/>
              <w:right w:val="nil"/>
              <w:between w:val="nil"/>
            </w:pBdr>
          </w:pPr>
          <w:r w:rsidRPr="00A6148D">
            <w:rPr>
              <w:rFonts w:ascii="Gill Sans" w:eastAsia="Gill Sans" w:hAnsi="Gill Sans" w:cs="Gill Sans"/>
              <w:color w:val="auto"/>
            </w:rPr>
            <w:t>Appendix</w:t>
          </w:r>
          <w:r>
            <w:rPr>
              <w:rFonts w:ascii="Gill Sans" w:eastAsia="Gill Sans" w:hAnsi="Gill Sans" w:cs="Gill Sans"/>
              <w:color w:val="CC0000"/>
            </w:rPr>
            <w:t xml:space="preserve"> </w:t>
          </w:r>
        </w:p>
      </w:sdtContent>
    </w:sdt>
    <w:bookmarkEnd w:id="248" w:displacedByCustomXml="prev"/>
    <w:bookmarkEnd w:id="249" w:displacedByCustomXml="prev"/>
    <w:p w14:paraId="0F687F67" w14:textId="09AD0809" w:rsidR="005037B3" w:rsidRPr="006024AB" w:rsidRDefault="005037B3" w:rsidP="006024AB">
      <w:pPr>
        <w:pStyle w:val="Heading2"/>
        <w:ind w:left="0" w:firstLine="0"/>
        <w:rPr>
          <w:rFonts w:ascii="Gill Sans" w:eastAsia="Gill Sans" w:hAnsi="Gill Sans" w:cs="Gill Sans"/>
        </w:rPr>
      </w:pPr>
      <w:bookmarkStart w:id="250" w:name="_Toc57382858"/>
      <w:bookmarkStart w:id="251" w:name="_Toc57478228"/>
      <w:r>
        <w:rPr>
          <w:rFonts w:ascii="Gill Sans" w:eastAsia="Gill Sans" w:hAnsi="Gill Sans" w:cs="Gill Sans"/>
        </w:rPr>
        <w:t>Section 1 - Introduction</w:t>
      </w:r>
      <w:bookmarkEnd w:id="250"/>
      <w:bookmarkEnd w:id="251"/>
    </w:p>
    <w:p w14:paraId="211CD58C" w14:textId="77777777"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Regions:</w:t>
      </w:r>
      <w:r>
        <w:rPr>
          <w:rFonts w:ascii="Gill Sans" w:eastAsia="Gill Sans" w:hAnsi="Gill Sans" w:cs="Gill Sans"/>
          <w:color w:val="000000"/>
        </w:rPr>
        <w:t xml:space="preserve"> The QAT user can add sub-national levels of data in the form of Regions. The regions are defined at the Program Level. If a Program Administrator does not have subnational-level data or prefers to enter aggregated values, the user may keep the region “national” or “central.” </w:t>
      </w:r>
    </w:p>
    <w:p w14:paraId="6A391E18"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To define sub-national levels, both consumption and inventory must be entered at each level, which the application would then aggregate to a National total.</w:t>
      </w:r>
    </w:p>
    <w:p w14:paraId="584D91DB" w14:textId="12A26C06"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Programs: </w:t>
      </w:r>
      <w:r>
        <w:rPr>
          <w:rFonts w:ascii="Gill Sans" w:eastAsia="Gill Sans" w:hAnsi="Gill Sans" w:cs="Gill Sans"/>
          <w:color w:val="000000"/>
        </w:rPr>
        <w:t>These</w:t>
      </w:r>
      <w:r>
        <w:rPr>
          <w:rFonts w:ascii="Gill Sans" w:eastAsia="Gill Sans" w:hAnsi="Gill Sans" w:cs="Gill Sans"/>
          <w:b/>
          <w:color w:val="000000"/>
        </w:rPr>
        <w:t xml:space="preserve"> </w:t>
      </w:r>
      <w:r>
        <w:rPr>
          <w:rFonts w:ascii="Gill Sans" w:eastAsia="Gill Sans" w:hAnsi="Gill Sans" w:cs="Gill Sans"/>
          <w:color w:val="000000"/>
        </w:rPr>
        <w:t xml:space="preserve">are </w:t>
      </w:r>
      <w:r>
        <w:rPr>
          <w:rFonts w:ascii="Gill Sans" w:eastAsia="Gill Sans" w:hAnsi="Gill Sans" w:cs="Gill Sans"/>
        </w:rPr>
        <w:t xml:space="preserve">synonymous </w:t>
      </w:r>
      <w:r>
        <w:rPr>
          <w:rFonts w:ascii="Gill Sans" w:eastAsia="Gill Sans" w:hAnsi="Gill Sans" w:cs="Gill Sans"/>
          <w:color w:val="000000"/>
        </w:rPr>
        <w:t xml:space="preserve">to “supply plans”. Each program must choose only one Country, one Technical Area, one level (National, Central, </w:t>
      </w:r>
      <w:r w:rsidR="00E50E30">
        <w:rPr>
          <w:rFonts w:ascii="Gill Sans" w:eastAsia="Gill Sans" w:hAnsi="Gill Sans" w:cs="Gill Sans"/>
          <w:color w:val="000000"/>
        </w:rPr>
        <w:t>etc.</w:t>
      </w:r>
      <w:r>
        <w:rPr>
          <w:rFonts w:ascii="Gill Sans" w:eastAsia="Gill Sans" w:hAnsi="Gill Sans" w:cs="Gill Sans"/>
          <w:color w:val="000000"/>
        </w:rPr>
        <w:t>), and one organization (MOH, PEPFAR-only, PMI-only).</w:t>
      </w:r>
    </w:p>
    <w:p w14:paraId="32E1703A" w14:textId="77777777"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Master data</w:t>
      </w:r>
      <w:r>
        <w:rPr>
          <w:rFonts w:ascii="Gill Sans" w:eastAsia="Gill Sans" w:hAnsi="Gill Sans" w:cs="Gill Sans"/>
          <w:color w:val="000000"/>
        </w:rPr>
        <w:t>: Many data points in QAT are standardized – for example, product lists, shipment statuses, data sources, etc. Master data references these standardized data. Users can request updates and additions to this master data though a ticketing mechanism.</w:t>
      </w:r>
    </w:p>
    <w:p w14:paraId="5F40CFAE" w14:textId="08EEFAAB" w:rsidR="00350DFA"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Syncing: </w:t>
      </w:r>
      <w:r>
        <w:rPr>
          <w:rFonts w:ascii="Gill Sans" w:eastAsia="Gill Sans" w:hAnsi="Gill Sans" w:cs="Gill Sans"/>
          <w:color w:val="000000"/>
        </w:rPr>
        <w:t>A majority of the functionalities of QAT can be used offline; however, some data must be synced when online in order to have a “live” copy of the data for all program users to access. QAT will sync when a user is online or if the user chooses to manually sync.</w:t>
      </w:r>
    </w:p>
    <w:p w14:paraId="531318EF" w14:textId="77777777" w:rsidR="006024AB" w:rsidRPr="006024AB" w:rsidRDefault="006024AB" w:rsidP="006024AB">
      <w:pPr>
        <w:pBdr>
          <w:top w:val="nil"/>
          <w:left w:val="nil"/>
          <w:bottom w:val="nil"/>
          <w:right w:val="nil"/>
          <w:between w:val="nil"/>
        </w:pBdr>
        <w:spacing w:line="259" w:lineRule="auto"/>
        <w:ind w:left="720"/>
        <w:rPr>
          <w:rFonts w:ascii="Gill Sans" w:eastAsia="Gill Sans" w:hAnsi="Gill Sans" w:cs="Gill Sans"/>
          <w:color w:val="000000"/>
        </w:rPr>
      </w:pPr>
    </w:p>
    <w:bookmarkStart w:id="252" w:name="_heading=h.1664s55" w:colFirst="0" w:colLast="0"/>
    <w:bookmarkEnd w:id="252"/>
    <w:p w14:paraId="546C3B53" w14:textId="5C0319CC" w:rsidR="005037B3" w:rsidRDefault="00CA3956" w:rsidP="006024AB">
      <w:pPr>
        <w:keepNext/>
        <w:widowControl w:val="0"/>
        <w:rPr>
          <w:rFonts w:ascii="Gill Sans" w:eastAsia="Gill Sans" w:hAnsi="Gill Sans" w:cs="Gill Sans"/>
          <w:b/>
          <w:sz w:val="32"/>
          <w:szCs w:val="32"/>
          <w:highlight w:val="white"/>
        </w:rPr>
      </w:pPr>
      <w:sdt>
        <w:sdtPr>
          <w:tag w:val="goog_rdk_299"/>
          <w:id w:val="-606730135"/>
          <w:showingPlcHdr/>
        </w:sdtPr>
        <w:sdtEndPr/>
        <w:sdtContent>
          <w:r w:rsidR="006024AB">
            <w:t xml:space="preserve">     </w:t>
          </w:r>
        </w:sdtContent>
      </w:sdt>
      <w:r w:rsidR="005037B3">
        <w:rPr>
          <w:rFonts w:ascii="Gill Sans" w:eastAsia="Gill Sans" w:hAnsi="Gill Sans" w:cs="Gill Sans"/>
          <w:b/>
          <w:sz w:val="32"/>
          <w:szCs w:val="32"/>
          <w:highlight w:val="white"/>
        </w:rPr>
        <w:t>Calculated Values</w:t>
      </w:r>
    </w:p>
    <w:p w14:paraId="572CB552" w14:textId="77777777" w:rsidR="005037B3" w:rsidRDefault="005037B3" w:rsidP="005037B3">
      <w:pPr>
        <w:rPr>
          <w:rFonts w:ascii="Gill Sans" w:eastAsia="Gill Sans" w:hAnsi="Gill Sans" w:cs="Gill Sans"/>
          <w:b/>
        </w:rPr>
      </w:pPr>
    </w:p>
    <w:p w14:paraId="6934E048"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Average Monthly Consumption</w:t>
      </w:r>
    </w:p>
    <w:p w14:paraId="2C8D0DAA"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743C4EFB"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51EEA0"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5A0E0D51" wp14:editId="3D093BE2">
                  <wp:extent cx="6000750" cy="254000"/>
                  <wp:effectExtent l="0" t="0" r="0" b="0"/>
                  <wp:docPr id="7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0"/>
                          <a:srcRect/>
                          <a:stretch>
                            <a:fillRect/>
                          </a:stretch>
                        </pic:blipFill>
                        <pic:spPr>
                          <a:xfrm>
                            <a:off x="0" y="0"/>
                            <a:ext cx="6000750" cy="254000"/>
                          </a:xfrm>
                          <a:prstGeom prst="rect">
                            <a:avLst/>
                          </a:prstGeom>
                          <a:ln/>
                        </pic:spPr>
                      </pic:pic>
                    </a:graphicData>
                  </a:graphic>
                </wp:inline>
              </w:drawing>
            </w:r>
          </w:p>
        </w:tc>
      </w:tr>
    </w:tbl>
    <w:p w14:paraId="48AEF1BD" w14:textId="77777777" w:rsidR="005037B3" w:rsidRDefault="005037B3" w:rsidP="005037B3">
      <w:pPr>
        <w:rPr>
          <w:rFonts w:ascii="Gill Sans" w:eastAsia="Gill Sans" w:hAnsi="Gill Sans" w:cs="Gill Sans"/>
        </w:rPr>
      </w:pPr>
    </w:p>
    <w:p w14:paraId="7A7CB18E"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Projected Inventory</w:t>
      </w:r>
    </w:p>
    <w:p w14:paraId="1CB482E2"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326FA59C"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0DD9F6" w14:textId="77777777" w:rsidR="005037B3" w:rsidRDefault="005037B3" w:rsidP="005037B3">
            <w:pPr>
              <w:rPr>
                <w:rFonts w:ascii="Gill Sans" w:eastAsia="Gill Sans" w:hAnsi="Gill Sans" w:cs="Gill Sans"/>
              </w:rPr>
            </w:pPr>
            <w:r>
              <w:rPr>
                <w:rFonts w:ascii="Gill Sans" w:eastAsia="Gill Sans" w:hAnsi="Gill Sans" w:cs="Gill Sans"/>
              </w:rPr>
              <w:t>The projected inventory is used by the planning system to monitor the reorder point and to determine the reorder quantity.</w:t>
            </w:r>
          </w:p>
        </w:tc>
      </w:tr>
    </w:tbl>
    <w:p w14:paraId="00311317" w14:textId="77777777" w:rsidR="005037B3" w:rsidRDefault="005037B3" w:rsidP="005037B3">
      <w:pPr>
        <w:rPr>
          <w:rFonts w:ascii="Gill Sans" w:eastAsia="Gill Sans" w:hAnsi="Gill Sans" w:cs="Gill Sans"/>
        </w:rPr>
      </w:pPr>
    </w:p>
    <w:p w14:paraId="75B5FC6B"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Months of Stock</w:t>
      </w:r>
    </w:p>
    <w:p w14:paraId="61A1955F"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1C330E66"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EC5985"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71C17035" wp14:editId="264B0F91">
                  <wp:extent cx="2819400" cy="419100"/>
                  <wp:effectExtent l="0" t="0" r="0" b="0"/>
                  <wp:docPr id="9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1"/>
                          <a:srcRect/>
                          <a:stretch>
                            <a:fillRect/>
                          </a:stretch>
                        </pic:blipFill>
                        <pic:spPr>
                          <a:xfrm>
                            <a:off x="0" y="0"/>
                            <a:ext cx="2819400" cy="419100"/>
                          </a:xfrm>
                          <a:prstGeom prst="rect">
                            <a:avLst/>
                          </a:prstGeom>
                          <a:ln/>
                        </pic:spPr>
                      </pic:pic>
                    </a:graphicData>
                  </a:graphic>
                </wp:inline>
              </w:drawing>
            </w:r>
          </w:p>
        </w:tc>
      </w:tr>
    </w:tbl>
    <w:p w14:paraId="6DBC12AE" w14:textId="77777777" w:rsidR="005037B3" w:rsidRDefault="005037B3" w:rsidP="005037B3">
      <w:pPr>
        <w:rPr>
          <w:rFonts w:ascii="Gill Sans" w:eastAsia="Gill Sans" w:hAnsi="Gill Sans" w:cs="Gill Sans"/>
        </w:rPr>
      </w:pPr>
    </w:p>
    <w:p w14:paraId="63257CD1"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 xml:space="preserve">Minimum MoS </w:t>
      </w:r>
    </w:p>
    <w:p w14:paraId="30325570"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4495D678"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0478AA"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3B8A146D" wp14:editId="28A0E593">
                  <wp:extent cx="5229225" cy="180975"/>
                  <wp:effectExtent l="0" t="0" r="0" b="0"/>
                  <wp:docPr id="10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42"/>
                          <a:srcRect/>
                          <a:stretch>
                            <a:fillRect/>
                          </a:stretch>
                        </pic:blipFill>
                        <pic:spPr>
                          <a:xfrm>
                            <a:off x="0" y="0"/>
                            <a:ext cx="5229225" cy="180975"/>
                          </a:xfrm>
                          <a:prstGeom prst="rect">
                            <a:avLst/>
                          </a:prstGeom>
                          <a:ln/>
                        </pic:spPr>
                      </pic:pic>
                    </a:graphicData>
                  </a:graphic>
                </wp:inline>
              </w:drawing>
            </w:r>
          </w:p>
        </w:tc>
      </w:tr>
    </w:tbl>
    <w:p w14:paraId="435182B9" w14:textId="77777777" w:rsidR="005037B3" w:rsidRDefault="005037B3" w:rsidP="005037B3">
      <w:pPr>
        <w:rPr>
          <w:rFonts w:ascii="Gill Sans" w:eastAsia="Gill Sans" w:hAnsi="Gill Sans" w:cs="Gill Sans"/>
        </w:rPr>
      </w:pPr>
    </w:p>
    <w:p w14:paraId="2910D7D6"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lastRenderedPageBreak/>
        <w:t>Maximum MoS</w:t>
      </w:r>
    </w:p>
    <w:p w14:paraId="0635046A"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2F83BA09"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F6F78D"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631F210B" wp14:editId="3F93FF36">
                  <wp:extent cx="6000750" cy="114300"/>
                  <wp:effectExtent l="0" t="0" r="0" b="0"/>
                  <wp:docPr id="7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3"/>
                          <a:srcRect/>
                          <a:stretch>
                            <a:fillRect/>
                          </a:stretch>
                        </pic:blipFill>
                        <pic:spPr>
                          <a:xfrm>
                            <a:off x="0" y="0"/>
                            <a:ext cx="6000750" cy="114300"/>
                          </a:xfrm>
                          <a:prstGeom prst="rect">
                            <a:avLst/>
                          </a:prstGeom>
                          <a:ln/>
                        </pic:spPr>
                      </pic:pic>
                    </a:graphicData>
                  </a:graphic>
                </wp:inline>
              </w:drawing>
            </w:r>
          </w:p>
        </w:tc>
      </w:tr>
    </w:tbl>
    <w:p w14:paraId="6B84AEA1" w14:textId="77777777" w:rsidR="005037B3" w:rsidRDefault="005037B3" w:rsidP="005037B3">
      <w:pPr>
        <w:rPr>
          <w:rFonts w:ascii="Gill Sans" w:eastAsia="Gill Sans" w:hAnsi="Gill Sans" w:cs="Gill Sans"/>
        </w:rPr>
      </w:pPr>
    </w:p>
    <w:p w14:paraId="5C2C3BA4"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 xml:space="preserve">Reorder Quantity </w:t>
      </w:r>
    </w:p>
    <w:p w14:paraId="27F8E4D0"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3C97EFA4"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6EB810" w14:textId="77777777" w:rsidR="005037B3" w:rsidRDefault="005037B3" w:rsidP="005037B3">
            <w:pPr>
              <w:rPr>
                <w:rFonts w:ascii="Gill Sans" w:eastAsia="Gill Sans" w:hAnsi="Gill Sans" w:cs="Gill Sans"/>
              </w:rPr>
            </w:pPr>
            <w:r>
              <w:rPr>
                <w:rFonts w:ascii="Gill Sans" w:eastAsia="Gill Sans" w:hAnsi="Gill Sans" w:cs="Gill Sans"/>
              </w:rPr>
              <w:t>The reorder point is the level of inventory which triggers an action to replenish that particular inventory stock.</w:t>
            </w:r>
          </w:p>
        </w:tc>
      </w:tr>
    </w:tbl>
    <w:p w14:paraId="146D8862" w14:textId="0510C2F8" w:rsidR="005037B3" w:rsidRDefault="005037B3" w:rsidP="005037B3">
      <w:pPr>
        <w:pBdr>
          <w:top w:val="nil"/>
          <w:left w:val="nil"/>
          <w:bottom w:val="nil"/>
          <w:right w:val="nil"/>
          <w:between w:val="nil"/>
        </w:pBdr>
        <w:spacing w:before="200" w:line="312" w:lineRule="auto"/>
        <w:rPr>
          <w:rFonts w:ascii="Gill Sans" w:eastAsia="Gill Sans" w:hAnsi="Gill Sans" w:cs="Gill Sans"/>
          <w:color w:val="353744"/>
          <w:sz w:val="22"/>
          <w:szCs w:val="22"/>
        </w:rPr>
      </w:pPr>
    </w:p>
    <w:p w14:paraId="66E28FFE" w14:textId="733196DE" w:rsidR="005037B3" w:rsidRDefault="005037B3" w:rsidP="006024AB">
      <w:pPr>
        <w:pStyle w:val="Heading2"/>
        <w:ind w:left="0" w:firstLine="0"/>
        <w:rPr>
          <w:rFonts w:ascii="Gill Sans" w:eastAsia="Gill Sans" w:hAnsi="Gill Sans" w:cs="Gill Sans"/>
        </w:rPr>
      </w:pPr>
      <w:bookmarkStart w:id="253" w:name="_Toc57382859"/>
      <w:bookmarkStart w:id="254" w:name="_Toc57478229"/>
      <w:r>
        <w:rPr>
          <w:rFonts w:ascii="Gill Sans" w:eastAsia="Gill Sans" w:hAnsi="Gill Sans" w:cs="Gill Sans"/>
        </w:rPr>
        <w:t>Section 2 – User &amp; Program Management</w:t>
      </w:r>
      <w:bookmarkStart w:id="255" w:name="_heading=h.2afmg28" w:colFirst="0" w:colLast="0"/>
      <w:bookmarkEnd w:id="253"/>
      <w:bookmarkEnd w:id="254"/>
      <w:bookmarkEnd w:id="255"/>
    </w:p>
    <w:p w14:paraId="1CBAEE93" w14:textId="5E161B41" w:rsidR="005037B3" w:rsidRDefault="005037B3" w:rsidP="006024AB">
      <w:pPr>
        <w:pBdr>
          <w:top w:val="nil"/>
          <w:left w:val="nil"/>
          <w:bottom w:val="nil"/>
          <w:right w:val="nil"/>
          <w:between w:val="nil"/>
        </w:pBdr>
        <w:spacing w:after="160" w:line="259" w:lineRule="auto"/>
        <w:rPr>
          <w:rFonts w:ascii="Gill Sans" w:eastAsia="Gill Sans" w:hAnsi="Gill Sans" w:cs="Gill Sans"/>
          <w:color w:val="000000"/>
        </w:rPr>
      </w:pPr>
      <w:r>
        <w:rPr>
          <w:rFonts w:ascii="Gill Sans" w:eastAsia="Gill Sans" w:hAnsi="Gill Sans" w:cs="Gill Sans"/>
          <w:b/>
          <w:color w:val="000000"/>
        </w:rPr>
        <w:t>User roles:</w:t>
      </w:r>
      <w:r>
        <w:rPr>
          <w:rFonts w:ascii="Gill Sans" w:eastAsia="Gill Sans" w:hAnsi="Gill Sans" w:cs="Gill Sans"/>
          <w:color w:val="000000"/>
        </w:rPr>
        <w:t xml:space="preserve"> These are dedicated assignments to users that allow for different levels of access and functional areas. Those that are relevant include:</w:t>
      </w:r>
    </w:p>
    <w:tbl>
      <w:tblPr>
        <w:tblW w:w="9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15"/>
        <w:gridCol w:w="1392"/>
        <w:gridCol w:w="919"/>
        <w:gridCol w:w="1126"/>
        <w:gridCol w:w="1346"/>
        <w:gridCol w:w="1070"/>
        <w:gridCol w:w="814"/>
      </w:tblGrid>
      <w:tr w:rsidR="00E432F3" w:rsidRPr="00E432F3" w14:paraId="352289DB" w14:textId="77777777" w:rsidTr="00E432F3">
        <w:trPr>
          <w:trHeight w:val="300"/>
        </w:trPr>
        <w:tc>
          <w:tcPr>
            <w:tcW w:w="0" w:type="auto"/>
            <w:tcMar>
              <w:top w:w="0" w:type="dxa"/>
              <w:left w:w="45" w:type="dxa"/>
              <w:bottom w:w="0" w:type="dxa"/>
              <w:right w:w="45" w:type="dxa"/>
            </w:tcMar>
            <w:vAlign w:val="center"/>
            <w:hideMark/>
          </w:tcPr>
          <w:p w14:paraId="6710FE09"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Business Function</w:t>
            </w:r>
          </w:p>
        </w:tc>
        <w:tc>
          <w:tcPr>
            <w:tcW w:w="0" w:type="auto"/>
            <w:tcMar>
              <w:top w:w="0" w:type="dxa"/>
              <w:left w:w="45" w:type="dxa"/>
              <w:bottom w:w="0" w:type="dxa"/>
              <w:right w:w="45" w:type="dxa"/>
            </w:tcMar>
            <w:vAlign w:val="center"/>
            <w:hideMark/>
          </w:tcPr>
          <w:p w14:paraId="11EE8F5E"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Application Admin</w:t>
            </w:r>
          </w:p>
        </w:tc>
        <w:tc>
          <w:tcPr>
            <w:tcW w:w="0" w:type="auto"/>
            <w:tcMar>
              <w:top w:w="0" w:type="dxa"/>
              <w:left w:w="45" w:type="dxa"/>
              <w:bottom w:w="0" w:type="dxa"/>
              <w:right w:w="45" w:type="dxa"/>
            </w:tcMar>
            <w:vAlign w:val="center"/>
            <w:hideMark/>
          </w:tcPr>
          <w:p w14:paraId="07FEB270"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Realm Admin</w:t>
            </w:r>
          </w:p>
        </w:tc>
        <w:tc>
          <w:tcPr>
            <w:tcW w:w="0" w:type="auto"/>
            <w:tcMar>
              <w:top w:w="0" w:type="dxa"/>
              <w:left w:w="45" w:type="dxa"/>
              <w:bottom w:w="0" w:type="dxa"/>
              <w:right w:w="45" w:type="dxa"/>
            </w:tcMar>
            <w:vAlign w:val="center"/>
            <w:hideMark/>
          </w:tcPr>
          <w:p w14:paraId="51102962"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Program Admin</w:t>
            </w:r>
          </w:p>
        </w:tc>
        <w:tc>
          <w:tcPr>
            <w:tcW w:w="0" w:type="auto"/>
            <w:tcMar>
              <w:top w:w="0" w:type="dxa"/>
              <w:left w:w="45" w:type="dxa"/>
              <w:bottom w:w="0" w:type="dxa"/>
              <w:right w:w="45" w:type="dxa"/>
            </w:tcMar>
            <w:vAlign w:val="center"/>
            <w:hideMark/>
          </w:tcPr>
          <w:p w14:paraId="7410855E"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Supply Plan Reviewer</w:t>
            </w:r>
          </w:p>
        </w:tc>
        <w:tc>
          <w:tcPr>
            <w:tcW w:w="0" w:type="auto"/>
            <w:tcMar>
              <w:top w:w="0" w:type="dxa"/>
              <w:left w:w="45" w:type="dxa"/>
              <w:bottom w:w="0" w:type="dxa"/>
              <w:right w:w="45" w:type="dxa"/>
            </w:tcMar>
            <w:vAlign w:val="center"/>
            <w:hideMark/>
          </w:tcPr>
          <w:p w14:paraId="38D94F26"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Program User</w:t>
            </w:r>
          </w:p>
        </w:tc>
        <w:tc>
          <w:tcPr>
            <w:tcW w:w="0" w:type="auto"/>
            <w:tcMar>
              <w:top w:w="0" w:type="dxa"/>
              <w:left w:w="45" w:type="dxa"/>
              <w:bottom w:w="0" w:type="dxa"/>
              <w:right w:w="45" w:type="dxa"/>
            </w:tcMar>
            <w:vAlign w:val="center"/>
            <w:hideMark/>
          </w:tcPr>
          <w:p w14:paraId="03BE4325"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Guest User</w:t>
            </w:r>
          </w:p>
        </w:tc>
      </w:tr>
      <w:tr w:rsidR="00E432F3" w:rsidRPr="00E432F3" w14:paraId="36D91987" w14:textId="77777777" w:rsidTr="006024AB">
        <w:trPr>
          <w:trHeight w:val="300"/>
        </w:trPr>
        <w:tc>
          <w:tcPr>
            <w:tcW w:w="0" w:type="auto"/>
            <w:gridSpan w:val="7"/>
            <w:shd w:val="clear" w:color="auto" w:fill="EEECE1" w:themeFill="background2"/>
            <w:tcMar>
              <w:top w:w="0" w:type="dxa"/>
              <w:left w:w="45" w:type="dxa"/>
              <w:bottom w:w="0" w:type="dxa"/>
              <w:right w:w="45" w:type="dxa"/>
            </w:tcMar>
            <w:vAlign w:val="center"/>
            <w:hideMark/>
          </w:tcPr>
          <w:p w14:paraId="45B11E02" w14:textId="667134EC"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Application Masters</w:t>
            </w:r>
          </w:p>
        </w:tc>
      </w:tr>
      <w:tr w:rsidR="00E432F3" w:rsidRPr="00E432F3" w14:paraId="73564EA3" w14:textId="77777777" w:rsidTr="00E432F3">
        <w:trPr>
          <w:trHeight w:val="300"/>
        </w:trPr>
        <w:tc>
          <w:tcPr>
            <w:tcW w:w="0" w:type="auto"/>
            <w:tcMar>
              <w:top w:w="0" w:type="dxa"/>
              <w:left w:w="45" w:type="dxa"/>
              <w:bottom w:w="0" w:type="dxa"/>
              <w:right w:w="45" w:type="dxa"/>
            </w:tcMar>
            <w:vAlign w:val="center"/>
            <w:hideMark/>
          </w:tcPr>
          <w:p w14:paraId="41B531F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Application Dashboard</w:t>
            </w:r>
          </w:p>
        </w:tc>
        <w:tc>
          <w:tcPr>
            <w:tcW w:w="0" w:type="auto"/>
            <w:tcMar>
              <w:top w:w="0" w:type="dxa"/>
              <w:left w:w="45" w:type="dxa"/>
              <w:bottom w:w="0" w:type="dxa"/>
              <w:right w:w="45" w:type="dxa"/>
            </w:tcMar>
            <w:vAlign w:val="center"/>
            <w:hideMark/>
          </w:tcPr>
          <w:p w14:paraId="5F4B06C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50F5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E772E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304A0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195ED2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FB6D0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20F32CB" w14:textId="77777777" w:rsidTr="00E432F3">
        <w:trPr>
          <w:trHeight w:val="300"/>
        </w:trPr>
        <w:tc>
          <w:tcPr>
            <w:tcW w:w="0" w:type="auto"/>
            <w:tcMar>
              <w:top w:w="0" w:type="dxa"/>
              <w:left w:w="45" w:type="dxa"/>
              <w:bottom w:w="0" w:type="dxa"/>
              <w:right w:w="45" w:type="dxa"/>
            </w:tcMar>
            <w:vAlign w:val="center"/>
            <w:hideMark/>
          </w:tcPr>
          <w:p w14:paraId="5113BDB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Label Translations</w:t>
            </w:r>
          </w:p>
        </w:tc>
        <w:tc>
          <w:tcPr>
            <w:tcW w:w="0" w:type="auto"/>
            <w:tcMar>
              <w:top w:w="0" w:type="dxa"/>
              <w:left w:w="45" w:type="dxa"/>
              <w:bottom w:w="0" w:type="dxa"/>
              <w:right w:w="45" w:type="dxa"/>
            </w:tcMar>
            <w:vAlign w:val="center"/>
            <w:hideMark/>
          </w:tcPr>
          <w:p w14:paraId="7D623B7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8F6B1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50B3F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8905F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B641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F4E5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808E789" w14:textId="77777777" w:rsidTr="00E432F3">
        <w:trPr>
          <w:trHeight w:val="300"/>
        </w:trPr>
        <w:tc>
          <w:tcPr>
            <w:tcW w:w="0" w:type="auto"/>
            <w:tcMar>
              <w:top w:w="0" w:type="dxa"/>
              <w:left w:w="45" w:type="dxa"/>
              <w:bottom w:w="0" w:type="dxa"/>
              <w:right w:w="45" w:type="dxa"/>
            </w:tcMar>
            <w:vAlign w:val="center"/>
            <w:hideMark/>
          </w:tcPr>
          <w:p w14:paraId="0C1C56B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 Realm</w:t>
            </w:r>
          </w:p>
        </w:tc>
        <w:tc>
          <w:tcPr>
            <w:tcW w:w="0" w:type="auto"/>
            <w:tcMar>
              <w:top w:w="0" w:type="dxa"/>
              <w:left w:w="45" w:type="dxa"/>
              <w:bottom w:w="0" w:type="dxa"/>
              <w:right w:w="45" w:type="dxa"/>
            </w:tcMar>
            <w:vAlign w:val="center"/>
            <w:hideMark/>
          </w:tcPr>
          <w:p w14:paraId="36374A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2293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39296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9973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F6BC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ABAB6E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0090FD4" w14:textId="77777777" w:rsidTr="00E432F3">
        <w:trPr>
          <w:trHeight w:val="300"/>
        </w:trPr>
        <w:tc>
          <w:tcPr>
            <w:tcW w:w="0" w:type="auto"/>
            <w:shd w:val="clear" w:color="auto" w:fill="auto"/>
            <w:tcMar>
              <w:top w:w="0" w:type="dxa"/>
              <w:left w:w="45" w:type="dxa"/>
              <w:bottom w:w="0" w:type="dxa"/>
              <w:right w:w="45" w:type="dxa"/>
            </w:tcMar>
            <w:vAlign w:val="center"/>
            <w:hideMark/>
          </w:tcPr>
          <w:p w14:paraId="18A73E26" w14:textId="77777777" w:rsidR="00E432F3" w:rsidRPr="00E432F3" w:rsidRDefault="00E432F3" w:rsidP="00E432F3">
            <w:pP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Manage Country</w:t>
            </w:r>
          </w:p>
        </w:tc>
        <w:tc>
          <w:tcPr>
            <w:tcW w:w="0" w:type="auto"/>
            <w:tcMar>
              <w:top w:w="0" w:type="dxa"/>
              <w:left w:w="45" w:type="dxa"/>
              <w:bottom w:w="0" w:type="dxa"/>
              <w:right w:w="45" w:type="dxa"/>
            </w:tcMar>
            <w:vAlign w:val="center"/>
            <w:hideMark/>
          </w:tcPr>
          <w:p w14:paraId="6308074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60D0A7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D5723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FA3F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7000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4D525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E0D94EC" w14:textId="77777777" w:rsidTr="00E432F3">
        <w:trPr>
          <w:trHeight w:val="300"/>
        </w:trPr>
        <w:tc>
          <w:tcPr>
            <w:tcW w:w="0" w:type="auto"/>
            <w:tcMar>
              <w:top w:w="0" w:type="dxa"/>
              <w:left w:w="45" w:type="dxa"/>
              <w:bottom w:w="0" w:type="dxa"/>
              <w:right w:w="45" w:type="dxa"/>
            </w:tcMar>
            <w:vAlign w:val="center"/>
            <w:hideMark/>
          </w:tcPr>
          <w:p w14:paraId="46B0F3F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 Role</w:t>
            </w:r>
          </w:p>
        </w:tc>
        <w:tc>
          <w:tcPr>
            <w:tcW w:w="0" w:type="auto"/>
            <w:tcMar>
              <w:top w:w="0" w:type="dxa"/>
              <w:left w:w="45" w:type="dxa"/>
              <w:bottom w:w="0" w:type="dxa"/>
              <w:right w:w="45" w:type="dxa"/>
            </w:tcMar>
            <w:vAlign w:val="center"/>
            <w:hideMark/>
          </w:tcPr>
          <w:p w14:paraId="0D8BE3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AB036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r w:rsidRPr="00E432F3">
              <w:rPr>
                <w:rFonts w:eastAsia="Times New Roman"/>
                <w:color w:val="000000"/>
                <w:sz w:val="16"/>
                <w:szCs w:val="16"/>
                <w:lang w:eastAsia="en-US" w:bidi="ar-SA"/>
              </w:rPr>
              <w:t> </w:t>
            </w:r>
          </w:p>
        </w:tc>
        <w:tc>
          <w:tcPr>
            <w:tcW w:w="0" w:type="auto"/>
            <w:tcMar>
              <w:top w:w="0" w:type="dxa"/>
              <w:left w:w="45" w:type="dxa"/>
              <w:bottom w:w="0" w:type="dxa"/>
              <w:right w:w="45" w:type="dxa"/>
            </w:tcMar>
            <w:vAlign w:val="center"/>
            <w:hideMark/>
          </w:tcPr>
          <w:p w14:paraId="6525AB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143534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EDE09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0F391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B986738" w14:textId="77777777" w:rsidTr="00E432F3">
        <w:trPr>
          <w:trHeight w:val="300"/>
        </w:trPr>
        <w:tc>
          <w:tcPr>
            <w:tcW w:w="0" w:type="auto"/>
            <w:tcMar>
              <w:top w:w="0" w:type="dxa"/>
              <w:left w:w="45" w:type="dxa"/>
              <w:bottom w:w="0" w:type="dxa"/>
              <w:right w:w="45" w:type="dxa"/>
            </w:tcMar>
            <w:vAlign w:val="center"/>
            <w:hideMark/>
          </w:tcPr>
          <w:p w14:paraId="7A1707B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 Language</w:t>
            </w:r>
            <w:r w:rsidRPr="00E432F3">
              <w:rPr>
                <w:rFonts w:eastAsia="Times New Roman"/>
                <w:color w:val="000000"/>
                <w:sz w:val="16"/>
                <w:szCs w:val="16"/>
                <w:lang w:eastAsia="en-US" w:bidi="ar-SA"/>
              </w:rPr>
              <w:t> </w:t>
            </w:r>
          </w:p>
        </w:tc>
        <w:tc>
          <w:tcPr>
            <w:tcW w:w="0" w:type="auto"/>
            <w:tcMar>
              <w:top w:w="0" w:type="dxa"/>
              <w:left w:w="45" w:type="dxa"/>
              <w:bottom w:w="0" w:type="dxa"/>
              <w:right w:w="45" w:type="dxa"/>
            </w:tcMar>
            <w:vAlign w:val="center"/>
            <w:hideMark/>
          </w:tcPr>
          <w:p w14:paraId="608FB31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3D79C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19EBE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F820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0326F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F9AE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EE3C576" w14:textId="77777777" w:rsidTr="00E432F3">
        <w:trPr>
          <w:trHeight w:val="300"/>
        </w:trPr>
        <w:tc>
          <w:tcPr>
            <w:tcW w:w="0" w:type="auto"/>
            <w:tcMar>
              <w:top w:w="0" w:type="dxa"/>
              <w:left w:w="45" w:type="dxa"/>
              <w:bottom w:w="0" w:type="dxa"/>
              <w:right w:w="45" w:type="dxa"/>
            </w:tcMar>
            <w:vAlign w:val="center"/>
            <w:hideMark/>
          </w:tcPr>
          <w:p w14:paraId="30BCB87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 Currency</w:t>
            </w:r>
          </w:p>
        </w:tc>
        <w:tc>
          <w:tcPr>
            <w:tcW w:w="0" w:type="auto"/>
            <w:tcMar>
              <w:top w:w="0" w:type="dxa"/>
              <w:left w:w="45" w:type="dxa"/>
              <w:bottom w:w="0" w:type="dxa"/>
              <w:right w:w="45" w:type="dxa"/>
            </w:tcMar>
            <w:vAlign w:val="center"/>
            <w:hideMark/>
          </w:tcPr>
          <w:p w14:paraId="52FDA75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0A77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962AE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FF7F6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B26A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ACBD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2B25E23" w14:textId="77777777" w:rsidTr="00E432F3">
        <w:trPr>
          <w:trHeight w:val="300"/>
        </w:trPr>
        <w:tc>
          <w:tcPr>
            <w:tcW w:w="0" w:type="auto"/>
            <w:tcMar>
              <w:top w:w="0" w:type="dxa"/>
              <w:left w:w="45" w:type="dxa"/>
              <w:bottom w:w="0" w:type="dxa"/>
              <w:right w:w="45" w:type="dxa"/>
            </w:tcMar>
            <w:vAlign w:val="center"/>
            <w:hideMark/>
          </w:tcPr>
          <w:p w14:paraId="331B41F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Add/manage Dimension</w:t>
            </w:r>
          </w:p>
        </w:tc>
        <w:tc>
          <w:tcPr>
            <w:tcW w:w="0" w:type="auto"/>
            <w:tcMar>
              <w:top w:w="0" w:type="dxa"/>
              <w:left w:w="45" w:type="dxa"/>
              <w:bottom w:w="0" w:type="dxa"/>
              <w:right w:w="45" w:type="dxa"/>
            </w:tcMar>
            <w:vAlign w:val="center"/>
            <w:hideMark/>
          </w:tcPr>
          <w:p w14:paraId="37BDA0F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0D57C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90D610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14FE3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DC11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5A4EA0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D4ECAFD" w14:textId="77777777" w:rsidTr="00E432F3">
        <w:trPr>
          <w:trHeight w:val="300"/>
        </w:trPr>
        <w:tc>
          <w:tcPr>
            <w:tcW w:w="0" w:type="auto"/>
            <w:tcMar>
              <w:top w:w="0" w:type="dxa"/>
              <w:left w:w="45" w:type="dxa"/>
              <w:bottom w:w="0" w:type="dxa"/>
              <w:right w:w="45" w:type="dxa"/>
            </w:tcMar>
            <w:vAlign w:val="center"/>
            <w:hideMark/>
          </w:tcPr>
          <w:p w14:paraId="1FD2580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Add/manage Unit</w:t>
            </w:r>
          </w:p>
        </w:tc>
        <w:tc>
          <w:tcPr>
            <w:tcW w:w="0" w:type="auto"/>
            <w:tcMar>
              <w:top w:w="0" w:type="dxa"/>
              <w:left w:w="45" w:type="dxa"/>
              <w:bottom w:w="0" w:type="dxa"/>
              <w:right w:w="45" w:type="dxa"/>
            </w:tcMar>
            <w:vAlign w:val="center"/>
            <w:hideMark/>
          </w:tcPr>
          <w:p w14:paraId="6387F34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8D233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E8BE95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8828C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34502A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983B8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5B7F311" w14:textId="77777777" w:rsidTr="00E432F3">
        <w:trPr>
          <w:trHeight w:val="300"/>
        </w:trPr>
        <w:tc>
          <w:tcPr>
            <w:tcW w:w="0" w:type="auto"/>
            <w:tcMar>
              <w:top w:w="0" w:type="dxa"/>
              <w:left w:w="45" w:type="dxa"/>
              <w:bottom w:w="0" w:type="dxa"/>
              <w:right w:w="45" w:type="dxa"/>
            </w:tcMar>
            <w:vAlign w:val="center"/>
            <w:hideMark/>
          </w:tcPr>
          <w:p w14:paraId="22CDFED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Database Translation</w:t>
            </w:r>
          </w:p>
        </w:tc>
        <w:tc>
          <w:tcPr>
            <w:tcW w:w="0" w:type="auto"/>
            <w:tcMar>
              <w:top w:w="0" w:type="dxa"/>
              <w:left w:w="45" w:type="dxa"/>
              <w:bottom w:w="0" w:type="dxa"/>
              <w:right w:w="45" w:type="dxa"/>
            </w:tcMar>
            <w:vAlign w:val="center"/>
            <w:hideMark/>
          </w:tcPr>
          <w:p w14:paraId="53B72B8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0E43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3B5F1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3BCBF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B1C43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4F27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F619A4A" w14:textId="77777777" w:rsidTr="00E432F3">
        <w:trPr>
          <w:trHeight w:val="300"/>
        </w:trPr>
        <w:tc>
          <w:tcPr>
            <w:tcW w:w="0" w:type="auto"/>
            <w:tcMar>
              <w:top w:w="0" w:type="dxa"/>
              <w:left w:w="45" w:type="dxa"/>
              <w:bottom w:w="0" w:type="dxa"/>
              <w:right w:w="45" w:type="dxa"/>
            </w:tcMar>
            <w:vAlign w:val="center"/>
            <w:hideMark/>
          </w:tcPr>
          <w:p w14:paraId="3CF4A11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User</w:t>
            </w:r>
          </w:p>
        </w:tc>
        <w:tc>
          <w:tcPr>
            <w:tcW w:w="0" w:type="auto"/>
            <w:tcMar>
              <w:top w:w="0" w:type="dxa"/>
              <w:left w:w="45" w:type="dxa"/>
              <w:bottom w:w="0" w:type="dxa"/>
              <w:right w:w="45" w:type="dxa"/>
            </w:tcMar>
            <w:vAlign w:val="center"/>
            <w:hideMark/>
          </w:tcPr>
          <w:p w14:paraId="0FD538B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1EC94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05EC7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A4C67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0239AA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F12D4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3532A03" w14:textId="77777777" w:rsidTr="00E432F3">
        <w:trPr>
          <w:trHeight w:val="300"/>
        </w:trPr>
        <w:tc>
          <w:tcPr>
            <w:tcW w:w="0" w:type="auto"/>
            <w:tcMar>
              <w:top w:w="0" w:type="dxa"/>
              <w:left w:w="45" w:type="dxa"/>
              <w:bottom w:w="0" w:type="dxa"/>
              <w:right w:w="45" w:type="dxa"/>
            </w:tcMar>
            <w:vAlign w:val="center"/>
            <w:hideMark/>
          </w:tcPr>
          <w:p w14:paraId="2E68B88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Assign role to user</w:t>
            </w:r>
          </w:p>
        </w:tc>
        <w:tc>
          <w:tcPr>
            <w:tcW w:w="0" w:type="auto"/>
            <w:tcMar>
              <w:top w:w="0" w:type="dxa"/>
              <w:left w:w="45" w:type="dxa"/>
              <w:bottom w:w="0" w:type="dxa"/>
              <w:right w:w="45" w:type="dxa"/>
            </w:tcMar>
            <w:vAlign w:val="center"/>
            <w:hideMark/>
          </w:tcPr>
          <w:p w14:paraId="027C4D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BD44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00CF0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1448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8410A5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35C1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62D674C" w14:textId="77777777" w:rsidTr="00E432F3">
        <w:trPr>
          <w:trHeight w:val="300"/>
        </w:trPr>
        <w:tc>
          <w:tcPr>
            <w:tcW w:w="0" w:type="auto"/>
            <w:tcMar>
              <w:top w:w="0" w:type="dxa"/>
              <w:left w:w="45" w:type="dxa"/>
              <w:bottom w:w="0" w:type="dxa"/>
              <w:right w:w="45" w:type="dxa"/>
            </w:tcMar>
            <w:vAlign w:val="center"/>
            <w:hideMark/>
          </w:tcPr>
          <w:p w14:paraId="387FA91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Edit Realm</w:t>
            </w:r>
          </w:p>
        </w:tc>
        <w:tc>
          <w:tcPr>
            <w:tcW w:w="0" w:type="auto"/>
            <w:tcMar>
              <w:top w:w="0" w:type="dxa"/>
              <w:left w:w="45" w:type="dxa"/>
              <w:bottom w:w="0" w:type="dxa"/>
              <w:right w:w="45" w:type="dxa"/>
            </w:tcMar>
            <w:vAlign w:val="center"/>
            <w:hideMark/>
          </w:tcPr>
          <w:p w14:paraId="148645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11D79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D884D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FF5C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9A259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9FBD4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5439492" w14:textId="77777777" w:rsidTr="006024AB">
        <w:trPr>
          <w:trHeight w:val="300"/>
        </w:trPr>
        <w:tc>
          <w:tcPr>
            <w:tcW w:w="0" w:type="auto"/>
            <w:gridSpan w:val="7"/>
            <w:shd w:val="clear" w:color="auto" w:fill="EEECE1" w:themeFill="background2"/>
            <w:tcMar>
              <w:top w:w="0" w:type="dxa"/>
              <w:left w:w="45" w:type="dxa"/>
              <w:bottom w:w="0" w:type="dxa"/>
              <w:right w:w="45" w:type="dxa"/>
            </w:tcMar>
            <w:vAlign w:val="center"/>
            <w:hideMark/>
          </w:tcPr>
          <w:p w14:paraId="35A710FD" w14:textId="4495FEEA"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Realm level Masters</w:t>
            </w:r>
          </w:p>
        </w:tc>
      </w:tr>
      <w:tr w:rsidR="00E432F3" w:rsidRPr="00E432F3" w14:paraId="52936752" w14:textId="77777777" w:rsidTr="00E432F3">
        <w:trPr>
          <w:trHeight w:val="300"/>
        </w:trPr>
        <w:tc>
          <w:tcPr>
            <w:tcW w:w="0" w:type="auto"/>
            <w:tcMar>
              <w:top w:w="0" w:type="dxa"/>
              <w:left w:w="45" w:type="dxa"/>
              <w:bottom w:w="0" w:type="dxa"/>
              <w:right w:w="45" w:type="dxa"/>
            </w:tcMar>
            <w:vAlign w:val="center"/>
            <w:hideMark/>
          </w:tcPr>
          <w:p w14:paraId="6CA79CFF"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Realm Dashboard</w:t>
            </w:r>
          </w:p>
        </w:tc>
        <w:tc>
          <w:tcPr>
            <w:tcW w:w="0" w:type="auto"/>
            <w:tcMar>
              <w:top w:w="0" w:type="dxa"/>
              <w:left w:w="45" w:type="dxa"/>
              <w:bottom w:w="0" w:type="dxa"/>
              <w:right w:w="45" w:type="dxa"/>
            </w:tcMar>
            <w:vAlign w:val="center"/>
            <w:hideMark/>
          </w:tcPr>
          <w:p w14:paraId="753EDB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77490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DDB6F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6547D9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6321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0C4A8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75E80B7" w14:textId="77777777" w:rsidTr="00E432F3">
        <w:trPr>
          <w:trHeight w:val="300"/>
        </w:trPr>
        <w:tc>
          <w:tcPr>
            <w:tcW w:w="0" w:type="auto"/>
            <w:shd w:val="clear" w:color="auto" w:fill="auto"/>
            <w:tcMar>
              <w:top w:w="0" w:type="dxa"/>
              <w:left w:w="45" w:type="dxa"/>
              <w:bottom w:w="0" w:type="dxa"/>
              <w:right w:w="45" w:type="dxa"/>
            </w:tcMar>
            <w:vAlign w:val="center"/>
            <w:hideMark/>
          </w:tcPr>
          <w:p w14:paraId="7BEF858F" w14:textId="77777777" w:rsidR="00E432F3" w:rsidRPr="00E432F3" w:rsidRDefault="00E432F3" w:rsidP="00E432F3">
            <w:pPr>
              <w:rPr>
                <w:rFonts w:ascii="Arial" w:eastAsia="Times New Roman" w:hAnsi="Arial" w:cs="Arial"/>
                <w:color w:val="FF0000"/>
                <w:sz w:val="20"/>
                <w:szCs w:val="20"/>
                <w:lang w:eastAsia="en-US" w:bidi="ar-SA"/>
              </w:rPr>
            </w:pPr>
            <w:r w:rsidRPr="00E432F3">
              <w:rPr>
                <w:rFonts w:ascii="Arial" w:eastAsia="Times New Roman" w:hAnsi="Arial" w:cs="Arial"/>
                <w:color w:val="000000"/>
                <w:sz w:val="20"/>
                <w:szCs w:val="20"/>
                <w:lang w:eastAsia="en-US" w:bidi="ar-SA"/>
              </w:rPr>
              <w:t>Create/manage Realm Country</w:t>
            </w:r>
            <w:r w:rsidRPr="00E432F3">
              <w:rPr>
                <w:rFonts w:ascii="Arial" w:eastAsia="Times New Roman" w:hAnsi="Arial" w:cs="Arial"/>
                <w:color w:val="FF0000"/>
                <w:sz w:val="20"/>
                <w:szCs w:val="20"/>
                <w:lang w:eastAsia="en-US" w:bidi="ar-SA"/>
              </w:rPr>
              <w:t> </w:t>
            </w:r>
          </w:p>
        </w:tc>
        <w:tc>
          <w:tcPr>
            <w:tcW w:w="0" w:type="auto"/>
            <w:shd w:val="clear" w:color="auto" w:fill="auto"/>
            <w:tcMar>
              <w:top w:w="0" w:type="dxa"/>
              <w:left w:w="45" w:type="dxa"/>
              <w:bottom w:w="0" w:type="dxa"/>
              <w:right w:w="45" w:type="dxa"/>
            </w:tcMar>
            <w:vAlign w:val="center"/>
            <w:hideMark/>
          </w:tcPr>
          <w:p w14:paraId="2EE3B7C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710F5996"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tcMar>
              <w:top w:w="0" w:type="dxa"/>
              <w:left w:w="45" w:type="dxa"/>
              <w:bottom w:w="0" w:type="dxa"/>
              <w:right w:w="45" w:type="dxa"/>
            </w:tcMar>
            <w:vAlign w:val="center"/>
            <w:hideMark/>
          </w:tcPr>
          <w:p w14:paraId="74ECC41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A2B25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445EC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94AA8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7404D0D" w14:textId="77777777" w:rsidTr="00E432F3">
        <w:trPr>
          <w:trHeight w:val="300"/>
        </w:trPr>
        <w:tc>
          <w:tcPr>
            <w:tcW w:w="0" w:type="auto"/>
            <w:tcMar>
              <w:top w:w="0" w:type="dxa"/>
              <w:left w:w="45" w:type="dxa"/>
              <w:bottom w:w="0" w:type="dxa"/>
              <w:right w:w="45" w:type="dxa"/>
            </w:tcMar>
            <w:vAlign w:val="center"/>
            <w:hideMark/>
          </w:tcPr>
          <w:p w14:paraId="0F7CC28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Region</w:t>
            </w:r>
          </w:p>
        </w:tc>
        <w:tc>
          <w:tcPr>
            <w:tcW w:w="0" w:type="auto"/>
            <w:tcMar>
              <w:top w:w="0" w:type="dxa"/>
              <w:left w:w="45" w:type="dxa"/>
              <w:bottom w:w="0" w:type="dxa"/>
              <w:right w:w="45" w:type="dxa"/>
            </w:tcMar>
            <w:vAlign w:val="center"/>
            <w:hideMark/>
          </w:tcPr>
          <w:p w14:paraId="403E700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65DB4D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3EF30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324DD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6E072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B9CBE6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0FCB19A" w14:textId="77777777" w:rsidTr="00E432F3">
        <w:trPr>
          <w:trHeight w:val="300"/>
        </w:trPr>
        <w:tc>
          <w:tcPr>
            <w:tcW w:w="0" w:type="auto"/>
            <w:tcMar>
              <w:top w:w="0" w:type="dxa"/>
              <w:left w:w="45" w:type="dxa"/>
              <w:bottom w:w="0" w:type="dxa"/>
              <w:right w:w="45" w:type="dxa"/>
            </w:tcMar>
            <w:vAlign w:val="center"/>
            <w:hideMark/>
          </w:tcPr>
          <w:p w14:paraId="78D8E66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Data Source</w:t>
            </w:r>
          </w:p>
        </w:tc>
        <w:tc>
          <w:tcPr>
            <w:tcW w:w="0" w:type="auto"/>
            <w:tcMar>
              <w:top w:w="0" w:type="dxa"/>
              <w:left w:w="45" w:type="dxa"/>
              <w:bottom w:w="0" w:type="dxa"/>
              <w:right w:w="45" w:type="dxa"/>
            </w:tcMar>
            <w:vAlign w:val="center"/>
            <w:hideMark/>
          </w:tcPr>
          <w:p w14:paraId="340AFE6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CF06F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4C19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8DBE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E43BE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1DB313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6936BB9" w14:textId="77777777" w:rsidTr="00E432F3">
        <w:trPr>
          <w:trHeight w:val="315"/>
        </w:trPr>
        <w:tc>
          <w:tcPr>
            <w:tcW w:w="0" w:type="auto"/>
            <w:tcMar>
              <w:top w:w="0" w:type="dxa"/>
              <w:left w:w="45" w:type="dxa"/>
              <w:bottom w:w="0" w:type="dxa"/>
              <w:right w:w="45" w:type="dxa"/>
            </w:tcMar>
            <w:vAlign w:val="center"/>
            <w:hideMark/>
          </w:tcPr>
          <w:p w14:paraId="69361C8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Data Source Type</w:t>
            </w:r>
          </w:p>
        </w:tc>
        <w:tc>
          <w:tcPr>
            <w:tcW w:w="0" w:type="auto"/>
            <w:tcMar>
              <w:top w:w="0" w:type="dxa"/>
              <w:left w:w="45" w:type="dxa"/>
              <w:bottom w:w="0" w:type="dxa"/>
              <w:right w:w="45" w:type="dxa"/>
            </w:tcMar>
            <w:vAlign w:val="center"/>
            <w:hideMark/>
          </w:tcPr>
          <w:p w14:paraId="5BF0B6F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A6FDD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65D79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0D4AB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3F866F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92B7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80B7A01" w14:textId="77777777" w:rsidTr="00E432F3">
        <w:trPr>
          <w:trHeight w:val="315"/>
        </w:trPr>
        <w:tc>
          <w:tcPr>
            <w:tcW w:w="0" w:type="auto"/>
            <w:tcMar>
              <w:top w:w="0" w:type="dxa"/>
              <w:left w:w="45" w:type="dxa"/>
              <w:bottom w:w="0" w:type="dxa"/>
              <w:right w:w="45" w:type="dxa"/>
            </w:tcMar>
            <w:vAlign w:val="center"/>
            <w:hideMark/>
          </w:tcPr>
          <w:p w14:paraId="209868C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Funding Source</w:t>
            </w:r>
          </w:p>
        </w:tc>
        <w:tc>
          <w:tcPr>
            <w:tcW w:w="0" w:type="auto"/>
            <w:tcMar>
              <w:top w:w="0" w:type="dxa"/>
              <w:left w:w="45" w:type="dxa"/>
              <w:bottom w:w="0" w:type="dxa"/>
              <w:right w:w="45" w:type="dxa"/>
            </w:tcMar>
            <w:vAlign w:val="center"/>
            <w:hideMark/>
          </w:tcPr>
          <w:p w14:paraId="11F7981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291A9D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2DFC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443ECB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CDDF1B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8ED8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161D0E4" w14:textId="77777777" w:rsidTr="00E432F3">
        <w:trPr>
          <w:trHeight w:val="315"/>
        </w:trPr>
        <w:tc>
          <w:tcPr>
            <w:tcW w:w="0" w:type="auto"/>
            <w:tcMar>
              <w:top w:w="0" w:type="dxa"/>
              <w:left w:w="45" w:type="dxa"/>
              <w:bottom w:w="0" w:type="dxa"/>
              <w:right w:w="45" w:type="dxa"/>
            </w:tcMar>
            <w:vAlign w:val="center"/>
            <w:hideMark/>
          </w:tcPr>
          <w:p w14:paraId="5B542EE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Organization</w:t>
            </w:r>
          </w:p>
        </w:tc>
        <w:tc>
          <w:tcPr>
            <w:tcW w:w="0" w:type="auto"/>
            <w:tcMar>
              <w:top w:w="0" w:type="dxa"/>
              <w:left w:w="45" w:type="dxa"/>
              <w:bottom w:w="0" w:type="dxa"/>
              <w:right w:w="45" w:type="dxa"/>
            </w:tcMar>
            <w:vAlign w:val="center"/>
            <w:hideMark/>
          </w:tcPr>
          <w:p w14:paraId="4798837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F8A93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E7FE71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BD2185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5FD263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BAFC6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9F429F8" w14:textId="77777777" w:rsidTr="00E432F3">
        <w:trPr>
          <w:trHeight w:val="315"/>
        </w:trPr>
        <w:tc>
          <w:tcPr>
            <w:tcW w:w="0" w:type="auto"/>
            <w:tcMar>
              <w:top w:w="0" w:type="dxa"/>
              <w:left w:w="45" w:type="dxa"/>
              <w:bottom w:w="0" w:type="dxa"/>
              <w:right w:w="45" w:type="dxa"/>
            </w:tcMar>
            <w:vAlign w:val="center"/>
            <w:hideMark/>
          </w:tcPr>
          <w:p w14:paraId="10978C5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Procurement Agent</w:t>
            </w:r>
          </w:p>
        </w:tc>
        <w:tc>
          <w:tcPr>
            <w:tcW w:w="0" w:type="auto"/>
            <w:tcMar>
              <w:top w:w="0" w:type="dxa"/>
              <w:left w:w="45" w:type="dxa"/>
              <w:bottom w:w="0" w:type="dxa"/>
              <w:right w:w="45" w:type="dxa"/>
            </w:tcMar>
            <w:vAlign w:val="center"/>
            <w:hideMark/>
          </w:tcPr>
          <w:p w14:paraId="20F0242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A79C4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22F4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C0819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DC128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6432BC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B794FB3" w14:textId="77777777" w:rsidTr="00E432F3">
        <w:trPr>
          <w:trHeight w:val="315"/>
        </w:trPr>
        <w:tc>
          <w:tcPr>
            <w:tcW w:w="0" w:type="auto"/>
            <w:tcMar>
              <w:top w:w="0" w:type="dxa"/>
              <w:left w:w="45" w:type="dxa"/>
              <w:bottom w:w="0" w:type="dxa"/>
              <w:right w:w="45" w:type="dxa"/>
            </w:tcMar>
            <w:vAlign w:val="center"/>
            <w:hideMark/>
          </w:tcPr>
          <w:p w14:paraId="16FAE86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Supplier</w:t>
            </w:r>
          </w:p>
        </w:tc>
        <w:tc>
          <w:tcPr>
            <w:tcW w:w="0" w:type="auto"/>
            <w:tcMar>
              <w:top w:w="0" w:type="dxa"/>
              <w:left w:w="45" w:type="dxa"/>
              <w:bottom w:w="0" w:type="dxa"/>
              <w:right w:w="45" w:type="dxa"/>
            </w:tcMar>
            <w:vAlign w:val="center"/>
            <w:hideMark/>
          </w:tcPr>
          <w:p w14:paraId="32B2CB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031FE4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8F54E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DEBF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D5B49E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2FB68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FB09D52" w14:textId="77777777" w:rsidTr="00E432F3">
        <w:trPr>
          <w:trHeight w:val="315"/>
        </w:trPr>
        <w:tc>
          <w:tcPr>
            <w:tcW w:w="0" w:type="auto"/>
            <w:tcMar>
              <w:top w:w="0" w:type="dxa"/>
              <w:left w:w="45" w:type="dxa"/>
              <w:bottom w:w="0" w:type="dxa"/>
              <w:right w:w="45" w:type="dxa"/>
            </w:tcMar>
            <w:vAlign w:val="center"/>
            <w:hideMark/>
          </w:tcPr>
          <w:p w14:paraId="57F361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lastRenderedPageBreak/>
              <w:t>Create/manage Alternate Reporting Unit</w:t>
            </w:r>
          </w:p>
        </w:tc>
        <w:tc>
          <w:tcPr>
            <w:tcW w:w="0" w:type="auto"/>
            <w:tcMar>
              <w:top w:w="0" w:type="dxa"/>
              <w:left w:w="45" w:type="dxa"/>
              <w:bottom w:w="0" w:type="dxa"/>
              <w:right w:w="45" w:type="dxa"/>
            </w:tcMar>
            <w:vAlign w:val="center"/>
            <w:hideMark/>
          </w:tcPr>
          <w:p w14:paraId="2EFF35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C0E3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DA006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4E9B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DBFCC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07C8D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196FEFF" w14:textId="77777777" w:rsidTr="00E432F3">
        <w:trPr>
          <w:trHeight w:val="315"/>
        </w:trPr>
        <w:tc>
          <w:tcPr>
            <w:tcW w:w="0" w:type="auto"/>
            <w:tcMar>
              <w:top w:w="0" w:type="dxa"/>
              <w:left w:w="45" w:type="dxa"/>
              <w:bottom w:w="0" w:type="dxa"/>
              <w:right w:w="45" w:type="dxa"/>
            </w:tcMar>
            <w:vAlign w:val="center"/>
            <w:hideMark/>
          </w:tcPr>
          <w:p w14:paraId="65903BF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Forecasting Unit</w:t>
            </w:r>
          </w:p>
        </w:tc>
        <w:tc>
          <w:tcPr>
            <w:tcW w:w="0" w:type="auto"/>
            <w:tcMar>
              <w:top w:w="0" w:type="dxa"/>
              <w:left w:w="45" w:type="dxa"/>
              <w:bottom w:w="0" w:type="dxa"/>
              <w:right w:w="45" w:type="dxa"/>
            </w:tcMar>
            <w:vAlign w:val="center"/>
            <w:hideMark/>
          </w:tcPr>
          <w:p w14:paraId="695A33A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47C3FD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AB1C4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69FBC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ED15D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66D13A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4A45EDD" w14:textId="77777777" w:rsidTr="00E432F3">
        <w:trPr>
          <w:trHeight w:val="315"/>
        </w:trPr>
        <w:tc>
          <w:tcPr>
            <w:tcW w:w="0" w:type="auto"/>
            <w:tcMar>
              <w:top w:w="0" w:type="dxa"/>
              <w:left w:w="45" w:type="dxa"/>
              <w:bottom w:w="0" w:type="dxa"/>
              <w:right w:w="45" w:type="dxa"/>
            </w:tcMar>
            <w:vAlign w:val="center"/>
            <w:hideMark/>
          </w:tcPr>
          <w:p w14:paraId="78C171F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Planning Unit</w:t>
            </w:r>
          </w:p>
        </w:tc>
        <w:tc>
          <w:tcPr>
            <w:tcW w:w="0" w:type="auto"/>
            <w:tcMar>
              <w:top w:w="0" w:type="dxa"/>
              <w:left w:w="45" w:type="dxa"/>
              <w:bottom w:w="0" w:type="dxa"/>
              <w:right w:w="45" w:type="dxa"/>
            </w:tcMar>
            <w:vAlign w:val="center"/>
            <w:hideMark/>
          </w:tcPr>
          <w:p w14:paraId="303E48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071529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7B16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B12289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ACD6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BBCCA2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D9A339A" w14:textId="77777777" w:rsidTr="00E432F3">
        <w:trPr>
          <w:trHeight w:val="315"/>
        </w:trPr>
        <w:tc>
          <w:tcPr>
            <w:tcW w:w="0" w:type="auto"/>
            <w:tcMar>
              <w:top w:w="0" w:type="dxa"/>
              <w:left w:w="45" w:type="dxa"/>
              <w:bottom w:w="0" w:type="dxa"/>
              <w:right w:w="45" w:type="dxa"/>
            </w:tcMar>
            <w:vAlign w:val="center"/>
            <w:hideMark/>
          </w:tcPr>
          <w:p w14:paraId="30D8013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Planning Unit Category</w:t>
            </w:r>
          </w:p>
        </w:tc>
        <w:tc>
          <w:tcPr>
            <w:tcW w:w="0" w:type="auto"/>
            <w:tcMar>
              <w:top w:w="0" w:type="dxa"/>
              <w:left w:w="45" w:type="dxa"/>
              <w:bottom w:w="0" w:type="dxa"/>
              <w:right w:w="45" w:type="dxa"/>
            </w:tcMar>
            <w:vAlign w:val="center"/>
            <w:hideMark/>
          </w:tcPr>
          <w:p w14:paraId="69B2F5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1762A3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3DE3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5F0A6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B1E76D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AC11D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923BB11" w14:textId="77777777" w:rsidTr="00E432F3">
        <w:trPr>
          <w:trHeight w:val="315"/>
        </w:trPr>
        <w:tc>
          <w:tcPr>
            <w:tcW w:w="0" w:type="auto"/>
            <w:tcMar>
              <w:top w:w="0" w:type="dxa"/>
              <w:left w:w="45" w:type="dxa"/>
              <w:bottom w:w="0" w:type="dxa"/>
              <w:right w:w="45" w:type="dxa"/>
            </w:tcMar>
            <w:vAlign w:val="center"/>
            <w:hideMark/>
          </w:tcPr>
          <w:p w14:paraId="2B5CAC3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Procurement Unit</w:t>
            </w:r>
          </w:p>
        </w:tc>
        <w:tc>
          <w:tcPr>
            <w:tcW w:w="0" w:type="auto"/>
            <w:tcMar>
              <w:top w:w="0" w:type="dxa"/>
              <w:left w:w="45" w:type="dxa"/>
              <w:bottom w:w="0" w:type="dxa"/>
              <w:right w:w="45" w:type="dxa"/>
            </w:tcMar>
            <w:vAlign w:val="center"/>
            <w:hideMark/>
          </w:tcPr>
          <w:p w14:paraId="1D47C4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536FD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B39E7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D2A1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D7A6D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CC413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37060F5" w14:textId="77777777" w:rsidTr="00E432F3">
        <w:trPr>
          <w:trHeight w:val="315"/>
        </w:trPr>
        <w:tc>
          <w:tcPr>
            <w:tcW w:w="0" w:type="auto"/>
            <w:tcMar>
              <w:top w:w="0" w:type="dxa"/>
              <w:left w:w="45" w:type="dxa"/>
              <w:bottom w:w="0" w:type="dxa"/>
              <w:right w:w="45" w:type="dxa"/>
            </w:tcMar>
            <w:vAlign w:val="center"/>
            <w:hideMark/>
          </w:tcPr>
          <w:p w14:paraId="6ACC713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Tracer Category</w:t>
            </w:r>
          </w:p>
        </w:tc>
        <w:tc>
          <w:tcPr>
            <w:tcW w:w="0" w:type="auto"/>
            <w:tcMar>
              <w:top w:w="0" w:type="dxa"/>
              <w:left w:w="45" w:type="dxa"/>
              <w:bottom w:w="0" w:type="dxa"/>
              <w:right w:w="45" w:type="dxa"/>
            </w:tcMar>
            <w:vAlign w:val="center"/>
            <w:hideMark/>
          </w:tcPr>
          <w:p w14:paraId="401F1B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471A7D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7411A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7A95F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CD06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F6FE9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5214A34" w14:textId="77777777" w:rsidTr="00E432F3">
        <w:trPr>
          <w:trHeight w:val="315"/>
        </w:trPr>
        <w:tc>
          <w:tcPr>
            <w:tcW w:w="0" w:type="auto"/>
            <w:tcMar>
              <w:top w:w="0" w:type="dxa"/>
              <w:left w:w="45" w:type="dxa"/>
              <w:bottom w:w="0" w:type="dxa"/>
              <w:right w:w="45" w:type="dxa"/>
            </w:tcMar>
            <w:vAlign w:val="center"/>
            <w:hideMark/>
          </w:tcPr>
          <w:p w14:paraId="19446CE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Technical Area</w:t>
            </w:r>
          </w:p>
        </w:tc>
        <w:tc>
          <w:tcPr>
            <w:tcW w:w="0" w:type="auto"/>
            <w:tcMar>
              <w:top w:w="0" w:type="dxa"/>
              <w:left w:w="45" w:type="dxa"/>
              <w:bottom w:w="0" w:type="dxa"/>
              <w:right w:w="45" w:type="dxa"/>
            </w:tcMar>
            <w:vAlign w:val="center"/>
            <w:hideMark/>
          </w:tcPr>
          <w:p w14:paraId="711186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74B2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E795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4EC07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3B32E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41DC52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8541579" w14:textId="77777777" w:rsidTr="00E432F3">
        <w:trPr>
          <w:trHeight w:val="315"/>
        </w:trPr>
        <w:tc>
          <w:tcPr>
            <w:tcW w:w="0" w:type="auto"/>
            <w:tcMar>
              <w:top w:w="0" w:type="dxa"/>
              <w:left w:w="45" w:type="dxa"/>
              <w:bottom w:w="0" w:type="dxa"/>
              <w:right w:w="45" w:type="dxa"/>
            </w:tcMar>
            <w:vAlign w:val="center"/>
            <w:hideMark/>
          </w:tcPr>
          <w:p w14:paraId="692868FB"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Country</w:t>
            </w:r>
          </w:p>
        </w:tc>
        <w:tc>
          <w:tcPr>
            <w:tcW w:w="0" w:type="auto"/>
            <w:tcMar>
              <w:top w:w="0" w:type="dxa"/>
              <w:left w:w="45" w:type="dxa"/>
              <w:bottom w:w="0" w:type="dxa"/>
              <w:right w:w="45" w:type="dxa"/>
            </w:tcMar>
            <w:vAlign w:val="center"/>
            <w:hideMark/>
          </w:tcPr>
          <w:p w14:paraId="4E5058F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B712E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0294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E118CF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259222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07F8D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3B4DA1E" w14:textId="77777777" w:rsidTr="00E432F3">
        <w:trPr>
          <w:trHeight w:val="315"/>
        </w:trPr>
        <w:tc>
          <w:tcPr>
            <w:tcW w:w="0" w:type="auto"/>
            <w:tcMar>
              <w:top w:w="0" w:type="dxa"/>
              <w:left w:w="45" w:type="dxa"/>
              <w:bottom w:w="0" w:type="dxa"/>
              <w:right w:w="45" w:type="dxa"/>
            </w:tcMar>
            <w:vAlign w:val="center"/>
            <w:hideMark/>
          </w:tcPr>
          <w:p w14:paraId="7CC8C1A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Data Source</w:t>
            </w:r>
          </w:p>
        </w:tc>
        <w:tc>
          <w:tcPr>
            <w:tcW w:w="0" w:type="auto"/>
            <w:tcMar>
              <w:top w:w="0" w:type="dxa"/>
              <w:left w:w="45" w:type="dxa"/>
              <w:bottom w:w="0" w:type="dxa"/>
              <w:right w:w="45" w:type="dxa"/>
            </w:tcMar>
            <w:vAlign w:val="center"/>
            <w:hideMark/>
          </w:tcPr>
          <w:p w14:paraId="3CBA50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2A1C7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36B8F1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05D229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0424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EF12E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9AC578" w14:textId="77777777" w:rsidTr="00E432F3">
        <w:trPr>
          <w:trHeight w:val="315"/>
        </w:trPr>
        <w:tc>
          <w:tcPr>
            <w:tcW w:w="0" w:type="auto"/>
            <w:tcMar>
              <w:top w:w="0" w:type="dxa"/>
              <w:left w:w="45" w:type="dxa"/>
              <w:bottom w:w="0" w:type="dxa"/>
              <w:right w:w="45" w:type="dxa"/>
            </w:tcMar>
            <w:vAlign w:val="center"/>
            <w:hideMark/>
          </w:tcPr>
          <w:p w14:paraId="2C20A5B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Data Source Type</w:t>
            </w:r>
          </w:p>
        </w:tc>
        <w:tc>
          <w:tcPr>
            <w:tcW w:w="0" w:type="auto"/>
            <w:tcMar>
              <w:top w:w="0" w:type="dxa"/>
              <w:left w:w="45" w:type="dxa"/>
              <w:bottom w:w="0" w:type="dxa"/>
              <w:right w:w="45" w:type="dxa"/>
            </w:tcMar>
            <w:vAlign w:val="center"/>
            <w:hideMark/>
          </w:tcPr>
          <w:p w14:paraId="7B8217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D6EC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4B62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095AB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4E9B23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65AC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6464C316" w14:textId="77777777" w:rsidTr="00E432F3">
        <w:trPr>
          <w:trHeight w:val="315"/>
        </w:trPr>
        <w:tc>
          <w:tcPr>
            <w:tcW w:w="0" w:type="auto"/>
            <w:tcMar>
              <w:top w:w="0" w:type="dxa"/>
              <w:left w:w="45" w:type="dxa"/>
              <w:bottom w:w="0" w:type="dxa"/>
              <w:right w:w="45" w:type="dxa"/>
            </w:tcMar>
            <w:vAlign w:val="center"/>
            <w:hideMark/>
          </w:tcPr>
          <w:p w14:paraId="3B96514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Funding Source</w:t>
            </w:r>
          </w:p>
        </w:tc>
        <w:tc>
          <w:tcPr>
            <w:tcW w:w="0" w:type="auto"/>
            <w:tcMar>
              <w:top w:w="0" w:type="dxa"/>
              <w:left w:w="45" w:type="dxa"/>
              <w:bottom w:w="0" w:type="dxa"/>
              <w:right w:w="45" w:type="dxa"/>
            </w:tcMar>
            <w:vAlign w:val="center"/>
            <w:hideMark/>
          </w:tcPr>
          <w:p w14:paraId="10B9E6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6CB47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909A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9875A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89E9A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8F6D6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2192040" w14:textId="77777777" w:rsidTr="00E432F3">
        <w:trPr>
          <w:trHeight w:val="315"/>
        </w:trPr>
        <w:tc>
          <w:tcPr>
            <w:tcW w:w="0" w:type="auto"/>
            <w:tcMar>
              <w:top w:w="0" w:type="dxa"/>
              <w:left w:w="45" w:type="dxa"/>
              <w:bottom w:w="0" w:type="dxa"/>
              <w:right w:w="45" w:type="dxa"/>
            </w:tcMar>
            <w:vAlign w:val="center"/>
            <w:hideMark/>
          </w:tcPr>
          <w:p w14:paraId="089D057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Organization</w:t>
            </w:r>
          </w:p>
        </w:tc>
        <w:tc>
          <w:tcPr>
            <w:tcW w:w="0" w:type="auto"/>
            <w:tcMar>
              <w:top w:w="0" w:type="dxa"/>
              <w:left w:w="45" w:type="dxa"/>
              <w:bottom w:w="0" w:type="dxa"/>
              <w:right w:w="45" w:type="dxa"/>
            </w:tcMar>
            <w:vAlign w:val="center"/>
            <w:hideMark/>
          </w:tcPr>
          <w:p w14:paraId="0AE6DA2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54CE2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19B9B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9992B0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414807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90264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700081C" w14:textId="77777777" w:rsidTr="00E432F3">
        <w:trPr>
          <w:trHeight w:val="315"/>
        </w:trPr>
        <w:tc>
          <w:tcPr>
            <w:tcW w:w="0" w:type="auto"/>
            <w:tcMar>
              <w:top w:w="0" w:type="dxa"/>
              <w:left w:w="45" w:type="dxa"/>
              <w:bottom w:w="0" w:type="dxa"/>
              <w:right w:w="45" w:type="dxa"/>
            </w:tcMar>
            <w:vAlign w:val="center"/>
            <w:hideMark/>
          </w:tcPr>
          <w:p w14:paraId="58F7026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Procurement Agent</w:t>
            </w:r>
          </w:p>
        </w:tc>
        <w:tc>
          <w:tcPr>
            <w:tcW w:w="0" w:type="auto"/>
            <w:tcMar>
              <w:top w:w="0" w:type="dxa"/>
              <w:left w:w="45" w:type="dxa"/>
              <w:bottom w:w="0" w:type="dxa"/>
              <w:right w:w="45" w:type="dxa"/>
            </w:tcMar>
            <w:vAlign w:val="center"/>
            <w:hideMark/>
          </w:tcPr>
          <w:p w14:paraId="17240A6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AEE0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E2214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249F2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0FA71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E645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1E7C2BE" w14:textId="77777777" w:rsidTr="00E432F3">
        <w:trPr>
          <w:trHeight w:val="315"/>
        </w:trPr>
        <w:tc>
          <w:tcPr>
            <w:tcW w:w="0" w:type="auto"/>
            <w:tcMar>
              <w:top w:w="0" w:type="dxa"/>
              <w:left w:w="45" w:type="dxa"/>
              <w:bottom w:w="0" w:type="dxa"/>
              <w:right w:w="45" w:type="dxa"/>
            </w:tcMar>
            <w:vAlign w:val="center"/>
            <w:hideMark/>
          </w:tcPr>
          <w:p w14:paraId="4743CF4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Create/manage/view Supplier</w:t>
            </w:r>
          </w:p>
        </w:tc>
        <w:tc>
          <w:tcPr>
            <w:tcW w:w="0" w:type="auto"/>
            <w:tcMar>
              <w:top w:w="0" w:type="dxa"/>
              <w:left w:w="45" w:type="dxa"/>
              <w:bottom w:w="0" w:type="dxa"/>
              <w:right w:w="45" w:type="dxa"/>
            </w:tcMar>
            <w:vAlign w:val="center"/>
            <w:hideMark/>
          </w:tcPr>
          <w:p w14:paraId="0F74682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CBAB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8AD44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FFF7F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7CABF5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81C54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5DE0F3" w14:textId="77777777" w:rsidTr="00E432F3">
        <w:trPr>
          <w:trHeight w:val="315"/>
        </w:trPr>
        <w:tc>
          <w:tcPr>
            <w:tcW w:w="0" w:type="auto"/>
            <w:tcMar>
              <w:top w:w="0" w:type="dxa"/>
              <w:left w:w="45" w:type="dxa"/>
              <w:bottom w:w="0" w:type="dxa"/>
              <w:right w:w="45" w:type="dxa"/>
            </w:tcMar>
            <w:vAlign w:val="center"/>
            <w:hideMark/>
          </w:tcPr>
          <w:p w14:paraId="3326981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Alternate Reporting Unit</w:t>
            </w:r>
          </w:p>
        </w:tc>
        <w:tc>
          <w:tcPr>
            <w:tcW w:w="0" w:type="auto"/>
            <w:tcMar>
              <w:top w:w="0" w:type="dxa"/>
              <w:left w:w="45" w:type="dxa"/>
              <w:bottom w:w="0" w:type="dxa"/>
              <w:right w:w="45" w:type="dxa"/>
            </w:tcMar>
            <w:vAlign w:val="center"/>
            <w:hideMark/>
          </w:tcPr>
          <w:p w14:paraId="6AA6670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CA73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DB8CD7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AF32C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6D3C19B7"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35B3735F" w14:textId="619153D2"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r>
      <w:tr w:rsidR="00E432F3" w:rsidRPr="00E432F3" w14:paraId="3E38AD1F" w14:textId="77777777" w:rsidTr="00E432F3">
        <w:trPr>
          <w:trHeight w:val="315"/>
        </w:trPr>
        <w:tc>
          <w:tcPr>
            <w:tcW w:w="0" w:type="auto"/>
            <w:tcMar>
              <w:top w:w="0" w:type="dxa"/>
              <w:left w:w="45" w:type="dxa"/>
              <w:bottom w:w="0" w:type="dxa"/>
              <w:right w:w="45" w:type="dxa"/>
            </w:tcMar>
            <w:vAlign w:val="center"/>
            <w:hideMark/>
          </w:tcPr>
          <w:p w14:paraId="6C8B912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Planning Unit Category</w:t>
            </w:r>
          </w:p>
        </w:tc>
        <w:tc>
          <w:tcPr>
            <w:tcW w:w="0" w:type="auto"/>
            <w:tcMar>
              <w:top w:w="0" w:type="dxa"/>
              <w:left w:w="45" w:type="dxa"/>
              <w:bottom w:w="0" w:type="dxa"/>
              <w:right w:w="45" w:type="dxa"/>
            </w:tcMar>
            <w:vAlign w:val="center"/>
            <w:hideMark/>
          </w:tcPr>
          <w:p w14:paraId="414CA54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6DE82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7707C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16EEEB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7C91DB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9863F5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B76AAA9" w14:textId="77777777" w:rsidTr="00E432F3">
        <w:trPr>
          <w:trHeight w:val="315"/>
        </w:trPr>
        <w:tc>
          <w:tcPr>
            <w:tcW w:w="0" w:type="auto"/>
            <w:tcMar>
              <w:top w:w="0" w:type="dxa"/>
              <w:left w:w="45" w:type="dxa"/>
              <w:bottom w:w="0" w:type="dxa"/>
              <w:right w:w="45" w:type="dxa"/>
            </w:tcMar>
            <w:vAlign w:val="center"/>
            <w:hideMark/>
          </w:tcPr>
          <w:p w14:paraId="1F5640C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Tracer Category</w:t>
            </w:r>
          </w:p>
        </w:tc>
        <w:tc>
          <w:tcPr>
            <w:tcW w:w="0" w:type="auto"/>
            <w:tcMar>
              <w:top w:w="0" w:type="dxa"/>
              <w:left w:w="45" w:type="dxa"/>
              <w:bottom w:w="0" w:type="dxa"/>
              <w:right w:w="45" w:type="dxa"/>
            </w:tcMar>
            <w:vAlign w:val="center"/>
            <w:hideMark/>
          </w:tcPr>
          <w:p w14:paraId="4B00B75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86474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69D50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61F0E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072350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69BC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27C32B2" w14:textId="77777777" w:rsidTr="00E432F3">
        <w:trPr>
          <w:trHeight w:val="315"/>
        </w:trPr>
        <w:tc>
          <w:tcPr>
            <w:tcW w:w="0" w:type="auto"/>
            <w:tcMar>
              <w:top w:w="0" w:type="dxa"/>
              <w:left w:w="45" w:type="dxa"/>
              <w:bottom w:w="0" w:type="dxa"/>
              <w:right w:w="45" w:type="dxa"/>
            </w:tcMar>
            <w:vAlign w:val="center"/>
            <w:hideMark/>
          </w:tcPr>
          <w:p w14:paraId="327DC90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Region</w:t>
            </w:r>
          </w:p>
        </w:tc>
        <w:tc>
          <w:tcPr>
            <w:tcW w:w="0" w:type="auto"/>
            <w:tcMar>
              <w:top w:w="0" w:type="dxa"/>
              <w:left w:w="45" w:type="dxa"/>
              <w:bottom w:w="0" w:type="dxa"/>
              <w:right w:w="45" w:type="dxa"/>
            </w:tcMar>
            <w:vAlign w:val="center"/>
            <w:hideMark/>
          </w:tcPr>
          <w:p w14:paraId="1E95A46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D1BAB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1F6005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578B4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B6F50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E22A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1863701" w14:textId="77777777" w:rsidTr="00E432F3">
        <w:trPr>
          <w:trHeight w:val="315"/>
        </w:trPr>
        <w:tc>
          <w:tcPr>
            <w:tcW w:w="0" w:type="auto"/>
            <w:tcMar>
              <w:top w:w="0" w:type="dxa"/>
              <w:left w:w="45" w:type="dxa"/>
              <w:bottom w:w="0" w:type="dxa"/>
              <w:right w:w="45" w:type="dxa"/>
            </w:tcMar>
            <w:vAlign w:val="center"/>
            <w:hideMark/>
          </w:tcPr>
          <w:p w14:paraId="41B18EC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Technical Area</w:t>
            </w:r>
          </w:p>
        </w:tc>
        <w:tc>
          <w:tcPr>
            <w:tcW w:w="0" w:type="auto"/>
            <w:tcMar>
              <w:top w:w="0" w:type="dxa"/>
              <w:left w:w="45" w:type="dxa"/>
              <w:bottom w:w="0" w:type="dxa"/>
              <w:right w:w="45" w:type="dxa"/>
            </w:tcMar>
            <w:vAlign w:val="center"/>
            <w:hideMark/>
          </w:tcPr>
          <w:p w14:paraId="53BF90B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7203C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B87A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4EBB1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16D3C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AE23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9028571"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6B7595D9" w14:textId="4C973819"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Program Management</w:t>
            </w:r>
          </w:p>
        </w:tc>
      </w:tr>
      <w:tr w:rsidR="00E432F3" w:rsidRPr="00E432F3" w14:paraId="3D59B7EC" w14:textId="77777777" w:rsidTr="00E432F3">
        <w:trPr>
          <w:trHeight w:val="315"/>
        </w:trPr>
        <w:tc>
          <w:tcPr>
            <w:tcW w:w="0" w:type="auto"/>
            <w:tcMar>
              <w:top w:w="0" w:type="dxa"/>
              <w:left w:w="45" w:type="dxa"/>
              <w:bottom w:w="0" w:type="dxa"/>
              <w:right w:w="45" w:type="dxa"/>
            </w:tcMar>
            <w:vAlign w:val="center"/>
            <w:hideMark/>
          </w:tcPr>
          <w:p w14:paraId="10C6113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Program Dashboard</w:t>
            </w:r>
          </w:p>
        </w:tc>
        <w:tc>
          <w:tcPr>
            <w:tcW w:w="0" w:type="auto"/>
            <w:tcMar>
              <w:top w:w="0" w:type="dxa"/>
              <w:left w:w="45" w:type="dxa"/>
              <w:bottom w:w="0" w:type="dxa"/>
              <w:right w:w="45" w:type="dxa"/>
            </w:tcMar>
            <w:vAlign w:val="center"/>
            <w:hideMark/>
          </w:tcPr>
          <w:p w14:paraId="198EA08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B039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9D85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18970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670C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2449D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24EEC26" w14:textId="77777777" w:rsidTr="00E432F3">
        <w:trPr>
          <w:trHeight w:val="315"/>
        </w:trPr>
        <w:tc>
          <w:tcPr>
            <w:tcW w:w="0" w:type="auto"/>
            <w:tcMar>
              <w:top w:w="0" w:type="dxa"/>
              <w:left w:w="45" w:type="dxa"/>
              <w:bottom w:w="0" w:type="dxa"/>
              <w:right w:w="45" w:type="dxa"/>
            </w:tcMar>
            <w:vAlign w:val="center"/>
            <w:hideMark/>
          </w:tcPr>
          <w:p w14:paraId="35F19C7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Setup/create a Program</w:t>
            </w:r>
          </w:p>
        </w:tc>
        <w:tc>
          <w:tcPr>
            <w:tcW w:w="0" w:type="auto"/>
            <w:tcMar>
              <w:top w:w="0" w:type="dxa"/>
              <w:left w:w="45" w:type="dxa"/>
              <w:bottom w:w="0" w:type="dxa"/>
              <w:right w:w="45" w:type="dxa"/>
            </w:tcMar>
            <w:vAlign w:val="center"/>
            <w:hideMark/>
          </w:tcPr>
          <w:p w14:paraId="110C893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8F9438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A124A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A080F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5521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6FA7B0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0CAE0F1" w14:textId="77777777" w:rsidTr="00E432F3">
        <w:trPr>
          <w:trHeight w:val="315"/>
        </w:trPr>
        <w:tc>
          <w:tcPr>
            <w:tcW w:w="0" w:type="auto"/>
            <w:tcMar>
              <w:top w:w="0" w:type="dxa"/>
              <w:left w:w="45" w:type="dxa"/>
              <w:bottom w:w="0" w:type="dxa"/>
              <w:right w:w="45" w:type="dxa"/>
            </w:tcMar>
            <w:vAlign w:val="center"/>
            <w:hideMark/>
          </w:tcPr>
          <w:p w14:paraId="18C64C8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Update program info</w:t>
            </w:r>
          </w:p>
        </w:tc>
        <w:tc>
          <w:tcPr>
            <w:tcW w:w="0" w:type="auto"/>
            <w:tcMar>
              <w:top w:w="0" w:type="dxa"/>
              <w:left w:w="45" w:type="dxa"/>
              <w:bottom w:w="0" w:type="dxa"/>
              <w:right w:w="45" w:type="dxa"/>
            </w:tcMar>
            <w:vAlign w:val="center"/>
            <w:hideMark/>
          </w:tcPr>
          <w:p w14:paraId="0A722E3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6381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64E7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FEDE6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A671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63E1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13C5CC3" w14:textId="77777777" w:rsidTr="00E432F3">
        <w:trPr>
          <w:trHeight w:val="315"/>
        </w:trPr>
        <w:tc>
          <w:tcPr>
            <w:tcW w:w="0" w:type="auto"/>
            <w:tcMar>
              <w:top w:w="0" w:type="dxa"/>
              <w:left w:w="45" w:type="dxa"/>
              <w:bottom w:w="0" w:type="dxa"/>
              <w:right w:w="45" w:type="dxa"/>
            </w:tcMar>
            <w:vAlign w:val="center"/>
            <w:hideMark/>
          </w:tcPr>
          <w:p w14:paraId="6224640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Update/add planning unit to program</w:t>
            </w:r>
          </w:p>
        </w:tc>
        <w:tc>
          <w:tcPr>
            <w:tcW w:w="0" w:type="auto"/>
            <w:tcMar>
              <w:top w:w="0" w:type="dxa"/>
              <w:left w:w="45" w:type="dxa"/>
              <w:bottom w:w="0" w:type="dxa"/>
              <w:right w:w="45" w:type="dxa"/>
            </w:tcMar>
            <w:vAlign w:val="center"/>
            <w:hideMark/>
          </w:tcPr>
          <w:p w14:paraId="291F332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CF9E5E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F602D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DD710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A877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007AB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B2B6311" w14:textId="77777777" w:rsidTr="00E432F3">
        <w:trPr>
          <w:trHeight w:val="315"/>
        </w:trPr>
        <w:tc>
          <w:tcPr>
            <w:tcW w:w="0" w:type="auto"/>
            <w:tcMar>
              <w:top w:w="0" w:type="dxa"/>
              <w:left w:w="45" w:type="dxa"/>
              <w:bottom w:w="0" w:type="dxa"/>
              <w:right w:w="45" w:type="dxa"/>
            </w:tcMar>
            <w:vAlign w:val="center"/>
            <w:hideMark/>
          </w:tcPr>
          <w:p w14:paraId="63BF8D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Budget</w:t>
            </w:r>
          </w:p>
        </w:tc>
        <w:tc>
          <w:tcPr>
            <w:tcW w:w="0" w:type="auto"/>
            <w:tcMar>
              <w:top w:w="0" w:type="dxa"/>
              <w:left w:w="45" w:type="dxa"/>
              <w:bottom w:w="0" w:type="dxa"/>
              <w:right w:w="45" w:type="dxa"/>
            </w:tcMar>
            <w:vAlign w:val="center"/>
            <w:hideMark/>
          </w:tcPr>
          <w:p w14:paraId="46B330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35D714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D03E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ED84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80712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4E269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D37A535" w14:textId="77777777" w:rsidTr="00E432F3">
        <w:trPr>
          <w:trHeight w:val="315"/>
        </w:trPr>
        <w:tc>
          <w:tcPr>
            <w:tcW w:w="0" w:type="auto"/>
            <w:tcMar>
              <w:top w:w="0" w:type="dxa"/>
              <w:left w:w="45" w:type="dxa"/>
              <w:bottom w:w="0" w:type="dxa"/>
              <w:right w:w="45" w:type="dxa"/>
            </w:tcMar>
            <w:vAlign w:val="center"/>
            <w:hideMark/>
          </w:tcPr>
          <w:p w14:paraId="2A8478D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Budget</w:t>
            </w:r>
          </w:p>
        </w:tc>
        <w:tc>
          <w:tcPr>
            <w:tcW w:w="0" w:type="auto"/>
            <w:tcMar>
              <w:top w:w="0" w:type="dxa"/>
              <w:left w:w="45" w:type="dxa"/>
              <w:bottom w:w="0" w:type="dxa"/>
              <w:right w:w="45" w:type="dxa"/>
            </w:tcMar>
            <w:vAlign w:val="center"/>
            <w:hideMark/>
          </w:tcPr>
          <w:p w14:paraId="371BA42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A74FE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5267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68F8D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71FF8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79D6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4E896E4" w14:textId="77777777" w:rsidTr="00E432F3">
        <w:trPr>
          <w:trHeight w:val="315"/>
        </w:trPr>
        <w:tc>
          <w:tcPr>
            <w:tcW w:w="0" w:type="auto"/>
            <w:tcMar>
              <w:top w:w="0" w:type="dxa"/>
              <w:left w:w="45" w:type="dxa"/>
              <w:bottom w:w="0" w:type="dxa"/>
              <w:right w:w="45" w:type="dxa"/>
            </w:tcMar>
            <w:vAlign w:val="center"/>
            <w:hideMark/>
          </w:tcPr>
          <w:p w14:paraId="7AC9AAE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Import / Export Program</w:t>
            </w:r>
          </w:p>
        </w:tc>
        <w:tc>
          <w:tcPr>
            <w:tcW w:w="0" w:type="auto"/>
            <w:tcMar>
              <w:top w:w="0" w:type="dxa"/>
              <w:left w:w="45" w:type="dxa"/>
              <w:bottom w:w="0" w:type="dxa"/>
              <w:right w:w="45" w:type="dxa"/>
            </w:tcMar>
            <w:vAlign w:val="center"/>
            <w:hideMark/>
          </w:tcPr>
          <w:p w14:paraId="25AF740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7023A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B97C9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1A48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632D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7E2DA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C6418F1" w14:textId="77777777" w:rsidTr="00E432F3">
        <w:trPr>
          <w:trHeight w:val="315"/>
        </w:trPr>
        <w:tc>
          <w:tcPr>
            <w:tcW w:w="0" w:type="auto"/>
            <w:tcMar>
              <w:top w:w="0" w:type="dxa"/>
              <w:left w:w="45" w:type="dxa"/>
              <w:bottom w:w="0" w:type="dxa"/>
              <w:right w:w="45" w:type="dxa"/>
            </w:tcMar>
            <w:vAlign w:val="center"/>
            <w:hideMark/>
          </w:tcPr>
          <w:p w14:paraId="59F17FF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Load Program</w:t>
            </w:r>
          </w:p>
        </w:tc>
        <w:tc>
          <w:tcPr>
            <w:tcW w:w="0" w:type="auto"/>
            <w:tcMar>
              <w:top w:w="0" w:type="dxa"/>
              <w:left w:w="45" w:type="dxa"/>
              <w:bottom w:w="0" w:type="dxa"/>
              <w:right w:w="45" w:type="dxa"/>
            </w:tcMar>
            <w:vAlign w:val="center"/>
            <w:hideMark/>
          </w:tcPr>
          <w:p w14:paraId="20C730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9A80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63019A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5480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AC018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67FB5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6B91CC5" w14:textId="77777777" w:rsidTr="00E432F3">
        <w:trPr>
          <w:trHeight w:val="315"/>
        </w:trPr>
        <w:tc>
          <w:tcPr>
            <w:tcW w:w="0" w:type="auto"/>
            <w:tcMar>
              <w:top w:w="0" w:type="dxa"/>
              <w:left w:w="45" w:type="dxa"/>
              <w:bottom w:w="0" w:type="dxa"/>
              <w:right w:w="45" w:type="dxa"/>
            </w:tcMar>
            <w:vAlign w:val="center"/>
            <w:hideMark/>
          </w:tcPr>
          <w:p w14:paraId="571DBD0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PipeLine Program Import</w:t>
            </w:r>
          </w:p>
        </w:tc>
        <w:tc>
          <w:tcPr>
            <w:tcW w:w="0" w:type="auto"/>
            <w:tcMar>
              <w:top w:w="0" w:type="dxa"/>
              <w:left w:w="45" w:type="dxa"/>
              <w:bottom w:w="0" w:type="dxa"/>
              <w:right w:w="45" w:type="dxa"/>
            </w:tcMar>
            <w:vAlign w:val="center"/>
            <w:hideMark/>
          </w:tcPr>
          <w:p w14:paraId="2AE989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C4E3E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BB37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4728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F12C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455480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68B41C25" w14:textId="77777777" w:rsidTr="00E432F3">
        <w:trPr>
          <w:trHeight w:val="315"/>
        </w:trPr>
        <w:tc>
          <w:tcPr>
            <w:tcW w:w="0" w:type="auto"/>
            <w:tcMar>
              <w:top w:w="0" w:type="dxa"/>
              <w:left w:w="45" w:type="dxa"/>
              <w:bottom w:w="0" w:type="dxa"/>
              <w:right w:w="45" w:type="dxa"/>
            </w:tcMar>
            <w:vAlign w:val="center"/>
            <w:hideMark/>
          </w:tcPr>
          <w:p w14:paraId="76917E7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Commit version</w:t>
            </w:r>
          </w:p>
        </w:tc>
        <w:tc>
          <w:tcPr>
            <w:tcW w:w="0" w:type="auto"/>
            <w:tcMar>
              <w:top w:w="0" w:type="dxa"/>
              <w:left w:w="45" w:type="dxa"/>
              <w:bottom w:w="0" w:type="dxa"/>
              <w:right w:w="45" w:type="dxa"/>
            </w:tcMar>
            <w:vAlign w:val="center"/>
            <w:hideMark/>
          </w:tcPr>
          <w:p w14:paraId="46AC9C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7093A8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16E16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0D2D5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5B7D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7F1220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57FBF16" w14:textId="77777777" w:rsidTr="00E432F3">
        <w:trPr>
          <w:trHeight w:val="315"/>
        </w:trPr>
        <w:tc>
          <w:tcPr>
            <w:tcW w:w="0" w:type="auto"/>
            <w:tcMar>
              <w:top w:w="0" w:type="dxa"/>
              <w:left w:w="45" w:type="dxa"/>
              <w:bottom w:w="0" w:type="dxa"/>
              <w:right w:w="45" w:type="dxa"/>
            </w:tcMar>
            <w:vAlign w:val="center"/>
            <w:hideMark/>
          </w:tcPr>
          <w:p w14:paraId="60A8A5F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Review/Approve a Version</w:t>
            </w:r>
          </w:p>
        </w:tc>
        <w:tc>
          <w:tcPr>
            <w:tcW w:w="0" w:type="auto"/>
            <w:tcMar>
              <w:top w:w="0" w:type="dxa"/>
              <w:left w:w="45" w:type="dxa"/>
              <w:bottom w:w="0" w:type="dxa"/>
              <w:right w:w="45" w:type="dxa"/>
            </w:tcMar>
            <w:vAlign w:val="center"/>
            <w:hideMark/>
          </w:tcPr>
          <w:p w14:paraId="40F3A52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E12F03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796C9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ECF14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94B76D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1AE2E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37BB583"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321D1D4" w14:textId="5FFF5B0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Supply plan data</w:t>
            </w:r>
          </w:p>
        </w:tc>
      </w:tr>
      <w:tr w:rsidR="00E432F3" w:rsidRPr="00E432F3" w14:paraId="692F48BB" w14:textId="77777777" w:rsidTr="00E432F3">
        <w:trPr>
          <w:trHeight w:val="315"/>
        </w:trPr>
        <w:tc>
          <w:tcPr>
            <w:tcW w:w="0" w:type="auto"/>
            <w:tcMar>
              <w:top w:w="0" w:type="dxa"/>
              <w:left w:w="45" w:type="dxa"/>
              <w:bottom w:w="0" w:type="dxa"/>
              <w:right w:w="45" w:type="dxa"/>
            </w:tcMar>
            <w:vAlign w:val="center"/>
            <w:hideMark/>
          </w:tcPr>
          <w:p w14:paraId="6BEF5A6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Add/edit supply plan data (consumption / inventory / shipments)</w:t>
            </w:r>
          </w:p>
        </w:tc>
        <w:tc>
          <w:tcPr>
            <w:tcW w:w="0" w:type="auto"/>
            <w:tcMar>
              <w:top w:w="0" w:type="dxa"/>
              <w:left w:w="45" w:type="dxa"/>
              <w:bottom w:w="0" w:type="dxa"/>
              <w:right w:w="45" w:type="dxa"/>
            </w:tcMar>
            <w:vAlign w:val="center"/>
            <w:hideMark/>
          </w:tcPr>
          <w:p w14:paraId="586BE5F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E62897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53FF49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198243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B160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3E2A70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8096E58" w14:textId="77777777" w:rsidTr="00E432F3">
        <w:trPr>
          <w:trHeight w:val="315"/>
        </w:trPr>
        <w:tc>
          <w:tcPr>
            <w:tcW w:w="0" w:type="auto"/>
            <w:tcMar>
              <w:top w:w="0" w:type="dxa"/>
              <w:left w:w="45" w:type="dxa"/>
              <w:bottom w:w="0" w:type="dxa"/>
              <w:right w:w="45" w:type="dxa"/>
            </w:tcMar>
            <w:vAlign w:val="center"/>
            <w:hideMark/>
          </w:tcPr>
          <w:p w14:paraId="560611D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ERP shipment linking and delinking</w:t>
            </w:r>
          </w:p>
        </w:tc>
        <w:tc>
          <w:tcPr>
            <w:tcW w:w="0" w:type="auto"/>
            <w:tcMar>
              <w:top w:w="0" w:type="dxa"/>
              <w:left w:w="45" w:type="dxa"/>
              <w:bottom w:w="0" w:type="dxa"/>
              <w:right w:w="45" w:type="dxa"/>
            </w:tcMar>
            <w:vAlign w:val="center"/>
            <w:hideMark/>
          </w:tcPr>
          <w:p w14:paraId="41E6374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E342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820D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C520CC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C194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753F4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6337F63" w14:textId="77777777" w:rsidTr="00E432F3">
        <w:trPr>
          <w:trHeight w:val="315"/>
        </w:trPr>
        <w:tc>
          <w:tcPr>
            <w:tcW w:w="0" w:type="auto"/>
            <w:tcMar>
              <w:top w:w="0" w:type="dxa"/>
              <w:left w:w="45" w:type="dxa"/>
              <w:bottom w:w="0" w:type="dxa"/>
              <w:right w:w="45" w:type="dxa"/>
            </w:tcMar>
            <w:vAlign w:val="center"/>
            <w:hideMark/>
          </w:tcPr>
          <w:p w14:paraId="0CDB00D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Import Quantimed data</w:t>
            </w:r>
          </w:p>
        </w:tc>
        <w:tc>
          <w:tcPr>
            <w:tcW w:w="0" w:type="auto"/>
            <w:tcMar>
              <w:top w:w="0" w:type="dxa"/>
              <w:left w:w="45" w:type="dxa"/>
              <w:bottom w:w="0" w:type="dxa"/>
              <w:right w:w="45" w:type="dxa"/>
            </w:tcMar>
            <w:vAlign w:val="center"/>
            <w:hideMark/>
          </w:tcPr>
          <w:p w14:paraId="48BCB80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AEE03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17557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23736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40745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2BBB5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F9802EA"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B15D4F7" w14:textId="377FB3C1"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lastRenderedPageBreak/>
              <w:t>Supply planning</w:t>
            </w:r>
          </w:p>
        </w:tc>
      </w:tr>
      <w:tr w:rsidR="00E432F3" w:rsidRPr="00E432F3" w14:paraId="56204547" w14:textId="77777777" w:rsidTr="00E432F3">
        <w:trPr>
          <w:trHeight w:val="315"/>
        </w:trPr>
        <w:tc>
          <w:tcPr>
            <w:tcW w:w="0" w:type="auto"/>
            <w:tcMar>
              <w:top w:w="0" w:type="dxa"/>
              <w:left w:w="45" w:type="dxa"/>
              <w:bottom w:w="0" w:type="dxa"/>
              <w:right w:w="45" w:type="dxa"/>
            </w:tcMar>
            <w:vAlign w:val="center"/>
            <w:hideMark/>
          </w:tcPr>
          <w:p w14:paraId="55B4962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Manage/edit Supply Plan</w:t>
            </w:r>
          </w:p>
        </w:tc>
        <w:tc>
          <w:tcPr>
            <w:tcW w:w="0" w:type="auto"/>
            <w:tcMar>
              <w:top w:w="0" w:type="dxa"/>
              <w:left w:w="45" w:type="dxa"/>
              <w:bottom w:w="0" w:type="dxa"/>
              <w:right w:w="45" w:type="dxa"/>
            </w:tcMar>
            <w:vAlign w:val="center"/>
            <w:hideMark/>
          </w:tcPr>
          <w:p w14:paraId="0BF183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5C1D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7EB94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39D4E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DAB4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54153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9817270" w14:textId="77777777" w:rsidTr="00E432F3">
        <w:trPr>
          <w:trHeight w:val="315"/>
        </w:trPr>
        <w:tc>
          <w:tcPr>
            <w:tcW w:w="0" w:type="auto"/>
            <w:tcMar>
              <w:top w:w="0" w:type="dxa"/>
              <w:left w:w="45" w:type="dxa"/>
              <w:bottom w:w="0" w:type="dxa"/>
              <w:right w:w="45" w:type="dxa"/>
            </w:tcMar>
            <w:vAlign w:val="center"/>
            <w:hideMark/>
          </w:tcPr>
          <w:p w14:paraId="2F0E988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Supply Plan</w:t>
            </w:r>
          </w:p>
        </w:tc>
        <w:tc>
          <w:tcPr>
            <w:tcW w:w="0" w:type="auto"/>
            <w:tcMar>
              <w:top w:w="0" w:type="dxa"/>
              <w:left w:w="45" w:type="dxa"/>
              <w:bottom w:w="0" w:type="dxa"/>
              <w:right w:w="45" w:type="dxa"/>
            </w:tcMar>
            <w:vAlign w:val="center"/>
            <w:hideMark/>
          </w:tcPr>
          <w:p w14:paraId="5DFE1D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BCBDA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BC3EF8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6C8FBA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76B78B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1028A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89F30B9" w14:textId="77777777" w:rsidTr="00E432F3">
        <w:trPr>
          <w:trHeight w:val="315"/>
        </w:trPr>
        <w:tc>
          <w:tcPr>
            <w:tcW w:w="0" w:type="auto"/>
            <w:tcMar>
              <w:top w:w="0" w:type="dxa"/>
              <w:left w:w="45" w:type="dxa"/>
              <w:bottom w:w="0" w:type="dxa"/>
              <w:right w:w="45" w:type="dxa"/>
            </w:tcMar>
            <w:vAlign w:val="center"/>
            <w:hideMark/>
          </w:tcPr>
          <w:p w14:paraId="160FF5D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Scenario Planning</w:t>
            </w:r>
          </w:p>
        </w:tc>
        <w:tc>
          <w:tcPr>
            <w:tcW w:w="0" w:type="auto"/>
            <w:tcMar>
              <w:top w:w="0" w:type="dxa"/>
              <w:left w:w="45" w:type="dxa"/>
              <w:bottom w:w="0" w:type="dxa"/>
              <w:right w:w="45" w:type="dxa"/>
            </w:tcMar>
            <w:vAlign w:val="center"/>
            <w:hideMark/>
          </w:tcPr>
          <w:p w14:paraId="7D566FE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0FB8F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3904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7FB0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B334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048CE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124B51E" w14:textId="77777777" w:rsidTr="00E432F3">
        <w:trPr>
          <w:trHeight w:val="315"/>
        </w:trPr>
        <w:tc>
          <w:tcPr>
            <w:tcW w:w="0" w:type="auto"/>
            <w:tcMar>
              <w:top w:w="0" w:type="dxa"/>
              <w:left w:w="45" w:type="dxa"/>
              <w:bottom w:w="0" w:type="dxa"/>
              <w:right w:w="45" w:type="dxa"/>
            </w:tcMar>
            <w:vAlign w:val="center"/>
            <w:hideMark/>
          </w:tcPr>
          <w:p w14:paraId="4E1CEDC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Supply Plan Report</w:t>
            </w:r>
          </w:p>
        </w:tc>
        <w:tc>
          <w:tcPr>
            <w:tcW w:w="0" w:type="auto"/>
            <w:tcMar>
              <w:top w:w="0" w:type="dxa"/>
              <w:left w:w="45" w:type="dxa"/>
              <w:bottom w:w="0" w:type="dxa"/>
              <w:right w:w="45" w:type="dxa"/>
            </w:tcMar>
            <w:vAlign w:val="center"/>
            <w:hideMark/>
          </w:tcPr>
          <w:p w14:paraId="46DA59C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B254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5AB13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4EB2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92A5DC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5BC8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50FB946"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397DAAD6" w14:textId="2E63501E"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Reports</w:t>
            </w:r>
          </w:p>
        </w:tc>
      </w:tr>
      <w:tr w:rsidR="00E432F3" w:rsidRPr="00E432F3" w14:paraId="33C5AF98" w14:textId="77777777" w:rsidTr="00E432F3">
        <w:trPr>
          <w:trHeight w:val="315"/>
        </w:trPr>
        <w:tc>
          <w:tcPr>
            <w:tcW w:w="0" w:type="auto"/>
            <w:tcMar>
              <w:top w:w="0" w:type="dxa"/>
              <w:left w:w="45" w:type="dxa"/>
              <w:bottom w:w="0" w:type="dxa"/>
              <w:right w:w="45" w:type="dxa"/>
            </w:tcMar>
            <w:vAlign w:val="center"/>
            <w:hideMark/>
          </w:tcPr>
          <w:p w14:paraId="67436AA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QAT Problem List report</w:t>
            </w:r>
          </w:p>
        </w:tc>
        <w:tc>
          <w:tcPr>
            <w:tcW w:w="0" w:type="auto"/>
            <w:tcMar>
              <w:top w:w="0" w:type="dxa"/>
              <w:left w:w="45" w:type="dxa"/>
              <w:bottom w:w="0" w:type="dxa"/>
              <w:right w:w="45" w:type="dxa"/>
            </w:tcMar>
            <w:vAlign w:val="center"/>
            <w:hideMark/>
          </w:tcPr>
          <w:p w14:paraId="205E5EC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F67E72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01B35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EEFD95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7223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FD7C5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56ACBA67" w14:textId="77777777" w:rsidTr="00E432F3">
        <w:trPr>
          <w:trHeight w:val="315"/>
        </w:trPr>
        <w:tc>
          <w:tcPr>
            <w:tcW w:w="0" w:type="auto"/>
            <w:tcMar>
              <w:top w:w="0" w:type="dxa"/>
              <w:left w:w="45" w:type="dxa"/>
              <w:bottom w:w="0" w:type="dxa"/>
              <w:right w:w="45" w:type="dxa"/>
            </w:tcMar>
            <w:vAlign w:val="center"/>
            <w:hideMark/>
          </w:tcPr>
          <w:p w14:paraId="41EE289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Program Catalog Report</w:t>
            </w:r>
          </w:p>
        </w:tc>
        <w:tc>
          <w:tcPr>
            <w:tcW w:w="0" w:type="auto"/>
            <w:tcMar>
              <w:top w:w="0" w:type="dxa"/>
              <w:left w:w="45" w:type="dxa"/>
              <w:bottom w:w="0" w:type="dxa"/>
              <w:right w:w="45" w:type="dxa"/>
            </w:tcMar>
            <w:vAlign w:val="center"/>
            <w:hideMark/>
          </w:tcPr>
          <w:p w14:paraId="689828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06636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4108D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FE20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312E3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6C676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510074B"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09D3FFFB" w14:textId="57580B59"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Stock Status Reports</w:t>
            </w:r>
          </w:p>
        </w:tc>
      </w:tr>
      <w:tr w:rsidR="00E432F3" w:rsidRPr="00E432F3" w14:paraId="16E40BBA" w14:textId="77777777" w:rsidTr="00E432F3">
        <w:trPr>
          <w:trHeight w:val="315"/>
        </w:trPr>
        <w:tc>
          <w:tcPr>
            <w:tcW w:w="0" w:type="auto"/>
            <w:tcMar>
              <w:top w:w="0" w:type="dxa"/>
              <w:left w:w="45" w:type="dxa"/>
              <w:bottom w:w="0" w:type="dxa"/>
              <w:right w:w="45" w:type="dxa"/>
            </w:tcMar>
            <w:vAlign w:val="center"/>
            <w:hideMark/>
          </w:tcPr>
          <w:p w14:paraId="72F48A2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Over Time report</w:t>
            </w:r>
          </w:p>
        </w:tc>
        <w:tc>
          <w:tcPr>
            <w:tcW w:w="0" w:type="auto"/>
            <w:tcMar>
              <w:top w:w="0" w:type="dxa"/>
              <w:left w:w="45" w:type="dxa"/>
              <w:bottom w:w="0" w:type="dxa"/>
              <w:right w:w="45" w:type="dxa"/>
            </w:tcMar>
            <w:vAlign w:val="center"/>
            <w:hideMark/>
          </w:tcPr>
          <w:p w14:paraId="2A6600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3E1B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A285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0DD87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DB11C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9C227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FB3A70D" w14:textId="77777777" w:rsidTr="00E432F3">
        <w:trPr>
          <w:trHeight w:val="315"/>
        </w:trPr>
        <w:tc>
          <w:tcPr>
            <w:tcW w:w="0" w:type="auto"/>
            <w:tcMar>
              <w:top w:w="0" w:type="dxa"/>
              <w:left w:w="45" w:type="dxa"/>
              <w:bottom w:w="0" w:type="dxa"/>
              <w:right w:w="45" w:type="dxa"/>
            </w:tcMar>
            <w:vAlign w:val="center"/>
            <w:hideMark/>
          </w:tcPr>
          <w:p w14:paraId="45A28AC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Matrix report</w:t>
            </w:r>
          </w:p>
        </w:tc>
        <w:tc>
          <w:tcPr>
            <w:tcW w:w="0" w:type="auto"/>
            <w:tcMar>
              <w:top w:w="0" w:type="dxa"/>
              <w:left w:w="45" w:type="dxa"/>
              <w:bottom w:w="0" w:type="dxa"/>
              <w:right w:w="45" w:type="dxa"/>
            </w:tcMar>
            <w:vAlign w:val="center"/>
            <w:hideMark/>
          </w:tcPr>
          <w:p w14:paraId="07B2D49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91F4E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46D12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5EC3C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989801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02A6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7A1888" w14:textId="77777777" w:rsidTr="00E432F3">
        <w:trPr>
          <w:trHeight w:val="315"/>
        </w:trPr>
        <w:tc>
          <w:tcPr>
            <w:tcW w:w="0" w:type="auto"/>
            <w:tcMar>
              <w:top w:w="0" w:type="dxa"/>
              <w:left w:w="45" w:type="dxa"/>
              <w:bottom w:w="0" w:type="dxa"/>
              <w:right w:w="45" w:type="dxa"/>
            </w:tcMar>
            <w:vAlign w:val="center"/>
            <w:hideMark/>
          </w:tcPr>
          <w:p w14:paraId="6A1C82F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Snapshot report</w:t>
            </w:r>
          </w:p>
        </w:tc>
        <w:tc>
          <w:tcPr>
            <w:tcW w:w="0" w:type="auto"/>
            <w:tcMar>
              <w:top w:w="0" w:type="dxa"/>
              <w:left w:w="45" w:type="dxa"/>
              <w:bottom w:w="0" w:type="dxa"/>
              <w:right w:w="45" w:type="dxa"/>
            </w:tcMar>
            <w:vAlign w:val="center"/>
            <w:hideMark/>
          </w:tcPr>
          <w:p w14:paraId="62D88D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B29C5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723B0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F2CBB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1C1F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BE1CCC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AAF7EE1" w14:textId="77777777" w:rsidTr="00E432F3">
        <w:trPr>
          <w:trHeight w:val="315"/>
        </w:trPr>
        <w:tc>
          <w:tcPr>
            <w:tcW w:w="0" w:type="auto"/>
            <w:tcMar>
              <w:top w:w="0" w:type="dxa"/>
              <w:left w:w="45" w:type="dxa"/>
              <w:bottom w:w="0" w:type="dxa"/>
              <w:right w:w="45" w:type="dxa"/>
            </w:tcMar>
            <w:vAlign w:val="center"/>
            <w:hideMark/>
          </w:tcPr>
          <w:p w14:paraId="270BE74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Snapshot (Global) report</w:t>
            </w:r>
          </w:p>
        </w:tc>
        <w:tc>
          <w:tcPr>
            <w:tcW w:w="0" w:type="auto"/>
            <w:tcMar>
              <w:top w:w="0" w:type="dxa"/>
              <w:left w:w="45" w:type="dxa"/>
              <w:bottom w:w="0" w:type="dxa"/>
              <w:right w:w="45" w:type="dxa"/>
            </w:tcMar>
            <w:vAlign w:val="center"/>
            <w:hideMark/>
          </w:tcPr>
          <w:p w14:paraId="0EB39E4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BCADD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0AD136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ACDA3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DF699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63E0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3698B0D"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6A539434" w14:textId="499293C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Consumption Reports</w:t>
            </w:r>
          </w:p>
        </w:tc>
      </w:tr>
      <w:tr w:rsidR="00E432F3" w:rsidRPr="00E432F3" w14:paraId="47E9896F" w14:textId="77777777" w:rsidTr="00E432F3">
        <w:trPr>
          <w:trHeight w:val="315"/>
        </w:trPr>
        <w:tc>
          <w:tcPr>
            <w:tcW w:w="0" w:type="auto"/>
            <w:tcMar>
              <w:top w:w="0" w:type="dxa"/>
              <w:left w:w="45" w:type="dxa"/>
              <w:bottom w:w="0" w:type="dxa"/>
              <w:right w:w="45" w:type="dxa"/>
            </w:tcMar>
            <w:vAlign w:val="center"/>
            <w:hideMark/>
          </w:tcPr>
          <w:p w14:paraId="2308246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Consumption (forecast vs actual) report</w:t>
            </w:r>
          </w:p>
        </w:tc>
        <w:tc>
          <w:tcPr>
            <w:tcW w:w="0" w:type="auto"/>
            <w:tcMar>
              <w:top w:w="0" w:type="dxa"/>
              <w:left w:w="45" w:type="dxa"/>
              <w:bottom w:w="0" w:type="dxa"/>
              <w:right w:w="45" w:type="dxa"/>
            </w:tcMar>
            <w:vAlign w:val="center"/>
            <w:hideMark/>
          </w:tcPr>
          <w:p w14:paraId="0A6848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DB6DC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275B5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E8F1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67CF93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372D88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ED7298" w14:textId="77777777" w:rsidTr="00E432F3">
        <w:trPr>
          <w:trHeight w:val="315"/>
        </w:trPr>
        <w:tc>
          <w:tcPr>
            <w:tcW w:w="0" w:type="auto"/>
            <w:tcMar>
              <w:top w:w="0" w:type="dxa"/>
              <w:left w:w="45" w:type="dxa"/>
              <w:bottom w:w="0" w:type="dxa"/>
              <w:right w:w="45" w:type="dxa"/>
            </w:tcMar>
            <w:vAlign w:val="center"/>
            <w:hideMark/>
          </w:tcPr>
          <w:p w14:paraId="654A51B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Consumption (Global) report</w:t>
            </w:r>
          </w:p>
        </w:tc>
        <w:tc>
          <w:tcPr>
            <w:tcW w:w="0" w:type="auto"/>
            <w:tcMar>
              <w:top w:w="0" w:type="dxa"/>
              <w:left w:w="45" w:type="dxa"/>
              <w:bottom w:w="0" w:type="dxa"/>
              <w:right w:w="45" w:type="dxa"/>
            </w:tcMar>
            <w:vAlign w:val="center"/>
            <w:hideMark/>
          </w:tcPr>
          <w:p w14:paraId="6F2DFD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5D22B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A088E6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54B14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C55B6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5A07E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3A7343A" w14:textId="77777777" w:rsidTr="00E432F3">
        <w:trPr>
          <w:trHeight w:val="315"/>
        </w:trPr>
        <w:tc>
          <w:tcPr>
            <w:tcW w:w="0" w:type="auto"/>
            <w:tcMar>
              <w:top w:w="0" w:type="dxa"/>
              <w:left w:w="45" w:type="dxa"/>
              <w:bottom w:w="0" w:type="dxa"/>
              <w:right w:w="45" w:type="dxa"/>
            </w:tcMar>
            <w:vAlign w:val="center"/>
            <w:hideMark/>
          </w:tcPr>
          <w:p w14:paraId="1F52170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Forecast Error (Monthly) report</w:t>
            </w:r>
          </w:p>
        </w:tc>
        <w:tc>
          <w:tcPr>
            <w:tcW w:w="0" w:type="auto"/>
            <w:tcMar>
              <w:top w:w="0" w:type="dxa"/>
              <w:left w:w="45" w:type="dxa"/>
              <w:bottom w:w="0" w:type="dxa"/>
              <w:right w:w="45" w:type="dxa"/>
            </w:tcMar>
            <w:vAlign w:val="center"/>
            <w:hideMark/>
          </w:tcPr>
          <w:p w14:paraId="2B4AFB6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69C7D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7A4B5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A8F9F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8B07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39845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86CF582" w14:textId="77777777" w:rsidTr="00E432F3">
        <w:trPr>
          <w:trHeight w:val="315"/>
        </w:trPr>
        <w:tc>
          <w:tcPr>
            <w:tcW w:w="0" w:type="auto"/>
            <w:tcMar>
              <w:top w:w="0" w:type="dxa"/>
              <w:left w:w="45" w:type="dxa"/>
              <w:bottom w:w="0" w:type="dxa"/>
              <w:right w:w="45" w:type="dxa"/>
            </w:tcMar>
            <w:vAlign w:val="center"/>
            <w:hideMark/>
          </w:tcPr>
          <w:p w14:paraId="408B50B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Forecast Error by (by planning unit) report</w:t>
            </w:r>
          </w:p>
        </w:tc>
        <w:tc>
          <w:tcPr>
            <w:tcW w:w="0" w:type="auto"/>
            <w:tcMar>
              <w:top w:w="0" w:type="dxa"/>
              <w:left w:w="45" w:type="dxa"/>
              <w:bottom w:w="0" w:type="dxa"/>
              <w:right w:w="45" w:type="dxa"/>
            </w:tcMar>
            <w:vAlign w:val="center"/>
            <w:hideMark/>
          </w:tcPr>
          <w:p w14:paraId="3BA446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2EF4E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2C752C70"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263690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16476B6B"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4CF0AE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3C9E643"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435D0D09" w14:textId="46FFAACC"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Shipment Reports</w:t>
            </w:r>
          </w:p>
        </w:tc>
      </w:tr>
      <w:tr w:rsidR="00E432F3" w:rsidRPr="00E432F3" w14:paraId="236CA674" w14:textId="77777777" w:rsidTr="00E432F3">
        <w:trPr>
          <w:trHeight w:val="315"/>
        </w:trPr>
        <w:tc>
          <w:tcPr>
            <w:tcW w:w="0" w:type="auto"/>
            <w:tcMar>
              <w:top w:w="0" w:type="dxa"/>
              <w:left w:w="45" w:type="dxa"/>
              <w:bottom w:w="0" w:type="dxa"/>
              <w:right w:w="45" w:type="dxa"/>
            </w:tcMar>
            <w:vAlign w:val="center"/>
            <w:hideMark/>
          </w:tcPr>
          <w:p w14:paraId="539389E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(Global) report</w:t>
            </w:r>
          </w:p>
        </w:tc>
        <w:tc>
          <w:tcPr>
            <w:tcW w:w="0" w:type="auto"/>
            <w:tcMar>
              <w:top w:w="0" w:type="dxa"/>
              <w:left w:w="45" w:type="dxa"/>
              <w:bottom w:w="0" w:type="dxa"/>
              <w:right w:w="45" w:type="dxa"/>
            </w:tcMar>
            <w:vAlign w:val="center"/>
            <w:hideMark/>
          </w:tcPr>
          <w:p w14:paraId="5E1F576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368485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ABB6C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8FB84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9E2A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DD009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1A8054C" w14:textId="77777777" w:rsidTr="00E432F3">
        <w:trPr>
          <w:trHeight w:val="315"/>
        </w:trPr>
        <w:tc>
          <w:tcPr>
            <w:tcW w:w="0" w:type="auto"/>
            <w:tcMar>
              <w:top w:w="0" w:type="dxa"/>
              <w:left w:w="45" w:type="dxa"/>
              <w:bottom w:w="0" w:type="dxa"/>
              <w:right w:w="45" w:type="dxa"/>
            </w:tcMar>
            <w:vAlign w:val="center"/>
            <w:hideMark/>
          </w:tcPr>
          <w:p w14:paraId="1A3A84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Overview report</w:t>
            </w:r>
          </w:p>
        </w:tc>
        <w:tc>
          <w:tcPr>
            <w:tcW w:w="0" w:type="auto"/>
            <w:tcMar>
              <w:top w:w="0" w:type="dxa"/>
              <w:left w:w="45" w:type="dxa"/>
              <w:bottom w:w="0" w:type="dxa"/>
              <w:right w:w="45" w:type="dxa"/>
            </w:tcMar>
            <w:vAlign w:val="center"/>
            <w:hideMark/>
          </w:tcPr>
          <w:p w14:paraId="5208BCA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3A11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32B9B7B7"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19C9BC8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6B5240BC"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4D8A674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C25FA6F" w14:textId="77777777" w:rsidTr="00E432F3">
        <w:trPr>
          <w:trHeight w:val="315"/>
        </w:trPr>
        <w:tc>
          <w:tcPr>
            <w:tcW w:w="0" w:type="auto"/>
            <w:tcMar>
              <w:top w:w="0" w:type="dxa"/>
              <w:left w:w="45" w:type="dxa"/>
              <w:bottom w:w="0" w:type="dxa"/>
              <w:right w:w="45" w:type="dxa"/>
            </w:tcMar>
            <w:vAlign w:val="center"/>
            <w:hideMark/>
          </w:tcPr>
          <w:p w14:paraId="35E028E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Details report</w:t>
            </w:r>
          </w:p>
        </w:tc>
        <w:tc>
          <w:tcPr>
            <w:tcW w:w="0" w:type="auto"/>
            <w:tcMar>
              <w:top w:w="0" w:type="dxa"/>
              <w:left w:w="45" w:type="dxa"/>
              <w:bottom w:w="0" w:type="dxa"/>
              <w:right w:w="45" w:type="dxa"/>
            </w:tcMar>
            <w:vAlign w:val="center"/>
            <w:hideMark/>
          </w:tcPr>
          <w:p w14:paraId="738DD5C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34FCF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DAF3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BF18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1EDF3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E6678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ED3D548" w14:textId="77777777" w:rsidTr="00E432F3">
        <w:trPr>
          <w:trHeight w:val="315"/>
        </w:trPr>
        <w:tc>
          <w:tcPr>
            <w:tcW w:w="0" w:type="auto"/>
            <w:tcMar>
              <w:top w:w="0" w:type="dxa"/>
              <w:left w:w="45" w:type="dxa"/>
              <w:bottom w:w="0" w:type="dxa"/>
              <w:right w:w="45" w:type="dxa"/>
            </w:tcMar>
            <w:vAlign w:val="center"/>
            <w:hideMark/>
          </w:tcPr>
          <w:p w14:paraId="7805473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Cost Details report</w:t>
            </w:r>
          </w:p>
        </w:tc>
        <w:tc>
          <w:tcPr>
            <w:tcW w:w="0" w:type="auto"/>
            <w:tcMar>
              <w:top w:w="0" w:type="dxa"/>
              <w:left w:w="45" w:type="dxa"/>
              <w:bottom w:w="0" w:type="dxa"/>
              <w:right w:w="45" w:type="dxa"/>
            </w:tcMar>
            <w:vAlign w:val="center"/>
            <w:hideMark/>
          </w:tcPr>
          <w:p w14:paraId="7D891E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7576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5404F8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3711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EA495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B0F238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189259F" w14:textId="77777777" w:rsidTr="00E432F3">
        <w:trPr>
          <w:trHeight w:val="315"/>
        </w:trPr>
        <w:tc>
          <w:tcPr>
            <w:tcW w:w="0" w:type="auto"/>
            <w:tcMar>
              <w:top w:w="0" w:type="dxa"/>
              <w:left w:w="45" w:type="dxa"/>
              <w:bottom w:w="0" w:type="dxa"/>
              <w:right w:w="45" w:type="dxa"/>
            </w:tcMar>
            <w:vAlign w:val="center"/>
            <w:hideMark/>
          </w:tcPr>
          <w:p w14:paraId="0FA9E4B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Cost Overview report</w:t>
            </w:r>
          </w:p>
        </w:tc>
        <w:tc>
          <w:tcPr>
            <w:tcW w:w="0" w:type="auto"/>
            <w:tcMar>
              <w:top w:w="0" w:type="dxa"/>
              <w:left w:w="45" w:type="dxa"/>
              <w:bottom w:w="0" w:type="dxa"/>
              <w:right w:w="45" w:type="dxa"/>
            </w:tcMar>
            <w:vAlign w:val="center"/>
            <w:hideMark/>
          </w:tcPr>
          <w:p w14:paraId="03B7940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B775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18852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0BA63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995346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0832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94FA6D" w14:textId="77777777" w:rsidTr="00E432F3">
        <w:trPr>
          <w:trHeight w:val="315"/>
        </w:trPr>
        <w:tc>
          <w:tcPr>
            <w:tcW w:w="0" w:type="auto"/>
            <w:tcMar>
              <w:top w:w="0" w:type="dxa"/>
              <w:left w:w="45" w:type="dxa"/>
              <w:bottom w:w="0" w:type="dxa"/>
              <w:right w:w="45" w:type="dxa"/>
            </w:tcMar>
            <w:vAlign w:val="center"/>
            <w:hideMark/>
          </w:tcPr>
          <w:p w14:paraId="5574EDBF"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Budget report</w:t>
            </w:r>
          </w:p>
        </w:tc>
        <w:tc>
          <w:tcPr>
            <w:tcW w:w="0" w:type="auto"/>
            <w:tcMar>
              <w:top w:w="0" w:type="dxa"/>
              <w:left w:w="45" w:type="dxa"/>
              <w:bottom w:w="0" w:type="dxa"/>
              <w:right w:w="45" w:type="dxa"/>
            </w:tcMar>
            <w:vAlign w:val="center"/>
            <w:hideMark/>
          </w:tcPr>
          <w:p w14:paraId="01D19F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1F195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BF0E0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2DDD2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2EE72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0B9BD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0EA89E" w14:textId="77777777" w:rsidTr="00E432F3">
        <w:trPr>
          <w:trHeight w:val="315"/>
        </w:trPr>
        <w:tc>
          <w:tcPr>
            <w:tcW w:w="0" w:type="auto"/>
            <w:tcMar>
              <w:top w:w="0" w:type="dxa"/>
              <w:left w:w="45" w:type="dxa"/>
              <w:bottom w:w="0" w:type="dxa"/>
              <w:right w:w="45" w:type="dxa"/>
            </w:tcMar>
            <w:vAlign w:val="center"/>
            <w:hideMark/>
          </w:tcPr>
          <w:p w14:paraId="2E580C6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Procurement Agent Lead Time report</w:t>
            </w:r>
          </w:p>
        </w:tc>
        <w:tc>
          <w:tcPr>
            <w:tcW w:w="0" w:type="auto"/>
            <w:tcMar>
              <w:top w:w="0" w:type="dxa"/>
              <w:left w:w="45" w:type="dxa"/>
              <w:bottom w:w="0" w:type="dxa"/>
              <w:right w:w="45" w:type="dxa"/>
            </w:tcMar>
            <w:vAlign w:val="center"/>
            <w:hideMark/>
          </w:tcPr>
          <w:p w14:paraId="02DFA47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B5C1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FDA806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7C76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DC82A5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30CBF2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7A320867"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C343715" w14:textId="20830C0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Inventory Reports</w:t>
            </w:r>
          </w:p>
        </w:tc>
      </w:tr>
      <w:tr w:rsidR="00E432F3" w:rsidRPr="00E432F3" w14:paraId="5095F004" w14:textId="77777777" w:rsidTr="00E432F3">
        <w:trPr>
          <w:trHeight w:val="315"/>
        </w:trPr>
        <w:tc>
          <w:tcPr>
            <w:tcW w:w="0" w:type="auto"/>
            <w:tcMar>
              <w:top w:w="0" w:type="dxa"/>
              <w:left w:w="45" w:type="dxa"/>
              <w:bottom w:w="0" w:type="dxa"/>
              <w:right w:w="45" w:type="dxa"/>
            </w:tcMar>
            <w:vAlign w:val="center"/>
            <w:hideMark/>
          </w:tcPr>
          <w:p w14:paraId="6C79474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Expiries report</w:t>
            </w:r>
          </w:p>
        </w:tc>
        <w:tc>
          <w:tcPr>
            <w:tcW w:w="0" w:type="auto"/>
            <w:tcMar>
              <w:top w:w="0" w:type="dxa"/>
              <w:left w:w="45" w:type="dxa"/>
              <w:bottom w:w="0" w:type="dxa"/>
              <w:right w:w="45" w:type="dxa"/>
            </w:tcMar>
            <w:vAlign w:val="center"/>
            <w:hideMark/>
          </w:tcPr>
          <w:p w14:paraId="03B09CB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786F7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5A27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A1242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5F5052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3D43F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99AF028" w14:textId="77777777" w:rsidTr="00E432F3">
        <w:trPr>
          <w:trHeight w:val="315"/>
        </w:trPr>
        <w:tc>
          <w:tcPr>
            <w:tcW w:w="0" w:type="auto"/>
            <w:tcMar>
              <w:top w:w="0" w:type="dxa"/>
              <w:left w:w="45" w:type="dxa"/>
              <w:bottom w:w="0" w:type="dxa"/>
              <w:right w:w="45" w:type="dxa"/>
            </w:tcMar>
            <w:vAlign w:val="center"/>
            <w:hideMark/>
          </w:tcPr>
          <w:p w14:paraId="2325985B"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Cost of Inventory report</w:t>
            </w:r>
          </w:p>
        </w:tc>
        <w:tc>
          <w:tcPr>
            <w:tcW w:w="0" w:type="auto"/>
            <w:tcMar>
              <w:top w:w="0" w:type="dxa"/>
              <w:left w:w="45" w:type="dxa"/>
              <w:bottom w:w="0" w:type="dxa"/>
              <w:right w:w="45" w:type="dxa"/>
            </w:tcMar>
            <w:vAlign w:val="center"/>
            <w:hideMark/>
          </w:tcPr>
          <w:p w14:paraId="745298C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BCBDB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6C746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E9D7E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70D76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A9AA43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5CAFA78C" w14:textId="77777777" w:rsidTr="00E432F3">
        <w:trPr>
          <w:trHeight w:val="315"/>
        </w:trPr>
        <w:tc>
          <w:tcPr>
            <w:tcW w:w="0" w:type="auto"/>
            <w:tcMar>
              <w:top w:w="0" w:type="dxa"/>
              <w:left w:w="45" w:type="dxa"/>
              <w:bottom w:w="0" w:type="dxa"/>
              <w:right w:w="45" w:type="dxa"/>
            </w:tcMar>
            <w:vAlign w:val="center"/>
            <w:hideMark/>
          </w:tcPr>
          <w:p w14:paraId="07FBF30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Inventory Turns report</w:t>
            </w:r>
          </w:p>
        </w:tc>
        <w:tc>
          <w:tcPr>
            <w:tcW w:w="0" w:type="auto"/>
            <w:tcMar>
              <w:top w:w="0" w:type="dxa"/>
              <w:left w:w="45" w:type="dxa"/>
              <w:bottom w:w="0" w:type="dxa"/>
              <w:right w:w="45" w:type="dxa"/>
            </w:tcMar>
            <w:vAlign w:val="center"/>
            <w:hideMark/>
          </w:tcPr>
          <w:p w14:paraId="67A6BB0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2625F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FB53A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EC599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D8F13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4F095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28F05A6" w14:textId="77777777" w:rsidTr="00E432F3">
        <w:trPr>
          <w:trHeight w:val="315"/>
        </w:trPr>
        <w:tc>
          <w:tcPr>
            <w:tcW w:w="0" w:type="auto"/>
            <w:tcMar>
              <w:top w:w="0" w:type="dxa"/>
              <w:left w:w="45" w:type="dxa"/>
              <w:bottom w:w="0" w:type="dxa"/>
              <w:right w:w="45" w:type="dxa"/>
            </w:tcMar>
            <w:vAlign w:val="center"/>
            <w:hideMark/>
          </w:tcPr>
          <w:p w14:paraId="59BB8A0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Adjustment report</w:t>
            </w:r>
          </w:p>
        </w:tc>
        <w:tc>
          <w:tcPr>
            <w:tcW w:w="0" w:type="auto"/>
            <w:tcMar>
              <w:top w:w="0" w:type="dxa"/>
              <w:left w:w="45" w:type="dxa"/>
              <w:bottom w:w="0" w:type="dxa"/>
              <w:right w:w="45" w:type="dxa"/>
            </w:tcMar>
            <w:vAlign w:val="center"/>
            <w:hideMark/>
          </w:tcPr>
          <w:p w14:paraId="0AAB75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ED50C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46CE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5CAD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8872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A239C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CAB19C9" w14:textId="77777777" w:rsidTr="00E432F3">
        <w:trPr>
          <w:trHeight w:val="315"/>
        </w:trPr>
        <w:tc>
          <w:tcPr>
            <w:tcW w:w="0" w:type="auto"/>
            <w:tcMar>
              <w:top w:w="0" w:type="dxa"/>
              <w:left w:w="45" w:type="dxa"/>
              <w:bottom w:w="0" w:type="dxa"/>
              <w:right w:w="45" w:type="dxa"/>
            </w:tcMar>
            <w:vAlign w:val="center"/>
            <w:hideMark/>
          </w:tcPr>
          <w:p w14:paraId="43D8651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Warehouse Capacity (by program) report</w:t>
            </w:r>
          </w:p>
        </w:tc>
        <w:tc>
          <w:tcPr>
            <w:tcW w:w="0" w:type="auto"/>
            <w:tcMar>
              <w:top w:w="0" w:type="dxa"/>
              <w:left w:w="45" w:type="dxa"/>
              <w:bottom w:w="0" w:type="dxa"/>
              <w:right w:w="45" w:type="dxa"/>
            </w:tcMar>
            <w:vAlign w:val="center"/>
            <w:hideMark/>
          </w:tcPr>
          <w:p w14:paraId="5FAA9DD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75147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99F2C9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7F67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C15C0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8F4A6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1605404" w14:textId="77777777" w:rsidTr="00E432F3">
        <w:trPr>
          <w:trHeight w:val="315"/>
        </w:trPr>
        <w:tc>
          <w:tcPr>
            <w:tcW w:w="0" w:type="auto"/>
            <w:tcMar>
              <w:top w:w="0" w:type="dxa"/>
              <w:left w:w="45" w:type="dxa"/>
              <w:bottom w:w="0" w:type="dxa"/>
              <w:right w:w="45" w:type="dxa"/>
            </w:tcMar>
            <w:vAlign w:val="center"/>
            <w:hideMark/>
          </w:tcPr>
          <w:p w14:paraId="6B08ECD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Warehouse Capacity (by country) report</w:t>
            </w:r>
          </w:p>
        </w:tc>
        <w:tc>
          <w:tcPr>
            <w:tcW w:w="0" w:type="auto"/>
            <w:tcMar>
              <w:top w:w="0" w:type="dxa"/>
              <w:left w:w="45" w:type="dxa"/>
              <w:bottom w:w="0" w:type="dxa"/>
              <w:right w:w="45" w:type="dxa"/>
            </w:tcMar>
            <w:vAlign w:val="center"/>
            <w:hideMark/>
          </w:tcPr>
          <w:p w14:paraId="5071DB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B0370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0E0F175A"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tcMar>
              <w:top w:w="0" w:type="dxa"/>
              <w:left w:w="45" w:type="dxa"/>
              <w:bottom w:w="0" w:type="dxa"/>
              <w:right w:w="45" w:type="dxa"/>
            </w:tcMar>
            <w:vAlign w:val="center"/>
            <w:hideMark/>
          </w:tcPr>
          <w:p w14:paraId="73FF8B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2D966824"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7E25F621"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r>
    </w:tbl>
    <w:p w14:paraId="42FAB901" w14:textId="17CF10C9" w:rsidR="005037B3" w:rsidRPr="006024AB" w:rsidRDefault="005037B3" w:rsidP="006024AB">
      <w:pPr>
        <w:pStyle w:val="Heading2"/>
        <w:ind w:left="0" w:firstLine="0"/>
        <w:rPr>
          <w:rFonts w:ascii="Gill Sans" w:eastAsia="Gill Sans" w:hAnsi="Gill Sans" w:cs="Gill Sans"/>
        </w:rPr>
      </w:pPr>
      <w:bookmarkStart w:id="256" w:name="_Section_3_-"/>
      <w:bookmarkStart w:id="257" w:name="_Toc57382860"/>
      <w:bookmarkStart w:id="258" w:name="_Toc57478230"/>
      <w:bookmarkEnd w:id="256"/>
      <w:r>
        <w:rPr>
          <w:rFonts w:ascii="Gill Sans" w:eastAsia="Gill Sans" w:hAnsi="Gill Sans" w:cs="Gill Sans"/>
        </w:rPr>
        <w:lastRenderedPageBreak/>
        <w:t>Section 3 - Background Data for Realm</w:t>
      </w:r>
      <w:bookmarkEnd w:id="257"/>
      <w:bookmarkEnd w:id="258"/>
    </w:p>
    <w:p w14:paraId="2798435E"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Procurement Systems Interfacing:</w:t>
      </w:r>
      <w:r>
        <w:rPr>
          <w:rFonts w:ascii="Gill Sans" w:eastAsia="Gill Sans" w:hAnsi="Gill Sans" w:cs="Gill Sans"/>
          <w:color w:val="000000"/>
        </w:rPr>
        <w:t xml:space="preserve"> The software is designed to interface with different procurement order management systems from the various procurement agents. At Go-Live, QAT will have an interface with ARTMIS that will enable import of USAID product information along with shipment data directly into QAT, reducing the workload on planners to update shipment delivery dates, quantities, and statuses. In the future, PSM will work to engage other donors such as the Global Fund and/or UNFPA to interface with their systems, thus enabling importation of shipment data from them.</w:t>
      </w:r>
    </w:p>
    <w:p w14:paraId="175D251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Average Monthly Consumption (AMC):</w:t>
      </w:r>
      <w:r>
        <w:rPr>
          <w:rFonts w:ascii="Gill Sans" w:eastAsia="Gill Sans" w:hAnsi="Gill Sans" w:cs="Gill Sans"/>
          <w:color w:val="000000"/>
        </w:rPr>
        <w:t xml:space="preserve"> A dynamic value (</w:t>
      </w:r>
      <w:r>
        <w:rPr>
          <w:rFonts w:ascii="Gill Sans" w:eastAsia="Gill Sans" w:hAnsi="Gill Sans" w:cs="Gill Sans"/>
          <w:i/>
          <w:color w:val="000000"/>
        </w:rPr>
        <w:t>could be different month to month</w:t>
      </w:r>
      <w:r>
        <w:rPr>
          <w:rFonts w:ascii="Gill Sans" w:eastAsia="Gill Sans" w:hAnsi="Gill Sans" w:cs="Gill Sans"/>
          <w:color w:val="000000"/>
        </w:rPr>
        <w:t>) that determines the average quantity of product that is used over a given period of time. For QAT, the default AMC will be an average of the past three months of consumption, the current month, and two months into the future. Items to note:</w:t>
      </w:r>
    </w:p>
    <w:p w14:paraId="6B65E409"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With newly added products, any past months that do not contain consumption will be treated as “null”, not as zero. </w:t>
      </w:r>
    </w:p>
    <w:p w14:paraId="3EEA1BF0"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If there is missing monthly consumption data within the calculated time period, it will be treated as “null,” not as zero. </w:t>
      </w:r>
    </w:p>
    <w:p w14:paraId="186C2987" w14:textId="25588BC0" w:rsidR="004F6108" w:rsidRPr="004F6108"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QAT Program Administrators will have the ability to change the AMC time period to a maximum of 12 months into the past and 12 months into the future.</w:t>
      </w:r>
    </w:p>
    <w:p w14:paraId="1D31AB56"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Months of Stock (MOS):</w:t>
      </w:r>
      <w:r>
        <w:rPr>
          <w:rFonts w:ascii="Gill Sans" w:eastAsia="Gill Sans" w:hAnsi="Gill Sans" w:cs="Gill Sans"/>
          <w:color w:val="000000"/>
        </w:rPr>
        <w:t xml:space="preserve"> This measure </w:t>
      </w:r>
      <w:r>
        <w:rPr>
          <w:rFonts w:ascii="Gill Sans" w:eastAsia="Gill Sans" w:hAnsi="Gill Sans" w:cs="Gill Sans"/>
        </w:rPr>
        <w:t>is conceptually</w:t>
      </w:r>
      <w:r>
        <w:rPr>
          <w:rFonts w:ascii="Gill Sans" w:eastAsia="Gill Sans" w:hAnsi="Gill Sans" w:cs="Gill Sans"/>
          <w:color w:val="000000"/>
        </w:rPr>
        <w:t xml:space="preserve"> the same as in PipeLine. However, due to the new AMC calculation methodology, results may vary from those seen in PipeLine.</w:t>
      </w:r>
    </w:p>
    <w:p w14:paraId="1586C169"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b/>
        </w:rPr>
      </w:pPr>
      <w:r>
        <w:rPr>
          <w:rFonts w:ascii="Gill Sans" w:eastAsia="Gill Sans" w:hAnsi="Gill Sans" w:cs="Gill Sans"/>
          <w:b/>
          <w:color w:val="000000"/>
        </w:rPr>
        <w:t>Minimum and Maximum Stock Levels</w:t>
      </w:r>
    </w:p>
    <w:p w14:paraId="6DB69157" w14:textId="5512A50D"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minimum stock level</w:t>
      </w:r>
      <w:r>
        <w:rPr>
          <w:rFonts w:ascii="Gill Sans" w:eastAsia="Gill Sans" w:hAnsi="Gill Sans" w:cs="Gill Sans"/>
          <w:color w:val="000000"/>
        </w:rPr>
        <w:t xml:space="preserve"> (in months) is determined per planning unit and is set at the Program Level. </w:t>
      </w:r>
    </w:p>
    <w:p w14:paraId="0FF2994A"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Maximum stock levels</w:t>
      </w:r>
      <w:r>
        <w:rPr>
          <w:rFonts w:ascii="Gill Sans" w:eastAsia="Gill Sans" w:hAnsi="Gill Sans" w:cs="Gill Sans"/>
          <w:color w:val="000000"/>
        </w:rPr>
        <w:t xml:space="preserve"> (in months) are dynamically calculated based on the minimum stock level plus the reorder interval. QAT does not allow for the manual entry of maximum stock levels.</w:t>
      </w:r>
    </w:p>
    <w:p w14:paraId="68EF67E6" w14:textId="4E024189"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Reorder Interval</w:t>
      </w:r>
      <w:r>
        <w:rPr>
          <w:rFonts w:ascii="Gill Sans" w:eastAsia="Gill Sans" w:hAnsi="Gill Sans" w:cs="Gill Sans"/>
          <w:color w:val="000000"/>
        </w:rPr>
        <w:t xml:space="preserve">: </w:t>
      </w:r>
      <w:r>
        <w:rPr>
          <w:rFonts w:ascii="Gill Sans" w:eastAsia="Gill Sans" w:hAnsi="Gill Sans" w:cs="Gill Sans"/>
          <w:color w:val="333333"/>
        </w:rPr>
        <w:t xml:space="preserve">Frequency is a user-chosen value from a list of </w:t>
      </w:r>
      <w:r w:rsidR="002C77C1">
        <w:rPr>
          <w:rFonts w:ascii="Gill Sans" w:eastAsia="Gill Sans" w:hAnsi="Gill Sans" w:cs="Gill Sans"/>
          <w:color w:val="333333"/>
        </w:rPr>
        <w:t>function</w:t>
      </w:r>
      <w:r>
        <w:rPr>
          <w:rFonts w:ascii="Gill Sans" w:eastAsia="Gill Sans" w:hAnsi="Gill Sans" w:cs="Gill Sans"/>
          <w:color w:val="333333"/>
        </w:rPr>
        <w:t xml:space="preserve">s – monthly, quarterly, bi-annual, annual, etc. </w:t>
      </w:r>
      <w:r>
        <w:rPr>
          <w:rFonts w:ascii="Gill Sans" w:eastAsia="Gill Sans" w:hAnsi="Gill Sans" w:cs="Gill Sans"/>
          <w:color w:val="000000"/>
        </w:rPr>
        <w:t xml:space="preserve">QAT Program Administrators will be able to adjust the minimum stock requirements and the frequency (default = monthly), as desired. </w:t>
      </w:r>
    </w:p>
    <w:p w14:paraId="4371CF5A"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Minimum Order Quantity (MOQ)</w:t>
      </w:r>
      <w:r>
        <w:rPr>
          <w:rFonts w:ascii="Gill Sans" w:eastAsia="Gill Sans" w:hAnsi="Gill Sans" w:cs="Gill Sans"/>
          <w:color w:val="000000"/>
        </w:rPr>
        <w:t xml:space="preserve">: Minimum number of units a product must be ordered in. </w:t>
      </w:r>
    </w:p>
    <w:p w14:paraId="002C7FA6" w14:textId="2F2B084D" w:rsidR="005037B3" w:rsidRPr="004F6108"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Volumetrics</w:t>
      </w:r>
      <w:r>
        <w:rPr>
          <w:rFonts w:ascii="Gill Sans" w:eastAsia="Gill Sans" w:hAnsi="Gill Sans" w:cs="Gill Sans"/>
          <w:color w:val="000000"/>
        </w:rPr>
        <w:t>: In QAT, programs users will be able to define volumes, and thus be able to estimate the volumetrics of orders.</w:t>
      </w:r>
    </w:p>
    <w:p w14:paraId="2DFDCB35" w14:textId="6CD2A717" w:rsidR="004F6108" w:rsidRPr="004F6108" w:rsidRDefault="004F6108" w:rsidP="00316914">
      <w:pPr>
        <w:keepNext/>
        <w:widowControl w:val="0"/>
        <w:numPr>
          <w:ilvl w:val="0"/>
          <w:numId w:val="90"/>
        </w:numPr>
        <w:pBdr>
          <w:top w:val="nil"/>
          <w:left w:val="nil"/>
          <w:bottom w:val="nil"/>
          <w:right w:val="nil"/>
          <w:between w:val="nil"/>
        </w:pBdr>
        <w:rPr>
          <w:rFonts w:ascii="Gill Sans" w:eastAsia="Gill Sans" w:hAnsi="Gill Sans" w:cs="Gill Sans"/>
          <w:b/>
          <w:color w:val="000000"/>
        </w:rPr>
      </w:pPr>
      <w:r w:rsidRPr="004F6108">
        <w:rPr>
          <w:rFonts w:ascii="Gill Sans" w:eastAsia="Gill Sans" w:hAnsi="Gill Sans" w:cs="Gill Sans"/>
          <w:b/>
          <w:color w:val="000000"/>
        </w:rPr>
        <w:lastRenderedPageBreak/>
        <w:t>ARTMIS Product Catalog</w:t>
      </w:r>
    </w:p>
    <w:p w14:paraId="7C698691" w14:textId="77777777" w:rsidR="004F6108" w:rsidRDefault="004F6108" w:rsidP="004F6108">
      <w:pPr>
        <w:keepNext/>
        <w:widowControl w:val="0"/>
        <w:pBdr>
          <w:top w:val="nil"/>
          <w:left w:val="nil"/>
          <w:bottom w:val="nil"/>
          <w:right w:val="nil"/>
          <w:between w:val="nil"/>
        </w:pBdr>
        <w:ind w:left="720"/>
        <w:rPr>
          <w:rFonts w:ascii="Gill Sans" w:eastAsia="Gill Sans" w:hAnsi="Gill Sans" w:cs="Gill Sans"/>
          <w:color w:val="000000"/>
          <w:sz w:val="8"/>
          <w:szCs w:val="8"/>
        </w:rPr>
      </w:pPr>
    </w:p>
    <w:p w14:paraId="20EA3770" w14:textId="4C9FB7CB" w:rsidR="004F6108" w:rsidRPr="004F6108" w:rsidRDefault="004F6108" w:rsidP="004F6108">
      <w:pPr>
        <w:keepNext/>
        <w:widowControl w:val="0"/>
        <w:pBdr>
          <w:top w:val="nil"/>
          <w:left w:val="nil"/>
          <w:bottom w:val="nil"/>
          <w:right w:val="nil"/>
          <w:between w:val="nil"/>
        </w:pBdr>
        <w:ind w:left="720"/>
        <w:rPr>
          <w:rFonts w:ascii="Gill Sans" w:eastAsia="Gill Sans" w:hAnsi="Gill Sans" w:cs="Gill Sans"/>
          <w:b/>
          <w:color w:val="000000"/>
          <w:sz w:val="32"/>
          <w:szCs w:val="32"/>
          <w:highlight w:val="white"/>
        </w:rPr>
      </w:pPr>
      <w:r>
        <w:rPr>
          <w:rFonts w:ascii="Gill Sans" w:eastAsia="Gill Sans" w:hAnsi="Gill Sans" w:cs="Gill Sans"/>
          <w:color w:val="000000"/>
        </w:rPr>
        <w:t>ARTMIS stores the data while part of the data is consumed by QAT.</w:t>
      </w:r>
    </w:p>
    <w:p w14:paraId="4629AF83"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Tickets</w:t>
      </w:r>
      <w:r>
        <w:rPr>
          <w:rFonts w:ascii="Gill Sans" w:eastAsia="Gill Sans" w:hAnsi="Gill Sans" w:cs="Gill Sans"/>
          <w:color w:val="000000"/>
        </w:rPr>
        <w:t>: When a program user notices an issue with QAT (i.e. bug, system error) or would like to update or add a planning unit, user role, program, technical area, or user access, they may submit a “ticket.” This ticket will be resolved by a Super Administrator and changes made accordingly.</w:t>
      </w:r>
    </w:p>
    <w:p w14:paraId="483F14E0"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b/>
        </w:rPr>
      </w:pPr>
      <w:r>
        <w:rPr>
          <w:rFonts w:ascii="Gill Sans" w:eastAsia="Gill Sans" w:hAnsi="Gill Sans" w:cs="Gill Sans"/>
          <w:b/>
          <w:color w:val="000000"/>
        </w:rPr>
        <w:t>Planning Unit, Forecasting Unit, Procurement Unit, and Alternative Reporting Unit</w:t>
      </w:r>
    </w:p>
    <w:p w14:paraId="3710A6E6"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Planning Unit:</w:t>
      </w:r>
      <w:r>
        <w:rPr>
          <w:rFonts w:ascii="Gill Sans" w:eastAsia="Gill Sans" w:hAnsi="Gill Sans" w:cs="Gill Sans"/>
          <w:color w:val="000000"/>
        </w:rPr>
        <w:t xml:space="preserve"> is the product to be planned for in QAT. It is a product with full description up to the primary packaging (e.g. bottle, 10x10 blister pack, etc.)</w:t>
      </w:r>
    </w:p>
    <w:p w14:paraId="14DF9103"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Forecasting Unit: </w:t>
      </w:r>
      <w:r>
        <w:rPr>
          <w:rFonts w:ascii="Gill Sans" w:eastAsia="Gill Sans" w:hAnsi="Gill Sans" w:cs="Gill Sans"/>
          <w:color w:val="000000"/>
        </w:rPr>
        <w:t>is the base unit that will be used for a specified forecasting period. Note: this will be introduced in QAT Module 2 - Forecasting.</w:t>
      </w:r>
    </w:p>
    <w:p w14:paraId="5FCAD031"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Procurement Unit:</w:t>
      </w:r>
      <w:r>
        <w:rPr>
          <w:rFonts w:ascii="Gill Sans" w:eastAsia="Gill Sans" w:hAnsi="Gill Sans" w:cs="Gill Sans"/>
          <w:color w:val="000000"/>
        </w:rPr>
        <w:t xml:space="preserve"> Item level. A higher-level description of the “Planning Unit” including supplier-specific attributes. This information will not be visible/selectable by QAT users, but will be sent automatically from procurement management systems.</w:t>
      </w:r>
    </w:p>
    <w:p w14:paraId="02A1D92C"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Alternative Reporting Unit:  </w:t>
      </w:r>
      <w:r>
        <w:rPr>
          <w:rFonts w:ascii="Gill Sans" w:eastAsia="Gill Sans" w:hAnsi="Gill Sans" w:cs="Gill Sans"/>
          <w:color w:val="000000"/>
        </w:rPr>
        <w:t>The product and the unit that the country's data (consumption or stock) is reported in. This could be the same as the planning unit or may be different if required.</w:t>
      </w:r>
    </w:p>
    <w:p w14:paraId="161519A5" w14:textId="77777777" w:rsidR="005037B3" w:rsidRDefault="005037B3" w:rsidP="005037B3">
      <w:pPr>
        <w:pBdr>
          <w:top w:val="nil"/>
          <w:left w:val="nil"/>
          <w:bottom w:val="nil"/>
          <w:right w:val="nil"/>
          <w:between w:val="nil"/>
        </w:pBdr>
        <w:spacing w:line="259" w:lineRule="auto"/>
        <w:ind w:left="1440"/>
        <w:rPr>
          <w:rFonts w:ascii="Gill Sans" w:eastAsia="Gill Sans" w:hAnsi="Gill Sans" w:cs="Gill Sans"/>
        </w:rPr>
      </w:pPr>
    </w:p>
    <w:p w14:paraId="42858C4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Lead times</w:t>
      </w:r>
      <w:r>
        <w:rPr>
          <w:rFonts w:ascii="Gill Sans" w:eastAsia="Gill Sans" w:hAnsi="Gill Sans" w:cs="Gill Sans"/>
          <w:color w:val="000000"/>
        </w:rPr>
        <w:t xml:space="preserve"> for QAT shipments have been mapped to the supply planning statuses and are inputted per product by the QAT Program Administrator. If the data is not available for lead times per product, default lead times will be provided. There are six different lead time calculations:</w:t>
      </w:r>
    </w:p>
    <w:p w14:paraId="18649A7A"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Planned to Submitted: time from when a shipment is planned (need identified) until it is entered into the procurement agent’s system.</w:t>
      </w:r>
    </w:p>
    <w:p w14:paraId="668703BF"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Submitted to Approved: time from when the shipment is entered into the procurement agent’s system until it is approved for procurement.</w:t>
      </w:r>
    </w:p>
    <w:p w14:paraId="64A7B6E3"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Approved to Shipped: time from when the shipment is officially approved for procurement until it is shipped by the supplier.</w:t>
      </w:r>
    </w:p>
    <w:p w14:paraId="11201003"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Shipped to Arrived: time from when the shipment has left the supplier’s location until it arrives at the port of entry.</w:t>
      </w:r>
    </w:p>
    <w:p w14:paraId="16130BFF"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Arrived to Received: time from when the shipment arrives at port of entry and is in the customs clearance process until it arrives at the final destination and is ready to be distributed.</w:t>
      </w:r>
    </w:p>
    <w:p w14:paraId="73C0055C"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Unmet demand</w:t>
      </w:r>
      <w:r>
        <w:rPr>
          <w:rFonts w:ascii="Gill Sans" w:eastAsia="Gill Sans" w:hAnsi="Gill Sans" w:cs="Gill Sans"/>
          <w:color w:val="000000"/>
        </w:rPr>
        <w:t>: This is a new concept created in QAT to avoid negative stock balance and will only allow a program’s stock on hand (SOH) to be greater than zero. However, in order to capture the difference between the forecast and what has been actually consumed up to the stock out, QAT will place that quantity in a separate row as unmet demand. This will be useful to inform what the theoretical real consumption would have been, had there not been a stock out (negative SOH).</w:t>
      </w:r>
    </w:p>
    <w:p w14:paraId="289A7E74" w14:textId="77777777" w:rsidR="005037B3" w:rsidRDefault="005037B3" w:rsidP="00316914">
      <w:pPr>
        <w:numPr>
          <w:ilvl w:val="0"/>
          <w:numId w:val="90"/>
        </w:numPr>
        <w:pBdr>
          <w:top w:val="nil"/>
          <w:left w:val="nil"/>
          <w:bottom w:val="nil"/>
          <w:right w:val="nil"/>
          <w:between w:val="nil"/>
        </w:pBdr>
        <w:spacing w:line="288" w:lineRule="auto"/>
        <w:ind w:right="140"/>
        <w:rPr>
          <w:rFonts w:ascii="Gill Sans" w:eastAsia="Gill Sans" w:hAnsi="Gill Sans" w:cs="Gill Sans"/>
        </w:rPr>
      </w:pPr>
      <w:r>
        <w:rPr>
          <w:rFonts w:ascii="Gill Sans" w:eastAsia="Gill Sans" w:hAnsi="Gill Sans" w:cs="Gill Sans"/>
          <w:b/>
          <w:color w:val="000000"/>
        </w:rPr>
        <w:lastRenderedPageBreak/>
        <w:t xml:space="preserve"> the link to the 'source code' for QAT is </w:t>
      </w:r>
      <w:hyperlink r:id="rId244">
        <w:r>
          <w:rPr>
            <w:rFonts w:ascii="Gill Sans" w:eastAsia="Gill Sans" w:hAnsi="Gill Sans" w:cs="Gill Sans"/>
            <w:b/>
            <w:color w:val="0000FF"/>
            <w:sz w:val="20"/>
            <w:szCs w:val="20"/>
            <w:u w:val="single"/>
          </w:rPr>
          <w:t>https://github.com/AltiusIndia/fasp-core-ui</w:t>
        </w:r>
      </w:hyperlink>
    </w:p>
    <w:p w14:paraId="49F1EE7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PipeLine Terms vs. QAT Terms:</w:t>
      </w:r>
    </w:p>
    <w:p w14:paraId="61576D7A"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b/>
          <w:color w:val="000000"/>
        </w:rPr>
      </w:pPr>
    </w:p>
    <w:tbl>
      <w:tblPr>
        <w:tblW w:w="676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380"/>
        <w:gridCol w:w="3380"/>
      </w:tblGrid>
      <w:tr w:rsidR="005037B3" w14:paraId="67392DAD" w14:textId="77777777" w:rsidTr="005037B3">
        <w:trPr>
          <w:trHeight w:val="258"/>
          <w:jc w:val="center"/>
        </w:trPr>
        <w:tc>
          <w:tcPr>
            <w:tcW w:w="3380" w:type="dxa"/>
          </w:tcPr>
          <w:p w14:paraId="720FDE5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PipeLine Terms</w:t>
            </w:r>
          </w:p>
        </w:tc>
        <w:tc>
          <w:tcPr>
            <w:tcW w:w="3380" w:type="dxa"/>
          </w:tcPr>
          <w:p w14:paraId="65D2E8C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QAT Terms</w:t>
            </w:r>
          </w:p>
        </w:tc>
      </w:tr>
      <w:tr w:rsidR="005037B3" w14:paraId="0DFB2BFE" w14:textId="77777777" w:rsidTr="005037B3">
        <w:trPr>
          <w:trHeight w:val="258"/>
          <w:jc w:val="center"/>
        </w:trPr>
        <w:tc>
          <w:tcPr>
            <w:tcW w:w="3380" w:type="dxa"/>
            <w:vAlign w:val="center"/>
          </w:tcPr>
          <w:p w14:paraId="179A2AB4"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1065019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Reorder Frequency</w:t>
            </w:r>
          </w:p>
        </w:tc>
      </w:tr>
      <w:tr w:rsidR="005037B3" w14:paraId="32A8F657" w14:textId="77777777" w:rsidTr="005037B3">
        <w:trPr>
          <w:trHeight w:val="258"/>
          <w:jc w:val="center"/>
        </w:trPr>
        <w:tc>
          <w:tcPr>
            <w:tcW w:w="3380" w:type="dxa"/>
            <w:vAlign w:val="center"/>
          </w:tcPr>
          <w:p w14:paraId="77D367D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0443A8A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 Order Quantity</w:t>
            </w:r>
          </w:p>
        </w:tc>
      </w:tr>
      <w:tr w:rsidR="005037B3" w14:paraId="28D5C6CD" w14:textId="77777777" w:rsidTr="005037B3">
        <w:trPr>
          <w:trHeight w:val="258"/>
          <w:jc w:val="center"/>
        </w:trPr>
        <w:tc>
          <w:tcPr>
            <w:tcW w:w="3380" w:type="dxa"/>
            <w:vAlign w:val="center"/>
          </w:tcPr>
          <w:p w14:paraId="16FF36E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AMC</w:t>
            </w:r>
          </w:p>
        </w:tc>
        <w:tc>
          <w:tcPr>
            <w:tcW w:w="3380" w:type="dxa"/>
          </w:tcPr>
          <w:p w14:paraId="57E9365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AMC</w:t>
            </w:r>
          </w:p>
        </w:tc>
      </w:tr>
      <w:tr w:rsidR="005037B3" w14:paraId="28E469BD" w14:textId="77777777" w:rsidTr="005037B3">
        <w:trPr>
          <w:trHeight w:val="268"/>
          <w:jc w:val="center"/>
        </w:trPr>
        <w:tc>
          <w:tcPr>
            <w:tcW w:w="3380" w:type="dxa"/>
            <w:vAlign w:val="center"/>
          </w:tcPr>
          <w:p w14:paraId="2C38663D"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Desired Stock</w:t>
            </w:r>
          </w:p>
        </w:tc>
        <w:tc>
          <w:tcPr>
            <w:tcW w:w="3380" w:type="dxa"/>
          </w:tcPr>
          <w:p w14:paraId="0AB6FB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r>
      <w:tr w:rsidR="005037B3" w14:paraId="67428BA0" w14:textId="77777777" w:rsidTr="005037B3">
        <w:trPr>
          <w:trHeight w:val="258"/>
          <w:jc w:val="center"/>
        </w:trPr>
        <w:tc>
          <w:tcPr>
            <w:tcW w:w="3380" w:type="dxa"/>
            <w:vAlign w:val="center"/>
          </w:tcPr>
          <w:p w14:paraId="5DB93699"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Minimum/Maximum Stock</w:t>
            </w:r>
          </w:p>
        </w:tc>
        <w:tc>
          <w:tcPr>
            <w:tcW w:w="3380" w:type="dxa"/>
          </w:tcPr>
          <w:p w14:paraId="25707B9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Minimum/Maximum Stock</w:t>
            </w:r>
          </w:p>
        </w:tc>
      </w:tr>
      <w:tr w:rsidR="005037B3" w14:paraId="175E9518" w14:textId="77777777" w:rsidTr="005037B3">
        <w:trPr>
          <w:trHeight w:val="258"/>
          <w:jc w:val="center"/>
        </w:trPr>
        <w:tc>
          <w:tcPr>
            <w:tcW w:w="3380" w:type="dxa"/>
            <w:vAlign w:val="center"/>
          </w:tcPr>
          <w:p w14:paraId="7EF35A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Negative Stock</w:t>
            </w:r>
          </w:p>
        </w:tc>
        <w:tc>
          <w:tcPr>
            <w:tcW w:w="3380" w:type="dxa"/>
          </w:tcPr>
          <w:p w14:paraId="58DC52B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Unmet Demand</w:t>
            </w:r>
          </w:p>
        </w:tc>
      </w:tr>
      <w:tr w:rsidR="005037B3" w14:paraId="6794C480" w14:textId="77777777" w:rsidTr="005037B3">
        <w:trPr>
          <w:trHeight w:val="258"/>
          <w:jc w:val="center"/>
        </w:trPr>
        <w:tc>
          <w:tcPr>
            <w:tcW w:w="3380" w:type="dxa"/>
            <w:vAlign w:val="center"/>
          </w:tcPr>
          <w:p w14:paraId="228A864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Product</w:t>
            </w:r>
          </w:p>
        </w:tc>
        <w:tc>
          <w:tcPr>
            <w:tcW w:w="3380" w:type="dxa"/>
          </w:tcPr>
          <w:p w14:paraId="374EDD8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Planning Unit</w:t>
            </w:r>
          </w:p>
        </w:tc>
      </w:tr>
      <w:tr w:rsidR="005037B3" w14:paraId="278151F4" w14:textId="77777777" w:rsidTr="005037B3">
        <w:trPr>
          <w:trHeight w:val="258"/>
          <w:jc w:val="center"/>
        </w:trPr>
        <w:tc>
          <w:tcPr>
            <w:tcW w:w="3380" w:type="dxa"/>
            <w:vAlign w:val="center"/>
          </w:tcPr>
          <w:p w14:paraId="51436181"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Supply Plan Database</w:t>
            </w:r>
          </w:p>
        </w:tc>
        <w:tc>
          <w:tcPr>
            <w:tcW w:w="3380" w:type="dxa"/>
          </w:tcPr>
          <w:p w14:paraId="2100672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Program</w:t>
            </w:r>
          </w:p>
        </w:tc>
      </w:tr>
      <w:tr w:rsidR="005037B3" w14:paraId="592E5724" w14:textId="77777777" w:rsidTr="005037B3">
        <w:trPr>
          <w:trHeight w:val="258"/>
          <w:jc w:val="center"/>
        </w:trPr>
        <w:tc>
          <w:tcPr>
            <w:tcW w:w="3380" w:type="dxa"/>
            <w:vAlign w:val="center"/>
          </w:tcPr>
          <w:p w14:paraId="2731C5E0"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Technical Area</w:t>
            </w:r>
          </w:p>
        </w:tc>
        <w:tc>
          <w:tcPr>
            <w:tcW w:w="3380" w:type="dxa"/>
          </w:tcPr>
          <w:p w14:paraId="3B80D9B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Commodity Group</w:t>
            </w:r>
          </w:p>
        </w:tc>
      </w:tr>
      <w:tr w:rsidR="005037B3" w14:paraId="7B795ADC" w14:textId="77777777" w:rsidTr="005037B3">
        <w:trPr>
          <w:trHeight w:val="258"/>
          <w:jc w:val="center"/>
        </w:trPr>
        <w:tc>
          <w:tcPr>
            <w:tcW w:w="3380" w:type="dxa"/>
            <w:vAlign w:val="center"/>
          </w:tcPr>
          <w:p w14:paraId="61D1E95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4CF2036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Suggested</w:t>
            </w:r>
          </w:p>
        </w:tc>
      </w:tr>
      <w:tr w:rsidR="005037B3" w14:paraId="13B4DE1C" w14:textId="77777777" w:rsidTr="005037B3">
        <w:trPr>
          <w:trHeight w:val="268"/>
          <w:jc w:val="center"/>
        </w:trPr>
        <w:tc>
          <w:tcPr>
            <w:tcW w:w="3380" w:type="dxa"/>
            <w:vAlign w:val="center"/>
          </w:tcPr>
          <w:p w14:paraId="799F9EF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Planned</w:t>
            </w:r>
          </w:p>
        </w:tc>
        <w:tc>
          <w:tcPr>
            <w:tcW w:w="3380" w:type="dxa"/>
          </w:tcPr>
          <w:p w14:paraId="7BA212B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Planned</w:t>
            </w:r>
          </w:p>
        </w:tc>
      </w:tr>
      <w:tr w:rsidR="005037B3" w14:paraId="542B6C67" w14:textId="77777777" w:rsidTr="005037B3">
        <w:trPr>
          <w:trHeight w:val="258"/>
          <w:jc w:val="center"/>
        </w:trPr>
        <w:tc>
          <w:tcPr>
            <w:tcW w:w="3380" w:type="dxa"/>
            <w:vAlign w:val="center"/>
          </w:tcPr>
          <w:p w14:paraId="1CB993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Ordered</w:t>
            </w:r>
          </w:p>
        </w:tc>
        <w:tc>
          <w:tcPr>
            <w:tcW w:w="3380" w:type="dxa"/>
          </w:tcPr>
          <w:p w14:paraId="1665A30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Submitted</w:t>
            </w:r>
          </w:p>
        </w:tc>
      </w:tr>
      <w:tr w:rsidR="005037B3" w14:paraId="53A85F94" w14:textId="77777777" w:rsidTr="005037B3">
        <w:trPr>
          <w:trHeight w:val="258"/>
          <w:jc w:val="center"/>
        </w:trPr>
        <w:tc>
          <w:tcPr>
            <w:tcW w:w="3380" w:type="dxa"/>
            <w:vAlign w:val="center"/>
          </w:tcPr>
          <w:p w14:paraId="20EA7B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bookmarkStart w:id="259" w:name="_heading=h.39kk8xu" w:colFirst="0" w:colLast="0"/>
            <w:bookmarkEnd w:id="259"/>
            <w:r>
              <w:rPr>
                <w:rFonts w:ascii="Gill Sans" w:eastAsia="Gill Sans" w:hAnsi="Gill Sans" w:cs="Gill Sans"/>
                <w:color w:val="000000"/>
              </w:rPr>
              <w:t>-</w:t>
            </w:r>
          </w:p>
        </w:tc>
        <w:tc>
          <w:tcPr>
            <w:tcW w:w="3380" w:type="dxa"/>
          </w:tcPr>
          <w:p w14:paraId="5E99F71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Approved</w:t>
            </w:r>
          </w:p>
        </w:tc>
      </w:tr>
      <w:tr w:rsidR="005037B3" w14:paraId="7A7699FC" w14:textId="77777777" w:rsidTr="005037B3">
        <w:trPr>
          <w:trHeight w:val="258"/>
          <w:jc w:val="center"/>
        </w:trPr>
        <w:tc>
          <w:tcPr>
            <w:tcW w:w="3380" w:type="dxa"/>
            <w:vAlign w:val="center"/>
          </w:tcPr>
          <w:p w14:paraId="7D679C2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Shipped</w:t>
            </w:r>
          </w:p>
        </w:tc>
        <w:tc>
          <w:tcPr>
            <w:tcW w:w="3380" w:type="dxa"/>
          </w:tcPr>
          <w:p w14:paraId="0ADDCFB9"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Shipped</w:t>
            </w:r>
          </w:p>
        </w:tc>
      </w:tr>
      <w:tr w:rsidR="005037B3" w14:paraId="3DDA025A" w14:textId="77777777" w:rsidTr="005037B3">
        <w:trPr>
          <w:trHeight w:val="258"/>
          <w:jc w:val="center"/>
        </w:trPr>
        <w:tc>
          <w:tcPr>
            <w:tcW w:w="3380" w:type="dxa"/>
            <w:vAlign w:val="center"/>
          </w:tcPr>
          <w:p w14:paraId="32FE581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Arrived</w:t>
            </w:r>
          </w:p>
        </w:tc>
        <w:tc>
          <w:tcPr>
            <w:tcW w:w="3380" w:type="dxa"/>
          </w:tcPr>
          <w:p w14:paraId="6285B0B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Arrived</w:t>
            </w:r>
          </w:p>
        </w:tc>
      </w:tr>
      <w:tr w:rsidR="005037B3" w14:paraId="702A7355" w14:textId="77777777" w:rsidTr="005037B3">
        <w:trPr>
          <w:trHeight w:val="258"/>
          <w:jc w:val="center"/>
        </w:trPr>
        <w:tc>
          <w:tcPr>
            <w:tcW w:w="3380" w:type="dxa"/>
            <w:vAlign w:val="center"/>
          </w:tcPr>
          <w:p w14:paraId="6F98F9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Received</w:t>
            </w:r>
          </w:p>
        </w:tc>
        <w:tc>
          <w:tcPr>
            <w:tcW w:w="3380" w:type="dxa"/>
          </w:tcPr>
          <w:p w14:paraId="5AA1118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Received</w:t>
            </w:r>
          </w:p>
        </w:tc>
      </w:tr>
      <w:tr w:rsidR="005037B3" w14:paraId="70839A94" w14:textId="77777777" w:rsidTr="005037B3">
        <w:trPr>
          <w:trHeight w:val="258"/>
          <w:jc w:val="center"/>
        </w:trPr>
        <w:tc>
          <w:tcPr>
            <w:tcW w:w="3380" w:type="dxa"/>
            <w:vAlign w:val="center"/>
          </w:tcPr>
          <w:p w14:paraId="2797776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78CD21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Cancelled</w:t>
            </w:r>
          </w:p>
        </w:tc>
      </w:tr>
      <w:tr w:rsidR="005037B3" w14:paraId="0335DFA7" w14:textId="77777777" w:rsidTr="005037B3">
        <w:trPr>
          <w:trHeight w:val="268"/>
          <w:jc w:val="center"/>
        </w:trPr>
        <w:tc>
          <w:tcPr>
            <w:tcW w:w="3380" w:type="dxa"/>
            <w:vAlign w:val="center"/>
          </w:tcPr>
          <w:p w14:paraId="03CE19A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14BBC9B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On-hold</w:t>
            </w:r>
          </w:p>
        </w:tc>
      </w:tr>
    </w:tbl>
    <w:p w14:paraId="3A4CA7D4" w14:textId="748B0EC9" w:rsidR="005037B3" w:rsidRDefault="005037B3" w:rsidP="005037B3">
      <w:pPr>
        <w:pBdr>
          <w:top w:val="nil"/>
          <w:left w:val="nil"/>
          <w:bottom w:val="nil"/>
          <w:right w:val="nil"/>
          <w:between w:val="nil"/>
        </w:pBdr>
        <w:rPr>
          <w:rFonts w:ascii="Gill Sans" w:eastAsia="Gill Sans" w:hAnsi="Gill Sans" w:cs="Gill Sans"/>
          <w:b/>
          <w:color w:val="000000"/>
        </w:rPr>
      </w:pPr>
    </w:p>
    <w:p w14:paraId="15C32198" w14:textId="77777777" w:rsidR="006024AB" w:rsidRDefault="006024AB" w:rsidP="005037B3">
      <w:pPr>
        <w:pBdr>
          <w:top w:val="nil"/>
          <w:left w:val="nil"/>
          <w:bottom w:val="nil"/>
          <w:right w:val="nil"/>
          <w:between w:val="nil"/>
        </w:pBdr>
        <w:rPr>
          <w:rFonts w:ascii="Gill Sans" w:eastAsia="Gill Sans" w:hAnsi="Gill Sans" w:cs="Gill Sans"/>
          <w:color w:val="000000"/>
          <w:sz w:val="20"/>
          <w:szCs w:val="20"/>
          <w:highlight w:val="white"/>
        </w:rPr>
      </w:pPr>
    </w:p>
    <w:p w14:paraId="29CF55B2" w14:textId="5A2C666A" w:rsidR="00350DFA" w:rsidRPr="00AD6582" w:rsidRDefault="00AD6582" w:rsidP="00316914">
      <w:pPr>
        <w:numPr>
          <w:ilvl w:val="0"/>
          <w:numId w:val="90"/>
        </w:numPr>
        <w:pBdr>
          <w:top w:val="nil"/>
          <w:left w:val="nil"/>
          <w:bottom w:val="nil"/>
          <w:right w:val="nil"/>
          <w:between w:val="nil"/>
        </w:pBdr>
        <w:spacing w:line="259" w:lineRule="auto"/>
        <w:rPr>
          <w:rFonts w:ascii="Gill Sans" w:eastAsia="Gill Sans" w:hAnsi="Gill Sans" w:cs="Gill Sans"/>
          <w:b/>
        </w:rPr>
      </w:pPr>
      <w:r w:rsidRPr="00AD6582">
        <w:rPr>
          <w:rFonts w:ascii="Gill Sans" w:eastAsia="Gill Sans" w:hAnsi="Gill Sans" w:cs="Gill Sans"/>
          <w:b/>
        </w:rPr>
        <w:t>Database Design</w:t>
      </w:r>
    </w:p>
    <w:p w14:paraId="23F6938D" w14:textId="3BEF0A3B" w:rsidR="00350DFA" w:rsidRPr="006024AB" w:rsidRDefault="00350DFA" w:rsidP="00316914">
      <w:pPr>
        <w:pStyle w:val="ListParagraph"/>
        <w:numPr>
          <w:ilvl w:val="1"/>
          <w:numId w:val="248"/>
        </w:numPr>
        <w:pBdr>
          <w:top w:val="nil"/>
          <w:left w:val="nil"/>
          <w:bottom w:val="nil"/>
          <w:right w:val="nil"/>
          <w:between w:val="nil"/>
        </w:pBdr>
        <w:spacing w:line="259" w:lineRule="auto"/>
        <w:rPr>
          <w:rFonts w:ascii="Gill Sans" w:eastAsia="Gill Sans" w:hAnsi="Gill Sans" w:cs="Gill Sans"/>
          <w:b/>
          <w:color w:val="000000"/>
        </w:rPr>
      </w:pPr>
      <w:r w:rsidRPr="006024AB">
        <w:rPr>
          <w:rFonts w:ascii="Gill Sans" w:eastAsia="Gill Sans" w:hAnsi="Gill Sans" w:cs="Gill Sans"/>
          <w:b/>
          <w:color w:val="000000"/>
        </w:rPr>
        <w:t>Entity–Relationship Diagram</w:t>
      </w:r>
      <w:r w:rsidR="006024AB">
        <w:rPr>
          <w:rFonts w:ascii="Gill Sans" w:eastAsia="Gill Sans" w:hAnsi="Gill Sans" w:cs="Gill Sans"/>
          <w:b/>
          <w:color w:val="000000"/>
        </w:rPr>
        <w:t xml:space="preserve"> - </w:t>
      </w:r>
      <w:r w:rsidRPr="006024AB">
        <w:rPr>
          <w:rFonts w:ascii="Gill Sans" w:eastAsia="Gill Sans" w:hAnsi="Gill Sans" w:cs="Gill Sans"/>
          <w:b/>
          <w:color w:val="000000"/>
        </w:rPr>
        <w:t>Server specifications</w:t>
      </w:r>
    </w:p>
    <w:p w14:paraId="458744EA" w14:textId="77777777" w:rsidR="00350DFA" w:rsidRDefault="00350DFA" w:rsidP="00350DFA">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The below diagram explains the suggested setup for the QAT </w:t>
      </w:r>
    </w:p>
    <w:p w14:paraId="06A8C70A" w14:textId="03826146" w:rsidR="00350DFA" w:rsidRDefault="006024AB" w:rsidP="006024AB">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application. </w:t>
      </w:r>
    </w:p>
    <w:p w14:paraId="084A1AE9" w14:textId="77777777" w:rsidR="00565DB5" w:rsidRDefault="006024AB" w:rsidP="00565DB5">
      <w:pPr>
        <w:keepNext/>
        <w:pBdr>
          <w:top w:val="nil"/>
          <w:left w:val="nil"/>
          <w:bottom w:val="nil"/>
          <w:right w:val="nil"/>
          <w:between w:val="nil"/>
        </w:pBdr>
        <w:spacing w:line="276" w:lineRule="auto"/>
        <w:jc w:val="center"/>
      </w:pPr>
      <w:ins w:id="260" w:author="Alexandra Mccollister" w:date="2020-11-11T14:44:00Z">
        <w:del w:id="261" w:author="Alan George" w:date="2020-11-11T16:39:00Z">
          <w:r>
            <w:rPr>
              <w:noProof/>
              <w:lang w:eastAsia="en-US" w:bidi="ar-SA"/>
            </w:rPr>
            <w:drawing>
              <wp:inline distT="0" distB="0" distL="0" distR="0" wp14:anchorId="2B1FB3FD" wp14:editId="07F93B65">
                <wp:extent cx="4543425" cy="2486025"/>
                <wp:effectExtent l="0" t="0" r="0" b="0"/>
                <wp:docPr id="7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5">
                          <a:extLst>
                            <a:ext uri="{28A0092B-C50C-407E-A947-70E740481C1C}">
                              <a14:useLocalDpi xmlns:a14="http://schemas.microsoft.com/office/drawing/2010/main" val="0"/>
                            </a:ext>
                          </a:extLst>
                        </a:blip>
                        <a:srcRect/>
                        <a:stretch>
                          <a:fillRect/>
                        </a:stretch>
                      </pic:blipFill>
                      <pic:spPr>
                        <a:xfrm>
                          <a:off x="0" y="0"/>
                          <a:ext cx="4543425" cy="2486025"/>
                        </a:xfrm>
                        <a:prstGeom prst="rect">
                          <a:avLst/>
                        </a:prstGeom>
                        <a:ln/>
                      </pic:spPr>
                    </pic:pic>
                  </a:graphicData>
                </a:graphic>
              </wp:inline>
            </w:drawing>
          </w:r>
        </w:del>
      </w:ins>
    </w:p>
    <w:p w14:paraId="66868158" w14:textId="2B2B0928" w:rsidR="00350DFA" w:rsidRDefault="00565DB5" w:rsidP="00565DB5">
      <w:pPr>
        <w:pStyle w:val="Caption"/>
        <w:jc w:val="center"/>
        <w:rPr>
          <w:rFonts w:ascii="Gill Sans" w:eastAsia="Gill Sans" w:hAnsi="Gill Sans" w:cs="Gill Sans"/>
          <w:color w:val="000000"/>
        </w:rPr>
      </w:pPr>
      <w:r>
        <w:t xml:space="preserve">Figure </w:t>
      </w:r>
      <w:r w:rsidR="00CA3956">
        <w:fldChar w:fldCharType="begin"/>
      </w:r>
      <w:r w:rsidR="00CA3956">
        <w:instrText xml:space="preserve"> SEQ Figure \* ARABIC </w:instrText>
      </w:r>
      <w:r w:rsidR="00CA3956">
        <w:fldChar w:fldCharType="separate"/>
      </w:r>
      <w:r w:rsidR="00FA31B7">
        <w:rPr>
          <w:noProof/>
        </w:rPr>
        <w:t>7</w:t>
      </w:r>
      <w:r w:rsidR="00CA3956">
        <w:rPr>
          <w:noProof/>
        </w:rPr>
        <w:fldChar w:fldCharType="end"/>
      </w:r>
      <w:r>
        <w:t xml:space="preserve">- </w:t>
      </w:r>
      <w:r w:rsidRPr="001F6CCB">
        <w:t>Entity–Relationship Diagram - Server specifications</w:t>
      </w:r>
    </w:p>
    <w:p w14:paraId="511D0A79" w14:textId="77777777" w:rsidR="00350DFA" w:rsidRDefault="00350DFA" w:rsidP="00350DFA">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lastRenderedPageBreak/>
        <w:t>This is the suggested setup. The user can choose to downgrade this as per requirements. At a minimum, the following components are required</w:t>
      </w:r>
    </w:p>
    <w:p w14:paraId="6227A74F"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Load balancer or Web Server</w:t>
      </w:r>
    </w:p>
    <w:p w14:paraId="264A7C5C"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Application Server</w:t>
      </w:r>
    </w:p>
    <w:p w14:paraId="1291962A"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Database Server</w:t>
      </w:r>
    </w:p>
    <w:p w14:paraId="1CF59359" w14:textId="5DE7874C" w:rsidR="00350DFA" w:rsidRDefault="00350DFA" w:rsidP="00350DFA">
      <w:pPr>
        <w:pBdr>
          <w:top w:val="nil"/>
          <w:left w:val="nil"/>
          <w:bottom w:val="nil"/>
          <w:right w:val="nil"/>
          <w:between w:val="nil"/>
        </w:pBdr>
        <w:spacing w:before="200" w:line="312" w:lineRule="auto"/>
        <w:rPr>
          <w:rFonts w:ascii="Gill Sans" w:eastAsia="Gill Sans" w:hAnsi="Gill Sans" w:cs="Gill Sans"/>
          <w:color w:val="353744"/>
          <w:sz w:val="22"/>
          <w:szCs w:val="22"/>
        </w:rPr>
      </w:pPr>
    </w:p>
    <w:p w14:paraId="14227D53" w14:textId="77777777" w:rsidR="00350DFA" w:rsidRDefault="00350DFA" w:rsidP="00316914">
      <w:pPr>
        <w:numPr>
          <w:ilvl w:val="0"/>
          <w:numId w:val="169"/>
        </w:numPr>
        <w:pBdr>
          <w:top w:val="nil"/>
          <w:left w:val="nil"/>
          <w:bottom w:val="nil"/>
          <w:right w:val="nil"/>
          <w:between w:val="nil"/>
        </w:pBdr>
        <w:spacing w:line="259" w:lineRule="auto"/>
        <w:rPr>
          <w:rFonts w:ascii="Gill Sans" w:eastAsia="Gill Sans" w:hAnsi="Gill Sans" w:cs="Gill Sans"/>
          <w:b/>
          <w:color w:val="000000"/>
        </w:rPr>
      </w:pPr>
      <w:r>
        <w:rPr>
          <w:rFonts w:ascii="Gill Sans" w:eastAsia="Gill Sans" w:hAnsi="Gill Sans" w:cs="Gill Sans"/>
          <w:b/>
          <w:color w:val="000000"/>
        </w:rPr>
        <w:t>QAT Server Scripts</w:t>
      </w:r>
    </w:p>
    <w:p w14:paraId="0A2EA848" w14:textId="77777777" w:rsidR="00350DFA" w:rsidRDefault="00350DFA" w:rsidP="00350DFA">
      <w:pPr>
        <w:pBdr>
          <w:top w:val="nil"/>
          <w:left w:val="nil"/>
          <w:bottom w:val="nil"/>
          <w:right w:val="nil"/>
          <w:between w:val="nil"/>
        </w:pBdr>
        <w:spacing w:line="259" w:lineRule="auto"/>
        <w:rPr>
          <w:rFonts w:ascii="Gill Sans" w:eastAsia="Gill Sans" w:hAnsi="Gill Sans" w:cs="Gill Sans"/>
          <w:b/>
          <w:color w:val="000000"/>
        </w:rPr>
      </w:pPr>
    </w:p>
    <w:tbl>
      <w:tblPr>
        <w:tblW w:w="9645" w:type="dxa"/>
        <w:tblBorders>
          <w:top w:val="nil"/>
          <w:left w:val="nil"/>
          <w:bottom w:val="nil"/>
          <w:right w:val="nil"/>
          <w:insideH w:val="nil"/>
          <w:insideV w:val="nil"/>
        </w:tblBorders>
        <w:tblLayout w:type="fixed"/>
        <w:tblLook w:val="0600" w:firstRow="0" w:lastRow="0" w:firstColumn="0" w:lastColumn="0" w:noHBand="1" w:noVBand="1"/>
      </w:tblPr>
      <w:tblGrid>
        <w:gridCol w:w="915"/>
        <w:gridCol w:w="1215"/>
        <w:gridCol w:w="960"/>
        <w:gridCol w:w="1065"/>
        <w:gridCol w:w="1935"/>
        <w:gridCol w:w="1245"/>
        <w:gridCol w:w="1080"/>
        <w:gridCol w:w="1230"/>
      </w:tblGrid>
      <w:tr w:rsidR="00350DFA" w14:paraId="56D552B7" w14:textId="77777777" w:rsidTr="004C335D">
        <w:trPr>
          <w:trHeight w:val="330"/>
        </w:trPr>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FA7E7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Script name</w:t>
            </w:r>
          </w:p>
        </w:tc>
        <w:tc>
          <w:tcPr>
            <w:tcW w:w="121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6D175F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Description</w:t>
            </w:r>
          </w:p>
        </w:tc>
        <w:tc>
          <w:tcPr>
            <w:tcW w:w="9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CA65D9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Script Path</w:t>
            </w:r>
          </w:p>
        </w:tc>
        <w:tc>
          <w:tcPr>
            <w:tcW w:w="106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560544D"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Source folder</w:t>
            </w:r>
          </w:p>
        </w:tc>
        <w:tc>
          <w:tcPr>
            <w:tcW w:w="193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B8ED288"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Source folder after completing script</w:t>
            </w:r>
          </w:p>
        </w:tc>
        <w:tc>
          <w:tcPr>
            <w:tcW w:w="124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12F8CF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Destination folder</w:t>
            </w:r>
          </w:p>
        </w:tc>
        <w:tc>
          <w:tcPr>
            <w:tcW w:w="108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83FA63D"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Log Path</w:t>
            </w:r>
          </w:p>
        </w:tc>
        <w:tc>
          <w:tcPr>
            <w:tcW w:w="123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CD94914"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Schedule Time (EST)</w:t>
            </w:r>
          </w:p>
        </w:tc>
      </w:tr>
      <w:tr w:rsidR="00350DFA" w14:paraId="1C14E799" w14:textId="77777777" w:rsidTr="004C335D">
        <w:trPr>
          <w:trHeight w:val="3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D31723" w14:textId="77777777" w:rsidR="00350DFA" w:rsidRDefault="00CA3956"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6">
              <w:r w:rsidR="00350DFA">
                <w:rPr>
                  <w:rFonts w:ascii="Gill Sans" w:eastAsia="Gill Sans" w:hAnsi="Gill Sans" w:cs="Gill Sans"/>
                  <w:color w:val="1155CC"/>
                  <w:sz w:val="20"/>
                  <w:szCs w:val="20"/>
                  <w:u w:val="single"/>
                </w:rPr>
                <w:t>task1.sh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D2B7FB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pull Catalog files from ARTMIS to QAT</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8CE8B4F"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/home/ubuntu/QAT/script/task1.sh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6C31FA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/FASP/ARTMIS</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6A22E39"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6D4116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/home/ubuntu/QAT/ARTMIS</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0AC8E50"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/home/ubuntu/QAT/logs/ARTMIS/artmis-dd-mm-yyyy.txt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6DC4A2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22:00</w:t>
            </w:r>
          </w:p>
        </w:tc>
      </w:tr>
      <w:tr w:rsidR="00350DFA" w14:paraId="3581E7E2" w14:textId="77777777" w:rsidTr="004C335D">
        <w:trPr>
          <w:trHeight w:val="18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05ABFA" w14:textId="77777777" w:rsidR="00350DFA" w:rsidRDefault="00CA3956"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7">
              <w:r w:rsidR="00350DFA">
                <w:rPr>
                  <w:rFonts w:ascii="Gill Sans" w:eastAsia="Gill Sans" w:hAnsi="Gill Sans" w:cs="Gill Sans"/>
                  <w:color w:val="1155CC"/>
                  <w:sz w:val="20"/>
                  <w:szCs w:val="20"/>
                  <w:u w:val="single"/>
                </w:rPr>
                <w:t>task2.sh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9A37608"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push Shipment and Program files from QAT to ARTMIS</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EF3CD1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/home/ubuntu/QAT/script/task2.sh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A0F2645"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23C1324"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5B6F909"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/FASP/supplyPlan</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77CA782"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/home/ubuntu/QAT/logs/ARTMIS/supplyPlan-dd-mm-yyyy.txt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4330CE2"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22:00</w:t>
            </w:r>
          </w:p>
        </w:tc>
      </w:tr>
      <w:tr w:rsidR="00350DFA" w14:paraId="2D532238" w14:textId="77777777" w:rsidTr="004C335D">
        <w:trPr>
          <w:trHeight w:val="3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A9A244" w14:textId="77777777" w:rsidR="00350DFA" w:rsidRDefault="00CA3956"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8">
              <w:r w:rsidR="00350DFA">
                <w:rPr>
                  <w:rFonts w:ascii="Gill Sans" w:eastAsia="Gill Sans" w:hAnsi="Gill Sans" w:cs="Gill Sans"/>
                  <w:color w:val="1155CC"/>
                  <w:sz w:val="20"/>
                  <w:szCs w:val="20"/>
                  <w:u w:val="single"/>
                </w:rPr>
                <w:t>task3.sh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DC2EA6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push Supply Plan files from QAT to ARTMIS</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9A6B015"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/home/ubuntu/QAT/script/task3.sh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ABDE07B"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159BA2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A46701C"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/FASP/supplyPlan</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B47C02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/home/ubuntu/QAT/logs/ARTMIS/supplyPlan-dd-mm-yyyy.txt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AA2A9A6"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Every 15 min</w:t>
            </w:r>
          </w:p>
        </w:tc>
      </w:tr>
    </w:tbl>
    <w:p w14:paraId="69547ACF" w14:textId="77777777" w:rsidR="00350DFA" w:rsidRDefault="00350DFA" w:rsidP="00350DFA">
      <w:pPr>
        <w:pBdr>
          <w:top w:val="nil"/>
          <w:left w:val="nil"/>
          <w:bottom w:val="nil"/>
          <w:right w:val="nil"/>
          <w:between w:val="nil"/>
        </w:pBdr>
        <w:spacing w:line="259" w:lineRule="auto"/>
        <w:rPr>
          <w:rFonts w:ascii="Gill Sans" w:eastAsia="Gill Sans" w:hAnsi="Gill Sans" w:cs="Gill Sans"/>
          <w:b/>
          <w:color w:val="000000"/>
        </w:rPr>
      </w:pPr>
    </w:p>
    <w:p w14:paraId="68F84771"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Task1.sh</w:t>
      </w:r>
      <w:r>
        <w:rPr>
          <w:rFonts w:ascii="Gill Sans" w:eastAsia="Gill Sans" w:hAnsi="Gill Sans" w:cs="Gill Sans"/>
          <w:b/>
          <w:color w:val="000000"/>
        </w:rPr>
        <w:tab/>
      </w:r>
    </w:p>
    <w:p w14:paraId="17D997A4" w14:textId="77777777" w:rsidR="00350DFA" w:rsidRDefault="00350DFA" w:rsidP="00316914">
      <w:pPr>
        <w:numPr>
          <w:ilvl w:val="0"/>
          <w:numId w:val="157"/>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Directory of QAT Server /home/ubuntu/QAT/ARTMIS in which we will download the data from SFTP server from the /FASP/ARTMIS.</w:t>
      </w:r>
      <w:r>
        <w:rPr>
          <w:rFonts w:ascii="Gill Sans" w:eastAsia="Gill Sans" w:hAnsi="Gill Sans" w:cs="Gill Sans"/>
          <w:color w:val="000000"/>
        </w:rPr>
        <w:tab/>
      </w:r>
    </w:p>
    <w:p w14:paraId="119B1D09" w14:textId="77777777" w:rsidR="00350DFA" w:rsidRDefault="00350DFA" w:rsidP="00316914">
      <w:pPr>
        <w:numPr>
          <w:ilvl w:val="0"/>
          <w:numId w:val="15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Downloaded we will move data in a processed folder on SFTP Server /FASP/processed.</w:t>
      </w:r>
      <w:r>
        <w:rPr>
          <w:rFonts w:ascii="Gill Sans" w:eastAsia="Gill Sans" w:hAnsi="Gill Sans" w:cs="Gill Sans"/>
          <w:color w:val="000000"/>
        </w:rPr>
        <w:tab/>
      </w:r>
    </w:p>
    <w:p w14:paraId="06B5AD6D" w14:textId="77777777" w:rsidR="00350DFA" w:rsidRDefault="00350DFA" w:rsidP="00316914">
      <w:pPr>
        <w:numPr>
          <w:ilvl w:val="0"/>
          <w:numId w:val="15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 will be generated in QAT Server /home/ubuntu/QAT/logs/ARTMIS/artmis-dd-mm-yyyy.txt</w:t>
      </w:r>
      <w:r>
        <w:rPr>
          <w:rFonts w:ascii="Gill Sans" w:eastAsia="Gill Sans" w:hAnsi="Gill Sans" w:cs="Gill Sans"/>
          <w:color w:val="000000"/>
        </w:rPr>
        <w:tab/>
      </w:r>
    </w:p>
    <w:p w14:paraId="02CAE932"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Script Location /home/ubuntu/QAT/script/task1.sh (QAT Server)</w:t>
      </w:r>
      <w:r>
        <w:rPr>
          <w:rFonts w:ascii="Gill Sans" w:eastAsia="Gill Sans" w:hAnsi="Gill Sans" w:cs="Gill Sans"/>
          <w:color w:val="000000"/>
        </w:rPr>
        <w:tab/>
      </w:r>
      <w:r>
        <w:rPr>
          <w:rFonts w:ascii="Gill Sans" w:eastAsia="Gill Sans" w:hAnsi="Gill Sans" w:cs="Gill Sans"/>
          <w:color w:val="000000"/>
        </w:rPr>
        <w:tab/>
      </w:r>
    </w:p>
    <w:p w14:paraId="3D60D84A"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lastRenderedPageBreak/>
        <w:t>Task2.sh</w:t>
      </w:r>
      <w:r>
        <w:rPr>
          <w:rFonts w:ascii="Gill Sans" w:eastAsia="Gill Sans" w:hAnsi="Gill Sans" w:cs="Gill Sans"/>
          <w:b/>
          <w:color w:val="000000"/>
        </w:rPr>
        <w:tab/>
      </w:r>
    </w:p>
    <w:p w14:paraId="47566068" w14:textId="77777777" w:rsidR="00350DFA" w:rsidRDefault="00350DFA" w:rsidP="00316914">
      <w:pPr>
        <w:numPr>
          <w:ilvl w:val="0"/>
          <w:numId w:val="201"/>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path in QAT server /home/ubuntu/QAT/supplyPlan in which we need to transfer the csv file on SFTP server in /FASP/supplyPlan directory.</w:t>
      </w:r>
      <w:r>
        <w:rPr>
          <w:rFonts w:ascii="Gill Sans" w:eastAsia="Gill Sans" w:hAnsi="Gill Sans" w:cs="Gill Sans"/>
          <w:color w:val="000000"/>
        </w:rPr>
        <w:tab/>
      </w:r>
    </w:p>
    <w:p w14:paraId="57BD583C" w14:textId="77777777" w:rsidR="00350DFA" w:rsidRDefault="00350DFA" w:rsidP="00316914">
      <w:pPr>
        <w:numPr>
          <w:ilvl w:val="0"/>
          <w:numId w:val="201"/>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transferring all the files on SFTP Server all the files will move in the local folder /home/ubuntu/QAT/supplyPlan/processed.</w:t>
      </w:r>
      <w:r>
        <w:rPr>
          <w:rFonts w:ascii="Gill Sans" w:eastAsia="Gill Sans" w:hAnsi="Gill Sans" w:cs="Gill Sans"/>
          <w:color w:val="000000"/>
        </w:rPr>
        <w:tab/>
      </w:r>
    </w:p>
    <w:p w14:paraId="15EEE990" w14:textId="77777777" w:rsidR="00350DFA" w:rsidRDefault="00350DFA" w:rsidP="00316914">
      <w:pPr>
        <w:numPr>
          <w:ilvl w:val="0"/>
          <w:numId w:val="201"/>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 will be generated in QAT Server /home/ubuntu/QAT/logs/ARTMIS/supplyPlan-dd-mm-yyyy.txt</w:t>
      </w:r>
      <w:r>
        <w:rPr>
          <w:rFonts w:ascii="Gill Sans" w:eastAsia="Gill Sans" w:hAnsi="Gill Sans" w:cs="Gill Sans"/>
          <w:color w:val="000000"/>
        </w:rPr>
        <w:tab/>
      </w:r>
    </w:p>
    <w:p w14:paraId="09830525"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Task3.sh</w:t>
      </w:r>
      <w:r>
        <w:rPr>
          <w:rFonts w:ascii="Gill Sans" w:eastAsia="Gill Sans" w:hAnsi="Gill Sans" w:cs="Gill Sans"/>
          <w:b/>
          <w:color w:val="000000"/>
        </w:rPr>
        <w:tab/>
      </w:r>
    </w:p>
    <w:p w14:paraId="02690907" w14:textId="77777777" w:rsidR="00350DFA" w:rsidRDefault="00350DFA" w:rsidP="00316914">
      <w:pPr>
        <w:numPr>
          <w:ilvl w:val="0"/>
          <w:numId w:val="7"/>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path in the QAT server /home/ubuntu/QAT/supplyPlan in which we need to transfer the json file on the SFTP server to the  /FASP/supplyPlan directory.</w:t>
      </w:r>
      <w:r>
        <w:rPr>
          <w:rFonts w:ascii="Gill Sans" w:eastAsia="Gill Sans" w:hAnsi="Gill Sans" w:cs="Gill Sans"/>
          <w:color w:val="000000"/>
        </w:rPr>
        <w:tab/>
      </w:r>
    </w:p>
    <w:p w14:paraId="128C07F2" w14:textId="77777777" w:rsidR="00350DFA" w:rsidRDefault="00350DFA" w:rsidP="00316914">
      <w:pPr>
        <w:numPr>
          <w:ilvl w:val="0"/>
          <w:numId w:val="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transferring all the files on SFTP Server all the files will move to the local folder /home/ubuntu/QAT/supplyPlan/processed.</w:t>
      </w:r>
      <w:r>
        <w:rPr>
          <w:rFonts w:ascii="Gill Sans" w:eastAsia="Gill Sans" w:hAnsi="Gill Sans" w:cs="Gill Sans"/>
          <w:color w:val="000000"/>
        </w:rPr>
        <w:tab/>
      </w:r>
    </w:p>
    <w:p w14:paraId="21197D73" w14:textId="77777777" w:rsidR="00350DFA" w:rsidRDefault="00350DFA" w:rsidP="00316914">
      <w:pPr>
        <w:numPr>
          <w:ilvl w:val="0"/>
          <w:numId w:val="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Logs will be generated in QAT Server /home/ubuntu/QAT/logs/ARTMIS/supplyPlan-dd-mm-yyyy.txt</w:t>
      </w:r>
      <w:r>
        <w:rPr>
          <w:rFonts w:ascii="Gill Sans" w:eastAsia="Gill Sans" w:hAnsi="Gill Sans" w:cs="Gill Sans"/>
          <w:color w:val="000000"/>
        </w:rPr>
        <w:tab/>
      </w:r>
    </w:p>
    <w:p w14:paraId="69EE6789"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Script Location:  /home/ubuntu/QAT/script/ (QAT Server)</w:t>
      </w:r>
      <w:r>
        <w:rPr>
          <w:rFonts w:ascii="Gill Sans" w:eastAsia="Gill Sans" w:hAnsi="Gill Sans" w:cs="Gill Sans"/>
          <w:color w:val="000000"/>
        </w:rPr>
        <w:tab/>
      </w:r>
    </w:p>
    <w:p w14:paraId="7A06ECE6"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To connect SFTP server:</w:t>
      </w:r>
      <w:r>
        <w:rPr>
          <w:rFonts w:ascii="Gill Sans" w:eastAsia="Gill Sans" w:hAnsi="Gill Sans" w:cs="Gill Sans"/>
          <w:b/>
          <w:color w:val="000000"/>
        </w:rPr>
        <w:tab/>
      </w:r>
    </w:p>
    <w:p w14:paraId="76BB369A"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sh QAT/script/sftp.sh</w:t>
      </w:r>
      <w:r>
        <w:rPr>
          <w:rFonts w:ascii="Gill Sans" w:eastAsia="Gill Sans" w:hAnsi="Gill Sans" w:cs="Gill Sans"/>
          <w:color w:val="000000"/>
        </w:rPr>
        <w:tab/>
      </w:r>
    </w:p>
    <w:p w14:paraId="072AA650" w14:textId="77777777" w:rsidR="0063347C" w:rsidRPr="005037B3" w:rsidRDefault="0063347C" w:rsidP="005037B3"/>
    <w:sectPr w:rsidR="0063347C" w:rsidRPr="005037B3" w:rsidSect="00466344">
      <w:headerReference w:type="default" r:id="rId249"/>
      <w:footerReference w:type="default" r:id="rId250"/>
      <w:pgSz w:w="11906" w:h="16838"/>
      <w:pgMar w:top="2533" w:right="1134" w:bottom="1751" w:left="1080" w:header="1134" w:footer="1134" w:gutter="0"/>
      <w:pgNumType w:start="0"/>
      <w:cols w:space="720"/>
      <w:formProt w:val="0"/>
      <w:docGrid w:linePitch="240" w:charSpace="-6145"/>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 w:author="Joshua" w:date="2020-11-11T17:24:00Z" w:initials="">
    <w:p w14:paraId="588A5A47"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Procurement Agent Section is MISSING!!</w:t>
      </w:r>
    </w:p>
  </w:comment>
  <w:comment w:id="117" w:author="Ragini Joshi" w:date="2020-11-23T13:33:00Z" w:initials="">
    <w:p w14:paraId="4EB63673"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has been added in "Handling procurement agent" section</w:t>
      </w:r>
    </w:p>
  </w:comment>
  <w:comment w:id="184" w:author="GHSC-PSM" w:date="2020-11-18T20:24:00Z" w:initials="">
    <w:p w14:paraId="243E0033"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Throughout this section, batch logic needs to be explained.</w:t>
      </w:r>
    </w:p>
  </w:comment>
  <w:comment w:id="185" w:author="Joshua" w:date="2020-11-12T13:01:00Z" w:initials="">
    <w:p w14:paraId="418FF115" w14:textId="77777777" w:rsidR="00FA31B7" w:rsidRDefault="00FA31B7" w:rsidP="003C25AA">
      <w:pPr>
        <w:pStyle w:val="LO-normal1"/>
      </w:pPr>
      <w:r>
        <w:rPr>
          <w:rFonts w:eastAsia="Segoe UI" w:cs="Tahoma"/>
          <w:color w:val="auto"/>
          <w:lang w:eastAsia="en-US" w:bidi="en-US"/>
        </w:rPr>
        <w:t>What is the difference between stock and inventory?</w:t>
      </w:r>
    </w:p>
    <w:p w14:paraId="4A208114" w14:textId="77777777" w:rsidR="00FA31B7" w:rsidRDefault="00FA31B7" w:rsidP="003C25AA">
      <w:pPr>
        <w:pStyle w:val="LO-normal1"/>
      </w:pPr>
    </w:p>
    <w:p w14:paraId="5C04BCEC" w14:textId="77777777" w:rsidR="00FA31B7" w:rsidRDefault="00FA31B7" w:rsidP="003C25AA">
      <w:pPr>
        <w:pStyle w:val="LO-normal1"/>
      </w:pPr>
    </w:p>
  </w:comment>
  <w:comment w:id="198" w:author="Joshua" w:date="2020-11-12T13:55:00Z" w:initials="">
    <w:p w14:paraId="782F4879"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add further instruction for if there are multiple regions?</w:t>
      </w:r>
    </w:p>
  </w:comment>
  <w:comment w:id="199" w:author="WFH" w:date="2020-11-27T14:17:00Z" w:initials="W">
    <w:p w14:paraId="5081489F" w14:textId="48F77A21" w:rsidR="00FA31B7" w:rsidRDefault="00FA31B7">
      <w:pPr>
        <w:pStyle w:val="CommentText"/>
      </w:pPr>
      <w:r>
        <w:rPr>
          <w:rStyle w:val="CommentReference"/>
        </w:rPr>
        <w:annotationRef/>
      </w:r>
      <w:r>
        <w:t>No multiple regions allowed</w:t>
      </w:r>
    </w:p>
  </w:comment>
  <w:comment w:id="202" w:author="GHSC-PSM" w:date="2020-11-14T03:06:00Z" w:initials="">
    <w:p w14:paraId="12C0491D"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text copied from the FASP inputs provided 11/5</w:t>
      </w:r>
    </w:p>
  </w:comment>
  <w:comment w:id="203" w:author="WFH" w:date="2020-11-27T14:18:00Z" w:initials="W">
    <w:p w14:paraId="2CCCED82" w14:textId="4B3BAFA2" w:rsidR="00FA31B7" w:rsidRDefault="00FA31B7">
      <w:pPr>
        <w:pStyle w:val="CommentText"/>
      </w:pPr>
      <w:r>
        <w:rPr>
          <w:rStyle w:val="CommentReference"/>
        </w:rPr>
        <w:annotationRef/>
      </w:r>
      <w:r>
        <w:t>Should we keep it? Or remove it?</w:t>
      </w:r>
    </w:p>
    <w:p w14:paraId="4BCDB7F6" w14:textId="77777777" w:rsidR="00FA31B7" w:rsidRDefault="00FA31B7">
      <w:pPr>
        <w:pStyle w:val="CommentText"/>
      </w:pPr>
    </w:p>
  </w:comment>
  <w:comment w:id="225" w:author="Alan George" w:date="2020-11-06T18:08:00Z" w:initials="">
    <w:p w14:paraId="1F719FEB"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added a short description of what each report is for before going into the instructions; not sure if this was going to be added at a later time, but users do need to understand what a report does. @Altius/FHI team please check that the description under each report is accurate. @G Sameer, @K Duarte</w:t>
      </w:r>
    </w:p>
  </w:comment>
  <w:comment w:id="235" w:author="Alexandra Mccollister" w:date="2020-11-16T13:07:00Z" w:initials="">
    <w:p w14:paraId="3DB9111B"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please add the planning unit once the screenshot has been updated</w:t>
      </w:r>
    </w:p>
  </w:comment>
  <w:comment w:id="236" w:author="Alexandra Mccollister" w:date="2020-11-16T13:16:00Z" w:initials="">
    <w:p w14:paraId="3802C8E9"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Add planning unit to match screenshot once it has been changed</w:t>
      </w:r>
    </w:p>
  </w:comment>
  <w:comment w:id="243" w:author="Alexandra Mccollister" w:date="2020-11-17T13:48:00Z" w:initials="">
    <w:p w14:paraId="0A039E73"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we requested that this report be accessible to Program Administrators. Was this updated to reflect that request?</w:t>
      </w:r>
    </w:p>
  </w:comment>
  <w:comment w:id="244" w:author="Alexandra Mccollister" w:date="2020-11-17T13:53:00Z" w:initials="">
    <w:p w14:paraId="47E259C0"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Does this also use WAPE? If so, please add that information. You can copy and paste it from the previous report.</w:t>
      </w:r>
    </w:p>
  </w:comment>
  <w:comment w:id="245" w:author="Alexandra Mccollister" w:date="2020-11-17T13:54:00Z" w:initials="">
    <w:p w14:paraId="5199E886" w14:textId="77777777" w:rsidR="00FA31B7" w:rsidRDefault="00FA31B7"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is the forecasted month calculation based on the number of months chosen in the Time Window? If so, please add that information. You can copy and paste it from the previous report.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8A5A47" w15:done="0"/>
  <w15:commentEx w15:paraId="4EB63673" w15:paraIdParent="588A5A47" w15:done="0"/>
  <w15:commentEx w15:paraId="243E0033" w15:done="0"/>
  <w15:commentEx w15:paraId="5C04BCEC" w15:done="0"/>
  <w15:commentEx w15:paraId="782F4879" w15:done="0"/>
  <w15:commentEx w15:paraId="5081489F" w15:paraIdParent="782F4879" w15:done="0"/>
  <w15:commentEx w15:paraId="12C0491D" w15:done="0"/>
  <w15:commentEx w15:paraId="4BCDB7F6" w15:paraIdParent="12C0491D" w15:done="0"/>
  <w15:commentEx w15:paraId="1F719FEB" w15:done="0"/>
  <w15:commentEx w15:paraId="3DB9111B" w15:done="0"/>
  <w15:commentEx w15:paraId="3802C8E9" w15:done="0"/>
  <w15:commentEx w15:paraId="0A039E73" w15:done="0"/>
  <w15:commentEx w15:paraId="47E259C0" w15:done="0"/>
  <w15:commentEx w15:paraId="5199E88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BF9E3" w14:textId="77777777" w:rsidR="00CA3956" w:rsidRDefault="00CA3956">
      <w:r>
        <w:separator/>
      </w:r>
    </w:p>
  </w:endnote>
  <w:endnote w:type="continuationSeparator" w:id="0">
    <w:p w14:paraId="59440753" w14:textId="77777777" w:rsidR="00CA3956" w:rsidRDefault="00CA3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Noto Sans Symbols">
    <w:altName w:val="Arial"/>
    <w:charset w:val="00"/>
    <w:family w:val="auto"/>
    <w:pitch w:val="default"/>
  </w:font>
  <w:font w:name="Arial">
    <w:panose1 w:val="020B0604020202020204"/>
    <w:charset w:val="00"/>
    <w:family w:val="swiss"/>
    <w:pitch w:val="variable"/>
    <w:sig w:usb0="E0002AFF" w:usb1="C0007843" w:usb2="00000009" w:usb3="00000000" w:csb0="000001FF" w:csb1="00000000"/>
  </w:font>
  <w:font w:name="Gill Sans">
    <w:altName w:val="Arial"/>
    <w:charset w:val="00"/>
    <w:family w:val="auto"/>
    <w:pitch w:val="default"/>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ill Sans;sans-serif">
    <w:altName w:val="Times New Roman"/>
    <w:panose1 w:val="00000000000000000000"/>
    <w:charset w:val="00"/>
    <w:family w:val="roman"/>
    <w:notTrueType/>
    <w:pitch w:val="default"/>
  </w:font>
  <w:font w:name="Liberation Mono">
    <w:panose1 w:val="02070409020205020404"/>
    <w:charset w:val="00"/>
    <w:family w:val="modern"/>
    <w:pitch w:val="fixed"/>
    <w:sig w:usb0="E0000AFF" w:usb1="400078FF" w:usb2="00000001" w:usb3="00000000" w:csb0="000001BF" w:csb1="00000000"/>
  </w:font>
  <w:font w:name="Britannic Bold">
    <w:panose1 w:val="020B0903060703020204"/>
    <w:charset w:val="00"/>
    <w:family w:val="swiss"/>
    <w:pitch w:val="variable"/>
    <w:sig w:usb0="00000003" w:usb1="00000000" w:usb2="00000000" w:usb3="00000000" w:csb0="00000001" w:csb1="00000000"/>
  </w:font>
  <w:font w:name="Arial Unicode MS">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9FF8BB" w14:textId="200537E5" w:rsidR="00FA31B7" w:rsidRDefault="00FA31B7">
    <w:pPr>
      <w:tabs>
        <w:tab w:val="center" w:pos="4819"/>
        <w:tab w:val="right" w:pos="9638"/>
      </w:tabs>
    </w:pPr>
    <w:r>
      <w:rPr>
        <w:color w:val="CCCCCC"/>
      </w:rPr>
      <w:t>© Altius Customer Services Private Limited</w:t>
    </w:r>
    <w:r>
      <w:rPr>
        <w:color w:val="CCCCCC"/>
      </w:rPr>
      <w:tab/>
    </w:r>
    <w:r>
      <w:rPr>
        <w:color w:val="CCCCCC"/>
      </w:rPr>
      <w:tab/>
    </w:r>
    <w:r>
      <w:rPr>
        <w:color w:val="000000"/>
      </w:rPr>
      <w:t xml:space="preserve">Page </w:t>
    </w:r>
    <w:r>
      <w:rPr>
        <w:color w:val="000000"/>
      </w:rPr>
      <w:fldChar w:fldCharType="begin"/>
    </w:r>
    <w:r>
      <w:instrText>PAGE</w:instrText>
    </w:r>
    <w:r>
      <w:fldChar w:fldCharType="separate"/>
    </w:r>
    <w:r w:rsidR="0089026F">
      <w:rPr>
        <w:noProof/>
      </w:rPr>
      <w:t>32</w:t>
    </w:r>
    <w:r>
      <w:fldChar w:fldCharType="end"/>
    </w:r>
    <w:r>
      <w:rPr>
        <w:color w:val="000000"/>
      </w:rPr>
      <w:t xml:space="preserve"> of </w:t>
    </w:r>
    <w:r>
      <w:rPr>
        <w:color w:val="000000"/>
      </w:rPr>
      <w:fldChar w:fldCharType="begin"/>
    </w:r>
    <w:r>
      <w:instrText>NUMPAGES</w:instrText>
    </w:r>
    <w:r>
      <w:fldChar w:fldCharType="separate"/>
    </w:r>
    <w:r w:rsidR="0089026F">
      <w:rPr>
        <w:noProof/>
      </w:rPr>
      <w:t>191</w:t>
    </w:r>
    <w:r>
      <w:fldChar w:fldCharType="end"/>
    </w:r>
  </w:p>
  <w:p w14:paraId="43161FEF" w14:textId="77777777" w:rsidR="00FA31B7" w:rsidRDefault="00FA31B7">
    <w:pPr>
      <w:spacing w:line="276" w:lineRule="auto"/>
      <w:rPr>
        <w:color w:val="CCCCCC"/>
        <w:sz w:val="21"/>
        <w:szCs w:val="2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63C95" w14:textId="77777777" w:rsidR="00CA3956" w:rsidRDefault="00CA3956">
      <w:r>
        <w:separator/>
      </w:r>
    </w:p>
  </w:footnote>
  <w:footnote w:type="continuationSeparator" w:id="0">
    <w:p w14:paraId="5E242002" w14:textId="77777777" w:rsidR="00CA3956" w:rsidRDefault="00CA395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696D4" w14:textId="23633DB2" w:rsidR="00FA31B7" w:rsidRDefault="00FA31B7">
    <w:pPr>
      <w:tabs>
        <w:tab w:val="center" w:pos="4819"/>
        <w:tab w:val="right" w:pos="9638"/>
      </w:tabs>
      <w:jc w:val="center"/>
      <w:rPr>
        <w:color w:val="000000"/>
      </w:rPr>
    </w:pPr>
    <w:r>
      <w:rPr>
        <w:noProof/>
        <w:color w:val="000000"/>
        <w:lang w:eastAsia="en-US" w:bidi="ar-SA"/>
      </w:rPr>
      <w:drawing>
        <wp:anchor distT="0" distB="0" distL="114300" distR="114300" simplePos="0" relativeHeight="251667456" behindDoc="0" locked="0" layoutInCell="1" allowOverlap="1" wp14:anchorId="0BF69431" wp14:editId="3F0ADC77">
          <wp:simplePos x="0" y="0"/>
          <wp:positionH relativeFrom="column">
            <wp:posOffset>714375</wp:posOffset>
          </wp:positionH>
          <wp:positionV relativeFrom="paragraph">
            <wp:posOffset>-120015</wp:posOffset>
          </wp:positionV>
          <wp:extent cx="1548765" cy="552450"/>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at logo.PNG"/>
                  <pic:cNvPicPr/>
                </pic:nvPicPr>
                <pic:blipFill>
                  <a:blip r:embed="rId1">
                    <a:extLst>
                      <a:ext uri="{28A0092B-C50C-407E-A947-70E740481C1C}">
                        <a14:useLocalDpi xmlns:a14="http://schemas.microsoft.com/office/drawing/2010/main" val="0"/>
                      </a:ext>
                    </a:extLst>
                  </a:blip>
                  <a:stretch>
                    <a:fillRect/>
                  </a:stretch>
                </pic:blipFill>
                <pic:spPr>
                  <a:xfrm>
                    <a:off x="0" y="0"/>
                    <a:ext cx="1548765" cy="55245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000080"/>
        <w:sz w:val="40"/>
        <w:szCs w:val="40"/>
      </w:rPr>
      <w:t xml:space="preserve">                              QAT USER MANUAL</w:t>
    </w:r>
    <w:r>
      <w:rPr>
        <w:rFonts w:ascii="Arial" w:eastAsia="Arial" w:hAnsi="Arial" w:cs="Arial"/>
        <w:b/>
        <w:color w:val="FFFFFF"/>
        <w:sz w:val="40"/>
        <w:szCs w:val="40"/>
      </w:rPr>
      <w:t xml:space="preserve"> U</w:t>
    </w:r>
    <w:r>
      <w:rPr>
        <w:rFonts w:ascii="Arial" w:eastAsia="Arial" w:hAnsi="Arial" w:cs="Arial"/>
        <w:b/>
        <w:color w:val="FFFFFF"/>
        <w:sz w:val="44"/>
        <w:szCs w:val="44"/>
      </w:rPr>
      <w:t>S</w:t>
    </w:r>
  </w:p>
  <w:p w14:paraId="52252732" w14:textId="77777777" w:rsidR="00FA31B7" w:rsidRDefault="00FA31B7">
    <w:pPr>
      <w:tabs>
        <w:tab w:val="center" w:pos="4819"/>
        <w:tab w:val="right" w:pos="9638"/>
      </w:tabs>
      <w:jc w:val="right"/>
      <w:rPr>
        <w:rFonts w:ascii="Arial" w:eastAsia="Arial" w:hAnsi="Arial" w:cs="Arial"/>
        <w:b/>
        <w:color w:val="FFFFF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4339"/>
    <w:multiLevelType w:val="multilevel"/>
    <w:tmpl w:val="64E877E2"/>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9929E3"/>
    <w:multiLevelType w:val="multilevel"/>
    <w:tmpl w:val="25243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B42D5B"/>
    <w:multiLevelType w:val="multilevel"/>
    <w:tmpl w:val="6AF8499C"/>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F60C01"/>
    <w:multiLevelType w:val="multilevel"/>
    <w:tmpl w:val="8C947072"/>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 w15:restartNumberingAfterBreak="0">
    <w:nsid w:val="014F51C4"/>
    <w:multiLevelType w:val="multilevel"/>
    <w:tmpl w:val="21D2F0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16C2C09"/>
    <w:multiLevelType w:val="multilevel"/>
    <w:tmpl w:val="272AE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5075EE"/>
    <w:multiLevelType w:val="multilevel"/>
    <w:tmpl w:val="E4F41FBE"/>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 w15:restartNumberingAfterBreak="0">
    <w:nsid w:val="02F2249C"/>
    <w:multiLevelType w:val="multilevel"/>
    <w:tmpl w:val="69A8E8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037B2BB8"/>
    <w:multiLevelType w:val="multilevel"/>
    <w:tmpl w:val="EF4E2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40B560E"/>
    <w:multiLevelType w:val="multilevel"/>
    <w:tmpl w:val="1B42298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49F023F"/>
    <w:multiLevelType w:val="multilevel"/>
    <w:tmpl w:val="91B2F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4AF6F4D"/>
    <w:multiLevelType w:val="multilevel"/>
    <w:tmpl w:val="34FA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5EC6991"/>
    <w:multiLevelType w:val="multilevel"/>
    <w:tmpl w:val="4BC2A24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0642549B"/>
    <w:multiLevelType w:val="multilevel"/>
    <w:tmpl w:val="F25AF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6A6445A"/>
    <w:multiLevelType w:val="multilevel"/>
    <w:tmpl w:val="C0BA4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DA7A4B"/>
    <w:multiLevelType w:val="multilevel"/>
    <w:tmpl w:val="A6B85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77F509D"/>
    <w:multiLevelType w:val="multilevel"/>
    <w:tmpl w:val="AB48677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7A8600E"/>
    <w:multiLevelType w:val="multilevel"/>
    <w:tmpl w:val="697A029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7AA3293"/>
    <w:multiLevelType w:val="multilevel"/>
    <w:tmpl w:val="FD28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7DD6AA1"/>
    <w:multiLevelType w:val="multilevel"/>
    <w:tmpl w:val="DF08ED0E"/>
    <w:lvl w:ilvl="0">
      <w:start w:val="1"/>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435B3B"/>
    <w:multiLevelType w:val="multilevel"/>
    <w:tmpl w:val="43347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A854D97"/>
    <w:multiLevelType w:val="multilevel"/>
    <w:tmpl w:val="A41431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0AD83EF1"/>
    <w:multiLevelType w:val="multilevel"/>
    <w:tmpl w:val="BE0661E2"/>
    <w:lvl w:ilvl="0">
      <w:start w:val="1"/>
      <w:numFmt w:val="decimal"/>
      <w:lvlText w:val="%1."/>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3" w15:restartNumberingAfterBreak="0">
    <w:nsid w:val="0B42154A"/>
    <w:multiLevelType w:val="multilevel"/>
    <w:tmpl w:val="CA90A7F0"/>
    <w:lvl w:ilvl="0">
      <w:start w:val="1"/>
      <w:numFmt w:val="decimal"/>
      <w:lvlText w:val="%1."/>
      <w:lvlJc w:val="left"/>
      <w:pPr>
        <w:ind w:left="81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B810A02"/>
    <w:multiLevelType w:val="multilevel"/>
    <w:tmpl w:val="21725F4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61283E"/>
    <w:multiLevelType w:val="multilevel"/>
    <w:tmpl w:val="3A8C7B7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CF2624D"/>
    <w:multiLevelType w:val="multilevel"/>
    <w:tmpl w:val="C4AA6A3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7" w15:restartNumberingAfterBreak="0">
    <w:nsid w:val="0D104885"/>
    <w:multiLevelType w:val="multilevel"/>
    <w:tmpl w:val="CAE8B93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5A6DF1"/>
    <w:multiLevelType w:val="multilevel"/>
    <w:tmpl w:val="113A64A0"/>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3A08D7"/>
    <w:multiLevelType w:val="multilevel"/>
    <w:tmpl w:val="8C62F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E895BB8"/>
    <w:multiLevelType w:val="multilevel"/>
    <w:tmpl w:val="0C7420C8"/>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0787E06"/>
    <w:multiLevelType w:val="multilevel"/>
    <w:tmpl w:val="DA36E580"/>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0EA1656"/>
    <w:multiLevelType w:val="multilevel"/>
    <w:tmpl w:val="09D48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341EB1"/>
    <w:multiLevelType w:val="multilevel"/>
    <w:tmpl w:val="62E2F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37B0591"/>
    <w:multiLevelType w:val="multilevel"/>
    <w:tmpl w:val="5A00291E"/>
    <w:lvl w:ilvl="0">
      <w:start w:val="1"/>
      <w:numFmt w:val="decimal"/>
      <w:lvlText w:val="%1."/>
      <w:lvlJc w:val="left"/>
      <w:pPr>
        <w:ind w:left="72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8B6911"/>
    <w:multiLevelType w:val="multilevel"/>
    <w:tmpl w:val="F7D41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3DE689D"/>
    <w:multiLevelType w:val="multilevel"/>
    <w:tmpl w:val="4B5A4F0A"/>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3F54863"/>
    <w:multiLevelType w:val="hybridMultilevel"/>
    <w:tmpl w:val="77DCB8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774E05"/>
    <w:multiLevelType w:val="multilevel"/>
    <w:tmpl w:val="AC1AF6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14C922A8"/>
    <w:multiLevelType w:val="multilevel"/>
    <w:tmpl w:val="649414C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4D27EF7"/>
    <w:multiLevelType w:val="multilevel"/>
    <w:tmpl w:val="5DA8552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4DA32B4"/>
    <w:multiLevelType w:val="multilevel"/>
    <w:tmpl w:val="B04CE5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151629F2"/>
    <w:multiLevelType w:val="multilevel"/>
    <w:tmpl w:val="A2C8832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5BA3E56"/>
    <w:multiLevelType w:val="multilevel"/>
    <w:tmpl w:val="4852EB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15ED4AED"/>
    <w:multiLevelType w:val="multilevel"/>
    <w:tmpl w:val="3E6AE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64747CE"/>
    <w:multiLevelType w:val="multilevel"/>
    <w:tmpl w:val="F134E5B0"/>
    <w:lvl w:ilvl="0">
      <w:start w:val="1"/>
      <w:numFmt w:val="lowerLetter"/>
      <w:lvlText w:val="%1."/>
      <w:lvlJc w:val="left"/>
      <w:pPr>
        <w:ind w:left="720" w:hanging="360"/>
      </w:pPr>
      <w:rPr>
        <w:rFonts w:ascii="Arial" w:eastAsia="Arial" w:hAnsi="Arial" w:cs="Arial"/>
        <w:b/>
      </w:rPr>
    </w:lvl>
    <w:lvl w:ilvl="1">
      <w:start w:val="1"/>
      <w:numFmt w:val="lowerLetter"/>
      <w:lvlText w:val="%2."/>
      <w:lvlJc w:val="left"/>
      <w:pPr>
        <w:ind w:left="1440" w:hanging="360"/>
      </w:pPr>
      <w:rPr>
        <w:rFonts w:ascii="Gill Sans" w:eastAsia="Gill Sans" w:hAnsi="Gill Sans" w:cs="Gill San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rFonts w:ascii="Gill Sans" w:eastAsia="Gill Sans" w:hAnsi="Gill Sans" w:cs="Gill Sans"/>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6A72977"/>
    <w:multiLevelType w:val="multilevel"/>
    <w:tmpl w:val="69F41EDC"/>
    <w:lvl w:ilvl="0">
      <w:start w:val="1"/>
      <w:numFmt w:val="decimal"/>
      <w:lvlText w:val="%1."/>
      <w:lvlJc w:val="left"/>
      <w:pPr>
        <w:ind w:left="720" w:hanging="360"/>
      </w:pPr>
      <w:rPr>
        <w:rFonts w:ascii="Arial" w:eastAsia="Arial" w:hAnsi="Arial" w:cs="Arial"/>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7FB246D"/>
    <w:multiLevelType w:val="multilevel"/>
    <w:tmpl w:val="21DAF79C"/>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8" w15:restartNumberingAfterBreak="0">
    <w:nsid w:val="1830228E"/>
    <w:multiLevelType w:val="multilevel"/>
    <w:tmpl w:val="B636A5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18F70078"/>
    <w:multiLevelType w:val="multilevel"/>
    <w:tmpl w:val="3A30CF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190A3CD0"/>
    <w:multiLevelType w:val="multilevel"/>
    <w:tmpl w:val="8B7C9FDA"/>
    <w:lvl w:ilvl="0">
      <w:start w:val="1"/>
      <w:numFmt w:val="low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9976B61"/>
    <w:multiLevelType w:val="multilevel"/>
    <w:tmpl w:val="823E1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9CE3AFC"/>
    <w:multiLevelType w:val="multilevel"/>
    <w:tmpl w:val="352AFC7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3" w15:restartNumberingAfterBreak="0">
    <w:nsid w:val="1A4B63E2"/>
    <w:multiLevelType w:val="multilevel"/>
    <w:tmpl w:val="2032A360"/>
    <w:lvl w:ilvl="0">
      <w:start w:val="1"/>
      <w:numFmt w:val="upperLetter"/>
      <w:lvlText w:val="%1."/>
      <w:lvlJc w:val="left"/>
      <w:pPr>
        <w:ind w:left="720" w:hanging="360"/>
      </w:pPr>
      <w:rPr>
        <w:b/>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54" w15:restartNumberingAfterBreak="0">
    <w:nsid w:val="1AA323A8"/>
    <w:multiLevelType w:val="multilevel"/>
    <w:tmpl w:val="22707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AA90D3F"/>
    <w:multiLevelType w:val="multilevel"/>
    <w:tmpl w:val="DDC670DA"/>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1950C5"/>
    <w:multiLevelType w:val="multilevel"/>
    <w:tmpl w:val="B04CCF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1C8B2600"/>
    <w:multiLevelType w:val="multilevel"/>
    <w:tmpl w:val="145AFF2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1D6C6D08"/>
    <w:multiLevelType w:val="multilevel"/>
    <w:tmpl w:val="1DB28B10"/>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DA56A0A"/>
    <w:multiLevelType w:val="multilevel"/>
    <w:tmpl w:val="9FBED8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1DD9433E"/>
    <w:multiLevelType w:val="multilevel"/>
    <w:tmpl w:val="E88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E294FEB"/>
    <w:multiLevelType w:val="multilevel"/>
    <w:tmpl w:val="495CA23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F3E390E"/>
    <w:multiLevelType w:val="multilevel"/>
    <w:tmpl w:val="FF2021B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 w15:restartNumberingAfterBreak="0">
    <w:nsid w:val="1FC204C7"/>
    <w:multiLevelType w:val="multilevel"/>
    <w:tmpl w:val="E870AC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1FF65FED"/>
    <w:multiLevelType w:val="multilevel"/>
    <w:tmpl w:val="8078069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0551765"/>
    <w:multiLevelType w:val="multilevel"/>
    <w:tmpl w:val="633E9C2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07C7B2C"/>
    <w:multiLevelType w:val="multilevel"/>
    <w:tmpl w:val="389C1A30"/>
    <w:lvl w:ilvl="0">
      <w:start w:val="1"/>
      <w:numFmt w:val="lowerLetter"/>
      <w:lvlText w:val="%1."/>
      <w:lvlJc w:val="left"/>
      <w:pPr>
        <w:ind w:left="720" w:hanging="360"/>
      </w:pPr>
      <w:rPr>
        <w:rFonts w:ascii="Gill Sans" w:hAnsi="Gill Sans"/>
        <w:b/>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7" w15:restartNumberingAfterBreak="0">
    <w:nsid w:val="22460187"/>
    <w:multiLevelType w:val="multilevel"/>
    <w:tmpl w:val="7DDA9A9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22BF2E17"/>
    <w:multiLevelType w:val="multilevel"/>
    <w:tmpl w:val="E5BC22E6"/>
    <w:lvl w:ilvl="0">
      <w:start w:val="1"/>
      <w:numFmt w:val="decimal"/>
      <w:pStyle w:val="Style1"/>
      <w:lvlText w:val="%1."/>
      <w:lvlJc w:val="left"/>
      <w:pPr>
        <w:ind w:left="720" w:hanging="360"/>
      </w:pPr>
      <w:rPr>
        <w:color w:val="CC000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2F258F9"/>
    <w:multiLevelType w:val="multilevel"/>
    <w:tmpl w:val="4648B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233C5ECD"/>
    <w:multiLevelType w:val="multilevel"/>
    <w:tmpl w:val="72A20DE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23D86119"/>
    <w:multiLevelType w:val="multilevel"/>
    <w:tmpl w:val="A688366A"/>
    <w:lvl w:ilvl="0">
      <w:start w:val="1"/>
      <w:numFmt w:val="lowerLetter"/>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40B6ABF"/>
    <w:multiLevelType w:val="multilevel"/>
    <w:tmpl w:val="EA94EB6A"/>
    <w:lvl w:ilvl="0">
      <w:start w:val="1"/>
      <w:numFmt w:val="decimal"/>
      <w:lvlText w:val="%1."/>
      <w:lvlJc w:val="left"/>
      <w:pPr>
        <w:ind w:left="720" w:hanging="360"/>
      </w:pPr>
      <w:rPr>
        <w:rFonts w:ascii="Arial" w:eastAsia="Arial" w:hAnsi="Arial" w:cs="Arial"/>
        <w:b/>
        <w:sz w:val="32"/>
        <w:szCs w:val="32"/>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3" w15:restartNumberingAfterBreak="0">
    <w:nsid w:val="24337BD3"/>
    <w:multiLevelType w:val="multilevel"/>
    <w:tmpl w:val="43EAD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50C6B38"/>
    <w:multiLevelType w:val="multilevel"/>
    <w:tmpl w:val="2FF2A83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61A7E51"/>
    <w:multiLevelType w:val="multilevel"/>
    <w:tmpl w:val="8E5245E4"/>
    <w:lvl w:ilvl="0">
      <w:start w:val="1"/>
      <w:numFmt w:val="decimal"/>
      <w:lvlText w:val="%1."/>
      <w:lvlJc w:val="left"/>
      <w:pPr>
        <w:ind w:left="720" w:hanging="360"/>
      </w:pPr>
      <w:rPr>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2620511E"/>
    <w:multiLevelType w:val="multilevel"/>
    <w:tmpl w:val="3D681F6C"/>
    <w:lvl w:ilvl="0">
      <w:start w:val="1"/>
      <w:numFmt w:val="lowerLetter"/>
      <w:lvlText w:val="%1."/>
      <w:lvlJc w:val="left"/>
      <w:pPr>
        <w:ind w:left="720" w:hanging="360"/>
      </w:pPr>
      <w:rPr>
        <w:rFonts w:ascii="Gill Sans" w:hAnsi="Gill Sans" w:hint="default"/>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62A5CA2"/>
    <w:multiLevelType w:val="multilevel"/>
    <w:tmpl w:val="0A2E0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2704020C"/>
    <w:multiLevelType w:val="multilevel"/>
    <w:tmpl w:val="82183F82"/>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270813CE"/>
    <w:multiLevelType w:val="multilevel"/>
    <w:tmpl w:val="DBC80B6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0" w15:restartNumberingAfterBreak="0">
    <w:nsid w:val="291009CD"/>
    <w:multiLevelType w:val="multilevel"/>
    <w:tmpl w:val="4C06E63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9654B67"/>
    <w:multiLevelType w:val="multilevel"/>
    <w:tmpl w:val="F6D4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9BE116D"/>
    <w:multiLevelType w:val="multilevel"/>
    <w:tmpl w:val="4948D73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83" w15:restartNumberingAfterBreak="0">
    <w:nsid w:val="2AE3127A"/>
    <w:multiLevelType w:val="multilevel"/>
    <w:tmpl w:val="2C8C550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84" w15:restartNumberingAfterBreak="0">
    <w:nsid w:val="2BF22A39"/>
    <w:multiLevelType w:val="multilevel"/>
    <w:tmpl w:val="242609E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85" w15:restartNumberingAfterBreak="0">
    <w:nsid w:val="2C492C5B"/>
    <w:multiLevelType w:val="multilevel"/>
    <w:tmpl w:val="B712A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CDE08B8"/>
    <w:multiLevelType w:val="multilevel"/>
    <w:tmpl w:val="4FCCB16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87" w15:restartNumberingAfterBreak="0">
    <w:nsid w:val="2D334C72"/>
    <w:multiLevelType w:val="multilevel"/>
    <w:tmpl w:val="EA9AA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2D403B32"/>
    <w:multiLevelType w:val="multilevel"/>
    <w:tmpl w:val="3DB22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D9D28A8"/>
    <w:multiLevelType w:val="multilevel"/>
    <w:tmpl w:val="DEFC2E96"/>
    <w:lvl w:ilvl="0">
      <w:start w:val="1"/>
      <w:numFmt w:val="lowerLetter"/>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2E773DA2"/>
    <w:multiLevelType w:val="multilevel"/>
    <w:tmpl w:val="535ED17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2EDB4D92"/>
    <w:multiLevelType w:val="multilevel"/>
    <w:tmpl w:val="4BEE5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2F0163BD"/>
    <w:multiLevelType w:val="multilevel"/>
    <w:tmpl w:val="3522B4A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F08021F"/>
    <w:multiLevelType w:val="multilevel"/>
    <w:tmpl w:val="2D28E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2F633884"/>
    <w:multiLevelType w:val="multilevel"/>
    <w:tmpl w:val="ACBAE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FA51A86"/>
    <w:multiLevelType w:val="multilevel"/>
    <w:tmpl w:val="841E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FCE2C43"/>
    <w:multiLevelType w:val="multilevel"/>
    <w:tmpl w:val="7FDA37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 w15:restartNumberingAfterBreak="0">
    <w:nsid w:val="30090369"/>
    <w:multiLevelType w:val="multilevel"/>
    <w:tmpl w:val="ECDA0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13909C8"/>
    <w:multiLevelType w:val="multilevel"/>
    <w:tmpl w:val="E1948B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9" w15:restartNumberingAfterBreak="0">
    <w:nsid w:val="320B0416"/>
    <w:multiLevelType w:val="multilevel"/>
    <w:tmpl w:val="C6C03ED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2506C5C"/>
    <w:multiLevelType w:val="multilevel"/>
    <w:tmpl w:val="8248AD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327F75FE"/>
    <w:multiLevelType w:val="multilevel"/>
    <w:tmpl w:val="A488846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02" w15:restartNumberingAfterBreak="0">
    <w:nsid w:val="34B94A8C"/>
    <w:multiLevelType w:val="multilevel"/>
    <w:tmpl w:val="4C7800F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35BF3182"/>
    <w:multiLevelType w:val="multilevel"/>
    <w:tmpl w:val="0C184378"/>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35DC7669"/>
    <w:multiLevelType w:val="multilevel"/>
    <w:tmpl w:val="B3E854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65B6F54"/>
    <w:multiLevelType w:val="hybridMultilevel"/>
    <w:tmpl w:val="8F88BF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71A1BE8"/>
    <w:multiLevelType w:val="multilevel"/>
    <w:tmpl w:val="6D7806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7" w15:restartNumberingAfterBreak="0">
    <w:nsid w:val="37A6070B"/>
    <w:multiLevelType w:val="multilevel"/>
    <w:tmpl w:val="B0AC5E58"/>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8624D1B"/>
    <w:multiLevelType w:val="multilevel"/>
    <w:tmpl w:val="8CCE5B50"/>
    <w:lvl w:ilvl="0">
      <w:start w:val="1"/>
      <w:numFmt w:val="lowerLetter"/>
      <w:lvlText w:val="%1."/>
      <w:lvlJc w:val="left"/>
      <w:pPr>
        <w:ind w:left="810" w:hanging="360"/>
      </w:pPr>
      <w:rPr>
        <w:b/>
        <w:color w:val="000000"/>
        <w:sz w:val="28"/>
        <w:szCs w:val="28"/>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09" w15:restartNumberingAfterBreak="0">
    <w:nsid w:val="38B95C22"/>
    <w:multiLevelType w:val="multilevel"/>
    <w:tmpl w:val="B72E110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0" w15:restartNumberingAfterBreak="0">
    <w:nsid w:val="392C1BBC"/>
    <w:multiLevelType w:val="multilevel"/>
    <w:tmpl w:val="875EC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39E82C20"/>
    <w:multiLevelType w:val="multilevel"/>
    <w:tmpl w:val="F5729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AAA490B"/>
    <w:multiLevelType w:val="multilevel"/>
    <w:tmpl w:val="E1F65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AAE5EE2"/>
    <w:multiLevelType w:val="multilevel"/>
    <w:tmpl w:val="A94A2E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 w15:restartNumberingAfterBreak="0">
    <w:nsid w:val="3AF17AC7"/>
    <w:multiLevelType w:val="multilevel"/>
    <w:tmpl w:val="D942622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5" w15:restartNumberingAfterBreak="0">
    <w:nsid w:val="3C97321E"/>
    <w:multiLevelType w:val="multilevel"/>
    <w:tmpl w:val="E7BEF834"/>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6" w15:restartNumberingAfterBreak="0">
    <w:nsid w:val="3E4D404B"/>
    <w:multiLevelType w:val="multilevel"/>
    <w:tmpl w:val="697C5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3F76580C"/>
    <w:multiLevelType w:val="multilevel"/>
    <w:tmpl w:val="0AC69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406943A0"/>
    <w:multiLevelType w:val="multilevel"/>
    <w:tmpl w:val="2362C92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1691296"/>
    <w:multiLevelType w:val="multilevel"/>
    <w:tmpl w:val="52365FC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2C37039"/>
    <w:multiLevelType w:val="multilevel"/>
    <w:tmpl w:val="1FA43AEA"/>
    <w:lvl w:ilvl="0">
      <w:start w:val="11"/>
      <w:numFmt w:val="bullet"/>
      <w:lvlText w:val="-"/>
      <w:lvlJc w:val="left"/>
      <w:pPr>
        <w:ind w:left="720" w:hanging="360"/>
      </w:pPr>
      <w:rPr>
        <w:rFonts w:ascii="Gill Sans" w:eastAsia="Gill Sans" w:hAnsi="Gill Sans" w:cs="Gill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43566E95"/>
    <w:multiLevelType w:val="multilevel"/>
    <w:tmpl w:val="40D0ECCC"/>
    <w:lvl w:ilvl="0">
      <w:start w:val="1"/>
      <w:numFmt w:val="upperLetter"/>
      <w:lvlText w:val="%1."/>
      <w:lvlJc w:val="left"/>
      <w:pPr>
        <w:ind w:left="720" w:hanging="360"/>
      </w:pPr>
      <w:rPr>
        <w:rFonts w:ascii="Arial" w:eastAsia="Arial" w:hAnsi="Arial" w:cs="Arial"/>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435841BA"/>
    <w:multiLevelType w:val="multilevel"/>
    <w:tmpl w:val="8C60DD98"/>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23" w15:restartNumberingAfterBreak="0">
    <w:nsid w:val="43611E76"/>
    <w:multiLevelType w:val="multilevel"/>
    <w:tmpl w:val="9BF81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442B5FBC"/>
    <w:multiLevelType w:val="multilevel"/>
    <w:tmpl w:val="D3A61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44B927C5"/>
    <w:multiLevelType w:val="multilevel"/>
    <w:tmpl w:val="CF72045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550472B"/>
    <w:multiLevelType w:val="multilevel"/>
    <w:tmpl w:val="1354F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456044CF"/>
    <w:multiLevelType w:val="multilevel"/>
    <w:tmpl w:val="FD6E1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45AD3ECE"/>
    <w:multiLevelType w:val="multilevel"/>
    <w:tmpl w:val="4596E6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9" w15:restartNumberingAfterBreak="0">
    <w:nsid w:val="45C60B9B"/>
    <w:multiLevelType w:val="multilevel"/>
    <w:tmpl w:val="EA960DA6"/>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467537CC"/>
    <w:multiLevelType w:val="multilevel"/>
    <w:tmpl w:val="98CAE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46C832A6"/>
    <w:multiLevelType w:val="multilevel"/>
    <w:tmpl w:val="80BC1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47862D9F"/>
    <w:multiLevelType w:val="multilevel"/>
    <w:tmpl w:val="ECC02AFE"/>
    <w:lvl w:ilvl="0">
      <w:start w:val="1"/>
      <w:numFmt w:val="lowerLetter"/>
      <w:lvlText w:val="%1."/>
      <w:lvlJc w:val="left"/>
      <w:pPr>
        <w:ind w:left="720" w:hanging="360"/>
      </w:pPr>
      <w:rPr>
        <w:rFonts w:ascii="Gill Sans" w:eastAsia="Arial" w:hAnsi="Gill Sans"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3" w15:restartNumberingAfterBreak="0">
    <w:nsid w:val="481469CC"/>
    <w:multiLevelType w:val="multilevel"/>
    <w:tmpl w:val="0FFE0A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4" w15:restartNumberingAfterBreak="0">
    <w:nsid w:val="4832589D"/>
    <w:multiLevelType w:val="multilevel"/>
    <w:tmpl w:val="A9DA9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48A11B5D"/>
    <w:multiLevelType w:val="multilevel"/>
    <w:tmpl w:val="DE6ED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48E966F1"/>
    <w:multiLevelType w:val="multilevel"/>
    <w:tmpl w:val="061A4DE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91B450D"/>
    <w:multiLevelType w:val="multilevel"/>
    <w:tmpl w:val="92C4D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9F4653E"/>
    <w:multiLevelType w:val="multilevel"/>
    <w:tmpl w:val="70AC051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9" w15:restartNumberingAfterBreak="0">
    <w:nsid w:val="4B362B7F"/>
    <w:multiLevelType w:val="multilevel"/>
    <w:tmpl w:val="AB3EF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4C300945"/>
    <w:multiLevelType w:val="multilevel"/>
    <w:tmpl w:val="B852CC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4C4D6F81"/>
    <w:multiLevelType w:val="multilevel"/>
    <w:tmpl w:val="D7B862B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4CA05E74"/>
    <w:multiLevelType w:val="multilevel"/>
    <w:tmpl w:val="BB041CB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CC44CE9"/>
    <w:multiLevelType w:val="multilevel"/>
    <w:tmpl w:val="732A8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D266DC2"/>
    <w:multiLevelType w:val="multilevel"/>
    <w:tmpl w:val="05DAC3CE"/>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45" w15:restartNumberingAfterBreak="0">
    <w:nsid w:val="4D310BE8"/>
    <w:multiLevelType w:val="multilevel"/>
    <w:tmpl w:val="098E05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6" w15:restartNumberingAfterBreak="0">
    <w:nsid w:val="4D8413E6"/>
    <w:multiLevelType w:val="multilevel"/>
    <w:tmpl w:val="02D297E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4D8657BA"/>
    <w:multiLevelType w:val="multilevel"/>
    <w:tmpl w:val="621E963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D9A502C"/>
    <w:multiLevelType w:val="multilevel"/>
    <w:tmpl w:val="0248C08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E426E32"/>
    <w:multiLevelType w:val="multilevel"/>
    <w:tmpl w:val="7BDC1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4E7C3AD8"/>
    <w:multiLevelType w:val="multilevel"/>
    <w:tmpl w:val="3E8AA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4FD25F1B"/>
    <w:multiLevelType w:val="multilevel"/>
    <w:tmpl w:val="AFD06FD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4FD6028B"/>
    <w:multiLevelType w:val="multilevel"/>
    <w:tmpl w:val="8A3223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3" w15:restartNumberingAfterBreak="0">
    <w:nsid w:val="50226449"/>
    <w:multiLevelType w:val="multilevel"/>
    <w:tmpl w:val="3A842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51BC7252"/>
    <w:multiLevelType w:val="multilevel"/>
    <w:tmpl w:val="29D05D46"/>
    <w:lvl w:ilvl="0">
      <w:start w:val="1"/>
      <w:numFmt w:val="upperLetter"/>
      <w:lvlText w:val="%1."/>
      <w:lvlJc w:val="left"/>
      <w:pPr>
        <w:ind w:left="720" w:hanging="360"/>
      </w:pPr>
      <w:rPr>
        <w:color w:val="000099"/>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523A4AA2"/>
    <w:multiLevelType w:val="multilevel"/>
    <w:tmpl w:val="C6D69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525D1317"/>
    <w:multiLevelType w:val="multilevel"/>
    <w:tmpl w:val="0EEA9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528A4195"/>
    <w:multiLevelType w:val="multilevel"/>
    <w:tmpl w:val="7FEAD658"/>
    <w:lvl w:ilvl="0">
      <w:start w:val="1"/>
      <w:numFmt w:val="lowerLetter"/>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53121EB0"/>
    <w:multiLevelType w:val="multilevel"/>
    <w:tmpl w:val="E9829D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9" w15:restartNumberingAfterBreak="0">
    <w:nsid w:val="53621FBC"/>
    <w:multiLevelType w:val="multilevel"/>
    <w:tmpl w:val="2B8AA27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0" w15:restartNumberingAfterBreak="0">
    <w:nsid w:val="53B92E0A"/>
    <w:multiLevelType w:val="multilevel"/>
    <w:tmpl w:val="F72AC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548D7C51"/>
    <w:multiLevelType w:val="multilevel"/>
    <w:tmpl w:val="F8F0AC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2" w15:restartNumberingAfterBreak="0">
    <w:nsid w:val="554D313E"/>
    <w:multiLevelType w:val="multilevel"/>
    <w:tmpl w:val="9E92DFA0"/>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55B42A7F"/>
    <w:multiLevelType w:val="multilevel"/>
    <w:tmpl w:val="FB12681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55C36439"/>
    <w:multiLevelType w:val="multilevel"/>
    <w:tmpl w:val="6D46A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55CF3744"/>
    <w:multiLevelType w:val="multilevel"/>
    <w:tmpl w:val="D8306560"/>
    <w:lvl w:ilvl="0">
      <w:start w:val="1"/>
      <w:numFmt w:val="decimal"/>
      <w:lvlText w:val="%1."/>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66" w15:restartNumberingAfterBreak="0">
    <w:nsid w:val="568C7DC7"/>
    <w:multiLevelType w:val="multilevel"/>
    <w:tmpl w:val="140EC87A"/>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7" w15:restartNumberingAfterBreak="0">
    <w:nsid w:val="56CB014B"/>
    <w:multiLevelType w:val="multilevel"/>
    <w:tmpl w:val="B1209E42"/>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8" w15:restartNumberingAfterBreak="0">
    <w:nsid w:val="56D32107"/>
    <w:multiLevelType w:val="multilevel"/>
    <w:tmpl w:val="6AD6FDB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57341EE9"/>
    <w:multiLevelType w:val="multilevel"/>
    <w:tmpl w:val="04464F32"/>
    <w:lvl w:ilvl="0">
      <w:start w:val="1"/>
      <w:numFmt w:val="decimal"/>
      <w:lvlText w:val="%1."/>
      <w:lvlJc w:val="left"/>
      <w:pPr>
        <w:ind w:left="1440" w:hanging="360"/>
      </w:pPr>
      <w:rPr>
        <w:rFonts w:ascii="Noto Sans Symbols" w:eastAsia="Noto Sans Symbols" w:hAnsi="Noto Sans Symbols" w:cs="Noto Sans Symbols"/>
        <w:u w:val="none"/>
      </w:rPr>
    </w:lvl>
    <w:lvl w:ilvl="1">
      <w:start w:val="1"/>
      <w:numFmt w:val="lowerLetter"/>
      <w:lvlText w:val="%2."/>
      <w:lvlJc w:val="left"/>
      <w:pPr>
        <w:ind w:left="2160" w:hanging="360"/>
      </w:pPr>
      <w:rPr>
        <w:rFonts w:ascii="Noto Sans Symbols" w:eastAsia="Noto Sans Symbols" w:hAnsi="Noto Sans Symbols" w:cs="Noto Sans Symbols"/>
        <w:u w:val="none"/>
      </w:rPr>
    </w:lvl>
    <w:lvl w:ilvl="2">
      <w:start w:val="1"/>
      <w:numFmt w:val="lowerRoman"/>
      <w:lvlText w:val="%3."/>
      <w:lvlJc w:val="right"/>
      <w:pPr>
        <w:ind w:left="2880" w:hanging="360"/>
      </w:pPr>
      <w:rPr>
        <w:rFonts w:ascii="Noto Sans Symbols" w:eastAsia="Noto Sans Symbols" w:hAnsi="Noto Sans Symbols" w:cs="Noto Sans Symbols"/>
        <w:u w:val="none"/>
      </w:rPr>
    </w:lvl>
    <w:lvl w:ilvl="3">
      <w:start w:val="1"/>
      <w:numFmt w:val="decimal"/>
      <w:lvlText w:val="%4."/>
      <w:lvlJc w:val="left"/>
      <w:pPr>
        <w:ind w:left="3600" w:hanging="360"/>
      </w:pPr>
      <w:rPr>
        <w:rFonts w:ascii="Noto Sans Symbols" w:eastAsia="Noto Sans Symbols" w:hAnsi="Noto Sans Symbols" w:cs="Noto Sans Symbols"/>
        <w:u w:val="none"/>
      </w:rPr>
    </w:lvl>
    <w:lvl w:ilvl="4">
      <w:start w:val="1"/>
      <w:numFmt w:val="lowerLetter"/>
      <w:lvlText w:val="%5."/>
      <w:lvlJc w:val="left"/>
      <w:pPr>
        <w:ind w:left="4320" w:hanging="360"/>
      </w:pPr>
      <w:rPr>
        <w:rFonts w:ascii="Noto Sans Symbols" w:eastAsia="Noto Sans Symbols" w:hAnsi="Noto Sans Symbols" w:cs="Noto Sans Symbols"/>
        <w:u w:val="none"/>
      </w:rPr>
    </w:lvl>
    <w:lvl w:ilvl="5">
      <w:start w:val="1"/>
      <w:numFmt w:val="lowerRoman"/>
      <w:lvlText w:val="%6."/>
      <w:lvlJc w:val="right"/>
      <w:pPr>
        <w:ind w:left="5040" w:hanging="360"/>
      </w:pPr>
      <w:rPr>
        <w:rFonts w:ascii="Noto Sans Symbols" w:eastAsia="Noto Sans Symbols" w:hAnsi="Noto Sans Symbols" w:cs="Noto Sans Symbols"/>
        <w:u w:val="none"/>
      </w:rPr>
    </w:lvl>
    <w:lvl w:ilvl="6">
      <w:start w:val="1"/>
      <w:numFmt w:val="decimal"/>
      <w:lvlText w:val="%7."/>
      <w:lvlJc w:val="left"/>
      <w:pPr>
        <w:ind w:left="5760" w:hanging="360"/>
      </w:pPr>
      <w:rPr>
        <w:rFonts w:ascii="Noto Sans Symbols" w:eastAsia="Noto Sans Symbols" w:hAnsi="Noto Sans Symbols" w:cs="Noto Sans Symbols"/>
        <w:u w:val="none"/>
      </w:rPr>
    </w:lvl>
    <w:lvl w:ilvl="7">
      <w:start w:val="1"/>
      <w:numFmt w:val="lowerLetter"/>
      <w:lvlText w:val="%8."/>
      <w:lvlJc w:val="left"/>
      <w:pPr>
        <w:ind w:left="6480" w:hanging="360"/>
      </w:pPr>
      <w:rPr>
        <w:rFonts w:ascii="Noto Sans Symbols" w:eastAsia="Noto Sans Symbols" w:hAnsi="Noto Sans Symbols" w:cs="Noto Sans Symbols"/>
        <w:u w:val="none"/>
      </w:rPr>
    </w:lvl>
    <w:lvl w:ilvl="8">
      <w:start w:val="1"/>
      <w:numFmt w:val="lowerRoman"/>
      <w:lvlText w:val="%9."/>
      <w:lvlJc w:val="right"/>
      <w:pPr>
        <w:ind w:left="7200" w:hanging="360"/>
      </w:pPr>
      <w:rPr>
        <w:rFonts w:ascii="Noto Sans Symbols" w:eastAsia="Noto Sans Symbols" w:hAnsi="Noto Sans Symbols" w:cs="Noto Sans Symbols"/>
        <w:u w:val="none"/>
      </w:rPr>
    </w:lvl>
  </w:abstractNum>
  <w:abstractNum w:abstractNumId="170" w15:restartNumberingAfterBreak="0">
    <w:nsid w:val="578C544E"/>
    <w:multiLevelType w:val="multilevel"/>
    <w:tmpl w:val="08ECA0C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58A2109B"/>
    <w:multiLevelType w:val="multilevel"/>
    <w:tmpl w:val="6408F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58F918B1"/>
    <w:multiLevelType w:val="multilevel"/>
    <w:tmpl w:val="FE42D224"/>
    <w:lvl w:ilvl="0">
      <w:start w:val="5"/>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594D19B6"/>
    <w:multiLevelType w:val="multilevel"/>
    <w:tmpl w:val="2C0E87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4" w15:restartNumberingAfterBreak="0">
    <w:nsid w:val="59DC25FA"/>
    <w:multiLevelType w:val="multilevel"/>
    <w:tmpl w:val="54989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5A566A89"/>
    <w:multiLevelType w:val="multilevel"/>
    <w:tmpl w:val="D32AB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5B477F60"/>
    <w:multiLevelType w:val="multilevel"/>
    <w:tmpl w:val="B1B01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5BC97501"/>
    <w:multiLevelType w:val="multilevel"/>
    <w:tmpl w:val="14123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5C0C14A4"/>
    <w:multiLevelType w:val="multilevel"/>
    <w:tmpl w:val="0EE01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5C184B35"/>
    <w:multiLevelType w:val="hybridMultilevel"/>
    <w:tmpl w:val="FE8CE6B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C36537E"/>
    <w:multiLevelType w:val="multilevel"/>
    <w:tmpl w:val="B7F4812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1" w15:restartNumberingAfterBreak="0">
    <w:nsid w:val="5D6B2033"/>
    <w:multiLevelType w:val="multilevel"/>
    <w:tmpl w:val="18B0679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5DA9567B"/>
    <w:multiLevelType w:val="multilevel"/>
    <w:tmpl w:val="C8D63F9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5DFF484B"/>
    <w:multiLevelType w:val="multilevel"/>
    <w:tmpl w:val="2DD49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F9771E2"/>
    <w:multiLevelType w:val="multilevel"/>
    <w:tmpl w:val="84BCB9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5" w15:restartNumberingAfterBreak="0">
    <w:nsid w:val="5FDF497F"/>
    <w:multiLevelType w:val="multilevel"/>
    <w:tmpl w:val="AD6209B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86" w15:restartNumberingAfterBreak="0">
    <w:nsid w:val="60D059FB"/>
    <w:multiLevelType w:val="multilevel"/>
    <w:tmpl w:val="5A70024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810" w:hanging="360"/>
      </w:pPr>
      <w:rPr>
        <w:color w:val="C0000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62262253"/>
    <w:multiLevelType w:val="multilevel"/>
    <w:tmpl w:val="13806B80"/>
    <w:lvl w:ilvl="0">
      <w:start w:val="1"/>
      <w:numFmt w:val="upperLetter"/>
      <w:lvlText w:val="%1."/>
      <w:lvlJc w:val="left"/>
      <w:pPr>
        <w:ind w:left="720" w:hanging="360"/>
      </w:pPr>
      <w:rPr>
        <w:rFonts w:ascii="Arial" w:eastAsia="Arial" w:hAnsi="Arial" w:cs="Arial"/>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63AC01B4"/>
    <w:multiLevelType w:val="multilevel"/>
    <w:tmpl w:val="1770A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63CB1D1E"/>
    <w:multiLevelType w:val="multilevel"/>
    <w:tmpl w:val="9D74E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63EC0F7E"/>
    <w:multiLevelType w:val="multilevel"/>
    <w:tmpl w:val="03F4DF0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644444B2"/>
    <w:multiLevelType w:val="multilevel"/>
    <w:tmpl w:val="273EC2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2" w15:restartNumberingAfterBreak="0">
    <w:nsid w:val="644731E4"/>
    <w:multiLevelType w:val="multilevel"/>
    <w:tmpl w:val="71A8C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65357DC3"/>
    <w:multiLevelType w:val="multilevel"/>
    <w:tmpl w:val="F2485D96"/>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94" w15:restartNumberingAfterBreak="0">
    <w:nsid w:val="663E2879"/>
    <w:multiLevelType w:val="multilevel"/>
    <w:tmpl w:val="AA96CEC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66D120EF"/>
    <w:multiLevelType w:val="multilevel"/>
    <w:tmpl w:val="36721D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6" w15:restartNumberingAfterBreak="0">
    <w:nsid w:val="672B1787"/>
    <w:multiLevelType w:val="multilevel"/>
    <w:tmpl w:val="73E698E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7FC79BC"/>
    <w:multiLevelType w:val="multilevel"/>
    <w:tmpl w:val="CCFA4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68374919"/>
    <w:multiLevelType w:val="multilevel"/>
    <w:tmpl w:val="250C87EC"/>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68961715"/>
    <w:multiLevelType w:val="multilevel"/>
    <w:tmpl w:val="8D044D9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0" w15:restartNumberingAfterBreak="0">
    <w:nsid w:val="68B821E1"/>
    <w:multiLevelType w:val="multilevel"/>
    <w:tmpl w:val="C842047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1" w15:restartNumberingAfterBreak="0">
    <w:nsid w:val="68BA7183"/>
    <w:multiLevelType w:val="multilevel"/>
    <w:tmpl w:val="E7DED7D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2" w15:restartNumberingAfterBreak="0">
    <w:nsid w:val="68D87B92"/>
    <w:multiLevelType w:val="multilevel"/>
    <w:tmpl w:val="AB30FE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3" w15:restartNumberingAfterBreak="0">
    <w:nsid w:val="68DC1A9E"/>
    <w:multiLevelType w:val="multilevel"/>
    <w:tmpl w:val="CEF891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A0A456B"/>
    <w:multiLevelType w:val="multilevel"/>
    <w:tmpl w:val="AF140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6BA15477"/>
    <w:multiLevelType w:val="multilevel"/>
    <w:tmpl w:val="2DAEF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6CB9397A"/>
    <w:multiLevelType w:val="multilevel"/>
    <w:tmpl w:val="8F2E8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7" w15:restartNumberingAfterBreak="0">
    <w:nsid w:val="6CE022C4"/>
    <w:multiLevelType w:val="multilevel"/>
    <w:tmpl w:val="C450B3B0"/>
    <w:lvl w:ilvl="0">
      <w:start w:val="1"/>
      <w:numFmt w:val="decimal"/>
      <w:lvlText w:val="%1."/>
      <w:lvlJc w:val="left"/>
      <w:pPr>
        <w:ind w:left="1080" w:hanging="360"/>
      </w:pPr>
    </w:lvl>
    <w:lvl w:ilvl="1">
      <w:start w:val="1"/>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08" w15:restartNumberingAfterBreak="0">
    <w:nsid w:val="6DBE6EC3"/>
    <w:multiLevelType w:val="multilevel"/>
    <w:tmpl w:val="174ADD16"/>
    <w:lvl w:ilvl="0">
      <w:start w:val="1"/>
      <w:numFmt w:val="decimal"/>
      <w:lvlText w:val="%1."/>
      <w:lvlJc w:val="left"/>
      <w:pPr>
        <w:ind w:left="720" w:hanging="360"/>
      </w:pPr>
      <w:rPr>
        <w:rFonts w:ascii="Gill Sans" w:eastAsia="Gill Sans" w:hAnsi="Gill Sans" w:cs="Gill Sans"/>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09" w15:restartNumberingAfterBreak="0">
    <w:nsid w:val="6DD423A6"/>
    <w:multiLevelType w:val="multilevel"/>
    <w:tmpl w:val="905ED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6E1C0740"/>
    <w:multiLevelType w:val="multilevel"/>
    <w:tmpl w:val="9A1A80F2"/>
    <w:lvl w:ilvl="0">
      <w:start w:val="1"/>
      <w:numFmt w:val="upperLetter"/>
      <w:lvlText w:val="%1."/>
      <w:lvlJc w:val="left"/>
      <w:pPr>
        <w:ind w:left="720" w:hanging="360"/>
      </w:pPr>
      <w:rPr>
        <w:color w:val="000099"/>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6E642EAE"/>
    <w:multiLevelType w:val="multilevel"/>
    <w:tmpl w:val="1FDE03C8"/>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6F2C32E2"/>
    <w:multiLevelType w:val="multilevel"/>
    <w:tmpl w:val="B5F2B22C"/>
    <w:lvl w:ilvl="0">
      <w:start w:val="1"/>
      <w:numFmt w:val="bullet"/>
      <w:lvlText w:val="●"/>
      <w:lvlJc w:val="left"/>
      <w:pPr>
        <w:ind w:left="720" w:hanging="360"/>
      </w:pPr>
      <w:rPr>
        <w:rFonts w:ascii="Noto Sans Symbols" w:eastAsia="Noto Sans Symbols" w:hAnsi="Noto Sans Symbols" w:cs="Noto Sans Symbols"/>
        <w:b w:val="0"/>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13" w15:restartNumberingAfterBreak="0">
    <w:nsid w:val="702C297F"/>
    <w:multiLevelType w:val="multilevel"/>
    <w:tmpl w:val="7062F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70B936E2"/>
    <w:multiLevelType w:val="multilevel"/>
    <w:tmpl w:val="66F65FEA"/>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70CD3ECE"/>
    <w:multiLevelType w:val="multilevel"/>
    <w:tmpl w:val="28D0353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13309C5"/>
    <w:multiLevelType w:val="multilevel"/>
    <w:tmpl w:val="D73255B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7" w15:restartNumberingAfterBreak="0">
    <w:nsid w:val="715475B9"/>
    <w:multiLevelType w:val="multilevel"/>
    <w:tmpl w:val="F9EEC4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8" w15:restartNumberingAfterBreak="0">
    <w:nsid w:val="718A1699"/>
    <w:multiLevelType w:val="multilevel"/>
    <w:tmpl w:val="35FA03C0"/>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71C44372"/>
    <w:multiLevelType w:val="multilevel"/>
    <w:tmpl w:val="55A4D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71D0789A"/>
    <w:multiLevelType w:val="multilevel"/>
    <w:tmpl w:val="0C5A47A0"/>
    <w:lvl w:ilvl="0">
      <w:start w:val="1"/>
      <w:numFmt w:val="decimal"/>
      <w:lvlText w:val="%1."/>
      <w:lvlJc w:val="left"/>
      <w:pPr>
        <w:ind w:left="1440" w:hanging="360"/>
      </w:pPr>
      <w:rPr>
        <w:rFonts w:ascii="Arial" w:eastAsia="Arial" w:hAnsi="Arial" w:cs="Arial"/>
        <w:b w:val="0"/>
        <w:u w:val="none"/>
      </w:rPr>
    </w:lvl>
    <w:lvl w:ilvl="1">
      <w:start w:val="1"/>
      <w:numFmt w:val="lowerLetter"/>
      <w:lvlText w:val="%2."/>
      <w:lvlJc w:val="left"/>
      <w:pPr>
        <w:ind w:left="2160" w:hanging="360"/>
      </w:pPr>
      <w:rPr>
        <w:rFonts w:ascii="Noto Sans Symbols" w:eastAsia="Noto Sans Symbols" w:hAnsi="Noto Sans Symbols" w:cs="Noto Sans Symbols"/>
        <w:u w:val="none"/>
      </w:rPr>
    </w:lvl>
    <w:lvl w:ilvl="2">
      <w:start w:val="1"/>
      <w:numFmt w:val="lowerRoman"/>
      <w:lvlText w:val="%3."/>
      <w:lvlJc w:val="right"/>
      <w:pPr>
        <w:ind w:left="2880" w:hanging="360"/>
      </w:pPr>
      <w:rPr>
        <w:rFonts w:ascii="Noto Sans Symbols" w:eastAsia="Noto Sans Symbols" w:hAnsi="Noto Sans Symbols" w:cs="Noto Sans Symbols"/>
        <w:u w:val="none"/>
      </w:rPr>
    </w:lvl>
    <w:lvl w:ilvl="3">
      <w:start w:val="1"/>
      <w:numFmt w:val="decimal"/>
      <w:lvlText w:val="%4."/>
      <w:lvlJc w:val="left"/>
      <w:pPr>
        <w:ind w:left="3600" w:hanging="360"/>
      </w:pPr>
      <w:rPr>
        <w:rFonts w:ascii="Noto Sans Symbols" w:eastAsia="Noto Sans Symbols" w:hAnsi="Noto Sans Symbols" w:cs="Noto Sans Symbols"/>
        <w:u w:val="none"/>
      </w:rPr>
    </w:lvl>
    <w:lvl w:ilvl="4">
      <w:start w:val="1"/>
      <w:numFmt w:val="lowerLetter"/>
      <w:lvlText w:val="%5."/>
      <w:lvlJc w:val="left"/>
      <w:pPr>
        <w:ind w:left="4320" w:hanging="360"/>
      </w:pPr>
      <w:rPr>
        <w:rFonts w:ascii="Noto Sans Symbols" w:eastAsia="Noto Sans Symbols" w:hAnsi="Noto Sans Symbols" w:cs="Noto Sans Symbols"/>
        <w:u w:val="none"/>
      </w:rPr>
    </w:lvl>
    <w:lvl w:ilvl="5">
      <w:start w:val="1"/>
      <w:numFmt w:val="lowerRoman"/>
      <w:lvlText w:val="%6."/>
      <w:lvlJc w:val="right"/>
      <w:pPr>
        <w:ind w:left="5040" w:hanging="360"/>
      </w:pPr>
      <w:rPr>
        <w:rFonts w:ascii="Noto Sans Symbols" w:eastAsia="Noto Sans Symbols" w:hAnsi="Noto Sans Symbols" w:cs="Noto Sans Symbols"/>
        <w:u w:val="none"/>
      </w:rPr>
    </w:lvl>
    <w:lvl w:ilvl="6">
      <w:start w:val="1"/>
      <w:numFmt w:val="decimal"/>
      <w:lvlText w:val="%7."/>
      <w:lvlJc w:val="left"/>
      <w:pPr>
        <w:ind w:left="5760" w:hanging="360"/>
      </w:pPr>
      <w:rPr>
        <w:rFonts w:ascii="Noto Sans Symbols" w:eastAsia="Noto Sans Symbols" w:hAnsi="Noto Sans Symbols" w:cs="Noto Sans Symbols"/>
        <w:u w:val="none"/>
      </w:rPr>
    </w:lvl>
    <w:lvl w:ilvl="7">
      <w:start w:val="1"/>
      <w:numFmt w:val="lowerLetter"/>
      <w:lvlText w:val="%8."/>
      <w:lvlJc w:val="left"/>
      <w:pPr>
        <w:ind w:left="6480" w:hanging="360"/>
      </w:pPr>
      <w:rPr>
        <w:rFonts w:ascii="Noto Sans Symbols" w:eastAsia="Noto Sans Symbols" w:hAnsi="Noto Sans Symbols" w:cs="Noto Sans Symbols"/>
        <w:u w:val="none"/>
      </w:rPr>
    </w:lvl>
    <w:lvl w:ilvl="8">
      <w:start w:val="1"/>
      <w:numFmt w:val="lowerRoman"/>
      <w:lvlText w:val="%9."/>
      <w:lvlJc w:val="right"/>
      <w:pPr>
        <w:ind w:left="7200" w:hanging="360"/>
      </w:pPr>
      <w:rPr>
        <w:rFonts w:ascii="Noto Sans Symbols" w:eastAsia="Noto Sans Symbols" w:hAnsi="Noto Sans Symbols" w:cs="Noto Sans Symbols"/>
        <w:u w:val="none"/>
      </w:rPr>
    </w:lvl>
  </w:abstractNum>
  <w:abstractNum w:abstractNumId="221" w15:restartNumberingAfterBreak="0">
    <w:nsid w:val="72AD25D6"/>
    <w:multiLevelType w:val="multilevel"/>
    <w:tmpl w:val="6C128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736D78C5"/>
    <w:multiLevelType w:val="multilevel"/>
    <w:tmpl w:val="0044898C"/>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3" w15:restartNumberingAfterBreak="0">
    <w:nsid w:val="73775F19"/>
    <w:multiLevelType w:val="multilevel"/>
    <w:tmpl w:val="FD6E10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4" w15:restartNumberingAfterBreak="0">
    <w:nsid w:val="73B83C62"/>
    <w:multiLevelType w:val="multilevel"/>
    <w:tmpl w:val="74426A5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73E60945"/>
    <w:multiLevelType w:val="multilevel"/>
    <w:tmpl w:val="9A1CCD0C"/>
    <w:lvl w:ilvl="0">
      <w:start w:val="1"/>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6" w15:restartNumberingAfterBreak="0">
    <w:nsid w:val="74373509"/>
    <w:multiLevelType w:val="multilevel"/>
    <w:tmpl w:val="A8B01A8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74646D5C"/>
    <w:multiLevelType w:val="multilevel"/>
    <w:tmpl w:val="45424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764D2A36"/>
    <w:multiLevelType w:val="multilevel"/>
    <w:tmpl w:val="11B6BDEA"/>
    <w:lvl w:ilvl="0">
      <w:start w:val="1"/>
      <w:numFmt w:val="decimal"/>
      <w:lvlText w:val="%1."/>
      <w:lvlJc w:val="left"/>
      <w:pPr>
        <w:ind w:left="720" w:hanging="360"/>
      </w:pPr>
      <w:rPr>
        <w:rFonts w:ascii="Arial" w:eastAsia="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9" w15:restartNumberingAfterBreak="0">
    <w:nsid w:val="76A7494B"/>
    <w:multiLevelType w:val="multilevel"/>
    <w:tmpl w:val="2C787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778E65FD"/>
    <w:multiLevelType w:val="multilevel"/>
    <w:tmpl w:val="AE742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78385C0E"/>
    <w:multiLevelType w:val="multilevel"/>
    <w:tmpl w:val="86E0E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78C27690"/>
    <w:multiLevelType w:val="multilevel"/>
    <w:tmpl w:val="93525882"/>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79AB70E6"/>
    <w:multiLevelType w:val="multilevel"/>
    <w:tmpl w:val="DF2EA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79CF3B45"/>
    <w:multiLevelType w:val="multilevel"/>
    <w:tmpl w:val="31CE2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79EA4FB7"/>
    <w:multiLevelType w:val="multilevel"/>
    <w:tmpl w:val="BE66F2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6" w15:restartNumberingAfterBreak="0">
    <w:nsid w:val="7ABB197D"/>
    <w:multiLevelType w:val="multilevel"/>
    <w:tmpl w:val="2950480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37" w15:restartNumberingAfterBreak="0">
    <w:nsid w:val="7B9A1695"/>
    <w:multiLevelType w:val="multilevel"/>
    <w:tmpl w:val="0ED69A6E"/>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BA54896"/>
    <w:multiLevelType w:val="multilevel"/>
    <w:tmpl w:val="B7DCF7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9" w15:restartNumberingAfterBreak="0">
    <w:nsid w:val="7D3A6586"/>
    <w:multiLevelType w:val="multilevel"/>
    <w:tmpl w:val="06FA1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7D93363D"/>
    <w:multiLevelType w:val="multilevel"/>
    <w:tmpl w:val="E474C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7DDA7870"/>
    <w:multiLevelType w:val="multilevel"/>
    <w:tmpl w:val="58B696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2" w15:restartNumberingAfterBreak="0">
    <w:nsid w:val="7E9B57CE"/>
    <w:multiLevelType w:val="multilevel"/>
    <w:tmpl w:val="9D5AF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7EC11915"/>
    <w:multiLevelType w:val="multilevel"/>
    <w:tmpl w:val="CDFA8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7EFF5124"/>
    <w:multiLevelType w:val="multilevel"/>
    <w:tmpl w:val="2E5A7E74"/>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5" w15:restartNumberingAfterBreak="0">
    <w:nsid w:val="7F2500B7"/>
    <w:multiLevelType w:val="multilevel"/>
    <w:tmpl w:val="3334BA30"/>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7F2E65A5"/>
    <w:multiLevelType w:val="multilevel"/>
    <w:tmpl w:val="533A2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7F663FB1"/>
    <w:multiLevelType w:val="multilevel"/>
    <w:tmpl w:val="30962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7FB1044D"/>
    <w:multiLevelType w:val="multilevel"/>
    <w:tmpl w:val="E9829D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9" w15:restartNumberingAfterBreak="0">
    <w:nsid w:val="7FB350E9"/>
    <w:multiLevelType w:val="multilevel"/>
    <w:tmpl w:val="9844D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2"/>
  </w:num>
  <w:num w:numId="2">
    <w:abstractNumId w:val="103"/>
  </w:num>
  <w:num w:numId="3">
    <w:abstractNumId w:val="198"/>
  </w:num>
  <w:num w:numId="4">
    <w:abstractNumId w:val="66"/>
  </w:num>
  <w:num w:numId="5">
    <w:abstractNumId w:val="214"/>
  </w:num>
  <w:num w:numId="6">
    <w:abstractNumId w:val="153"/>
  </w:num>
  <w:num w:numId="7">
    <w:abstractNumId w:val="192"/>
  </w:num>
  <w:num w:numId="8">
    <w:abstractNumId w:val="130"/>
  </w:num>
  <w:num w:numId="9">
    <w:abstractNumId w:val="78"/>
  </w:num>
  <w:num w:numId="10">
    <w:abstractNumId w:val="190"/>
  </w:num>
  <w:num w:numId="11">
    <w:abstractNumId w:val="161"/>
  </w:num>
  <w:num w:numId="12">
    <w:abstractNumId w:val="17"/>
  </w:num>
  <w:num w:numId="13">
    <w:abstractNumId w:val="217"/>
  </w:num>
  <w:num w:numId="14">
    <w:abstractNumId w:val="94"/>
  </w:num>
  <w:num w:numId="15">
    <w:abstractNumId w:val="244"/>
  </w:num>
  <w:num w:numId="16">
    <w:abstractNumId w:val="120"/>
  </w:num>
  <w:num w:numId="17">
    <w:abstractNumId w:val="149"/>
  </w:num>
  <w:num w:numId="18">
    <w:abstractNumId w:val="245"/>
  </w:num>
  <w:num w:numId="19">
    <w:abstractNumId w:val="55"/>
  </w:num>
  <w:num w:numId="20">
    <w:abstractNumId w:val="237"/>
  </w:num>
  <w:num w:numId="21">
    <w:abstractNumId w:val="211"/>
  </w:num>
  <w:num w:numId="22">
    <w:abstractNumId w:val="129"/>
  </w:num>
  <w:num w:numId="23">
    <w:abstractNumId w:val="31"/>
  </w:num>
  <w:num w:numId="24">
    <w:abstractNumId w:val="232"/>
  </w:num>
  <w:num w:numId="25">
    <w:abstractNumId w:val="242"/>
  </w:num>
  <w:num w:numId="26">
    <w:abstractNumId w:val="48"/>
  </w:num>
  <w:num w:numId="27">
    <w:abstractNumId w:val="229"/>
  </w:num>
  <w:num w:numId="28">
    <w:abstractNumId w:val="107"/>
  </w:num>
  <w:num w:numId="29">
    <w:abstractNumId w:val="212"/>
  </w:num>
  <w:num w:numId="30">
    <w:abstractNumId w:val="175"/>
  </w:num>
  <w:num w:numId="31">
    <w:abstractNumId w:val="219"/>
  </w:num>
  <w:num w:numId="32">
    <w:abstractNumId w:val="173"/>
  </w:num>
  <w:num w:numId="33">
    <w:abstractNumId w:val="162"/>
  </w:num>
  <w:num w:numId="34">
    <w:abstractNumId w:val="185"/>
  </w:num>
  <w:num w:numId="35">
    <w:abstractNumId w:val="34"/>
  </w:num>
  <w:num w:numId="36">
    <w:abstractNumId w:val="228"/>
  </w:num>
  <w:num w:numId="37">
    <w:abstractNumId w:val="96"/>
  </w:num>
  <w:num w:numId="38">
    <w:abstractNumId w:val="248"/>
  </w:num>
  <w:num w:numId="39">
    <w:abstractNumId w:val="220"/>
  </w:num>
  <w:num w:numId="40">
    <w:abstractNumId w:val="21"/>
  </w:num>
  <w:num w:numId="41">
    <w:abstractNumId w:val="137"/>
  </w:num>
  <w:num w:numId="42">
    <w:abstractNumId w:val="239"/>
  </w:num>
  <w:num w:numId="43">
    <w:abstractNumId w:val="197"/>
  </w:num>
  <w:num w:numId="44">
    <w:abstractNumId w:val="13"/>
  </w:num>
  <w:num w:numId="45">
    <w:abstractNumId w:val="186"/>
  </w:num>
  <w:num w:numId="46">
    <w:abstractNumId w:val="249"/>
  </w:num>
  <w:num w:numId="47">
    <w:abstractNumId w:val="151"/>
  </w:num>
  <w:num w:numId="48">
    <w:abstractNumId w:val="110"/>
  </w:num>
  <w:num w:numId="49">
    <w:abstractNumId w:val="27"/>
  </w:num>
  <w:num w:numId="50">
    <w:abstractNumId w:val="126"/>
  </w:num>
  <w:num w:numId="51">
    <w:abstractNumId w:val="18"/>
  </w:num>
  <w:num w:numId="52">
    <w:abstractNumId w:val="95"/>
  </w:num>
  <w:num w:numId="53">
    <w:abstractNumId w:val="14"/>
  </w:num>
  <w:num w:numId="54">
    <w:abstractNumId w:val="82"/>
  </w:num>
  <w:num w:numId="55">
    <w:abstractNumId w:val="1"/>
  </w:num>
  <w:num w:numId="56">
    <w:abstractNumId w:val="135"/>
  </w:num>
  <w:num w:numId="57">
    <w:abstractNumId w:val="195"/>
  </w:num>
  <w:num w:numId="58">
    <w:abstractNumId w:val="194"/>
  </w:num>
  <w:num w:numId="59">
    <w:abstractNumId w:val="193"/>
  </w:num>
  <w:num w:numId="60">
    <w:abstractNumId w:val="199"/>
  </w:num>
  <w:num w:numId="61">
    <w:abstractNumId w:val="29"/>
  </w:num>
  <w:num w:numId="62">
    <w:abstractNumId w:val="69"/>
  </w:num>
  <w:num w:numId="63">
    <w:abstractNumId w:val="85"/>
  </w:num>
  <w:num w:numId="64">
    <w:abstractNumId w:val="60"/>
  </w:num>
  <w:num w:numId="65">
    <w:abstractNumId w:val="65"/>
  </w:num>
  <w:num w:numId="66">
    <w:abstractNumId w:val="36"/>
  </w:num>
  <w:num w:numId="67">
    <w:abstractNumId w:val="47"/>
  </w:num>
  <w:num w:numId="68">
    <w:abstractNumId w:val="205"/>
  </w:num>
  <w:num w:numId="69">
    <w:abstractNumId w:val="32"/>
  </w:num>
  <w:num w:numId="70">
    <w:abstractNumId w:val="26"/>
  </w:num>
  <w:num w:numId="71">
    <w:abstractNumId w:val="62"/>
  </w:num>
  <w:num w:numId="72">
    <w:abstractNumId w:val="200"/>
  </w:num>
  <w:num w:numId="73">
    <w:abstractNumId w:val="225"/>
  </w:num>
  <w:num w:numId="74">
    <w:abstractNumId w:val="183"/>
  </w:num>
  <w:num w:numId="75">
    <w:abstractNumId w:val="159"/>
  </w:num>
  <w:num w:numId="76">
    <w:abstractNumId w:val="97"/>
  </w:num>
  <w:num w:numId="77">
    <w:abstractNumId w:val="58"/>
  </w:num>
  <w:num w:numId="78">
    <w:abstractNumId w:val="84"/>
  </w:num>
  <w:num w:numId="79">
    <w:abstractNumId w:val="30"/>
  </w:num>
  <w:num w:numId="80">
    <w:abstractNumId w:val="204"/>
  </w:num>
  <w:num w:numId="81">
    <w:abstractNumId w:val="234"/>
  </w:num>
  <w:num w:numId="82">
    <w:abstractNumId w:val="53"/>
  </w:num>
  <w:num w:numId="83">
    <w:abstractNumId w:val="20"/>
  </w:num>
  <w:num w:numId="84">
    <w:abstractNumId w:val="148"/>
  </w:num>
  <w:num w:numId="85">
    <w:abstractNumId w:val="167"/>
  </w:num>
  <w:num w:numId="86">
    <w:abstractNumId w:val="89"/>
  </w:num>
  <w:num w:numId="87">
    <w:abstractNumId w:val="166"/>
  </w:num>
  <w:num w:numId="88">
    <w:abstractNumId w:val="147"/>
  </w:num>
  <w:num w:numId="89">
    <w:abstractNumId w:val="93"/>
  </w:num>
  <w:num w:numId="90">
    <w:abstractNumId w:val="125"/>
  </w:num>
  <w:num w:numId="91">
    <w:abstractNumId w:val="210"/>
  </w:num>
  <w:num w:numId="92">
    <w:abstractNumId w:val="16"/>
  </w:num>
  <w:num w:numId="93">
    <w:abstractNumId w:val="71"/>
  </w:num>
  <w:num w:numId="94">
    <w:abstractNumId w:val="216"/>
  </w:num>
  <w:num w:numId="95">
    <w:abstractNumId w:val="243"/>
  </w:num>
  <w:num w:numId="96">
    <w:abstractNumId w:val="143"/>
  </w:num>
  <w:num w:numId="97">
    <w:abstractNumId w:val="123"/>
  </w:num>
  <w:num w:numId="98">
    <w:abstractNumId w:val="180"/>
  </w:num>
  <w:num w:numId="99">
    <w:abstractNumId w:val="202"/>
  </w:num>
  <w:num w:numId="100">
    <w:abstractNumId w:val="74"/>
  </w:num>
  <w:num w:numId="101">
    <w:abstractNumId w:val="164"/>
  </w:num>
  <w:num w:numId="102">
    <w:abstractNumId w:val="122"/>
  </w:num>
  <w:num w:numId="103">
    <w:abstractNumId w:val="139"/>
  </w:num>
  <w:num w:numId="104">
    <w:abstractNumId w:val="171"/>
  </w:num>
  <w:num w:numId="105">
    <w:abstractNumId w:val="45"/>
  </w:num>
  <w:num w:numId="106">
    <w:abstractNumId w:val="80"/>
  </w:num>
  <w:num w:numId="107">
    <w:abstractNumId w:val="22"/>
  </w:num>
  <w:num w:numId="108">
    <w:abstractNumId w:val="170"/>
  </w:num>
  <w:num w:numId="109">
    <w:abstractNumId w:val="233"/>
  </w:num>
  <w:num w:numId="110">
    <w:abstractNumId w:val="81"/>
  </w:num>
  <w:num w:numId="111">
    <w:abstractNumId w:val="44"/>
  </w:num>
  <w:num w:numId="112">
    <w:abstractNumId w:val="15"/>
  </w:num>
  <w:num w:numId="113">
    <w:abstractNumId w:val="209"/>
  </w:num>
  <w:num w:numId="114">
    <w:abstractNumId w:val="10"/>
  </w:num>
  <w:num w:numId="115">
    <w:abstractNumId w:val="191"/>
  </w:num>
  <w:num w:numId="116">
    <w:abstractNumId w:val="28"/>
  </w:num>
  <w:num w:numId="117">
    <w:abstractNumId w:val="218"/>
  </w:num>
  <w:num w:numId="118">
    <w:abstractNumId w:val="160"/>
  </w:num>
  <w:num w:numId="119">
    <w:abstractNumId w:val="112"/>
  </w:num>
  <w:num w:numId="120">
    <w:abstractNumId w:val="108"/>
  </w:num>
  <w:num w:numId="121">
    <w:abstractNumId w:val="106"/>
  </w:num>
  <w:num w:numId="122">
    <w:abstractNumId w:val="35"/>
  </w:num>
  <w:num w:numId="123">
    <w:abstractNumId w:val="146"/>
  </w:num>
  <w:num w:numId="124">
    <w:abstractNumId w:val="236"/>
  </w:num>
  <w:num w:numId="125">
    <w:abstractNumId w:val="115"/>
  </w:num>
  <w:num w:numId="126">
    <w:abstractNumId w:val="100"/>
  </w:num>
  <w:num w:numId="127">
    <w:abstractNumId w:val="189"/>
  </w:num>
  <w:num w:numId="128">
    <w:abstractNumId w:val="99"/>
  </w:num>
  <w:num w:numId="129">
    <w:abstractNumId w:val="116"/>
  </w:num>
  <w:num w:numId="130">
    <w:abstractNumId w:val="113"/>
  </w:num>
  <w:num w:numId="131">
    <w:abstractNumId w:val="59"/>
  </w:num>
  <w:num w:numId="132">
    <w:abstractNumId w:val="24"/>
  </w:num>
  <w:num w:numId="133">
    <w:abstractNumId w:val="230"/>
  </w:num>
  <w:num w:numId="134">
    <w:abstractNumId w:val="246"/>
  </w:num>
  <w:num w:numId="135">
    <w:abstractNumId w:val="208"/>
  </w:num>
  <w:num w:numId="136">
    <w:abstractNumId w:val="42"/>
  </w:num>
  <w:num w:numId="137">
    <w:abstractNumId w:val="177"/>
  </w:num>
  <w:num w:numId="138">
    <w:abstractNumId w:val="174"/>
  </w:num>
  <w:num w:numId="139">
    <w:abstractNumId w:val="206"/>
  </w:num>
  <w:num w:numId="140">
    <w:abstractNumId w:val="118"/>
  </w:num>
  <w:num w:numId="141">
    <w:abstractNumId w:val="184"/>
  </w:num>
  <w:num w:numId="142">
    <w:abstractNumId w:val="215"/>
  </w:num>
  <w:num w:numId="143">
    <w:abstractNumId w:val="98"/>
  </w:num>
  <w:num w:numId="144">
    <w:abstractNumId w:val="9"/>
  </w:num>
  <w:num w:numId="145">
    <w:abstractNumId w:val="155"/>
  </w:num>
  <w:num w:numId="146">
    <w:abstractNumId w:val="121"/>
  </w:num>
  <w:num w:numId="147">
    <w:abstractNumId w:val="2"/>
  </w:num>
  <w:num w:numId="148">
    <w:abstractNumId w:val="109"/>
  </w:num>
  <w:num w:numId="149">
    <w:abstractNumId w:val="33"/>
  </w:num>
  <w:num w:numId="150">
    <w:abstractNumId w:val="104"/>
  </w:num>
  <w:num w:numId="151">
    <w:abstractNumId w:val="169"/>
  </w:num>
  <w:num w:numId="152">
    <w:abstractNumId w:val="188"/>
  </w:num>
  <w:num w:numId="153">
    <w:abstractNumId w:val="117"/>
  </w:num>
  <w:num w:numId="154">
    <w:abstractNumId w:val="133"/>
  </w:num>
  <w:num w:numId="155">
    <w:abstractNumId w:val="224"/>
  </w:num>
  <w:num w:numId="156">
    <w:abstractNumId w:val="50"/>
  </w:num>
  <w:num w:numId="157">
    <w:abstractNumId w:val="240"/>
  </w:num>
  <w:num w:numId="158">
    <w:abstractNumId w:val="114"/>
  </w:num>
  <w:num w:numId="159">
    <w:abstractNumId w:val="51"/>
  </w:num>
  <w:num w:numId="160">
    <w:abstractNumId w:val="68"/>
  </w:num>
  <w:num w:numId="161">
    <w:abstractNumId w:val="238"/>
  </w:num>
  <w:num w:numId="162">
    <w:abstractNumId w:val="90"/>
  </w:num>
  <w:num w:numId="163">
    <w:abstractNumId w:val="145"/>
  </w:num>
  <w:num w:numId="164">
    <w:abstractNumId w:val="152"/>
  </w:num>
  <w:num w:numId="165">
    <w:abstractNumId w:val="79"/>
  </w:num>
  <w:num w:numId="166">
    <w:abstractNumId w:val="150"/>
  </w:num>
  <w:num w:numId="167">
    <w:abstractNumId w:val="6"/>
  </w:num>
  <w:num w:numId="168">
    <w:abstractNumId w:val="63"/>
  </w:num>
  <w:num w:numId="169">
    <w:abstractNumId w:val="11"/>
  </w:num>
  <w:num w:numId="170">
    <w:abstractNumId w:val="61"/>
  </w:num>
  <w:num w:numId="171">
    <w:abstractNumId w:val="223"/>
  </w:num>
  <w:num w:numId="172">
    <w:abstractNumId w:val="168"/>
  </w:num>
  <w:num w:numId="173">
    <w:abstractNumId w:val="128"/>
  </w:num>
  <w:num w:numId="174">
    <w:abstractNumId w:val="39"/>
  </w:num>
  <w:num w:numId="175">
    <w:abstractNumId w:val="157"/>
  </w:num>
  <w:num w:numId="176">
    <w:abstractNumId w:val="119"/>
  </w:num>
  <w:num w:numId="177">
    <w:abstractNumId w:val="227"/>
  </w:num>
  <w:num w:numId="178">
    <w:abstractNumId w:val="54"/>
  </w:num>
  <w:num w:numId="179">
    <w:abstractNumId w:val="57"/>
  </w:num>
  <w:num w:numId="180">
    <w:abstractNumId w:val="64"/>
  </w:num>
  <w:num w:numId="181">
    <w:abstractNumId w:val="72"/>
  </w:num>
  <w:num w:numId="182">
    <w:abstractNumId w:val="7"/>
  </w:num>
  <w:num w:numId="183">
    <w:abstractNumId w:val="178"/>
  </w:num>
  <w:num w:numId="184">
    <w:abstractNumId w:val="241"/>
  </w:num>
  <w:num w:numId="185">
    <w:abstractNumId w:val="207"/>
  </w:num>
  <w:num w:numId="186">
    <w:abstractNumId w:val="4"/>
  </w:num>
  <w:num w:numId="187">
    <w:abstractNumId w:val="86"/>
  </w:num>
  <w:num w:numId="188">
    <w:abstractNumId w:val="67"/>
  </w:num>
  <w:num w:numId="189">
    <w:abstractNumId w:val="144"/>
  </w:num>
  <w:num w:numId="190">
    <w:abstractNumId w:val="83"/>
  </w:num>
  <w:num w:numId="191">
    <w:abstractNumId w:val="8"/>
  </w:num>
  <w:num w:numId="192">
    <w:abstractNumId w:val="182"/>
  </w:num>
  <w:num w:numId="193">
    <w:abstractNumId w:val="231"/>
  </w:num>
  <w:num w:numId="194">
    <w:abstractNumId w:val="226"/>
  </w:num>
  <w:num w:numId="195">
    <w:abstractNumId w:val="70"/>
  </w:num>
  <w:num w:numId="196">
    <w:abstractNumId w:val="131"/>
  </w:num>
  <w:num w:numId="197">
    <w:abstractNumId w:val="41"/>
  </w:num>
  <w:num w:numId="198">
    <w:abstractNumId w:val="102"/>
  </w:num>
  <w:num w:numId="199">
    <w:abstractNumId w:val="52"/>
  </w:num>
  <w:num w:numId="200">
    <w:abstractNumId w:val="154"/>
  </w:num>
  <w:num w:numId="201">
    <w:abstractNumId w:val="213"/>
  </w:num>
  <w:num w:numId="202">
    <w:abstractNumId w:val="172"/>
  </w:num>
  <w:num w:numId="203">
    <w:abstractNumId w:val="91"/>
  </w:num>
  <w:num w:numId="204">
    <w:abstractNumId w:val="75"/>
  </w:num>
  <w:num w:numId="205">
    <w:abstractNumId w:val="40"/>
  </w:num>
  <w:num w:numId="206">
    <w:abstractNumId w:val="176"/>
  </w:num>
  <w:num w:numId="207">
    <w:abstractNumId w:val="56"/>
  </w:num>
  <w:num w:numId="208">
    <w:abstractNumId w:val="247"/>
  </w:num>
  <w:num w:numId="209">
    <w:abstractNumId w:val="222"/>
  </w:num>
  <w:num w:numId="210">
    <w:abstractNumId w:val="87"/>
  </w:num>
  <w:num w:numId="211">
    <w:abstractNumId w:val="76"/>
  </w:num>
  <w:num w:numId="212">
    <w:abstractNumId w:val="221"/>
  </w:num>
  <w:num w:numId="213">
    <w:abstractNumId w:val="38"/>
  </w:num>
  <w:num w:numId="214">
    <w:abstractNumId w:val="77"/>
  </w:num>
  <w:num w:numId="215">
    <w:abstractNumId w:val="134"/>
  </w:num>
  <w:num w:numId="216">
    <w:abstractNumId w:val="92"/>
  </w:num>
  <w:num w:numId="217">
    <w:abstractNumId w:val="165"/>
  </w:num>
  <w:num w:numId="218">
    <w:abstractNumId w:val="124"/>
  </w:num>
  <w:num w:numId="219">
    <w:abstractNumId w:val="136"/>
  </w:num>
  <w:num w:numId="220">
    <w:abstractNumId w:val="25"/>
  </w:num>
  <w:num w:numId="221">
    <w:abstractNumId w:val="88"/>
  </w:num>
  <w:num w:numId="222">
    <w:abstractNumId w:val="5"/>
  </w:num>
  <w:num w:numId="223">
    <w:abstractNumId w:val="19"/>
  </w:num>
  <w:num w:numId="224">
    <w:abstractNumId w:val="187"/>
  </w:num>
  <w:num w:numId="225">
    <w:abstractNumId w:val="141"/>
  </w:num>
  <w:num w:numId="226">
    <w:abstractNumId w:val="23"/>
  </w:num>
  <w:num w:numId="227">
    <w:abstractNumId w:val="43"/>
  </w:num>
  <w:num w:numId="228">
    <w:abstractNumId w:val="3"/>
  </w:num>
  <w:num w:numId="229">
    <w:abstractNumId w:val="101"/>
  </w:num>
  <w:num w:numId="230">
    <w:abstractNumId w:val="156"/>
  </w:num>
  <w:num w:numId="231">
    <w:abstractNumId w:val="196"/>
  </w:num>
  <w:num w:numId="232">
    <w:abstractNumId w:val="142"/>
  </w:num>
  <w:num w:numId="233">
    <w:abstractNumId w:val="235"/>
  </w:num>
  <w:num w:numId="234">
    <w:abstractNumId w:val="111"/>
  </w:num>
  <w:num w:numId="235">
    <w:abstractNumId w:val="127"/>
  </w:num>
  <w:num w:numId="236">
    <w:abstractNumId w:val="0"/>
  </w:num>
  <w:num w:numId="237">
    <w:abstractNumId w:val="140"/>
  </w:num>
  <w:num w:numId="238">
    <w:abstractNumId w:val="49"/>
  </w:num>
  <w:num w:numId="239">
    <w:abstractNumId w:val="201"/>
  </w:num>
  <w:num w:numId="240">
    <w:abstractNumId w:val="203"/>
  </w:num>
  <w:num w:numId="241">
    <w:abstractNumId w:val="73"/>
  </w:num>
  <w:num w:numId="242">
    <w:abstractNumId w:val="163"/>
  </w:num>
  <w:num w:numId="243">
    <w:abstractNumId w:val="138"/>
  </w:num>
  <w:num w:numId="244">
    <w:abstractNumId w:val="46"/>
  </w:num>
  <w:num w:numId="245">
    <w:abstractNumId w:val="181"/>
  </w:num>
  <w:num w:numId="246">
    <w:abstractNumId w:val="12"/>
  </w:num>
  <w:num w:numId="247">
    <w:abstractNumId w:val="105"/>
  </w:num>
  <w:num w:numId="248">
    <w:abstractNumId w:val="158"/>
  </w:num>
  <w:num w:numId="249">
    <w:abstractNumId w:val="37"/>
  </w:num>
  <w:num w:numId="250">
    <w:abstractNumId w:val="179"/>
  </w:num>
  <w:numIdMacAtCleanup w:val="25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FH">
    <w15:presenceInfo w15:providerId="None" w15:userId="WF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9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3347C"/>
    <w:rsid w:val="0002146D"/>
    <w:rsid w:val="00026C2E"/>
    <w:rsid w:val="00037E44"/>
    <w:rsid w:val="00040F1D"/>
    <w:rsid w:val="00042A5A"/>
    <w:rsid w:val="00075CEC"/>
    <w:rsid w:val="00081F97"/>
    <w:rsid w:val="00085C11"/>
    <w:rsid w:val="00090D19"/>
    <w:rsid w:val="000919EF"/>
    <w:rsid w:val="00095479"/>
    <w:rsid w:val="000B4D4F"/>
    <w:rsid w:val="000C49DD"/>
    <w:rsid w:val="000D5D49"/>
    <w:rsid w:val="00104ED0"/>
    <w:rsid w:val="00105917"/>
    <w:rsid w:val="0012401C"/>
    <w:rsid w:val="001411F4"/>
    <w:rsid w:val="0014533F"/>
    <w:rsid w:val="00166DF7"/>
    <w:rsid w:val="00190E61"/>
    <w:rsid w:val="001978D2"/>
    <w:rsid w:val="001B0B3C"/>
    <w:rsid w:val="001C5072"/>
    <w:rsid w:val="001D24CE"/>
    <w:rsid w:val="001D3854"/>
    <w:rsid w:val="001E2E72"/>
    <w:rsid w:val="0022453D"/>
    <w:rsid w:val="00231778"/>
    <w:rsid w:val="002442EA"/>
    <w:rsid w:val="002920FA"/>
    <w:rsid w:val="002C77C1"/>
    <w:rsid w:val="002D63C0"/>
    <w:rsid w:val="002E0554"/>
    <w:rsid w:val="002E31E5"/>
    <w:rsid w:val="002E5702"/>
    <w:rsid w:val="00316914"/>
    <w:rsid w:val="00332BC3"/>
    <w:rsid w:val="00350DFA"/>
    <w:rsid w:val="003512F7"/>
    <w:rsid w:val="00360CC4"/>
    <w:rsid w:val="00362F5F"/>
    <w:rsid w:val="003C0941"/>
    <w:rsid w:val="003C25AA"/>
    <w:rsid w:val="00451DC2"/>
    <w:rsid w:val="00455DCD"/>
    <w:rsid w:val="00466344"/>
    <w:rsid w:val="00473875"/>
    <w:rsid w:val="004C335D"/>
    <w:rsid w:val="004C4ABC"/>
    <w:rsid w:val="004D3D92"/>
    <w:rsid w:val="004F6108"/>
    <w:rsid w:val="005037B3"/>
    <w:rsid w:val="00544657"/>
    <w:rsid w:val="0056154B"/>
    <w:rsid w:val="00564C7A"/>
    <w:rsid w:val="00565DB5"/>
    <w:rsid w:val="00584DC1"/>
    <w:rsid w:val="005921DD"/>
    <w:rsid w:val="006024AB"/>
    <w:rsid w:val="006037BC"/>
    <w:rsid w:val="00624134"/>
    <w:rsid w:val="0063347C"/>
    <w:rsid w:val="00633801"/>
    <w:rsid w:val="006458BC"/>
    <w:rsid w:val="00662AE6"/>
    <w:rsid w:val="0066490F"/>
    <w:rsid w:val="00664F2C"/>
    <w:rsid w:val="00677CF7"/>
    <w:rsid w:val="00685FC2"/>
    <w:rsid w:val="00686DB2"/>
    <w:rsid w:val="0069629F"/>
    <w:rsid w:val="006A34F6"/>
    <w:rsid w:val="006C0106"/>
    <w:rsid w:val="006D6233"/>
    <w:rsid w:val="006E4253"/>
    <w:rsid w:val="00714FE9"/>
    <w:rsid w:val="0077333A"/>
    <w:rsid w:val="00775BA5"/>
    <w:rsid w:val="0079184C"/>
    <w:rsid w:val="007B7790"/>
    <w:rsid w:val="007C1A1F"/>
    <w:rsid w:val="007C2BB7"/>
    <w:rsid w:val="007C45B2"/>
    <w:rsid w:val="007E011A"/>
    <w:rsid w:val="007E2A8F"/>
    <w:rsid w:val="007F038C"/>
    <w:rsid w:val="00822D39"/>
    <w:rsid w:val="00823413"/>
    <w:rsid w:val="00837812"/>
    <w:rsid w:val="00847971"/>
    <w:rsid w:val="00870B02"/>
    <w:rsid w:val="00873CDE"/>
    <w:rsid w:val="00874DFC"/>
    <w:rsid w:val="00885C44"/>
    <w:rsid w:val="0089026F"/>
    <w:rsid w:val="008A3129"/>
    <w:rsid w:val="008E12E2"/>
    <w:rsid w:val="008F6E1C"/>
    <w:rsid w:val="00904C0C"/>
    <w:rsid w:val="00927D32"/>
    <w:rsid w:val="00935F2D"/>
    <w:rsid w:val="009430AF"/>
    <w:rsid w:val="0095155F"/>
    <w:rsid w:val="00951D24"/>
    <w:rsid w:val="009568AD"/>
    <w:rsid w:val="00982577"/>
    <w:rsid w:val="0099474E"/>
    <w:rsid w:val="00996E86"/>
    <w:rsid w:val="009A4268"/>
    <w:rsid w:val="009A47B1"/>
    <w:rsid w:val="009B659B"/>
    <w:rsid w:val="009B6953"/>
    <w:rsid w:val="009B6A74"/>
    <w:rsid w:val="00A163BB"/>
    <w:rsid w:val="00A2501B"/>
    <w:rsid w:val="00A30A2A"/>
    <w:rsid w:val="00A30E5F"/>
    <w:rsid w:val="00A524EC"/>
    <w:rsid w:val="00A6054B"/>
    <w:rsid w:val="00A6148D"/>
    <w:rsid w:val="00A71183"/>
    <w:rsid w:val="00A80C1C"/>
    <w:rsid w:val="00AA73A9"/>
    <w:rsid w:val="00AD6582"/>
    <w:rsid w:val="00AE4628"/>
    <w:rsid w:val="00AE6210"/>
    <w:rsid w:val="00B045A3"/>
    <w:rsid w:val="00B30E51"/>
    <w:rsid w:val="00B314BC"/>
    <w:rsid w:val="00B353FA"/>
    <w:rsid w:val="00B63E9A"/>
    <w:rsid w:val="00B764BB"/>
    <w:rsid w:val="00B90925"/>
    <w:rsid w:val="00BA3148"/>
    <w:rsid w:val="00BC61D9"/>
    <w:rsid w:val="00BD3EEB"/>
    <w:rsid w:val="00C43A26"/>
    <w:rsid w:val="00C47023"/>
    <w:rsid w:val="00C96F30"/>
    <w:rsid w:val="00CA3956"/>
    <w:rsid w:val="00CA7EC0"/>
    <w:rsid w:val="00CB0813"/>
    <w:rsid w:val="00CC0CDF"/>
    <w:rsid w:val="00CC4C35"/>
    <w:rsid w:val="00CF623A"/>
    <w:rsid w:val="00D16BFF"/>
    <w:rsid w:val="00D232DF"/>
    <w:rsid w:val="00D45803"/>
    <w:rsid w:val="00D9505A"/>
    <w:rsid w:val="00DD022F"/>
    <w:rsid w:val="00DD77EB"/>
    <w:rsid w:val="00DF2DD8"/>
    <w:rsid w:val="00E0771A"/>
    <w:rsid w:val="00E1511D"/>
    <w:rsid w:val="00E27927"/>
    <w:rsid w:val="00E432F3"/>
    <w:rsid w:val="00E50E30"/>
    <w:rsid w:val="00E542B4"/>
    <w:rsid w:val="00E65308"/>
    <w:rsid w:val="00E7155D"/>
    <w:rsid w:val="00E73AA3"/>
    <w:rsid w:val="00EA4B42"/>
    <w:rsid w:val="00EC233C"/>
    <w:rsid w:val="00EC4755"/>
    <w:rsid w:val="00EF1ED0"/>
    <w:rsid w:val="00EF4EC6"/>
    <w:rsid w:val="00F36D29"/>
    <w:rsid w:val="00F82D7C"/>
    <w:rsid w:val="00F8454D"/>
    <w:rsid w:val="00F915E0"/>
    <w:rsid w:val="00FA31B7"/>
    <w:rsid w:val="00FA6F25"/>
    <w:rsid w:val="00FB76A0"/>
    <w:rsid w:val="00FC700A"/>
    <w:rsid w:val="00FC7B3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9"/>
      </o:rules>
    </o:shapelayout>
  </w:shapeDefaults>
  <w:decimalSymbol w:val="."/>
  <w:listSeparator w:val=","/>
  <w14:docId w14:val="44DC57AF"/>
  <w15:docId w15:val="{DC2CAB40-FAB0-4612-A9E0-702986CC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sz w:val="24"/>
    </w:rPr>
  </w:style>
  <w:style w:type="paragraph" w:styleId="Heading1">
    <w:name w:val="heading 1"/>
    <w:next w:val="Normal"/>
    <w:link w:val="Heading1Char"/>
    <w:uiPriority w:val="9"/>
    <w:qFormat/>
    <w:pPr>
      <w:keepNext/>
      <w:widowControl w:val="0"/>
      <w:spacing w:before="240" w:after="120"/>
      <w:ind w:left="432" w:hanging="432"/>
      <w:outlineLvl w:val="0"/>
    </w:pPr>
    <w:rPr>
      <w:rFonts w:ascii="Liberation Sans" w:eastAsia="Liberation Sans" w:hAnsi="Liberation Sans" w:cs="Liberation Sans"/>
      <w:b/>
      <w:color w:val="000000"/>
      <w:sz w:val="36"/>
      <w:szCs w:val="36"/>
    </w:rPr>
  </w:style>
  <w:style w:type="paragraph" w:styleId="Heading2">
    <w:name w:val="heading 2"/>
    <w:next w:val="Normal"/>
    <w:link w:val="Heading2Char"/>
    <w:uiPriority w:val="9"/>
    <w:unhideWhenUsed/>
    <w:qFormat/>
    <w:pPr>
      <w:keepNext/>
      <w:widowControl w:val="0"/>
      <w:spacing w:before="200" w:after="120"/>
      <w:ind w:left="576" w:hanging="576"/>
      <w:outlineLvl w:val="1"/>
    </w:pPr>
    <w:rPr>
      <w:rFonts w:ascii="Liberation Sans" w:eastAsia="Liberation Sans" w:hAnsi="Liberation Sans" w:cs="Liberation Sans"/>
      <w:b/>
      <w:color w:val="000000"/>
      <w:sz w:val="32"/>
      <w:szCs w:val="32"/>
    </w:rPr>
  </w:style>
  <w:style w:type="paragraph" w:styleId="Heading3">
    <w:name w:val="heading 3"/>
    <w:next w:val="Normal"/>
    <w:link w:val="Heading3Char"/>
    <w:uiPriority w:val="9"/>
    <w:unhideWhenUsed/>
    <w:qFormat/>
    <w:pPr>
      <w:keepNext/>
      <w:widowControl w:val="0"/>
      <w:spacing w:before="140" w:after="120"/>
      <w:outlineLvl w:val="2"/>
    </w:pPr>
    <w:rPr>
      <w:rFonts w:ascii="Liberation Sans" w:eastAsia="Liberation Sans" w:hAnsi="Liberation Sans" w:cs="Liberation Sans"/>
      <w:b/>
      <w:color w:val="808080"/>
      <w:sz w:val="28"/>
      <w:szCs w:val="28"/>
    </w:rPr>
  </w:style>
  <w:style w:type="paragraph" w:styleId="Heading4">
    <w:name w:val="heading 4"/>
    <w:next w:val="Normal"/>
    <w:link w:val="Heading4Char"/>
    <w:uiPriority w:val="9"/>
    <w:semiHidden/>
    <w:unhideWhenUsed/>
    <w:qFormat/>
    <w:pPr>
      <w:keepNext/>
      <w:widowControl w:val="0"/>
      <w:spacing w:before="120" w:after="120"/>
      <w:ind w:left="864" w:hanging="864"/>
      <w:outlineLvl w:val="3"/>
    </w:pPr>
    <w:rPr>
      <w:rFonts w:ascii="Liberation Sans" w:eastAsia="Liberation Sans" w:hAnsi="Liberation Sans" w:cs="Liberation Sans"/>
      <w:b/>
      <w:i/>
      <w:color w:val="808080"/>
      <w:sz w:val="27"/>
      <w:szCs w:val="27"/>
    </w:rPr>
  </w:style>
  <w:style w:type="paragraph" w:styleId="Heading5">
    <w:name w:val="heading 5"/>
    <w:next w:val="Normal"/>
    <w:link w:val="Heading5Char"/>
    <w:uiPriority w:val="9"/>
    <w:semiHidden/>
    <w:unhideWhenUsed/>
    <w:qFormat/>
    <w:pPr>
      <w:keepNext/>
      <w:widowControl w:val="0"/>
      <w:spacing w:before="120" w:after="60"/>
      <w:ind w:left="1008" w:hanging="1008"/>
      <w:outlineLvl w:val="4"/>
    </w:pPr>
    <w:rPr>
      <w:rFonts w:ascii="Liberation Sans" w:eastAsia="Liberation Sans" w:hAnsi="Liberation Sans" w:cs="Liberation Sans"/>
      <w:b/>
      <w:color w:val="000000"/>
      <w:sz w:val="24"/>
    </w:rPr>
  </w:style>
  <w:style w:type="paragraph" w:styleId="Heading6">
    <w:name w:val="heading 6"/>
    <w:next w:val="Normal"/>
    <w:link w:val="Heading6Char"/>
    <w:uiPriority w:val="9"/>
    <w:semiHidden/>
    <w:unhideWhenUsed/>
    <w:qFormat/>
    <w:pPr>
      <w:keepNext/>
      <w:widowControl w:val="0"/>
      <w:spacing w:before="60" w:after="60"/>
      <w:ind w:left="1152" w:hanging="1152"/>
      <w:outlineLvl w:val="5"/>
    </w:pPr>
    <w:rPr>
      <w:rFonts w:ascii="Liberation Sans" w:eastAsia="Liberation Sans" w:hAnsi="Liberation Sans" w:cs="Liberation Sans"/>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BalloonTextChar">
    <w:name w:val="Balloon Text Char"/>
    <w:basedOn w:val="DefaultParagraphFont"/>
    <w:link w:val="BalloonText"/>
    <w:uiPriority w:val="99"/>
    <w:semiHidden/>
    <w:qFormat/>
    <w:rsid w:val="004F495C"/>
    <w:rPr>
      <w:rFonts w:ascii="Segoe UI" w:hAnsi="Segoe UI" w:cs="Segoe UI"/>
      <w:sz w:val="18"/>
      <w:szCs w:val="18"/>
    </w:rPr>
  </w:style>
  <w:style w:type="character" w:customStyle="1" w:styleId="CommentSubjectChar">
    <w:name w:val="Comment Subject Char"/>
    <w:basedOn w:val="CommentTextChar"/>
    <w:link w:val="CommentSubject"/>
    <w:uiPriority w:val="99"/>
    <w:semiHidden/>
    <w:qFormat/>
    <w:rsid w:val="004F495C"/>
    <w:rPr>
      <w:b/>
      <w:bCs/>
      <w:sz w:val="20"/>
      <w:szCs w:val="20"/>
    </w:rPr>
  </w:style>
  <w:style w:type="character" w:customStyle="1" w:styleId="UnresolvedMention">
    <w:name w:val="Unresolved Mention"/>
    <w:basedOn w:val="DefaultParagraphFont"/>
    <w:uiPriority w:val="99"/>
    <w:unhideWhenUsed/>
    <w:qFormat/>
    <w:rsid w:val="00F23F84"/>
    <w:rPr>
      <w:color w:val="605E5C"/>
      <w:shd w:val="clear" w:color="auto" w:fill="E1DFDD"/>
    </w:rPr>
  </w:style>
  <w:style w:type="character" w:customStyle="1" w:styleId="Mention">
    <w:name w:val="Mention"/>
    <w:basedOn w:val="DefaultParagraphFont"/>
    <w:uiPriority w:val="99"/>
    <w:unhideWhenUsed/>
    <w:qFormat/>
    <w:rsid w:val="00F23F84"/>
    <w:rPr>
      <w:color w:val="2B579A"/>
      <w:shd w:val="clear" w:color="auto" w:fill="E1DFDD"/>
    </w:rPr>
  </w:style>
  <w:style w:type="character" w:customStyle="1" w:styleId="HeaderChar">
    <w:name w:val="Header Char"/>
    <w:basedOn w:val="DefaultParagraphFont"/>
    <w:link w:val="Header"/>
    <w:uiPriority w:val="99"/>
    <w:qFormat/>
    <w:rsid w:val="007F229E"/>
  </w:style>
  <w:style w:type="character" w:customStyle="1" w:styleId="FooterChar">
    <w:name w:val="Footer Char"/>
    <w:basedOn w:val="DefaultParagraphFont"/>
    <w:link w:val="Footer"/>
    <w:uiPriority w:val="99"/>
    <w:qFormat/>
    <w:rsid w:val="007F229E"/>
  </w:style>
  <w:style w:type="character" w:customStyle="1" w:styleId="InternetLink">
    <w:name w:val="Internet Link"/>
    <w:basedOn w:val="DefaultParagraphFont"/>
    <w:uiPriority w:val="99"/>
    <w:unhideWhenUsed/>
    <w:rsid w:val="005F6A54"/>
    <w:rPr>
      <w:color w:val="0000FF" w:themeColor="hyperlink"/>
      <w:u w:val="single"/>
    </w:rPr>
  </w:style>
  <w:style w:type="character" w:customStyle="1" w:styleId="ListLabel1">
    <w:name w:val="ListLabel 1"/>
    <w:qFormat/>
    <w:rPr>
      <w:rFonts w:ascii="Gill Sans" w:eastAsia="Noto Sans Symbols" w:hAnsi="Gill Sans" w:cs="Noto Sans Symbols"/>
      <w:u w:val="none"/>
    </w:rPr>
  </w:style>
  <w:style w:type="character" w:customStyle="1" w:styleId="ListLabel2">
    <w:name w:val="ListLabel 2"/>
    <w:qFormat/>
    <w:rPr>
      <w:rFonts w:eastAsia="Noto Sans Symbols" w:cs="Noto Sans Symbols"/>
      <w:u w:val="none"/>
    </w:rPr>
  </w:style>
  <w:style w:type="character" w:customStyle="1" w:styleId="ListLabel3">
    <w:name w:val="ListLabel 3"/>
    <w:qFormat/>
    <w:rPr>
      <w:rFonts w:eastAsia="Noto Sans Symbols" w:cs="Noto Sans Symbols"/>
      <w:u w:val="none"/>
    </w:rPr>
  </w:style>
  <w:style w:type="character" w:customStyle="1" w:styleId="ListLabel4">
    <w:name w:val="ListLabel 4"/>
    <w:qFormat/>
    <w:rPr>
      <w:rFonts w:eastAsia="Noto Sans Symbols" w:cs="Noto Sans Symbols"/>
      <w:u w:val="none"/>
    </w:rPr>
  </w:style>
  <w:style w:type="character" w:customStyle="1" w:styleId="ListLabel5">
    <w:name w:val="ListLabel 5"/>
    <w:qFormat/>
    <w:rPr>
      <w:rFonts w:eastAsia="Noto Sans Symbols" w:cs="Noto Sans Symbols"/>
      <w:u w:val="none"/>
    </w:rPr>
  </w:style>
  <w:style w:type="character" w:customStyle="1" w:styleId="ListLabel6">
    <w:name w:val="ListLabel 6"/>
    <w:qFormat/>
    <w:rPr>
      <w:rFonts w:eastAsia="Noto Sans Symbols" w:cs="Noto Sans Symbols"/>
      <w:u w:val="none"/>
    </w:rPr>
  </w:style>
  <w:style w:type="character" w:customStyle="1" w:styleId="ListLabel7">
    <w:name w:val="ListLabel 7"/>
    <w:qFormat/>
    <w:rPr>
      <w:rFonts w:eastAsia="Noto Sans Symbols" w:cs="Noto Sans Symbols"/>
      <w:u w:val="none"/>
    </w:rPr>
  </w:style>
  <w:style w:type="character" w:customStyle="1" w:styleId="ListLabel8">
    <w:name w:val="ListLabel 8"/>
    <w:qFormat/>
    <w:rPr>
      <w:rFonts w:eastAsia="Noto Sans Symbols" w:cs="Noto Sans Symbols"/>
      <w:u w:val="none"/>
    </w:rPr>
  </w:style>
  <w:style w:type="character" w:customStyle="1" w:styleId="ListLabel9">
    <w:name w:val="ListLabel 9"/>
    <w:qFormat/>
    <w:rPr>
      <w:rFonts w:eastAsia="Noto Sans Symbols" w:cs="Noto Sans Symbols"/>
      <w:u w:val="none"/>
    </w:rPr>
  </w:style>
  <w:style w:type="character" w:customStyle="1" w:styleId="ListLabel10">
    <w:name w:val="ListLabel 10"/>
    <w:qFormat/>
    <w:rPr>
      <w:rFonts w:ascii="Gill Sans" w:hAnsi="Gill Sans"/>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Gill Sans" w:hAnsi="Gill Sans"/>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Gill Sans" w:eastAsia="Arial" w:hAnsi="Gill Sans" w:cs="Arial"/>
      <w:b/>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Gill Sans" w:hAnsi="Gill Sans"/>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Gill Sans" w:eastAsia="Arial" w:hAnsi="Gill Sans" w:cs="Arial"/>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Gill Sans" w:eastAsia="Arial" w:hAnsi="Gill Sans" w:cs="Arial"/>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Gill Sans" w:hAnsi="Gill Sans"/>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Gill Sans" w:eastAsia="Noto Sans Symbols" w:hAnsi="Gill Sans" w:cs="Noto Sans Symbols"/>
      <w:b/>
      <w:u w:val="none"/>
    </w:rPr>
  </w:style>
  <w:style w:type="character" w:customStyle="1" w:styleId="ListLabel74">
    <w:name w:val="ListLabel 74"/>
    <w:qFormat/>
    <w:rPr>
      <w:rFonts w:eastAsia="Noto Sans Symbols" w:cs="Noto Sans Symbols"/>
      <w:u w:val="none"/>
    </w:rPr>
  </w:style>
  <w:style w:type="character" w:customStyle="1" w:styleId="ListLabel75">
    <w:name w:val="ListLabel 75"/>
    <w:qFormat/>
    <w:rPr>
      <w:rFonts w:eastAsia="Noto Sans Symbols" w:cs="Noto Sans Symbols"/>
      <w:u w:val="none"/>
    </w:rPr>
  </w:style>
  <w:style w:type="character" w:customStyle="1" w:styleId="ListLabel76">
    <w:name w:val="ListLabel 76"/>
    <w:qFormat/>
    <w:rPr>
      <w:rFonts w:eastAsia="Noto Sans Symbols" w:cs="Noto Sans Symbols"/>
      <w:u w:val="none"/>
    </w:rPr>
  </w:style>
  <w:style w:type="character" w:customStyle="1" w:styleId="ListLabel77">
    <w:name w:val="ListLabel 77"/>
    <w:qFormat/>
    <w:rPr>
      <w:rFonts w:eastAsia="Noto Sans Symbols" w:cs="Noto Sans Symbols"/>
      <w:u w:val="none"/>
    </w:rPr>
  </w:style>
  <w:style w:type="character" w:customStyle="1" w:styleId="ListLabel78">
    <w:name w:val="ListLabel 78"/>
    <w:qFormat/>
    <w:rPr>
      <w:rFonts w:eastAsia="Noto Sans Symbols" w:cs="Noto Sans Symbols"/>
      <w:u w:val="none"/>
    </w:rPr>
  </w:style>
  <w:style w:type="character" w:customStyle="1" w:styleId="ListLabel79">
    <w:name w:val="ListLabel 79"/>
    <w:qFormat/>
    <w:rPr>
      <w:rFonts w:eastAsia="Noto Sans Symbols" w:cs="Noto Sans Symbols"/>
      <w:u w:val="none"/>
    </w:rPr>
  </w:style>
  <w:style w:type="character" w:customStyle="1" w:styleId="ListLabel80">
    <w:name w:val="ListLabel 80"/>
    <w:qFormat/>
    <w:rPr>
      <w:rFonts w:eastAsia="Noto Sans Symbols" w:cs="Noto Sans Symbols"/>
      <w:u w:val="none"/>
    </w:rPr>
  </w:style>
  <w:style w:type="character" w:customStyle="1" w:styleId="ListLabel81">
    <w:name w:val="ListLabel 81"/>
    <w:qFormat/>
    <w:rPr>
      <w:rFonts w:eastAsia="Noto Sans Symbols" w:cs="Noto Sans Symbols"/>
      <w:u w:val="none"/>
    </w:rPr>
  </w:style>
  <w:style w:type="character" w:customStyle="1" w:styleId="ListLabel82">
    <w:name w:val="ListLabel 82"/>
    <w:qFormat/>
    <w:rPr>
      <w:rFonts w:ascii="Gill Sans" w:eastAsia="Gill Sans" w:hAnsi="Gill Sans" w:cs="Gill Sans"/>
      <w:b w:val="0"/>
      <w:sz w:val="24"/>
    </w:rPr>
  </w:style>
  <w:style w:type="character" w:customStyle="1" w:styleId="ListLabel83">
    <w:name w:val="ListLabel 83"/>
    <w:qFormat/>
    <w:rPr>
      <w:rFonts w:eastAsia="Courier New" w:cs="Courier New"/>
    </w:rPr>
  </w:style>
  <w:style w:type="character" w:customStyle="1" w:styleId="ListLabel84">
    <w:name w:val="ListLabel 84"/>
    <w:qFormat/>
    <w:rPr>
      <w:rFonts w:eastAsia="Noto Sans Symbols" w:cs="Noto Sans Symbols"/>
    </w:rPr>
  </w:style>
  <w:style w:type="character" w:customStyle="1" w:styleId="ListLabel85">
    <w:name w:val="ListLabel 85"/>
    <w:qFormat/>
    <w:rPr>
      <w:rFonts w:eastAsia="Noto Sans Symbols" w:cs="Noto Sans Symbols"/>
    </w:rPr>
  </w:style>
  <w:style w:type="character" w:customStyle="1" w:styleId="ListLabel86">
    <w:name w:val="ListLabel 86"/>
    <w:qFormat/>
    <w:rPr>
      <w:rFonts w:eastAsia="Courier New" w:cs="Courier New"/>
    </w:rPr>
  </w:style>
  <w:style w:type="character" w:customStyle="1" w:styleId="ListLabel87">
    <w:name w:val="ListLabel 87"/>
    <w:qFormat/>
    <w:rPr>
      <w:rFonts w:eastAsia="Noto Sans Symbols" w:cs="Noto Sans Symbols"/>
    </w:rPr>
  </w:style>
  <w:style w:type="character" w:customStyle="1" w:styleId="ListLabel88">
    <w:name w:val="ListLabel 88"/>
    <w:qFormat/>
    <w:rPr>
      <w:rFonts w:eastAsia="Noto Sans Symbols" w:cs="Noto Sans Symbols"/>
    </w:rPr>
  </w:style>
  <w:style w:type="character" w:customStyle="1" w:styleId="ListLabel89">
    <w:name w:val="ListLabel 89"/>
    <w:qFormat/>
    <w:rPr>
      <w:rFonts w:eastAsia="Courier New" w:cs="Courier New"/>
    </w:rPr>
  </w:style>
  <w:style w:type="character" w:customStyle="1" w:styleId="ListLabel90">
    <w:name w:val="ListLabel 90"/>
    <w:qFormat/>
    <w:rPr>
      <w:rFonts w:eastAsia="Noto Sans Symbols" w:cs="Noto Sans Symbols"/>
    </w:rPr>
  </w:style>
  <w:style w:type="character" w:customStyle="1" w:styleId="ListLabel91">
    <w:name w:val="ListLabel 91"/>
    <w:qFormat/>
    <w:rPr>
      <w:rFonts w:ascii="Gill Sans" w:hAnsi="Gill Sans"/>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Gill Sans" w:hAnsi="Gill Sans"/>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rFonts w:ascii="Gill Sans" w:hAnsi="Gill Sans"/>
      <w:highlight w:val="white"/>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rFonts w:ascii="Gill Sans" w:hAnsi="Gill Sans"/>
      <w:b/>
      <w:sz w:val="28"/>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ascii="Gill Sans" w:hAnsi="Gill Sans"/>
      <w:highlight w:val="white"/>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rFonts w:ascii="Gill Sans" w:hAnsi="Gill Sans"/>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rFonts w:ascii="Gill Sans" w:hAnsi="Gill Sans"/>
      <w:highlight w:val="white"/>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rFonts w:ascii="Gill Sans" w:hAnsi="Gill Sans"/>
      <w:highlight w:val="white"/>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rFonts w:ascii="Gill Sans" w:hAnsi="Gill Sans"/>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rFonts w:ascii="Gill Sans" w:hAnsi="Gill Sans"/>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rFonts w:ascii="Gill Sans" w:hAnsi="Gill Sans"/>
      <w:highlight w:val="white"/>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rFonts w:ascii="Gill Sans" w:eastAsia="Noto Sans Symbols" w:hAnsi="Gill Sans" w:cs="Noto Sans Symbols"/>
      <w:b w:val="0"/>
      <w:u w:val="none"/>
    </w:rPr>
  </w:style>
  <w:style w:type="character" w:customStyle="1" w:styleId="ListLabel191">
    <w:name w:val="ListLabel 191"/>
    <w:qFormat/>
    <w:rPr>
      <w:rFonts w:ascii="Arial" w:eastAsia="Noto Sans Symbols" w:hAnsi="Arial" w:cs="Noto Sans Symbols"/>
      <w:u w:val="none"/>
    </w:rPr>
  </w:style>
  <w:style w:type="character" w:customStyle="1" w:styleId="ListLabel192">
    <w:name w:val="ListLabel 192"/>
    <w:qFormat/>
    <w:rPr>
      <w:rFonts w:eastAsia="Noto Sans Symbols" w:cs="Noto Sans Symbols"/>
      <w:u w:val="none"/>
    </w:rPr>
  </w:style>
  <w:style w:type="character" w:customStyle="1" w:styleId="ListLabel193">
    <w:name w:val="ListLabel 193"/>
    <w:qFormat/>
    <w:rPr>
      <w:rFonts w:eastAsia="Noto Sans Symbols" w:cs="Noto Sans Symbols"/>
      <w:u w:val="none"/>
    </w:rPr>
  </w:style>
  <w:style w:type="character" w:customStyle="1" w:styleId="ListLabel194">
    <w:name w:val="ListLabel 194"/>
    <w:qFormat/>
    <w:rPr>
      <w:rFonts w:eastAsia="Noto Sans Symbols" w:cs="Noto Sans Symbols"/>
      <w:u w:val="none"/>
    </w:rPr>
  </w:style>
  <w:style w:type="character" w:customStyle="1" w:styleId="ListLabel195">
    <w:name w:val="ListLabel 195"/>
    <w:qFormat/>
    <w:rPr>
      <w:rFonts w:eastAsia="Noto Sans Symbols" w:cs="Noto Sans Symbols"/>
      <w:u w:val="none"/>
    </w:rPr>
  </w:style>
  <w:style w:type="character" w:customStyle="1" w:styleId="ListLabel196">
    <w:name w:val="ListLabel 196"/>
    <w:qFormat/>
    <w:rPr>
      <w:rFonts w:eastAsia="Noto Sans Symbols" w:cs="Noto Sans Symbols"/>
      <w:u w:val="none"/>
    </w:rPr>
  </w:style>
  <w:style w:type="character" w:customStyle="1" w:styleId="ListLabel197">
    <w:name w:val="ListLabel 197"/>
    <w:qFormat/>
    <w:rPr>
      <w:rFonts w:eastAsia="Noto Sans Symbols" w:cs="Noto Sans Symbols"/>
      <w:u w:val="none"/>
    </w:rPr>
  </w:style>
  <w:style w:type="character" w:customStyle="1" w:styleId="ListLabel198">
    <w:name w:val="ListLabel 198"/>
    <w:qFormat/>
    <w:rPr>
      <w:rFonts w:eastAsia="Noto Sans Symbols" w:cs="Noto Sans Symbols"/>
      <w:u w:val="none"/>
    </w:rPr>
  </w:style>
  <w:style w:type="character" w:customStyle="1" w:styleId="ListLabel199">
    <w:name w:val="ListLabel 199"/>
    <w:qFormat/>
    <w:rPr>
      <w:rFonts w:ascii="Gill Sans" w:hAnsi="Gill Sans"/>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rFonts w:ascii="Gill Sans" w:hAnsi="Gill Sans"/>
      <w:b/>
      <w:sz w:val="28"/>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rFonts w:ascii="Liberation Serif" w:hAnsi="Liberation Serif"/>
      <w:b w:val="0"/>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rFonts w:ascii="Gill Sans" w:hAnsi="Gill Sans"/>
      <w:b w:val="0"/>
    </w:rPr>
  </w:style>
  <w:style w:type="character" w:customStyle="1" w:styleId="ListLabel227">
    <w:name w:val="ListLabel 227"/>
    <w:qFormat/>
    <w:rPr>
      <w:rFonts w:ascii="Gill Sans" w:hAnsi="Gill Sans"/>
      <w:b w:val="0"/>
    </w:rPr>
  </w:style>
  <w:style w:type="character" w:customStyle="1" w:styleId="ListLabel228">
    <w:name w:val="ListLabel 228"/>
    <w:qFormat/>
    <w:rPr>
      <w:rFonts w:ascii="Gill Sans" w:eastAsia="Arial" w:hAnsi="Gill Sans" w:cs="Arial"/>
    </w:rPr>
  </w:style>
  <w:style w:type="character" w:customStyle="1" w:styleId="ListLabel229">
    <w:name w:val="ListLabel 229"/>
    <w:qFormat/>
    <w:rPr>
      <w:rFonts w:ascii="Gill Sans" w:eastAsia="Noto Sans Symbols" w:hAnsi="Gill Sans" w:cs="Noto Sans Symbols"/>
      <w:u w:val="none"/>
    </w:rPr>
  </w:style>
  <w:style w:type="character" w:customStyle="1" w:styleId="ListLabel230">
    <w:name w:val="ListLabel 230"/>
    <w:qFormat/>
    <w:rPr>
      <w:rFonts w:ascii="Gill Sans" w:eastAsia="Noto Sans Symbols" w:hAnsi="Gill Sans" w:cs="Noto Sans Symbols"/>
      <w:b w:val="0"/>
      <w:sz w:val="24"/>
      <w:u w:val="none"/>
    </w:rPr>
  </w:style>
  <w:style w:type="character" w:customStyle="1" w:styleId="ListLabel231">
    <w:name w:val="ListLabel 231"/>
    <w:qFormat/>
    <w:rPr>
      <w:rFonts w:eastAsia="Noto Sans Symbols" w:cs="Noto Sans Symbols"/>
      <w:u w:val="none"/>
    </w:rPr>
  </w:style>
  <w:style w:type="character" w:customStyle="1" w:styleId="ListLabel232">
    <w:name w:val="ListLabel 232"/>
    <w:qFormat/>
    <w:rPr>
      <w:rFonts w:eastAsia="Noto Sans Symbols" w:cs="Noto Sans Symbols"/>
      <w:u w:val="none"/>
    </w:rPr>
  </w:style>
  <w:style w:type="character" w:customStyle="1" w:styleId="ListLabel233">
    <w:name w:val="ListLabel 233"/>
    <w:qFormat/>
    <w:rPr>
      <w:rFonts w:eastAsia="Noto Sans Symbols" w:cs="Noto Sans Symbols"/>
      <w:u w:val="none"/>
    </w:rPr>
  </w:style>
  <w:style w:type="character" w:customStyle="1" w:styleId="ListLabel234">
    <w:name w:val="ListLabel 234"/>
    <w:qFormat/>
    <w:rPr>
      <w:rFonts w:eastAsia="Noto Sans Symbols" w:cs="Noto Sans Symbols"/>
      <w:u w:val="none"/>
    </w:rPr>
  </w:style>
  <w:style w:type="character" w:customStyle="1" w:styleId="ListLabel235">
    <w:name w:val="ListLabel 235"/>
    <w:qFormat/>
    <w:rPr>
      <w:rFonts w:eastAsia="Noto Sans Symbols" w:cs="Noto Sans Symbols"/>
      <w:u w:val="none"/>
    </w:rPr>
  </w:style>
  <w:style w:type="character" w:customStyle="1" w:styleId="ListLabel236">
    <w:name w:val="ListLabel 236"/>
    <w:qFormat/>
    <w:rPr>
      <w:rFonts w:eastAsia="Noto Sans Symbols" w:cs="Noto Sans Symbols"/>
      <w:u w:val="none"/>
    </w:rPr>
  </w:style>
  <w:style w:type="character" w:customStyle="1" w:styleId="ListLabel237">
    <w:name w:val="ListLabel 237"/>
    <w:qFormat/>
    <w:rPr>
      <w:rFonts w:eastAsia="Noto Sans Symbols" w:cs="Noto Sans Symbols"/>
      <w:u w:val="none"/>
    </w:rPr>
  </w:style>
  <w:style w:type="character" w:customStyle="1" w:styleId="ListLabel238">
    <w:name w:val="ListLabel 238"/>
    <w:qFormat/>
    <w:rPr>
      <w:rFonts w:ascii="Gill Sans" w:eastAsia="Arial" w:hAnsi="Gill Sans" w:cs="Arial"/>
      <w:b w:val="0"/>
      <w:u w:val="none"/>
    </w:rPr>
  </w:style>
  <w:style w:type="character" w:customStyle="1" w:styleId="ListLabel239">
    <w:name w:val="ListLabel 239"/>
    <w:qFormat/>
    <w:rPr>
      <w:rFonts w:eastAsia="Noto Sans Symbols" w:cs="Noto Sans Symbols"/>
      <w:u w:val="none"/>
    </w:rPr>
  </w:style>
  <w:style w:type="character" w:customStyle="1" w:styleId="ListLabel240">
    <w:name w:val="ListLabel 240"/>
    <w:qFormat/>
    <w:rPr>
      <w:rFonts w:eastAsia="Noto Sans Symbols" w:cs="Noto Sans Symbols"/>
      <w:u w:val="none"/>
    </w:rPr>
  </w:style>
  <w:style w:type="character" w:customStyle="1" w:styleId="ListLabel241">
    <w:name w:val="ListLabel 241"/>
    <w:qFormat/>
    <w:rPr>
      <w:rFonts w:eastAsia="Noto Sans Symbols" w:cs="Noto Sans Symbols"/>
      <w:u w:val="none"/>
    </w:rPr>
  </w:style>
  <w:style w:type="character" w:customStyle="1" w:styleId="ListLabel242">
    <w:name w:val="ListLabel 242"/>
    <w:qFormat/>
    <w:rPr>
      <w:rFonts w:eastAsia="Noto Sans Symbols" w:cs="Noto Sans Symbols"/>
      <w:u w:val="none"/>
    </w:rPr>
  </w:style>
  <w:style w:type="character" w:customStyle="1" w:styleId="ListLabel243">
    <w:name w:val="ListLabel 243"/>
    <w:qFormat/>
    <w:rPr>
      <w:rFonts w:eastAsia="Noto Sans Symbols" w:cs="Noto Sans Symbols"/>
      <w:u w:val="none"/>
    </w:rPr>
  </w:style>
  <w:style w:type="character" w:customStyle="1" w:styleId="ListLabel244">
    <w:name w:val="ListLabel 244"/>
    <w:qFormat/>
    <w:rPr>
      <w:rFonts w:eastAsia="Noto Sans Symbols" w:cs="Noto Sans Symbols"/>
      <w:u w:val="none"/>
    </w:rPr>
  </w:style>
  <w:style w:type="character" w:customStyle="1" w:styleId="ListLabel245">
    <w:name w:val="ListLabel 245"/>
    <w:qFormat/>
    <w:rPr>
      <w:rFonts w:eastAsia="Noto Sans Symbols" w:cs="Noto Sans Symbols"/>
      <w:u w:val="none"/>
    </w:rPr>
  </w:style>
  <w:style w:type="character" w:customStyle="1" w:styleId="ListLabel246">
    <w:name w:val="ListLabel 246"/>
    <w:qFormat/>
    <w:rPr>
      <w:rFonts w:eastAsia="Noto Sans Symbols" w:cs="Noto Sans Symbols"/>
      <w:u w:val="none"/>
    </w:rPr>
  </w:style>
  <w:style w:type="character" w:customStyle="1" w:styleId="ListLabel247">
    <w:name w:val="ListLabel 247"/>
    <w:qFormat/>
    <w:rPr>
      <w:rFonts w:ascii="Gill Sans" w:hAnsi="Gill Sans"/>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rFonts w:ascii="Gill Sans" w:hAnsi="Gill Sans"/>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rFonts w:ascii="Liberation Serif" w:hAnsi="Liberation Serif"/>
      <w:b w:val="0"/>
      <w:sz w:val="24"/>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rFonts w:ascii="Gill Sans" w:hAnsi="Gill Sans"/>
      <w:b w:val="0"/>
      <w:sz w:val="24"/>
      <w:u w:val="none"/>
    </w:rPr>
  </w:style>
  <w:style w:type="character" w:customStyle="1" w:styleId="ListLabel284">
    <w:name w:val="ListLabel 284"/>
    <w:qFormat/>
    <w:rPr>
      <w:rFonts w:ascii="Gill Sans" w:hAnsi="Gill Sans"/>
      <w:b w:val="0"/>
      <w:sz w:val="24"/>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rFonts w:ascii="Gill Sans" w:hAnsi="Gill Sans"/>
      <w:b w:val="0"/>
      <w:sz w:val="24"/>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rFonts w:ascii="Gill Sans" w:eastAsia="Arial" w:hAnsi="Gill Sans" w:cs="Arial"/>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rFonts w:ascii="Gill Sans" w:hAnsi="Gill Sans"/>
      <w:b w:val="0"/>
      <w:sz w:val="24"/>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rFonts w:ascii="Gill Sans" w:hAnsi="Gill Sans"/>
      <w:b/>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ListLabel325">
    <w:name w:val="ListLabel 325"/>
    <w:qFormat/>
    <w:rPr>
      <w:u w:val="none"/>
    </w:rPr>
  </w:style>
  <w:style w:type="character" w:customStyle="1" w:styleId="ListLabel326">
    <w:name w:val="ListLabel 326"/>
    <w:qFormat/>
    <w:rPr>
      <w:u w:val="none"/>
    </w:rPr>
  </w:style>
  <w:style w:type="character" w:customStyle="1" w:styleId="ListLabel327">
    <w:name w:val="ListLabel 327"/>
    <w:qFormat/>
    <w:rPr>
      <w:u w:val="none"/>
    </w:rPr>
  </w:style>
  <w:style w:type="character" w:customStyle="1" w:styleId="ListLabel328">
    <w:name w:val="ListLabel 328"/>
    <w:qFormat/>
    <w:rPr>
      <w:rFonts w:ascii="Liberation Serif" w:hAnsi="Liberation Serif"/>
      <w:b w:val="0"/>
      <w:sz w:val="24"/>
      <w:u w:val="none"/>
    </w:rPr>
  </w:style>
  <w:style w:type="character" w:customStyle="1" w:styleId="ListLabel329">
    <w:name w:val="ListLabel 329"/>
    <w:qFormat/>
    <w:rPr>
      <w:u w:val="none"/>
    </w:rPr>
  </w:style>
  <w:style w:type="character" w:customStyle="1" w:styleId="ListLabel330">
    <w:name w:val="ListLabel 330"/>
    <w:qFormat/>
    <w:rPr>
      <w:u w:val="none"/>
    </w:rPr>
  </w:style>
  <w:style w:type="character" w:customStyle="1" w:styleId="ListLabel331">
    <w:name w:val="ListLabel 331"/>
    <w:qFormat/>
    <w:rPr>
      <w:u w:val="none"/>
    </w:rPr>
  </w:style>
  <w:style w:type="character" w:customStyle="1" w:styleId="ListLabel332">
    <w:name w:val="ListLabel 332"/>
    <w:qFormat/>
    <w:rPr>
      <w:u w:val="none"/>
    </w:rPr>
  </w:style>
  <w:style w:type="character" w:customStyle="1" w:styleId="ListLabel333">
    <w:name w:val="ListLabel 333"/>
    <w:qFormat/>
    <w:rPr>
      <w:u w:val="none"/>
    </w:rPr>
  </w:style>
  <w:style w:type="character" w:customStyle="1" w:styleId="ListLabel334">
    <w:name w:val="ListLabel 334"/>
    <w:qFormat/>
    <w:rPr>
      <w:u w:val="none"/>
    </w:rPr>
  </w:style>
  <w:style w:type="character" w:customStyle="1" w:styleId="ListLabel335">
    <w:name w:val="ListLabel 335"/>
    <w:qFormat/>
    <w:rPr>
      <w:u w:val="none"/>
    </w:rPr>
  </w:style>
  <w:style w:type="character" w:customStyle="1" w:styleId="ListLabel336">
    <w:name w:val="ListLabel 336"/>
    <w:qFormat/>
    <w:rPr>
      <w:u w:val="none"/>
    </w:rPr>
  </w:style>
  <w:style w:type="character" w:customStyle="1" w:styleId="ListLabel337">
    <w:name w:val="ListLabel 337"/>
    <w:qFormat/>
    <w:rPr>
      <w:rFonts w:ascii="Gill Sans" w:hAnsi="Gill Sans"/>
      <w:u w:val="none"/>
    </w:rPr>
  </w:style>
  <w:style w:type="character" w:customStyle="1" w:styleId="ListLabel338">
    <w:name w:val="ListLabel 338"/>
    <w:qFormat/>
    <w:rPr>
      <w:u w:val="none"/>
    </w:rPr>
  </w:style>
  <w:style w:type="character" w:customStyle="1" w:styleId="ListLabel339">
    <w:name w:val="ListLabel 339"/>
    <w:qFormat/>
    <w:rPr>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rFonts w:ascii="Gill Sans" w:hAnsi="Gill Sans"/>
      <w:b w:val="0"/>
      <w:sz w:val="24"/>
      <w:u w:val="none"/>
    </w:rPr>
  </w:style>
  <w:style w:type="character" w:customStyle="1" w:styleId="ListLabel347">
    <w:name w:val="ListLabel 347"/>
    <w:qFormat/>
    <w:rPr>
      <w:u w:val="none"/>
    </w:rPr>
  </w:style>
  <w:style w:type="character" w:customStyle="1" w:styleId="ListLabel348">
    <w:name w:val="ListLabel 348"/>
    <w:qFormat/>
    <w:rPr>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rFonts w:ascii="Gill Sans" w:hAnsi="Gill Sans"/>
      <w:u w:val="none"/>
    </w:rPr>
  </w:style>
  <w:style w:type="character" w:customStyle="1" w:styleId="ListLabel356">
    <w:name w:val="ListLabel 356"/>
    <w:qFormat/>
    <w:rPr>
      <w:u w:val="none"/>
    </w:rPr>
  </w:style>
  <w:style w:type="character" w:customStyle="1" w:styleId="ListLabel357">
    <w:name w:val="ListLabel 357"/>
    <w:qFormat/>
    <w:rPr>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rFonts w:ascii="Gill Sans" w:eastAsia="Noto Sans Symbols" w:hAnsi="Gill Sans" w:cs="Noto Sans Symbols"/>
      <w:u w:val="none"/>
    </w:rPr>
  </w:style>
  <w:style w:type="character" w:customStyle="1" w:styleId="ListLabel365">
    <w:name w:val="ListLabel 365"/>
    <w:qFormat/>
    <w:rPr>
      <w:rFonts w:eastAsia="Noto Sans Symbols" w:cs="Noto Sans Symbols"/>
      <w:u w:val="none"/>
    </w:rPr>
  </w:style>
  <w:style w:type="character" w:customStyle="1" w:styleId="ListLabel366">
    <w:name w:val="ListLabel 366"/>
    <w:qFormat/>
    <w:rPr>
      <w:rFonts w:eastAsia="Noto Sans Symbols" w:cs="Noto Sans Symbols"/>
      <w:u w:val="none"/>
    </w:rPr>
  </w:style>
  <w:style w:type="character" w:customStyle="1" w:styleId="ListLabel367">
    <w:name w:val="ListLabel 367"/>
    <w:qFormat/>
    <w:rPr>
      <w:rFonts w:eastAsia="Noto Sans Symbols" w:cs="Noto Sans Symbols"/>
      <w:u w:val="none"/>
    </w:rPr>
  </w:style>
  <w:style w:type="character" w:customStyle="1" w:styleId="ListLabel368">
    <w:name w:val="ListLabel 368"/>
    <w:qFormat/>
    <w:rPr>
      <w:rFonts w:eastAsia="Noto Sans Symbols" w:cs="Noto Sans Symbols"/>
      <w:u w:val="none"/>
    </w:rPr>
  </w:style>
  <w:style w:type="character" w:customStyle="1" w:styleId="ListLabel369">
    <w:name w:val="ListLabel 369"/>
    <w:qFormat/>
    <w:rPr>
      <w:rFonts w:eastAsia="Noto Sans Symbols" w:cs="Noto Sans Symbols"/>
      <w:u w:val="none"/>
    </w:rPr>
  </w:style>
  <w:style w:type="character" w:customStyle="1" w:styleId="ListLabel370">
    <w:name w:val="ListLabel 370"/>
    <w:qFormat/>
    <w:rPr>
      <w:rFonts w:eastAsia="Noto Sans Symbols" w:cs="Noto Sans Symbols"/>
      <w:u w:val="none"/>
    </w:rPr>
  </w:style>
  <w:style w:type="character" w:customStyle="1" w:styleId="ListLabel371">
    <w:name w:val="ListLabel 371"/>
    <w:qFormat/>
    <w:rPr>
      <w:rFonts w:eastAsia="Noto Sans Symbols" w:cs="Noto Sans Symbols"/>
      <w:u w:val="none"/>
    </w:rPr>
  </w:style>
  <w:style w:type="character" w:customStyle="1" w:styleId="ListLabel372">
    <w:name w:val="ListLabel 372"/>
    <w:qFormat/>
    <w:rPr>
      <w:rFonts w:eastAsia="Noto Sans Symbols" w:cs="Noto Sans Symbols"/>
      <w:u w:val="none"/>
    </w:rPr>
  </w:style>
  <w:style w:type="character" w:customStyle="1" w:styleId="ListLabel373">
    <w:name w:val="ListLabel 373"/>
    <w:qFormat/>
    <w:rPr>
      <w:rFonts w:ascii="Gill Sans" w:hAnsi="Gill Sans"/>
      <w:u w:val="none"/>
    </w:rPr>
  </w:style>
  <w:style w:type="character" w:customStyle="1" w:styleId="ListLabel374">
    <w:name w:val="ListLabel 374"/>
    <w:qFormat/>
    <w:rPr>
      <w:u w:val="none"/>
    </w:rPr>
  </w:style>
  <w:style w:type="character" w:customStyle="1" w:styleId="ListLabel375">
    <w:name w:val="ListLabel 375"/>
    <w:qFormat/>
    <w:rPr>
      <w:u w:val="none"/>
    </w:rPr>
  </w:style>
  <w:style w:type="character" w:customStyle="1" w:styleId="ListLabel376">
    <w:name w:val="ListLabel 376"/>
    <w:qFormat/>
    <w:rPr>
      <w:u w:val="none"/>
    </w:rPr>
  </w:style>
  <w:style w:type="character" w:customStyle="1" w:styleId="ListLabel377">
    <w:name w:val="ListLabel 377"/>
    <w:qFormat/>
    <w:rPr>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rFonts w:ascii="Gill Sans" w:hAnsi="Gill Sans"/>
      <w:b/>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u w:val="none"/>
    </w:rPr>
  </w:style>
  <w:style w:type="character" w:customStyle="1" w:styleId="ListLabel387">
    <w:name w:val="ListLabel 387"/>
    <w:qFormat/>
    <w:rPr>
      <w:u w:val="none"/>
    </w:rPr>
  </w:style>
  <w:style w:type="character" w:customStyle="1" w:styleId="ListLabel388">
    <w:name w:val="ListLabel 388"/>
    <w:qFormat/>
    <w:rPr>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rFonts w:ascii="Gill Sans" w:eastAsia="Arial" w:hAnsi="Gill Sans" w:cs="Arial"/>
      <w:b/>
      <w:u w:val="none"/>
    </w:rPr>
  </w:style>
  <w:style w:type="character" w:customStyle="1" w:styleId="ListLabel392">
    <w:name w:val="ListLabel 392"/>
    <w:qFormat/>
    <w:rPr>
      <w:rFonts w:eastAsia="Noto Sans Symbols" w:cs="Noto Sans Symbols"/>
      <w:u w:val="none"/>
    </w:rPr>
  </w:style>
  <w:style w:type="character" w:customStyle="1" w:styleId="ListLabel393">
    <w:name w:val="ListLabel 393"/>
    <w:qFormat/>
    <w:rPr>
      <w:rFonts w:eastAsia="Noto Sans Symbols" w:cs="Noto Sans Symbols"/>
      <w:u w:val="none"/>
    </w:rPr>
  </w:style>
  <w:style w:type="character" w:customStyle="1" w:styleId="ListLabel394">
    <w:name w:val="ListLabel 394"/>
    <w:qFormat/>
    <w:rPr>
      <w:rFonts w:eastAsia="Noto Sans Symbols" w:cs="Noto Sans Symbols"/>
      <w:u w:val="none"/>
    </w:rPr>
  </w:style>
  <w:style w:type="character" w:customStyle="1" w:styleId="ListLabel395">
    <w:name w:val="ListLabel 395"/>
    <w:qFormat/>
    <w:rPr>
      <w:rFonts w:eastAsia="Noto Sans Symbols" w:cs="Noto Sans Symbols"/>
      <w:u w:val="none"/>
    </w:rPr>
  </w:style>
  <w:style w:type="character" w:customStyle="1" w:styleId="ListLabel396">
    <w:name w:val="ListLabel 396"/>
    <w:qFormat/>
    <w:rPr>
      <w:rFonts w:eastAsia="Noto Sans Symbols" w:cs="Noto Sans Symbols"/>
      <w:u w:val="none"/>
    </w:rPr>
  </w:style>
  <w:style w:type="character" w:customStyle="1" w:styleId="ListLabel397">
    <w:name w:val="ListLabel 397"/>
    <w:qFormat/>
    <w:rPr>
      <w:rFonts w:eastAsia="Noto Sans Symbols" w:cs="Noto Sans Symbols"/>
      <w:u w:val="none"/>
    </w:rPr>
  </w:style>
  <w:style w:type="character" w:customStyle="1" w:styleId="ListLabel398">
    <w:name w:val="ListLabel 398"/>
    <w:qFormat/>
    <w:rPr>
      <w:rFonts w:eastAsia="Noto Sans Symbols" w:cs="Noto Sans Symbols"/>
      <w:u w:val="none"/>
    </w:rPr>
  </w:style>
  <w:style w:type="character" w:customStyle="1" w:styleId="ListLabel399">
    <w:name w:val="ListLabel 399"/>
    <w:qFormat/>
    <w:rPr>
      <w:rFonts w:eastAsia="Noto Sans Symbols" w:cs="Noto Sans Symbols"/>
      <w:u w:val="none"/>
    </w:rPr>
  </w:style>
  <w:style w:type="character" w:customStyle="1" w:styleId="ListLabel400">
    <w:name w:val="ListLabel 400"/>
    <w:qFormat/>
    <w:rPr>
      <w:rFonts w:ascii="Gill Sans" w:eastAsia="Noto Sans Symbols" w:hAnsi="Gill Sans" w:cs="Noto Sans Symbols"/>
      <w:b/>
      <w:u w:val="none"/>
    </w:rPr>
  </w:style>
  <w:style w:type="character" w:customStyle="1" w:styleId="ListLabel401">
    <w:name w:val="ListLabel 401"/>
    <w:qFormat/>
    <w:rPr>
      <w:rFonts w:eastAsia="Noto Sans Symbols" w:cs="Noto Sans Symbols"/>
      <w:u w:val="none"/>
    </w:rPr>
  </w:style>
  <w:style w:type="character" w:customStyle="1" w:styleId="ListLabel402">
    <w:name w:val="ListLabel 402"/>
    <w:qFormat/>
    <w:rPr>
      <w:rFonts w:eastAsia="Noto Sans Symbols" w:cs="Noto Sans Symbols"/>
      <w:u w:val="none"/>
    </w:rPr>
  </w:style>
  <w:style w:type="character" w:customStyle="1" w:styleId="ListLabel403">
    <w:name w:val="ListLabel 403"/>
    <w:qFormat/>
    <w:rPr>
      <w:rFonts w:eastAsia="Noto Sans Symbols" w:cs="Noto Sans Symbols"/>
      <w:u w:val="none"/>
    </w:rPr>
  </w:style>
  <w:style w:type="character" w:customStyle="1" w:styleId="ListLabel404">
    <w:name w:val="ListLabel 404"/>
    <w:qFormat/>
    <w:rPr>
      <w:rFonts w:eastAsia="Noto Sans Symbols" w:cs="Noto Sans Symbols"/>
      <w:u w:val="none"/>
    </w:rPr>
  </w:style>
  <w:style w:type="character" w:customStyle="1" w:styleId="ListLabel405">
    <w:name w:val="ListLabel 405"/>
    <w:qFormat/>
    <w:rPr>
      <w:rFonts w:eastAsia="Noto Sans Symbols" w:cs="Noto Sans Symbols"/>
      <w:u w:val="none"/>
    </w:rPr>
  </w:style>
  <w:style w:type="character" w:customStyle="1" w:styleId="ListLabel406">
    <w:name w:val="ListLabel 406"/>
    <w:qFormat/>
    <w:rPr>
      <w:rFonts w:eastAsia="Noto Sans Symbols" w:cs="Noto Sans Symbols"/>
      <w:u w:val="none"/>
    </w:rPr>
  </w:style>
  <w:style w:type="character" w:customStyle="1" w:styleId="ListLabel407">
    <w:name w:val="ListLabel 407"/>
    <w:qFormat/>
    <w:rPr>
      <w:rFonts w:eastAsia="Noto Sans Symbols" w:cs="Noto Sans Symbols"/>
      <w:u w:val="none"/>
    </w:rPr>
  </w:style>
  <w:style w:type="character" w:customStyle="1" w:styleId="ListLabel408">
    <w:name w:val="ListLabel 408"/>
    <w:qFormat/>
    <w:rPr>
      <w:rFonts w:eastAsia="Noto Sans Symbols" w:cs="Noto Sans Symbols"/>
      <w:u w:val="none"/>
    </w:rPr>
  </w:style>
  <w:style w:type="character" w:customStyle="1" w:styleId="ListLabel409">
    <w:name w:val="ListLabel 409"/>
    <w:qFormat/>
    <w:rPr>
      <w:rFonts w:ascii="Gill Sans" w:hAnsi="Gill Sans"/>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rFonts w:ascii="Gill Sans" w:eastAsia="Noto Sans Symbols" w:hAnsi="Gill Sans" w:cs="Noto Sans Symbols"/>
      <w:b w:val="0"/>
      <w:sz w:val="24"/>
    </w:rPr>
  </w:style>
  <w:style w:type="character" w:customStyle="1" w:styleId="ListLabel419">
    <w:name w:val="ListLabel 419"/>
    <w:qFormat/>
    <w:rPr>
      <w:rFonts w:eastAsia="Courier New" w:cs="Courier New"/>
    </w:rPr>
  </w:style>
  <w:style w:type="character" w:customStyle="1" w:styleId="ListLabel420">
    <w:name w:val="ListLabel 420"/>
    <w:qFormat/>
    <w:rPr>
      <w:rFonts w:eastAsia="Noto Sans Symbols" w:cs="Noto Sans Symbols"/>
    </w:rPr>
  </w:style>
  <w:style w:type="character" w:customStyle="1" w:styleId="ListLabel421">
    <w:name w:val="ListLabel 421"/>
    <w:qFormat/>
    <w:rPr>
      <w:rFonts w:eastAsia="Noto Sans Symbols" w:cs="Noto Sans Symbols"/>
    </w:rPr>
  </w:style>
  <w:style w:type="character" w:customStyle="1" w:styleId="ListLabel422">
    <w:name w:val="ListLabel 422"/>
    <w:qFormat/>
    <w:rPr>
      <w:rFonts w:eastAsia="Courier New" w:cs="Courier New"/>
    </w:rPr>
  </w:style>
  <w:style w:type="character" w:customStyle="1" w:styleId="ListLabel423">
    <w:name w:val="ListLabel 423"/>
    <w:qFormat/>
    <w:rPr>
      <w:rFonts w:eastAsia="Noto Sans Symbols" w:cs="Noto Sans Symbols"/>
    </w:rPr>
  </w:style>
  <w:style w:type="character" w:customStyle="1" w:styleId="ListLabel424">
    <w:name w:val="ListLabel 424"/>
    <w:qFormat/>
    <w:rPr>
      <w:rFonts w:eastAsia="Noto Sans Symbols" w:cs="Noto Sans Symbols"/>
    </w:rPr>
  </w:style>
  <w:style w:type="character" w:customStyle="1" w:styleId="ListLabel425">
    <w:name w:val="ListLabel 425"/>
    <w:qFormat/>
    <w:rPr>
      <w:rFonts w:eastAsia="Courier New" w:cs="Courier New"/>
    </w:rPr>
  </w:style>
  <w:style w:type="character" w:customStyle="1" w:styleId="ListLabel426">
    <w:name w:val="ListLabel 426"/>
    <w:qFormat/>
    <w:rPr>
      <w:rFonts w:eastAsia="Noto Sans Symbols" w:cs="Noto Sans Symbols"/>
    </w:rPr>
  </w:style>
  <w:style w:type="character" w:customStyle="1" w:styleId="ListLabel427">
    <w:name w:val="ListLabel 427"/>
    <w:qFormat/>
    <w:rPr>
      <w:rFonts w:ascii="Gill Sans" w:hAnsi="Gill Sans"/>
      <w:u w:val="none"/>
    </w:rPr>
  </w:style>
  <w:style w:type="character" w:customStyle="1" w:styleId="ListLabel428">
    <w:name w:val="ListLabel 428"/>
    <w:qFormat/>
    <w:rPr>
      <w:u w:val="none"/>
    </w:rPr>
  </w:style>
  <w:style w:type="character" w:customStyle="1" w:styleId="ListLabel429">
    <w:name w:val="ListLabel 429"/>
    <w:qFormat/>
    <w:rPr>
      <w:u w:val="none"/>
    </w:rPr>
  </w:style>
  <w:style w:type="character" w:customStyle="1" w:styleId="ListLabel430">
    <w:name w:val="ListLabel 430"/>
    <w:qFormat/>
    <w:rPr>
      <w:u w:val="none"/>
    </w:rPr>
  </w:style>
  <w:style w:type="character" w:customStyle="1" w:styleId="ListLabel431">
    <w:name w:val="ListLabel 431"/>
    <w:qFormat/>
    <w:rPr>
      <w:u w:val="none"/>
    </w:rPr>
  </w:style>
  <w:style w:type="character" w:customStyle="1" w:styleId="ListLabel432">
    <w:name w:val="ListLabel 432"/>
    <w:qFormat/>
    <w:rPr>
      <w:u w:val="none"/>
    </w:rPr>
  </w:style>
  <w:style w:type="character" w:customStyle="1" w:styleId="ListLabel433">
    <w:name w:val="ListLabel 433"/>
    <w:qFormat/>
    <w:rPr>
      <w:u w:val="none"/>
    </w:rPr>
  </w:style>
  <w:style w:type="character" w:customStyle="1" w:styleId="ListLabel434">
    <w:name w:val="ListLabel 434"/>
    <w:qFormat/>
    <w:rPr>
      <w:u w:val="none"/>
    </w:rPr>
  </w:style>
  <w:style w:type="character" w:customStyle="1" w:styleId="ListLabel435">
    <w:name w:val="ListLabel 435"/>
    <w:qFormat/>
    <w:rPr>
      <w:u w:val="none"/>
    </w:rPr>
  </w:style>
  <w:style w:type="character" w:customStyle="1" w:styleId="ListLabel436">
    <w:name w:val="ListLabel 436"/>
    <w:qFormat/>
    <w:rPr>
      <w:rFonts w:ascii="Gill Sans" w:hAnsi="Gill Sans"/>
      <w:u w:val="none"/>
    </w:rPr>
  </w:style>
  <w:style w:type="character" w:customStyle="1" w:styleId="ListLabel437">
    <w:name w:val="ListLabel 437"/>
    <w:qFormat/>
    <w:rPr>
      <w:u w:val="none"/>
    </w:rPr>
  </w:style>
  <w:style w:type="character" w:customStyle="1" w:styleId="ListLabel438">
    <w:name w:val="ListLabel 438"/>
    <w:qFormat/>
    <w:rPr>
      <w:u w:val="none"/>
    </w:rPr>
  </w:style>
  <w:style w:type="character" w:customStyle="1" w:styleId="ListLabel439">
    <w:name w:val="ListLabel 439"/>
    <w:qFormat/>
    <w:rPr>
      <w:u w:val="none"/>
    </w:rPr>
  </w:style>
  <w:style w:type="character" w:customStyle="1" w:styleId="ListLabel440">
    <w:name w:val="ListLabel 440"/>
    <w:qFormat/>
    <w:rPr>
      <w:u w:val="none"/>
    </w:rPr>
  </w:style>
  <w:style w:type="character" w:customStyle="1" w:styleId="ListLabel441">
    <w:name w:val="ListLabel 441"/>
    <w:qFormat/>
    <w:rPr>
      <w:u w:val="none"/>
    </w:rPr>
  </w:style>
  <w:style w:type="character" w:customStyle="1" w:styleId="ListLabel442">
    <w:name w:val="ListLabel 442"/>
    <w:qFormat/>
    <w:rPr>
      <w:u w:val="none"/>
    </w:rPr>
  </w:style>
  <w:style w:type="character" w:customStyle="1" w:styleId="ListLabel443">
    <w:name w:val="ListLabel 443"/>
    <w:qFormat/>
    <w:rPr>
      <w:u w:val="none"/>
    </w:rPr>
  </w:style>
  <w:style w:type="character" w:customStyle="1" w:styleId="ListLabel444">
    <w:name w:val="ListLabel 444"/>
    <w:qFormat/>
    <w:rPr>
      <w:u w:val="none"/>
    </w:rPr>
  </w:style>
  <w:style w:type="character" w:customStyle="1" w:styleId="ListLabel445">
    <w:name w:val="ListLabel 445"/>
    <w:qFormat/>
    <w:rPr>
      <w:rFonts w:ascii="Gill Sans" w:hAnsi="Gill Sans"/>
      <w:b/>
      <w:u w:val="none"/>
    </w:rPr>
  </w:style>
  <w:style w:type="character" w:customStyle="1" w:styleId="ListLabel446">
    <w:name w:val="ListLabel 446"/>
    <w:qFormat/>
    <w:rPr>
      <w:u w:val="none"/>
    </w:rPr>
  </w:style>
  <w:style w:type="character" w:customStyle="1" w:styleId="ListLabel447">
    <w:name w:val="ListLabel 447"/>
    <w:qFormat/>
    <w:rPr>
      <w:u w:val="none"/>
    </w:rPr>
  </w:style>
  <w:style w:type="character" w:customStyle="1" w:styleId="ListLabel448">
    <w:name w:val="ListLabel 448"/>
    <w:qFormat/>
    <w:rPr>
      <w:u w:val="none"/>
    </w:rPr>
  </w:style>
  <w:style w:type="character" w:customStyle="1" w:styleId="ListLabel449">
    <w:name w:val="ListLabel 449"/>
    <w:qFormat/>
    <w:rPr>
      <w:u w:val="none"/>
    </w:rPr>
  </w:style>
  <w:style w:type="character" w:customStyle="1" w:styleId="ListLabel450">
    <w:name w:val="ListLabel 450"/>
    <w:qFormat/>
    <w:rPr>
      <w:u w:val="none"/>
    </w:rPr>
  </w:style>
  <w:style w:type="character" w:customStyle="1" w:styleId="ListLabel451">
    <w:name w:val="ListLabel 451"/>
    <w:qFormat/>
    <w:rPr>
      <w:u w:val="none"/>
    </w:rPr>
  </w:style>
  <w:style w:type="character" w:customStyle="1" w:styleId="ListLabel452">
    <w:name w:val="ListLabel 452"/>
    <w:qFormat/>
    <w:rPr>
      <w:u w:val="none"/>
    </w:rPr>
  </w:style>
  <w:style w:type="character" w:customStyle="1" w:styleId="ListLabel453">
    <w:name w:val="ListLabel 453"/>
    <w:qFormat/>
    <w:rPr>
      <w:u w:val="none"/>
    </w:rPr>
  </w:style>
  <w:style w:type="character" w:customStyle="1" w:styleId="ListLabel454">
    <w:name w:val="ListLabel 454"/>
    <w:qFormat/>
    <w:rPr>
      <w:rFonts w:ascii="Gill Sans" w:hAnsi="Gill Sans"/>
      <w:b/>
      <w:u w:val="none"/>
    </w:rPr>
  </w:style>
  <w:style w:type="character" w:customStyle="1" w:styleId="ListLabel455">
    <w:name w:val="ListLabel 455"/>
    <w:qFormat/>
    <w:rPr>
      <w:u w:val="none"/>
    </w:rPr>
  </w:style>
  <w:style w:type="character" w:customStyle="1" w:styleId="ListLabel456">
    <w:name w:val="ListLabel 456"/>
    <w:qFormat/>
    <w:rPr>
      <w:u w:val="none"/>
    </w:rPr>
  </w:style>
  <w:style w:type="character" w:customStyle="1" w:styleId="ListLabel457">
    <w:name w:val="ListLabel 457"/>
    <w:qFormat/>
    <w:rPr>
      <w:u w:val="none"/>
    </w:rPr>
  </w:style>
  <w:style w:type="character" w:customStyle="1" w:styleId="ListLabel458">
    <w:name w:val="ListLabel 458"/>
    <w:qFormat/>
    <w:rPr>
      <w:u w:val="none"/>
    </w:rPr>
  </w:style>
  <w:style w:type="character" w:customStyle="1" w:styleId="ListLabel459">
    <w:name w:val="ListLabel 459"/>
    <w:qFormat/>
    <w:rPr>
      <w:u w:val="none"/>
    </w:rPr>
  </w:style>
  <w:style w:type="character" w:customStyle="1" w:styleId="ListLabel460">
    <w:name w:val="ListLabel 460"/>
    <w:qFormat/>
    <w:rPr>
      <w:u w:val="none"/>
    </w:rPr>
  </w:style>
  <w:style w:type="character" w:customStyle="1" w:styleId="ListLabel461">
    <w:name w:val="ListLabel 461"/>
    <w:qFormat/>
    <w:rPr>
      <w:u w:val="none"/>
    </w:rPr>
  </w:style>
  <w:style w:type="character" w:customStyle="1" w:styleId="ListLabel462">
    <w:name w:val="ListLabel 462"/>
    <w:qFormat/>
    <w:rPr>
      <w:u w:val="none"/>
    </w:rPr>
  </w:style>
  <w:style w:type="character" w:customStyle="1" w:styleId="ListLabel463">
    <w:name w:val="ListLabel 463"/>
    <w:qFormat/>
    <w:rPr>
      <w:rFonts w:ascii="Gill Sans" w:hAnsi="Gill Sans"/>
      <w:b/>
      <w:u w:val="none"/>
    </w:rPr>
  </w:style>
  <w:style w:type="character" w:customStyle="1" w:styleId="ListLabel464">
    <w:name w:val="ListLabel 464"/>
    <w:qFormat/>
    <w:rPr>
      <w:u w:val="none"/>
    </w:rPr>
  </w:style>
  <w:style w:type="character" w:customStyle="1" w:styleId="ListLabel465">
    <w:name w:val="ListLabel 465"/>
    <w:qFormat/>
    <w:rPr>
      <w:u w:val="none"/>
    </w:rPr>
  </w:style>
  <w:style w:type="character" w:customStyle="1" w:styleId="ListLabel466">
    <w:name w:val="ListLabel 466"/>
    <w:qFormat/>
    <w:rPr>
      <w:u w:val="none"/>
    </w:rPr>
  </w:style>
  <w:style w:type="character" w:customStyle="1" w:styleId="ListLabel467">
    <w:name w:val="ListLabel 467"/>
    <w:qFormat/>
    <w:rPr>
      <w:u w:val="none"/>
    </w:rPr>
  </w:style>
  <w:style w:type="character" w:customStyle="1" w:styleId="ListLabel468">
    <w:name w:val="ListLabel 468"/>
    <w:qFormat/>
    <w:rPr>
      <w:u w:val="none"/>
    </w:rPr>
  </w:style>
  <w:style w:type="character" w:customStyle="1" w:styleId="ListLabel469">
    <w:name w:val="ListLabel 469"/>
    <w:qFormat/>
    <w:rPr>
      <w:u w:val="none"/>
    </w:rPr>
  </w:style>
  <w:style w:type="character" w:customStyle="1" w:styleId="ListLabel470">
    <w:name w:val="ListLabel 470"/>
    <w:qFormat/>
    <w:rPr>
      <w:u w:val="none"/>
    </w:rPr>
  </w:style>
  <w:style w:type="character" w:customStyle="1" w:styleId="ListLabel471">
    <w:name w:val="ListLabel 471"/>
    <w:qFormat/>
    <w:rPr>
      <w:u w:val="none"/>
    </w:rPr>
  </w:style>
  <w:style w:type="character" w:customStyle="1" w:styleId="ListLabel472">
    <w:name w:val="ListLabel 472"/>
    <w:qFormat/>
    <w:rPr>
      <w:rFonts w:ascii="Gill Sans" w:eastAsia="Noto Sans Symbols" w:hAnsi="Gill Sans" w:cs="Noto Sans Symbols"/>
      <w:b/>
      <w:u w:val="none"/>
    </w:rPr>
  </w:style>
  <w:style w:type="character" w:customStyle="1" w:styleId="ListLabel473">
    <w:name w:val="ListLabel 473"/>
    <w:qFormat/>
    <w:rPr>
      <w:rFonts w:eastAsia="Noto Sans Symbols" w:cs="Noto Sans Symbols"/>
      <w:u w:val="none"/>
    </w:rPr>
  </w:style>
  <w:style w:type="character" w:customStyle="1" w:styleId="ListLabel474">
    <w:name w:val="ListLabel 474"/>
    <w:qFormat/>
    <w:rPr>
      <w:rFonts w:eastAsia="Noto Sans Symbols" w:cs="Noto Sans Symbols"/>
      <w:u w:val="none"/>
    </w:rPr>
  </w:style>
  <w:style w:type="character" w:customStyle="1" w:styleId="ListLabel475">
    <w:name w:val="ListLabel 475"/>
    <w:qFormat/>
    <w:rPr>
      <w:rFonts w:eastAsia="Noto Sans Symbols" w:cs="Noto Sans Symbols"/>
      <w:u w:val="none"/>
    </w:rPr>
  </w:style>
  <w:style w:type="character" w:customStyle="1" w:styleId="ListLabel476">
    <w:name w:val="ListLabel 476"/>
    <w:qFormat/>
    <w:rPr>
      <w:rFonts w:eastAsia="Noto Sans Symbols" w:cs="Noto Sans Symbols"/>
      <w:u w:val="none"/>
    </w:rPr>
  </w:style>
  <w:style w:type="character" w:customStyle="1" w:styleId="ListLabel477">
    <w:name w:val="ListLabel 477"/>
    <w:qFormat/>
    <w:rPr>
      <w:rFonts w:eastAsia="Noto Sans Symbols" w:cs="Noto Sans Symbols"/>
      <w:u w:val="none"/>
    </w:rPr>
  </w:style>
  <w:style w:type="character" w:customStyle="1" w:styleId="ListLabel478">
    <w:name w:val="ListLabel 478"/>
    <w:qFormat/>
    <w:rPr>
      <w:rFonts w:eastAsia="Noto Sans Symbols" w:cs="Noto Sans Symbols"/>
      <w:u w:val="none"/>
    </w:rPr>
  </w:style>
  <w:style w:type="character" w:customStyle="1" w:styleId="ListLabel479">
    <w:name w:val="ListLabel 479"/>
    <w:qFormat/>
    <w:rPr>
      <w:rFonts w:eastAsia="Noto Sans Symbols" w:cs="Noto Sans Symbols"/>
      <w:u w:val="none"/>
    </w:rPr>
  </w:style>
  <w:style w:type="character" w:customStyle="1" w:styleId="ListLabel480">
    <w:name w:val="ListLabel 480"/>
    <w:qFormat/>
    <w:rPr>
      <w:rFonts w:eastAsia="Noto Sans Symbols" w:cs="Noto Sans Symbols"/>
      <w:u w:val="none"/>
    </w:rPr>
  </w:style>
  <w:style w:type="character" w:customStyle="1" w:styleId="ListLabel481">
    <w:name w:val="ListLabel 481"/>
    <w:qFormat/>
    <w:rPr>
      <w:rFonts w:ascii="Gill Sans" w:hAnsi="Gill Sans"/>
      <w:u w:val="none"/>
    </w:rPr>
  </w:style>
  <w:style w:type="character" w:customStyle="1" w:styleId="ListLabel482">
    <w:name w:val="ListLabel 482"/>
    <w:qFormat/>
    <w:rPr>
      <w:u w:val="none"/>
    </w:rPr>
  </w:style>
  <w:style w:type="character" w:customStyle="1" w:styleId="ListLabel483">
    <w:name w:val="ListLabel 483"/>
    <w:qFormat/>
    <w:rPr>
      <w:u w:val="none"/>
    </w:rPr>
  </w:style>
  <w:style w:type="character" w:customStyle="1" w:styleId="ListLabel484">
    <w:name w:val="ListLabel 484"/>
    <w:qFormat/>
    <w:rPr>
      <w:u w:val="none"/>
    </w:rPr>
  </w:style>
  <w:style w:type="character" w:customStyle="1" w:styleId="ListLabel485">
    <w:name w:val="ListLabel 485"/>
    <w:qFormat/>
    <w:rPr>
      <w:u w:val="none"/>
    </w:rPr>
  </w:style>
  <w:style w:type="character" w:customStyle="1" w:styleId="ListLabel486">
    <w:name w:val="ListLabel 486"/>
    <w:qFormat/>
    <w:rPr>
      <w:u w:val="none"/>
    </w:rPr>
  </w:style>
  <w:style w:type="character" w:customStyle="1" w:styleId="ListLabel487">
    <w:name w:val="ListLabel 487"/>
    <w:qFormat/>
    <w:rPr>
      <w:u w:val="none"/>
    </w:rPr>
  </w:style>
  <w:style w:type="character" w:customStyle="1" w:styleId="ListLabel488">
    <w:name w:val="ListLabel 488"/>
    <w:qFormat/>
    <w:rPr>
      <w:u w:val="none"/>
    </w:rPr>
  </w:style>
  <w:style w:type="character" w:customStyle="1" w:styleId="ListLabel489">
    <w:name w:val="ListLabel 489"/>
    <w:qFormat/>
    <w:rPr>
      <w:u w:val="none"/>
    </w:rPr>
  </w:style>
  <w:style w:type="character" w:customStyle="1" w:styleId="ListLabel490">
    <w:name w:val="ListLabel 490"/>
    <w:qFormat/>
    <w:rPr>
      <w:rFonts w:ascii="Gill Sans" w:hAnsi="Gill Sans"/>
      <w:b/>
      <w:u w:val="none"/>
    </w:rPr>
  </w:style>
  <w:style w:type="character" w:customStyle="1" w:styleId="ListLabel491">
    <w:name w:val="ListLabel 491"/>
    <w:qFormat/>
    <w:rPr>
      <w:u w:val="none"/>
    </w:rPr>
  </w:style>
  <w:style w:type="character" w:customStyle="1" w:styleId="ListLabel492">
    <w:name w:val="ListLabel 492"/>
    <w:qFormat/>
    <w:rPr>
      <w:u w:val="none"/>
    </w:rPr>
  </w:style>
  <w:style w:type="character" w:customStyle="1" w:styleId="ListLabel493">
    <w:name w:val="ListLabel 493"/>
    <w:qFormat/>
    <w:rPr>
      <w:u w:val="none"/>
    </w:rPr>
  </w:style>
  <w:style w:type="character" w:customStyle="1" w:styleId="ListLabel494">
    <w:name w:val="ListLabel 494"/>
    <w:qFormat/>
    <w:rPr>
      <w:u w:val="none"/>
    </w:rPr>
  </w:style>
  <w:style w:type="character" w:customStyle="1" w:styleId="ListLabel495">
    <w:name w:val="ListLabel 495"/>
    <w:qFormat/>
    <w:rPr>
      <w:u w:val="none"/>
    </w:rPr>
  </w:style>
  <w:style w:type="character" w:customStyle="1" w:styleId="ListLabel496">
    <w:name w:val="ListLabel 496"/>
    <w:qFormat/>
    <w:rPr>
      <w:u w:val="none"/>
    </w:rPr>
  </w:style>
  <w:style w:type="character" w:customStyle="1" w:styleId="ListLabel497">
    <w:name w:val="ListLabel 497"/>
    <w:qFormat/>
    <w:rPr>
      <w:u w:val="none"/>
    </w:rPr>
  </w:style>
  <w:style w:type="character" w:customStyle="1" w:styleId="ListLabel498">
    <w:name w:val="ListLabel 498"/>
    <w:qFormat/>
    <w:rPr>
      <w:u w:val="none"/>
    </w:rPr>
  </w:style>
  <w:style w:type="character" w:customStyle="1" w:styleId="ListLabel499">
    <w:name w:val="ListLabel 499"/>
    <w:qFormat/>
    <w:rPr>
      <w:rFonts w:ascii="Arial" w:eastAsia="Noto Sans Symbols" w:hAnsi="Arial" w:cs="Noto Sans Symbols"/>
      <w:b/>
      <w:sz w:val="32"/>
      <w:szCs w:val="32"/>
      <w:u w:val="none"/>
    </w:rPr>
  </w:style>
  <w:style w:type="character" w:customStyle="1" w:styleId="ListLabel500">
    <w:name w:val="ListLabel 500"/>
    <w:qFormat/>
    <w:rPr>
      <w:rFonts w:eastAsia="Noto Sans Symbols" w:cs="Noto Sans Symbols"/>
      <w:u w:val="none"/>
    </w:rPr>
  </w:style>
  <w:style w:type="character" w:customStyle="1" w:styleId="ListLabel501">
    <w:name w:val="ListLabel 501"/>
    <w:qFormat/>
    <w:rPr>
      <w:rFonts w:eastAsia="Noto Sans Symbols" w:cs="Noto Sans Symbols"/>
      <w:u w:val="none"/>
    </w:rPr>
  </w:style>
  <w:style w:type="character" w:customStyle="1" w:styleId="ListLabel502">
    <w:name w:val="ListLabel 502"/>
    <w:qFormat/>
    <w:rPr>
      <w:rFonts w:eastAsia="Noto Sans Symbols" w:cs="Noto Sans Symbols"/>
      <w:u w:val="none"/>
    </w:rPr>
  </w:style>
  <w:style w:type="character" w:customStyle="1" w:styleId="ListLabel503">
    <w:name w:val="ListLabel 503"/>
    <w:qFormat/>
    <w:rPr>
      <w:rFonts w:eastAsia="Noto Sans Symbols" w:cs="Noto Sans Symbols"/>
      <w:u w:val="none"/>
    </w:rPr>
  </w:style>
  <w:style w:type="character" w:customStyle="1" w:styleId="ListLabel504">
    <w:name w:val="ListLabel 504"/>
    <w:qFormat/>
    <w:rPr>
      <w:rFonts w:eastAsia="Noto Sans Symbols" w:cs="Noto Sans Symbols"/>
      <w:u w:val="none"/>
    </w:rPr>
  </w:style>
  <w:style w:type="character" w:customStyle="1" w:styleId="ListLabel505">
    <w:name w:val="ListLabel 505"/>
    <w:qFormat/>
    <w:rPr>
      <w:rFonts w:eastAsia="Noto Sans Symbols" w:cs="Noto Sans Symbols"/>
      <w:u w:val="none"/>
    </w:rPr>
  </w:style>
  <w:style w:type="character" w:customStyle="1" w:styleId="ListLabel506">
    <w:name w:val="ListLabel 506"/>
    <w:qFormat/>
    <w:rPr>
      <w:rFonts w:eastAsia="Noto Sans Symbols" w:cs="Noto Sans Symbols"/>
      <w:u w:val="none"/>
    </w:rPr>
  </w:style>
  <w:style w:type="character" w:customStyle="1" w:styleId="ListLabel507">
    <w:name w:val="ListLabel 507"/>
    <w:qFormat/>
    <w:rPr>
      <w:rFonts w:eastAsia="Noto Sans Symbols" w:cs="Noto Sans Symbols"/>
      <w:u w:val="none"/>
    </w:rPr>
  </w:style>
  <w:style w:type="character" w:customStyle="1" w:styleId="ListLabel508">
    <w:name w:val="ListLabel 508"/>
    <w:qFormat/>
    <w:rPr>
      <w:rFonts w:ascii="Gill Sans" w:eastAsia="Noto Sans Symbols" w:hAnsi="Gill Sans" w:cs="Noto Sans Symbols"/>
      <w:u w:val="none"/>
    </w:rPr>
  </w:style>
  <w:style w:type="character" w:customStyle="1" w:styleId="ListLabel509">
    <w:name w:val="ListLabel 509"/>
    <w:qFormat/>
    <w:rPr>
      <w:rFonts w:eastAsia="Noto Sans Symbols" w:cs="Noto Sans Symbols"/>
      <w:u w:val="none"/>
    </w:rPr>
  </w:style>
  <w:style w:type="character" w:customStyle="1" w:styleId="ListLabel510">
    <w:name w:val="ListLabel 510"/>
    <w:qFormat/>
    <w:rPr>
      <w:rFonts w:eastAsia="Noto Sans Symbols" w:cs="Noto Sans Symbols"/>
      <w:u w:val="none"/>
    </w:rPr>
  </w:style>
  <w:style w:type="character" w:customStyle="1" w:styleId="ListLabel511">
    <w:name w:val="ListLabel 511"/>
    <w:qFormat/>
    <w:rPr>
      <w:rFonts w:eastAsia="Noto Sans Symbols" w:cs="Noto Sans Symbols"/>
      <w:u w:val="none"/>
    </w:rPr>
  </w:style>
  <w:style w:type="character" w:customStyle="1" w:styleId="ListLabel512">
    <w:name w:val="ListLabel 512"/>
    <w:qFormat/>
    <w:rPr>
      <w:rFonts w:eastAsia="Noto Sans Symbols" w:cs="Noto Sans Symbols"/>
      <w:u w:val="none"/>
    </w:rPr>
  </w:style>
  <w:style w:type="character" w:customStyle="1" w:styleId="ListLabel513">
    <w:name w:val="ListLabel 513"/>
    <w:qFormat/>
    <w:rPr>
      <w:rFonts w:eastAsia="Noto Sans Symbols" w:cs="Noto Sans Symbols"/>
      <w:u w:val="none"/>
    </w:rPr>
  </w:style>
  <w:style w:type="character" w:customStyle="1" w:styleId="ListLabel514">
    <w:name w:val="ListLabel 514"/>
    <w:qFormat/>
    <w:rPr>
      <w:rFonts w:eastAsia="Noto Sans Symbols" w:cs="Noto Sans Symbols"/>
      <w:u w:val="none"/>
    </w:rPr>
  </w:style>
  <w:style w:type="character" w:customStyle="1" w:styleId="ListLabel515">
    <w:name w:val="ListLabel 515"/>
    <w:qFormat/>
    <w:rPr>
      <w:rFonts w:eastAsia="Noto Sans Symbols" w:cs="Noto Sans Symbols"/>
      <w:u w:val="none"/>
    </w:rPr>
  </w:style>
  <w:style w:type="character" w:customStyle="1" w:styleId="ListLabel516">
    <w:name w:val="ListLabel 516"/>
    <w:qFormat/>
    <w:rPr>
      <w:rFonts w:eastAsia="Noto Sans Symbols" w:cs="Noto Sans Symbols"/>
      <w:u w:val="none"/>
    </w:rPr>
  </w:style>
  <w:style w:type="character" w:customStyle="1" w:styleId="ListLabel517">
    <w:name w:val="ListLabel 517"/>
    <w:qFormat/>
    <w:rPr>
      <w:rFonts w:ascii="Gill Sans" w:eastAsia="Arial" w:hAnsi="Gill Sans" w:cs="Arial"/>
      <w:b/>
      <w:color w:val="000000"/>
      <w:sz w:val="32"/>
      <w:szCs w:val="32"/>
    </w:rPr>
  </w:style>
  <w:style w:type="character" w:customStyle="1" w:styleId="ListLabel518">
    <w:name w:val="ListLabel 518"/>
    <w:qFormat/>
    <w:rPr>
      <w:rFonts w:ascii="Gill Sans" w:hAnsi="Gill Sans"/>
      <w:u w:val="none"/>
    </w:rPr>
  </w:style>
  <w:style w:type="character" w:customStyle="1" w:styleId="ListLabel519">
    <w:name w:val="ListLabel 519"/>
    <w:qFormat/>
    <w:rPr>
      <w:u w:val="none"/>
    </w:rPr>
  </w:style>
  <w:style w:type="character" w:customStyle="1" w:styleId="ListLabel520">
    <w:name w:val="ListLabel 520"/>
    <w:qFormat/>
    <w:rPr>
      <w:u w:val="none"/>
    </w:rPr>
  </w:style>
  <w:style w:type="character" w:customStyle="1" w:styleId="ListLabel521">
    <w:name w:val="ListLabel 521"/>
    <w:qFormat/>
    <w:rPr>
      <w:u w:val="none"/>
    </w:rPr>
  </w:style>
  <w:style w:type="character" w:customStyle="1" w:styleId="ListLabel522">
    <w:name w:val="ListLabel 522"/>
    <w:qFormat/>
    <w:rPr>
      <w:u w:val="none"/>
    </w:rPr>
  </w:style>
  <w:style w:type="character" w:customStyle="1" w:styleId="ListLabel523">
    <w:name w:val="ListLabel 523"/>
    <w:qFormat/>
    <w:rPr>
      <w:u w:val="none"/>
    </w:rPr>
  </w:style>
  <w:style w:type="character" w:customStyle="1" w:styleId="ListLabel524">
    <w:name w:val="ListLabel 524"/>
    <w:qFormat/>
    <w:rPr>
      <w:u w:val="none"/>
    </w:rPr>
  </w:style>
  <w:style w:type="character" w:customStyle="1" w:styleId="ListLabel525">
    <w:name w:val="ListLabel 525"/>
    <w:qFormat/>
    <w:rPr>
      <w:u w:val="none"/>
    </w:rPr>
  </w:style>
  <w:style w:type="character" w:customStyle="1" w:styleId="ListLabel526">
    <w:name w:val="ListLabel 526"/>
    <w:qFormat/>
    <w:rPr>
      <w:u w:val="none"/>
    </w:rPr>
  </w:style>
  <w:style w:type="character" w:customStyle="1" w:styleId="ListLabel527">
    <w:name w:val="ListLabel 527"/>
    <w:qFormat/>
    <w:rPr>
      <w:rFonts w:ascii="Gill Sans" w:eastAsia="Noto Sans Symbols" w:hAnsi="Gill Sans" w:cs="Noto Sans Symbols"/>
      <w:b/>
      <w:u w:val="none"/>
    </w:rPr>
  </w:style>
  <w:style w:type="character" w:customStyle="1" w:styleId="ListLabel528">
    <w:name w:val="ListLabel 528"/>
    <w:qFormat/>
    <w:rPr>
      <w:rFonts w:eastAsia="Noto Sans Symbols" w:cs="Noto Sans Symbols"/>
      <w:u w:val="none"/>
    </w:rPr>
  </w:style>
  <w:style w:type="character" w:customStyle="1" w:styleId="ListLabel529">
    <w:name w:val="ListLabel 529"/>
    <w:qFormat/>
    <w:rPr>
      <w:rFonts w:eastAsia="Noto Sans Symbols" w:cs="Noto Sans Symbols"/>
      <w:u w:val="none"/>
    </w:rPr>
  </w:style>
  <w:style w:type="character" w:customStyle="1" w:styleId="ListLabel530">
    <w:name w:val="ListLabel 530"/>
    <w:qFormat/>
    <w:rPr>
      <w:rFonts w:eastAsia="Noto Sans Symbols" w:cs="Noto Sans Symbols"/>
      <w:u w:val="none"/>
    </w:rPr>
  </w:style>
  <w:style w:type="character" w:customStyle="1" w:styleId="ListLabel531">
    <w:name w:val="ListLabel 531"/>
    <w:qFormat/>
    <w:rPr>
      <w:rFonts w:eastAsia="Noto Sans Symbols" w:cs="Noto Sans Symbols"/>
      <w:u w:val="none"/>
    </w:rPr>
  </w:style>
  <w:style w:type="character" w:customStyle="1" w:styleId="ListLabel532">
    <w:name w:val="ListLabel 532"/>
    <w:qFormat/>
    <w:rPr>
      <w:rFonts w:eastAsia="Noto Sans Symbols" w:cs="Noto Sans Symbols"/>
      <w:u w:val="none"/>
    </w:rPr>
  </w:style>
  <w:style w:type="character" w:customStyle="1" w:styleId="ListLabel533">
    <w:name w:val="ListLabel 533"/>
    <w:qFormat/>
    <w:rPr>
      <w:rFonts w:eastAsia="Noto Sans Symbols" w:cs="Noto Sans Symbols"/>
      <w:u w:val="none"/>
    </w:rPr>
  </w:style>
  <w:style w:type="character" w:customStyle="1" w:styleId="ListLabel534">
    <w:name w:val="ListLabel 534"/>
    <w:qFormat/>
    <w:rPr>
      <w:rFonts w:eastAsia="Noto Sans Symbols" w:cs="Noto Sans Symbols"/>
      <w:u w:val="none"/>
    </w:rPr>
  </w:style>
  <w:style w:type="character" w:customStyle="1" w:styleId="ListLabel535">
    <w:name w:val="ListLabel 535"/>
    <w:qFormat/>
    <w:rPr>
      <w:rFonts w:eastAsia="Noto Sans Symbols" w:cs="Noto Sans Symbols"/>
      <w:u w:val="none"/>
    </w:rPr>
  </w:style>
  <w:style w:type="character" w:customStyle="1" w:styleId="ListLabel536">
    <w:name w:val="ListLabel 536"/>
    <w:qFormat/>
    <w:rPr>
      <w:rFonts w:ascii="Gill Sans" w:hAnsi="Gill Sans"/>
      <w:u w:val="none"/>
    </w:rPr>
  </w:style>
  <w:style w:type="character" w:customStyle="1" w:styleId="ListLabel537">
    <w:name w:val="ListLabel 537"/>
    <w:qFormat/>
    <w:rPr>
      <w:u w:val="none"/>
    </w:rPr>
  </w:style>
  <w:style w:type="character" w:customStyle="1" w:styleId="ListLabel538">
    <w:name w:val="ListLabel 538"/>
    <w:qFormat/>
    <w:rPr>
      <w:u w:val="none"/>
    </w:rPr>
  </w:style>
  <w:style w:type="character" w:customStyle="1" w:styleId="ListLabel539">
    <w:name w:val="ListLabel 539"/>
    <w:qFormat/>
    <w:rPr>
      <w:u w:val="none"/>
    </w:rPr>
  </w:style>
  <w:style w:type="character" w:customStyle="1" w:styleId="ListLabel540">
    <w:name w:val="ListLabel 540"/>
    <w:qFormat/>
    <w:rPr>
      <w:u w:val="none"/>
    </w:rPr>
  </w:style>
  <w:style w:type="character" w:customStyle="1" w:styleId="ListLabel541">
    <w:name w:val="ListLabel 541"/>
    <w:qFormat/>
    <w:rPr>
      <w:u w:val="none"/>
    </w:rPr>
  </w:style>
  <w:style w:type="character" w:customStyle="1" w:styleId="ListLabel542">
    <w:name w:val="ListLabel 542"/>
    <w:qFormat/>
    <w:rPr>
      <w:u w:val="none"/>
    </w:rPr>
  </w:style>
  <w:style w:type="character" w:customStyle="1" w:styleId="ListLabel543">
    <w:name w:val="ListLabel 543"/>
    <w:qFormat/>
    <w:rPr>
      <w:u w:val="none"/>
    </w:rPr>
  </w:style>
  <w:style w:type="character" w:customStyle="1" w:styleId="ListLabel544">
    <w:name w:val="ListLabel 544"/>
    <w:qFormat/>
    <w:rPr>
      <w:u w:val="none"/>
    </w:rPr>
  </w:style>
  <w:style w:type="character" w:customStyle="1" w:styleId="ListLabel545">
    <w:name w:val="ListLabel 545"/>
    <w:qFormat/>
    <w:rPr>
      <w:rFonts w:ascii="Gill Sans" w:hAnsi="Gill Sans"/>
      <w:sz w:val="32"/>
      <w:u w:val="none"/>
    </w:rPr>
  </w:style>
  <w:style w:type="character" w:customStyle="1" w:styleId="ListLabel546">
    <w:name w:val="ListLabel 546"/>
    <w:qFormat/>
    <w:rPr>
      <w:u w:val="none"/>
    </w:rPr>
  </w:style>
  <w:style w:type="character" w:customStyle="1" w:styleId="ListLabel547">
    <w:name w:val="ListLabel 547"/>
    <w:qFormat/>
    <w:rPr>
      <w:u w:val="none"/>
    </w:rPr>
  </w:style>
  <w:style w:type="character" w:customStyle="1" w:styleId="ListLabel548">
    <w:name w:val="ListLabel 548"/>
    <w:qFormat/>
    <w:rPr>
      <w:u w:val="none"/>
    </w:rPr>
  </w:style>
  <w:style w:type="character" w:customStyle="1" w:styleId="ListLabel549">
    <w:name w:val="ListLabel 549"/>
    <w:qFormat/>
    <w:rPr>
      <w:u w:val="none"/>
    </w:rPr>
  </w:style>
  <w:style w:type="character" w:customStyle="1" w:styleId="ListLabel550">
    <w:name w:val="ListLabel 550"/>
    <w:qFormat/>
    <w:rPr>
      <w:u w:val="none"/>
    </w:rPr>
  </w:style>
  <w:style w:type="character" w:customStyle="1" w:styleId="ListLabel551">
    <w:name w:val="ListLabel 551"/>
    <w:qFormat/>
    <w:rPr>
      <w:u w:val="none"/>
    </w:rPr>
  </w:style>
  <w:style w:type="character" w:customStyle="1" w:styleId="ListLabel552">
    <w:name w:val="ListLabel 552"/>
    <w:qFormat/>
    <w:rPr>
      <w:u w:val="none"/>
    </w:rPr>
  </w:style>
  <w:style w:type="character" w:customStyle="1" w:styleId="ListLabel553">
    <w:name w:val="ListLabel 553"/>
    <w:qFormat/>
    <w:rPr>
      <w:u w:val="none"/>
    </w:rPr>
  </w:style>
  <w:style w:type="character" w:customStyle="1" w:styleId="ListLabel554">
    <w:name w:val="ListLabel 554"/>
    <w:qFormat/>
    <w:rPr>
      <w:rFonts w:ascii="Gill Sans" w:hAnsi="Gill Sans"/>
      <w:u w:val="none"/>
    </w:rPr>
  </w:style>
  <w:style w:type="character" w:customStyle="1" w:styleId="ListLabel555">
    <w:name w:val="ListLabel 555"/>
    <w:qFormat/>
    <w:rPr>
      <w:u w:val="none"/>
    </w:rPr>
  </w:style>
  <w:style w:type="character" w:customStyle="1" w:styleId="ListLabel556">
    <w:name w:val="ListLabel 556"/>
    <w:qFormat/>
    <w:rPr>
      <w:u w:val="none"/>
    </w:rPr>
  </w:style>
  <w:style w:type="character" w:customStyle="1" w:styleId="ListLabel557">
    <w:name w:val="ListLabel 557"/>
    <w:qFormat/>
    <w:rPr>
      <w:u w:val="none"/>
    </w:rPr>
  </w:style>
  <w:style w:type="character" w:customStyle="1" w:styleId="ListLabel558">
    <w:name w:val="ListLabel 558"/>
    <w:qFormat/>
    <w:rPr>
      <w:u w:val="none"/>
    </w:rPr>
  </w:style>
  <w:style w:type="character" w:customStyle="1" w:styleId="ListLabel559">
    <w:name w:val="ListLabel 559"/>
    <w:qFormat/>
    <w:rPr>
      <w:u w:val="none"/>
    </w:rPr>
  </w:style>
  <w:style w:type="character" w:customStyle="1" w:styleId="ListLabel560">
    <w:name w:val="ListLabel 560"/>
    <w:qFormat/>
    <w:rPr>
      <w:u w:val="none"/>
    </w:rPr>
  </w:style>
  <w:style w:type="character" w:customStyle="1" w:styleId="ListLabel561">
    <w:name w:val="ListLabel 561"/>
    <w:qFormat/>
    <w:rPr>
      <w:u w:val="none"/>
    </w:rPr>
  </w:style>
  <w:style w:type="character" w:customStyle="1" w:styleId="ListLabel562">
    <w:name w:val="ListLabel 562"/>
    <w:qFormat/>
    <w:rPr>
      <w:u w:val="none"/>
    </w:rPr>
  </w:style>
  <w:style w:type="character" w:customStyle="1" w:styleId="ListLabel563">
    <w:name w:val="ListLabel 563"/>
    <w:qFormat/>
    <w:rPr>
      <w:rFonts w:ascii="Gill Sans" w:hAnsi="Gill Sans"/>
      <w:u w:val="none"/>
    </w:rPr>
  </w:style>
  <w:style w:type="character" w:customStyle="1" w:styleId="ListLabel564">
    <w:name w:val="ListLabel 564"/>
    <w:qFormat/>
    <w:rPr>
      <w:u w:val="none"/>
    </w:rPr>
  </w:style>
  <w:style w:type="character" w:customStyle="1" w:styleId="ListLabel565">
    <w:name w:val="ListLabel 565"/>
    <w:qFormat/>
    <w:rPr>
      <w:u w:val="none"/>
    </w:rPr>
  </w:style>
  <w:style w:type="character" w:customStyle="1" w:styleId="ListLabel566">
    <w:name w:val="ListLabel 566"/>
    <w:qFormat/>
    <w:rPr>
      <w:u w:val="none"/>
    </w:rPr>
  </w:style>
  <w:style w:type="character" w:customStyle="1" w:styleId="ListLabel567">
    <w:name w:val="ListLabel 567"/>
    <w:qFormat/>
    <w:rPr>
      <w:u w:val="none"/>
    </w:rPr>
  </w:style>
  <w:style w:type="character" w:customStyle="1" w:styleId="ListLabel568">
    <w:name w:val="ListLabel 568"/>
    <w:qFormat/>
    <w:rPr>
      <w:u w:val="none"/>
    </w:rPr>
  </w:style>
  <w:style w:type="character" w:customStyle="1" w:styleId="ListLabel569">
    <w:name w:val="ListLabel 569"/>
    <w:qFormat/>
    <w:rPr>
      <w:u w:val="none"/>
    </w:rPr>
  </w:style>
  <w:style w:type="character" w:customStyle="1" w:styleId="ListLabel570">
    <w:name w:val="ListLabel 570"/>
    <w:qFormat/>
    <w:rPr>
      <w:u w:val="none"/>
    </w:rPr>
  </w:style>
  <w:style w:type="character" w:customStyle="1" w:styleId="ListLabel571">
    <w:name w:val="ListLabel 571"/>
    <w:qFormat/>
    <w:rPr>
      <w:u w:val="none"/>
    </w:rPr>
  </w:style>
  <w:style w:type="character" w:customStyle="1" w:styleId="ListLabel572">
    <w:name w:val="ListLabel 572"/>
    <w:qFormat/>
    <w:rPr>
      <w:rFonts w:ascii="Gill Sans" w:hAnsi="Gill Sans"/>
      <w:b/>
    </w:rPr>
  </w:style>
  <w:style w:type="character" w:customStyle="1" w:styleId="ListLabel573">
    <w:name w:val="ListLabel 573"/>
    <w:qFormat/>
    <w:rPr>
      <w:rFonts w:ascii="Gill Sans" w:hAnsi="Gill Sans"/>
      <w:b w:val="0"/>
      <w:sz w:val="24"/>
      <w:u w:val="none"/>
    </w:rPr>
  </w:style>
  <w:style w:type="character" w:customStyle="1" w:styleId="ListLabel574">
    <w:name w:val="ListLabel 574"/>
    <w:qFormat/>
    <w:rPr>
      <w:rFonts w:ascii="Gill Sans" w:hAnsi="Gill Sans"/>
      <w:b/>
      <w:sz w:val="24"/>
      <w:u w:val="none"/>
    </w:rPr>
  </w:style>
  <w:style w:type="character" w:customStyle="1" w:styleId="ListLabel575">
    <w:name w:val="ListLabel 575"/>
    <w:qFormat/>
    <w:rPr>
      <w:u w:val="none"/>
    </w:rPr>
  </w:style>
  <w:style w:type="character" w:customStyle="1" w:styleId="ListLabel576">
    <w:name w:val="ListLabel 576"/>
    <w:qFormat/>
    <w:rPr>
      <w:u w:val="none"/>
    </w:rPr>
  </w:style>
  <w:style w:type="character" w:customStyle="1" w:styleId="ListLabel577">
    <w:name w:val="ListLabel 577"/>
    <w:qFormat/>
    <w:rPr>
      <w:u w:val="none"/>
    </w:rPr>
  </w:style>
  <w:style w:type="character" w:customStyle="1" w:styleId="ListLabel578">
    <w:name w:val="ListLabel 578"/>
    <w:qFormat/>
    <w:rPr>
      <w:u w:val="none"/>
    </w:rPr>
  </w:style>
  <w:style w:type="character" w:customStyle="1" w:styleId="ListLabel579">
    <w:name w:val="ListLabel 579"/>
    <w:qFormat/>
    <w:rPr>
      <w:u w:val="none"/>
    </w:rPr>
  </w:style>
  <w:style w:type="character" w:customStyle="1" w:styleId="ListLabel580">
    <w:name w:val="ListLabel 580"/>
    <w:qFormat/>
    <w:rPr>
      <w:u w:val="none"/>
    </w:rPr>
  </w:style>
  <w:style w:type="character" w:customStyle="1" w:styleId="ListLabel581">
    <w:name w:val="ListLabel 581"/>
    <w:qFormat/>
    <w:rPr>
      <w:u w:val="none"/>
    </w:rPr>
  </w:style>
  <w:style w:type="character" w:customStyle="1" w:styleId="ListLabel582">
    <w:name w:val="ListLabel 582"/>
    <w:qFormat/>
    <w:rPr>
      <w:rFonts w:ascii="Gill Sans" w:eastAsia="Arial" w:hAnsi="Gill Sans" w:cs="Arial"/>
      <w:u w:val="none"/>
    </w:rPr>
  </w:style>
  <w:style w:type="character" w:customStyle="1" w:styleId="ListLabel583">
    <w:name w:val="ListLabel 583"/>
    <w:qFormat/>
    <w:rPr>
      <w:u w:val="none"/>
    </w:rPr>
  </w:style>
  <w:style w:type="character" w:customStyle="1" w:styleId="ListLabel584">
    <w:name w:val="ListLabel 584"/>
    <w:qFormat/>
    <w:rPr>
      <w:u w:val="none"/>
    </w:rPr>
  </w:style>
  <w:style w:type="character" w:customStyle="1" w:styleId="ListLabel585">
    <w:name w:val="ListLabel 585"/>
    <w:qFormat/>
    <w:rPr>
      <w:u w:val="none"/>
    </w:rPr>
  </w:style>
  <w:style w:type="character" w:customStyle="1" w:styleId="ListLabel586">
    <w:name w:val="ListLabel 586"/>
    <w:qFormat/>
    <w:rPr>
      <w:u w:val="none"/>
    </w:rPr>
  </w:style>
  <w:style w:type="character" w:customStyle="1" w:styleId="ListLabel587">
    <w:name w:val="ListLabel 587"/>
    <w:qFormat/>
    <w:rPr>
      <w:u w:val="none"/>
    </w:rPr>
  </w:style>
  <w:style w:type="character" w:customStyle="1" w:styleId="ListLabel588">
    <w:name w:val="ListLabel 588"/>
    <w:qFormat/>
    <w:rPr>
      <w:u w:val="none"/>
    </w:rPr>
  </w:style>
  <w:style w:type="character" w:customStyle="1" w:styleId="ListLabel589">
    <w:name w:val="ListLabel 589"/>
    <w:qFormat/>
    <w:rPr>
      <w:u w:val="none"/>
    </w:rPr>
  </w:style>
  <w:style w:type="character" w:customStyle="1" w:styleId="ListLabel590">
    <w:name w:val="ListLabel 590"/>
    <w:qFormat/>
    <w:rPr>
      <w:u w:val="none"/>
    </w:rPr>
  </w:style>
  <w:style w:type="character" w:customStyle="1" w:styleId="ListLabel591">
    <w:name w:val="ListLabel 591"/>
    <w:qFormat/>
    <w:rPr>
      <w:rFonts w:ascii="Gill Sans" w:eastAsia="Arial" w:hAnsi="Gill Sans" w:cs="Arial"/>
      <w:b/>
      <w:u w:val="none"/>
    </w:rPr>
  </w:style>
  <w:style w:type="character" w:customStyle="1" w:styleId="ListLabel592">
    <w:name w:val="ListLabel 592"/>
    <w:qFormat/>
    <w:rPr>
      <w:rFonts w:eastAsia="Noto Sans Symbols" w:cs="Noto Sans Symbols"/>
      <w:u w:val="none"/>
    </w:rPr>
  </w:style>
  <w:style w:type="character" w:customStyle="1" w:styleId="ListLabel593">
    <w:name w:val="ListLabel 593"/>
    <w:qFormat/>
    <w:rPr>
      <w:rFonts w:eastAsia="Noto Sans Symbols" w:cs="Noto Sans Symbols"/>
      <w:u w:val="none"/>
    </w:rPr>
  </w:style>
  <w:style w:type="character" w:customStyle="1" w:styleId="ListLabel594">
    <w:name w:val="ListLabel 594"/>
    <w:qFormat/>
    <w:rPr>
      <w:rFonts w:eastAsia="Noto Sans Symbols" w:cs="Noto Sans Symbols"/>
      <w:u w:val="none"/>
    </w:rPr>
  </w:style>
  <w:style w:type="character" w:customStyle="1" w:styleId="ListLabel595">
    <w:name w:val="ListLabel 595"/>
    <w:qFormat/>
    <w:rPr>
      <w:rFonts w:eastAsia="Noto Sans Symbols" w:cs="Noto Sans Symbols"/>
      <w:u w:val="none"/>
    </w:rPr>
  </w:style>
  <w:style w:type="character" w:customStyle="1" w:styleId="ListLabel596">
    <w:name w:val="ListLabel 596"/>
    <w:qFormat/>
    <w:rPr>
      <w:rFonts w:eastAsia="Noto Sans Symbols" w:cs="Noto Sans Symbols"/>
      <w:u w:val="none"/>
    </w:rPr>
  </w:style>
  <w:style w:type="character" w:customStyle="1" w:styleId="ListLabel597">
    <w:name w:val="ListLabel 597"/>
    <w:qFormat/>
    <w:rPr>
      <w:rFonts w:eastAsia="Noto Sans Symbols" w:cs="Noto Sans Symbols"/>
      <w:u w:val="none"/>
    </w:rPr>
  </w:style>
  <w:style w:type="character" w:customStyle="1" w:styleId="ListLabel598">
    <w:name w:val="ListLabel 598"/>
    <w:qFormat/>
    <w:rPr>
      <w:rFonts w:eastAsia="Noto Sans Symbols" w:cs="Noto Sans Symbols"/>
      <w:u w:val="none"/>
    </w:rPr>
  </w:style>
  <w:style w:type="character" w:customStyle="1" w:styleId="ListLabel599">
    <w:name w:val="ListLabel 599"/>
    <w:qFormat/>
    <w:rPr>
      <w:rFonts w:eastAsia="Noto Sans Symbols" w:cs="Noto Sans Symbols"/>
      <w:u w:val="none"/>
    </w:rPr>
  </w:style>
  <w:style w:type="character" w:customStyle="1" w:styleId="ListLabel600">
    <w:name w:val="ListLabel 600"/>
    <w:qFormat/>
    <w:rPr>
      <w:rFonts w:ascii="Gill Sans" w:hAnsi="Gill Sans"/>
      <w:u w:val="none"/>
    </w:rPr>
  </w:style>
  <w:style w:type="character" w:customStyle="1" w:styleId="ListLabel601">
    <w:name w:val="ListLabel 601"/>
    <w:qFormat/>
    <w:rPr>
      <w:u w:val="none"/>
    </w:rPr>
  </w:style>
  <w:style w:type="character" w:customStyle="1" w:styleId="ListLabel602">
    <w:name w:val="ListLabel 602"/>
    <w:qFormat/>
    <w:rPr>
      <w:u w:val="none"/>
    </w:rPr>
  </w:style>
  <w:style w:type="character" w:customStyle="1" w:styleId="ListLabel603">
    <w:name w:val="ListLabel 603"/>
    <w:qFormat/>
    <w:rPr>
      <w:u w:val="none"/>
    </w:rPr>
  </w:style>
  <w:style w:type="character" w:customStyle="1" w:styleId="ListLabel604">
    <w:name w:val="ListLabel 604"/>
    <w:qFormat/>
    <w:rPr>
      <w:u w:val="none"/>
    </w:rPr>
  </w:style>
  <w:style w:type="character" w:customStyle="1" w:styleId="ListLabel605">
    <w:name w:val="ListLabel 605"/>
    <w:qFormat/>
    <w:rPr>
      <w:u w:val="none"/>
    </w:rPr>
  </w:style>
  <w:style w:type="character" w:customStyle="1" w:styleId="ListLabel606">
    <w:name w:val="ListLabel 606"/>
    <w:qFormat/>
    <w:rPr>
      <w:u w:val="none"/>
    </w:rPr>
  </w:style>
  <w:style w:type="character" w:customStyle="1" w:styleId="ListLabel607">
    <w:name w:val="ListLabel 607"/>
    <w:qFormat/>
    <w:rPr>
      <w:u w:val="none"/>
    </w:rPr>
  </w:style>
  <w:style w:type="character" w:customStyle="1" w:styleId="ListLabel608">
    <w:name w:val="ListLabel 608"/>
    <w:qFormat/>
    <w:rPr>
      <w:u w:val="none"/>
    </w:rPr>
  </w:style>
  <w:style w:type="character" w:customStyle="1" w:styleId="ListLabel609">
    <w:name w:val="ListLabel 609"/>
    <w:qFormat/>
    <w:rPr>
      <w:rFonts w:ascii="Gill Sans" w:eastAsia="Arial" w:hAnsi="Gill Sans" w:cs="Arial"/>
      <w:b/>
      <w:color w:val="000000"/>
      <w:sz w:val="32"/>
      <w:szCs w:val="32"/>
    </w:rPr>
  </w:style>
  <w:style w:type="character" w:customStyle="1" w:styleId="ListLabel610">
    <w:name w:val="ListLabel 610"/>
    <w:qFormat/>
    <w:rPr>
      <w:rFonts w:ascii="Gill Sans" w:eastAsia="Arial" w:hAnsi="Gill Sans" w:cs="Arial"/>
      <w:b/>
      <w:sz w:val="28"/>
      <w:u w:val="none"/>
    </w:rPr>
  </w:style>
  <w:style w:type="character" w:customStyle="1" w:styleId="ListLabel611">
    <w:name w:val="ListLabel 611"/>
    <w:qFormat/>
    <w:rPr>
      <w:u w:val="none"/>
    </w:rPr>
  </w:style>
  <w:style w:type="character" w:customStyle="1" w:styleId="ListLabel612">
    <w:name w:val="ListLabel 612"/>
    <w:qFormat/>
    <w:rPr>
      <w:u w:val="none"/>
    </w:rPr>
  </w:style>
  <w:style w:type="character" w:customStyle="1" w:styleId="ListLabel613">
    <w:name w:val="ListLabel 613"/>
    <w:qFormat/>
    <w:rPr>
      <w:u w:val="none"/>
    </w:rPr>
  </w:style>
  <w:style w:type="character" w:customStyle="1" w:styleId="ListLabel614">
    <w:name w:val="ListLabel 614"/>
    <w:qFormat/>
    <w:rPr>
      <w:u w:val="none"/>
    </w:rPr>
  </w:style>
  <w:style w:type="character" w:customStyle="1" w:styleId="ListLabel615">
    <w:name w:val="ListLabel 615"/>
    <w:qFormat/>
    <w:rPr>
      <w:u w:val="none"/>
    </w:rPr>
  </w:style>
  <w:style w:type="character" w:customStyle="1" w:styleId="ListLabel616">
    <w:name w:val="ListLabel 616"/>
    <w:qFormat/>
    <w:rPr>
      <w:u w:val="none"/>
    </w:rPr>
  </w:style>
  <w:style w:type="character" w:customStyle="1" w:styleId="ListLabel617">
    <w:name w:val="ListLabel 617"/>
    <w:qFormat/>
    <w:rPr>
      <w:u w:val="none"/>
    </w:rPr>
  </w:style>
  <w:style w:type="character" w:customStyle="1" w:styleId="ListLabel618">
    <w:name w:val="ListLabel 618"/>
    <w:qFormat/>
    <w:rPr>
      <w:u w:val="none"/>
    </w:rPr>
  </w:style>
  <w:style w:type="character" w:customStyle="1" w:styleId="ListLabel619">
    <w:name w:val="ListLabel 619"/>
    <w:qFormat/>
    <w:rPr>
      <w:rFonts w:ascii="Gill Sans" w:eastAsia="Noto Sans Symbols" w:hAnsi="Gill Sans" w:cs="Noto Sans Symbols"/>
      <w:b/>
      <w:u w:val="none"/>
    </w:rPr>
  </w:style>
  <w:style w:type="character" w:customStyle="1" w:styleId="ListLabel620">
    <w:name w:val="ListLabel 620"/>
    <w:qFormat/>
    <w:rPr>
      <w:rFonts w:eastAsia="Noto Sans Symbols" w:cs="Noto Sans Symbols"/>
      <w:u w:val="none"/>
    </w:rPr>
  </w:style>
  <w:style w:type="character" w:customStyle="1" w:styleId="ListLabel621">
    <w:name w:val="ListLabel 621"/>
    <w:qFormat/>
    <w:rPr>
      <w:rFonts w:eastAsia="Noto Sans Symbols" w:cs="Noto Sans Symbols"/>
      <w:u w:val="none"/>
    </w:rPr>
  </w:style>
  <w:style w:type="character" w:customStyle="1" w:styleId="ListLabel622">
    <w:name w:val="ListLabel 622"/>
    <w:qFormat/>
    <w:rPr>
      <w:rFonts w:eastAsia="Noto Sans Symbols" w:cs="Noto Sans Symbols"/>
      <w:u w:val="none"/>
    </w:rPr>
  </w:style>
  <w:style w:type="character" w:customStyle="1" w:styleId="ListLabel623">
    <w:name w:val="ListLabel 623"/>
    <w:qFormat/>
    <w:rPr>
      <w:rFonts w:eastAsia="Noto Sans Symbols" w:cs="Noto Sans Symbols"/>
      <w:u w:val="none"/>
    </w:rPr>
  </w:style>
  <w:style w:type="character" w:customStyle="1" w:styleId="ListLabel624">
    <w:name w:val="ListLabel 624"/>
    <w:qFormat/>
    <w:rPr>
      <w:rFonts w:eastAsia="Noto Sans Symbols" w:cs="Noto Sans Symbols"/>
      <w:u w:val="none"/>
    </w:rPr>
  </w:style>
  <w:style w:type="character" w:customStyle="1" w:styleId="ListLabel625">
    <w:name w:val="ListLabel 625"/>
    <w:qFormat/>
    <w:rPr>
      <w:rFonts w:eastAsia="Noto Sans Symbols" w:cs="Noto Sans Symbols"/>
      <w:u w:val="none"/>
    </w:rPr>
  </w:style>
  <w:style w:type="character" w:customStyle="1" w:styleId="ListLabel626">
    <w:name w:val="ListLabel 626"/>
    <w:qFormat/>
    <w:rPr>
      <w:rFonts w:eastAsia="Noto Sans Symbols" w:cs="Noto Sans Symbols"/>
      <w:u w:val="none"/>
    </w:rPr>
  </w:style>
  <w:style w:type="character" w:customStyle="1" w:styleId="ListLabel627">
    <w:name w:val="ListLabel 627"/>
    <w:qFormat/>
    <w:rPr>
      <w:rFonts w:eastAsia="Noto Sans Symbols" w:cs="Noto Sans Symbols"/>
      <w:u w:val="none"/>
    </w:rPr>
  </w:style>
  <w:style w:type="character" w:customStyle="1" w:styleId="ListLabel628">
    <w:name w:val="ListLabel 628"/>
    <w:qFormat/>
    <w:rPr>
      <w:rFonts w:ascii="Gill Sans" w:hAnsi="Gill Sans"/>
      <w:b/>
      <w:u w:val="none"/>
    </w:rPr>
  </w:style>
  <w:style w:type="character" w:customStyle="1" w:styleId="ListLabel629">
    <w:name w:val="ListLabel 629"/>
    <w:qFormat/>
    <w:rPr>
      <w:u w:val="none"/>
    </w:rPr>
  </w:style>
  <w:style w:type="character" w:customStyle="1" w:styleId="ListLabel630">
    <w:name w:val="ListLabel 630"/>
    <w:qFormat/>
    <w:rPr>
      <w:u w:val="none"/>
    </w:rPr>
  </w:style>
  <w:style w:type="character" w:customStyle="1" w:styleId="ListLabel631">
    <w:name w:val="ListLabel 631"/>
    <w:qFormat/>
    <w:rPr>
      <w:u w:val="none"/>
    </w:rPr>
  </w:style>
  <w:style w:type="character" w:customStyle="1" w:styleId="ListLabel632">
    <w:name w:val="ListLabel 632"/>
    <w:qFormat/>
    <w:rPr>
      <w:u w:val="none"/>
    </w:rPr>
  </w:style>
  <w:style w:type="character" w:customStyle="1" w:styleId="ListLabel633">
    <w:name w:val="ListLabel 633"/>
    <w:qFormat/>
    <w:rPr>
      <w:u w:val="none"/>
    </w:rPr>
  </w:style>
  <w:style w:type="character" w:customStyle="1" w:styleId="ListLabel634">
    <w:name w:val="ListLabel 634"/>
    <w:qFormat/>
    <w:rPr>
      <w:u w:val="none"/>
    </w:rPr>
  </w:style>
  <w:style w:type="character" w:customStyle="1" w:styleId="ListLabel635">
    <w:name w:val="ListLabel 635"/>
    <w:qFormat/>
    <w:rPr>
      <w:u w:val="none"/>
    </w:rPr>
  </w:style>
  <w:style w:type="character" w:customStyle="1" w:styleId="ListLabel636">
    <w:name w:val="ListLabel 636"/>
    <w:qFormat/>
    <w:rPr>
      <w:u w:val="none"/>
    </w:rPr>
  </w:style>
  <w:style w:type="character" w:customStyle="1" w:styleId="ListLabel637">
    <w:name w:val="ListLabel 637"/>
    <w:qFormat/>
    <w:rPr>
      <w:rFonts w:ascii="Gill Sans" w:hAnsi="Gill Sans"/>
      <w:u w:val="none"/>
    </w:rPr>
  </w:style>
  <w:style w:type="character" w:customStyle="1" w:styleId="ListLabel638">
    <w:name w:val="ListLabel 638"/>
    <w:qFormat/>
    <w:rPr>
      <w:u w:val="none"/>
    </w:rPr>
  </w:style>
  <w:style w:type="character" w:customStyle="1" w:styleId="ListLabel639">
    <w:name w:val="ListLabel 639"/>
    <w:qFormat/>
    <w:rPr>
      <w:u w:val="none"/>
    </w:rPr>
  </w:style>
  <w:style w:type="character" w:customStyle="1" w:styleId="ListLabel640">
    <w:name w:val="ListLabel 640"/>
    <w:qFormat/>
    <w:rPr>
      <w:u w:val="none"/>
    </w:rPr>
  </w:style>
  <w:style w:type="character" w:customStyle="1" w:styleId="ListLabel641">
    <w:name w:val="ListLabel 641"/>
    <w:qFormat/>
    <w:rPr>
      <w:u w:val="none"/>
    </w:rPr>
  </w:style>
  <w:style w:type="character" w:customStyle="1" w:styleId="ListLabel642">
    <w:name w:val="ListLabel 642"/>
    <w:qFormat/>
    <w:rPr>
      <w:u w:val="none"/>
    </w:rPr>
  </w:style>
  <w:style w:type="character" w:customStyle="1" w:styleId="ListLabel643">
    <w:name w:val="ListLabel 643"/>
    <w:qFormat/>
    <w:rPr>
      <w:u w:val="none"/>
    </w:rPr>
  </w:style>
  <w:style w:type="character" w:customStyle="1" w:styleId="ListLabel644">
    <w:name w:val="ListLabel 644"/>
    <w:qFormat/>
    <w:rPr>
      <w:u w:val="none"/>
    </w:rPr>
  </w:style>
  <w:style w:type="character" w:customStyle="1" w:styleId="ListLabel645">
    <w:name w:val="ListLabel 645"/>
    <w:qFormat/>
    <w:rPr>
      <w:u w:val="none"/>
    </w:rPr>
  </w:style>
  <w:style w:type="character" w:customStyle="1" w:styleId="ListLabel646">
    <w:name w:val="ListLabel 646"/>
    <w:qFormat/>
    <w:rPr>
      <w:rFonts w:ascii="Gill Sans" w:hAnsi="Gill Sans"/>
      <w:b/>
      <w:color w:val="000000"/>
      <w:u w:val="none"/>
    </w:rPr>
  </w:style>
  <w:style w:type="character" w:customStyle="1" w:styleId="ListLabel647">
    <w:name w:val="ListLabel 647"/>
    <w:qFormat/>
    <w:rPr>
      <w:rFonts w:ascii="Gill Sans" w:hAnsi="Gill Sans"/>
      <w:u w:val="none"/>
    </w:rPr>
  </w:style>
  <w:style w:type="character" w:customStyle="1" w:styleId="ListLabel648">
    <w:name w:val="ListLabel 648"/>
    <w:qFormat/>
    <w:rPr>
      <w:u w:val="none"/>
    </w:rPr>
  </w:style>
  <w:style w:type="character" w:customStyle="1" w:styleId="ListLabel649">
    <w:name w:val="ListLabel 649"/>
    <w:qFormat/>
    <w:rPr>
      <w:u w:val="none"/>
    </w:rPr>
  </w:style>
  <w:style w:type="character" w:customStyle="1" w:styleId="ListLabel650">
    <w:name w:val="ListLabel 650"/>
    <w:qFormat/>
    <w:rPr>
      <w:u w:val="none"/>
    </w:rPr>
  </w:style>
  <w:style w:type="character" w:customStyle="1" w:styleId="ListLabel651">
    <w:name w:val="ListLabel 651"/>
    <w:qFormat/>
    <w:rPr>
      <w:u w:val="none"/>
    </w:rPr>
  </w:style>
  <w:style w:type="character" w:customStyle="1" w:styleId="ListLabel652">
    <w:name w:val="ListLabel 652"/>
    <w:qFormat/>
    <w:rPr>
      <w:u w:val="none"/>
    </w:rPr>
  </w:style>
  <w:style w:type="character" w:customStyle="1" w:styleId="ListLabel653">
    <w:name w:val="ListLabel 653"/>
    <w:qFormat/>
    <w:rPr>
      <w:u w:val="none"/>
    </w:rPr>
  </w:style>
  <w:style w:type="character" w:customStyle="1" w:styleId="ListLabel654">
    <w:name w:val="ListLabel 654"/>
    <w:qFormat/>
    <w:rPr>
      <w:u w:val="none"/>
    </w:rPr>
  </w:style>
  <w:style w:type="character" w:customStyle="1" w:styleId="ListLabel655">
    <w:name w:val="ListLabel 655"/>
    <w:qFormat/>
    <w:rPr>
      <w:rFonts w:ascii="Gill Sans" w:hAnsi="Gill Sans"/>
      <w:color w:val="000000"/>
      <w:sz w:val="28"/>
      <w:szCs w:val="28"/>
      <w:u w:val="none"/>
    </w:rPr>
  </w:style>
  <w:style w:type="character" w:customStyle="1" w:styleId="ListLabel656">
    <w:name w:val="ListLabel 656"/>
    <w:qFormat/>
    <w:rPr>
      <w:u w:val="none"/>
    </w:rPr>
  </w:style>
  <w:style w:type="character" w:customStyle="1" w:styleId="ListLabel657">
    <w:name w:val="ListLabel 657"/>
    <w:qFormat/>
    <w:rPr>
      <w:u w:val="none"/>
    </w:rPr>
  </w:style>
  <w:style w:type="character" w:customStyle="1" w:styleId="ListLabel658">
    <w:name w:val="ListLabel 658"/>
    <w:qFormat/>
    <w:rPr>
      <w:u w:val="none"/>
    </w:rPr>
  </w:style>
  <w:style w:type="character" w:customStyle="1" w:styleId="ListLabel659">
    <w:name w:val="ListLabel 659"/>
    <w:qFormat/>
    <w:rPr>
      <w:u w:val="none"/>
    </w:rPr>
  </w:style>
  <w:style w:type="character" w:customStyle="1" w:styleId="ListLabel660">
    <w:name w:val="ListLabel 660"/>
    <w:qFormat/>
    <w:rPr>
      <w:u w:val="none"/>
    </w:rPr>
  </w:style>
  <w:style w:type="character" w:customStyle="1" w:styleId="ListLabel661">
    <w:name w:val="ListLabel 661"/>
    <w:qFormat/>
    <w:rPr>
      <w:u w:val="none"/>
    </w:rPr>
  </w:style>
  <w:style w:type="character" w:customStyle="1" w:styleId="ListLabel662">
    <w:name w:val="ListLabel 662"/>
    <w:qFormat/>
    <w:rPr>
      <w:u w:val="none"/>
    </w:rPr>
  </w:style>
  <w:style w:type="character" w:customStyle="1" w:styleId="ListLabel663">
    <w:name w:val="ListLabel 663"/>
    <w:qFormat/>
    <w:rPr>
      <w:u w:val="none"/>
    </w:rPr>
  </w:style>
  <w:style w:type="character" w:customStyle="1" w:styleId="ListLabel664">
    <w:name w:val="ListLabel 664"/>
    <w:qFormat/>
    <w:rPr>
      <w:rFonts w:ascii="Gill Sans" w:eastAsia="Arial" w:hAnsi="Gill Sans" w:cs="Arial"/>
      <w:u w:val="none"/>
    </w:rPr>
  </w:style>
  <w:style w:type="character" w:customStyle="1" w:styleId="ListLabel665">
    <w:name w:val="ListLabel 665"/>
    <w:qFormat/>
    <w:rPr>
      <w:u w:val="none"/>
    </w:rPr>
  </w:style>
  <w:style w:type="character" w:customStyle="1" w:styleId="ListLabel666">
    <w:name w:val="ListLabel 666"/>
    <w:qFormat/>
    <w:rPr>
      <w:u w:val="none"/>
    </w:rPr>
  </w:style>
  <w:style w:type="character" w:customStyle="1" w:styleId="ListLabel667">
    <w:name w:val="ListLabel 667"/>
    <w:qFormat/>
    <w:rPr>
      <w:u w:val="none"/>
    </w:rPr>
  </w:style>
  <w:style w:type="character" w:customStyle="1" w:styleId="ListLabel668">
    <w:name w:val="ListLabel 668"/>
    <w:qFormat/>
    <w:rPr>
      <w:u w:val="none"/>
    </w:rPr>
  </w:style>
  <w:style w:type="character" w:customStyle="1" w:styleId="ListLabel669">
    <w:name w:val="ListLabel 669"/>
    <w:qFormat/>
    <w:rPr>
      <w:u w:val="none"/>
    </w:rPr>
  </w:style>
  <w:style w:type="character" w:customStyle="1" w:styleId="ListLabel670">
    <w:name w:val="ListLabel 670"/>
    <w:qFormat/>
    <w:rPr>
      <w:u w:val="none"/>
    </w:rPr>
  </w:style>
  <w:style w:type="character" w:customStyle="1" w:styleId="ListLabel671">
    <w:name w:val="ListLabel 671"/>
    <w:qFormat/>
    <w:rPr>
      <w:u w:val="none"/>
    </w:rPr>
  </w:style>
  <w:style w:type="character" w:customStyle="1" w:styleId="ListLabel672">
    <w:name w:val="ListLabel 672"/>
    <w:qFormat/>
    <w:rPr>
      <w:u w:val="none"/>
    </w:rPr>
  </w:style>
  <w:style w:type="character" w:customStyle="1" w:styleId="ListLabel673">
    <w:name w:val="ListLabel 673"/>
    <w:qFormat/>
    <w:rPr>
      <w:rFonts w:ascii="Gill Sans" w:eastAsia="Arial" w:hAnsi="Gill Sans" w:cs="Arial"/>
      <w:b/>
      <w:u w:val="none"/>
    </w:rPr>
  </w:style>
  <w:style w:type="character" w:customStyle="1" w:styleId="ListLabel674">
    <w:name w:val="ListLabel 674"/>
    <w:qFormat/>
    <w:rPr>
      <w:u w:val="none"/>
    </w:rPr>
  </w:style>
  <w:style w:type="character" w:customStyle="1" w:styleId="ListLabel675">
    <w:name w:val="ListLabel 675"/>
    <w:qFormat/>
    <w:rPr>
      <w:u w:val="none"/>
    </w:rPr>
  </w:style>
  <w:style w:type="character" w:customStyle="1" w:styleId="ListLabel676">
    <w:name w:val="ListLabel 676"/>
    <w:qFormat/>
    <w:rPr>
      <w:u w:val="none"/>
    </w:rPr>
  </w:style>
  <w:style w:type="character" w:customStyle="1" w:styleId="ListLabel677">
    <w:name w:val="ListLabel 677"/>
    <w:qFormat/>
    <w:rPr>
      <w:u w:val="none"/>
    </w:rPr>
  </w:style>
  <w:style w:type="character" w:customStyle="1" w:styleId="ListLabel678">
    <w:name w:val="ListLabel 678"/>
    <w:qFormat/>
    <w:rPr>
      <w:u w:val="none"/>
    </w:rPr>
  </w:style>
  <w:style w:type="character" w:customStyle="1" w:styleId="ListLabel679">
    <w:name w:val="ListLabel 679"/>
    <w:qFormat/>
    <w:rPr>
      <w:u w:val="none"/>
    </w:rPr>
  </w:style>
  <w:style w:type="character" w:customStyle="1" w:styleId="ListLabel680">
    <w:name w:val="ListLabel 680"/>
    <w:qFormat/>
    <w:rPr>
      <w:u w:val="none"/>
    </w:rPr>
  </w:style>
  <w:style w:type="character" w:customStyle="1" w:styleId="ListLabel681">
    <w:name w:val="ListLabel 681"/>
    <w:qFormat/>
    <w:rPr>
      <w:u w:val="none"/>
    </w:rPr>
  </w:style>
  <w:style w:type="character" w:customStyle="1" w:styleId="ListLabel682">
    <w:name w:val="ListLabel 682"/>
    <w:qFormat/>
    <w:rPr>
      <w:rFonts w:ascii="Gill Sans" w:hAnsi="Gill Sans"/>
      <w:u w:val="none"/>
    </w:rPr>
  </w:style>
  <w:style w:type="character" w:customStyle="1" w:styleId="ListLabel683">
    <w:name w:val="ListLabel 683"/>
    <w:qFormat/>
    <w:rPr>
      <w:u w:val="none"/>
    </w:rPr>
  </w:style>
  <w:style w:type="character" w:customStyle="1" w:styleId="ListLabel684">
    <w:name w:val="ListLabel 684"/>
    <w:qFormat/>
    <w:rPr>
      <w:u w:val="none"/>
    </w:rPr>
  </w:style>
  <w:style w:type="character" w:customStyle="1" w:styleId="ListLabel685">
    <w:name w:val="ListLabel 685"/>
    <w:qFormat/>
    <w:rPr>
      <w:u w:val="none"/>
    </w:rPr>
  </w:style>
  <w:style w:type="character" w:customStyle="1" w:styleId="ListLabel686">
    <w:name w:val="ListLabel 686"/>
    <w:qFormat/>
    <w:rPr>
      <w:u w:val="none"/>
    </w:rPr>
  </w:style>
  <w:style w:type="character" w:customStyle="1" w:styleId="ListLabel687">
    <w:name w:val="ListLabel 687"/>
    <w:qFormat/>
    <w:rPr>
      <w:u w:val="none"/>
    </w:rPr>
  </w:style>
  <w:style w:type="character" w:customStyle="1" w:styleId="ListLabel688">
    <w:name w:val="ListLabel 688"/>
    <w:qFormat/>
    <w:rPr>
      <w:u w:val="none"/>
    </w:rPr>
  </w:style>
  <w:style w:type="character" w:customStyle="1" w:styleId="ListLabel689">
    <w:name w:val="ListLabel 689"/>
    <w:qFormat/>
    <w:rPr>
      <w:u w:val="none"/>
    </w:rPr>
  </w:style>
  <w:style w:type="character" w:customStyle="1" w:styleId="ListLabel690">
    <w:name w:val="ListLabel 690"/>
    <w:qFormat/>
    <w:rPr>
      <w:u w:val="none"/>
    </w:rPr>
  </w:style>
  <w:style w:type="character" w:customStyle="1" w:styleId="ListLabel691">
    <w:name w:val="ListLabel 691"/>
    <w:qFormat/>
    <w:rPr>
      <w:rFonts w:ascii="Gill Sans" w:hAnsi="Gill Sans"/>
      <w:u w:val="none"/>
    </w:rPr>
  </w:style>
  <w:style w:type="character" w:customStyle="1" w:styleId="ListLabel692">
    <w:name w:val="ListLabel 692"/>
    <w:qFormat/>
    <w:rPr>
      <w:u w:val="none"/>
    </w:rPr>
  </w:style>
  <w:style w:type="character" w:customStyle="1" w:styleId="ListLabel693">
    <w:name w:val="ListLabel 693"/>
    <w:qFormat/>
    <w:rPr>
      <w:u w:val="none"/>
    </w:rPr>
  </w:style>
  <w:style w:type="character" w:customStyle="1" w:styleId="ListLabel694">
    <w:name w:val="ListLabel 694"/>
    <w:qFormat/>
    <w:rPr>
      <w:u w:val="none"/>
    </w:rPr>
  </w:style>
  <w:style w:type="character" w:customStyle="1" w:styleId="ListLabel695">
    <w:name w:val="ListLabel 695"/>
    <w:qFormat/>
    <w:rPr>
      <w:u w:val="none"/>
    </w:rPr>
  </w:style>
  <w:style w:type="character" w:customStyle="1" w:styleId="ListLabel696">
    <w:name w:val="ListLabel 696"/>
    <w:qFormat/>
    <w:rPr>
      <w:u w:val="none"/>
    </w:rPr>
  </w:style>
  <w:style w:type="character" w:customStyle="1" w:styleId="ListLabel697">
    <w:name w:val="ListLabel 697"/>
    <w:qFormat/>
    <w:rPr>
      <w:u w:val="none"/>
    </w:rPr>
  </w:style>
  <w:style w:type="character" w:customStyle="1" w:styleId="ListLabel698">
    <w:name w:val="ListLabel 698"/>
    <w:qFormat/>
    <w:rPr>
      <w:u w:val="none"/>
    </w:rPr>
  </w:style>
  <w:style w:type="character" w:customStyle="1" w:styleId="ListLabel699">
    <w:name w:val="ListLabel 699"/>
    <w:qFormat/>
    <w:rPr>
      <w:u w:val="none"/>
    </w:rPr>
  </w:style>
  <w:style w:type="character" w:customStyle="1" w:styleId="ListLabel700">
    <w:name w:val="ListLabel 700"/>
    <w:qFormat/>
    <w:rPr>
      <w:rFonts w:ascii="Gill Sans" w:hAnsi="Gill Sans"/>
      <w:u w:val="none"/>
    </w:rPr>
  </w:style>
  <w:style w:type="character" w:customStyle="1" w:styleId="ListLabel701">
    <w:name w:val="ListLabel 701"/>
    <w:qFormat/>
    <w:rPr>
      <w:u w:val="none"/>
    </w:rPr>
  </w:style>
  <w:style w:type="character" w:customStyle="1" w:styleId="ListLabel702">
    <w:name w:val="ListLabel 702"/>
    <w:qFormat/>
    <w:rPr>
      <w:u w:val="none"/>
    </w:rPr>
  </w:style>
  <w:style w:type="character" w:customStyle="1" w:styleId="ListLabel703">
    <w:name w:val="ListLabel 703"/>
    <w:qFormat/>
    <w:rPr>
      <w:u w:val="none"/>
    </w:rPr>
  </w:style>
  <w:style w:type="character" w:customStyle="1" w:styleId="ListLabel704">
    <w:name w:val="ListLabel 704"/>
    <w:qFormat/>
    <w:rPr>
      <w:u w:val="none"/>
    </w:rPr>
  </w:style>
  <w:style w:type="character" w:customStyle="1" w:styleId="ListLabel705">
    <w:name w:val="ListLabel 705"/>
    <w:qFormat/>
    <w:rPr>
      <w:u w:val="none"/>
    </w:rPr>
  </w:style>
  <w:style w:type="character" w:customStyle="1" w:styleId="ListLabel706">
    <w:name w:val="ListLabel 706"/>
    <w:qFormat/>
    <w:rPr>
      <w:u w:val="none"/>
    </w:rPr>
  </w:style>
  <w:style w:type="character" w:customStyle="1" w:styleId="ListLabel707">
    <w:name w:val="ListLabel 707"/>
    <w:qFormat/>
    <w:rPr>
      <w:u w:val="none"/>
    </w:rPr>
  </w:style>
  <w:style w:type="character" w:customStyle="1" w:styleId="ListLabel708">
    <w:name w:val="ListLabel 708"/>
    <w:qFormat/>
    <w:rPr>
      <w:u w:val="none"/>
    </w:rPr>
  </w:style>
  <w:style w:type="character" w:customStyle="1" w:styleId="ListLabel709">
    <w:name w:val="ListLabel 709"/>
    <w:qFormat/>
    <w:rPr>
      <w:rFonts w:ascii="Gill Sans" w:eastAsia="Arial" w:hAnsi="Gill Sans" w:cs="Arial"/>
      <w:u w:val="none"/>
    </w:rPr>
  </w:style>
  <w:style w:type="character" w:customStyle="1" w:styleId="ListLabel710">
    <w:name w:val="ListLabel 710"/>
    <w:qFormat/>
    <w:rPr>
      <w:u w:val="none"/>
    </w:rPr>
  </w:style>
  <w:style w:type="character" w:customStyle="1" w:styleId="ListLabel711">
    <w:name w:val="ListLabel 711"/>
    <w:qFormat/>
    <w:rPr>
      <w:u w:val="none"/>
    </w:rPr>
  </w:style>
  <w:style w:type="character" w:customStyle="1" w:styleId="ListLabel712">
    <w:name w:val="ListLabel 712"/>
    <w:qFormat/>
    <w:rPr>
      <w:u w:val="none"/>
    </w:rPr>
  </w:style>
  <w:style w:type="character" w:customStyle="1" w:styleId="ListLabel713">
    <w:name w:val="ListLabel 713"/>
    <w:qFormat/>
    <w:rPr>
      <w:u w:val="none"/>
    </w:rPr>
  </w:style>
  <w:style w:type="character" w:customStyle="1" w:styleId="ListLabel714">
    <w:name w:val="ListLabel 714"/>
    <w:qFormat/>
    <w:rPr>
      <w:u w:val="none"/>
    </w:rPr>
  </w:style>
  <w:style w:type="character" w:customStyle="1" w:styleId="ListLabel715">
    <w:name w:val="ListLabel 715"/>
    <w:qFormat/>
    <w:rPr>
      <w:u w:val="none"/>
    </w:rPr>
  </w:style>
  <w:style w:type="character" w:customStyle="1" w:styleId="ListLabel716">
    <w:name w:val="ListLabel 716"/>
    <w:qFormat/>
    <w:rPr>
      <w:u w:val="none"/>
    </w:rPr>
  </w:style>
  <w:style w:type="character" w:customStyle="1" w:styleId="ListLabel717">
    <w:name w:val="ListLabel 717"/>
    <w:qFormat/>
    <w:rPr>
      <w:u w:val="none"/>
    </w:rPr>
  </w:style>
  <w:style w:type="character" w:customStyle="1" w:styleId="ListLabel718">
    <w:name w:val="ListLabel 718"/>
    <w:qFormat/>
    <w:rPr>
      <w:rFonts w:ascii="Gill Sans" w:hAnsi="Gill Sans"/>
      <w:u w:val="none"/>
    </w:rPr>
  </w:style>
  <w:style w:type="character" w:customStyle="1" w:styleId="ListLabel719">
    <w:name w:val="ListLabel 719"/>
    <w:qFormat/>
    <w:rPr>
      <w:u w:val="none"/>
    </w:rPr>
  </w:style>
  <w:style w:type="character" w:customStyle="1" w:styleId="ListLabel720">
    <w:name w:val="ListLabel 720"/>
    <w:qFormat/>
    <w:rPr>
      <w:u w:val="none"/>
    </w:rPr>
  </w:style>
  <w:style w:type="character" w:customStyle="1" w:styleId="ListLabel721">
    <w:name w:val="ListLabel 721"/>
    <w:qFormat/>
    <w:rPr>
      <w:u w:val="none"/>
    </w:rPr>
  </w:style>
  <w:style w:type="character" w:customStyle="1" w:styleId="ListLabel722">
    <w:name w:val="ListLabel 722"/>
    <w:qFormat/>
    <w:rPr>
      <w:u w:val="none"/>
    </w:rPr>
  </w:style>
  <w:style w:type="character" w:customStyle="1" w:styleId="ListLabel723">
    <w:name w:val="ListLabel 723"/>
    <w:qFormat/>
    <w:rPr>
      <w:u w:val="none"/>
    </w:rPr>
  </w:style>
  <w:style w:type="character" w:customStyle="1" w:styleId="ListLabel724">
    <w:name w:val="ListLabel 724"/>
    <w:qFormat/>
    <w:rPr>
      <w:u w:val="none"/>
    </w:rPr>
  </w:style>
  <w:style w:type="character" w:customStyle="1" w:styleId="ListLabel725">
    <w:name w:val="ListLabel 725"/>
    <w:qFormat/>
    <w:rPr>
      <w:u w:val="none"/>
    </w:rPr>
  </w:style>
  <w:style w:type="character" w:customStyle="1" w:styleId="ListLabel726">
    <w:name w:val="ListLabel 726"/>
    <w:qFormat/>
    <w:rPr>
      <w:u w:val="none"/>
    </w:rPr>
  </w:style>
  <w:style w:type="character" w:customStyle="1" w:styleId="ListLabel727">
    <w:name w:val="ListLabel 727"/>
    <w:qFormat/>
    <w:rPr>
      <w:rFonts w:ascii="Gill Sans" w:eastAsia="Arial" w:hAnsi="Gill Sans" w:cs="Arial"/>
      <w:u w:val="none"/>
    </w:rPr>
  </w:style>
  <w:style w:type="character" w:customStyle="1" w:styleId="ListLabel728">
    <w:name w:val="ListLabel 728"/>
    <w:qFormat/>
    <w:rPr>
      <w:rFonts w:eastAsia="Noto Sans Symbols" w:cs="Noto Sans Symbols"/>
      <w:u w:val="none"/>
    </w:rPr>
  </w:style>
  <w:style w:type="character" w:customStyle="1" w:styleId="ListLabel729">
    <w:name w:val="ListLabel 729"/>
    <w:qFormat/>
    <w:rPr>
      <w:rFonts w:eastAsia="Noto Sans Symbols" w:cs="Noto Sans Symbols"/>
      <w:u w:val="none"/>
    </w:rPr>
  </w:style>
  <w:style w:type="character" w:customStyle="1" w:styleId="ListLabel730">
    <w:name w:val="ListLabel 730"/>
    <w:qFormat/>
    <w:rPr>
      <w:rFonts w:eastAsia="Noto Sans Symbols" w:cs="Noto Sans Symbols"/>
      <w:u w:val="none"/>
    </w:rPr>
  </w:style>
  <w:style w:type="character" w:customStyle="1" w:styleId="ListLabel731">
    <w:name w:val="ListLabel 731"/>
    <w:qFormat/>
    <w:rPr>
      <w:rFonts w:eastAsia="Noto Sans Symbols" w:cs="Noto Sans Symbols"/>
      <w:u w:val="none"/>
    </w:rPr>
  </w:style>
  <w:style w:type="character" w:customStyle="1" w:styleId="ListLabel732">
    <w:name w:val="ListLabel 732"/>
    <w:qFormat/>
    <w:rPr>
      <w:rFonts w:eastAsia="Noto Sans Symbols" w:cs="Noto Sans Symbols"/>
      <w:u w:val="none"/>
    </w:rPr>
  </w:style>
  <w:style w:type="character" w:customStyle="1" w:styleId="ListLabel733">
    <w:name w:val="ListLabel 733"/>
    <w:qFormat/>
    <w:rPr>
      <w:rFonts w:eastAsia="Noto Sans Symbols" w:cs="Noto Sans Symbols"/>
      <w:u w:val="none"/>
    </w:rPr>
  </w:style>
  <w:style w:type="character" w:customStyle="1" w:styleId="ListLabel734">
    <w:name w:val="ListLabel 734"/>
    <w:qFormat/>
    <w:rPr>
      <w:rFonts w:eastAsia="Noto Sans Symbols" w:cs="Noto Sans Symbols"/>
      <w:u w:val="none"/>
    </w:rPr>
  </w:style>
  <w:style w:type="character" w:customStyle="1" w:styleId="ListLabel735">
    <w:name w:val="ListLabel 735"/>
    <w:qFormat/>
    <w:rPr>
      <w:rFonts w:eastAsia="Noto Sans Symbols" w:cs="Noto Sans Symbols"/>
      <w:u w:val="none"/>
    </w:rPr>
  </w:style>
  <w:style w:type="character" w:customStyle="1" w:styleId="ListLabel736">
    <w:name w:val="ListLabel 736"/>
    <w:qFormat/>
    <w:rPr>
      <w:rFonts w:ascii="Gill Sans" w:hAnsi="Gill Sans"/>
      <w:u w:val="none"/>
    </w:rPr>
  </w:style>
  <w:style w:type="character" w:customStyle="1" w:styleId="ListLabel737">
    <w:name w:val="ListLabel 737"/>
    <w:qFormat/>
    <w:rPr>
      <w:u w:val="none"/>
    </w:rPr>
  </w:style>
  <w:style w:type="character" w:customStyle="1" w:styleId="ListLabel738">
    <w:name w:val="ListLabel 738"/>
    <w:qFormat/>
    <w:rPr>
      <w:u w:val="none"/>
    </w:rPr>
  </w:style>
  <w:style w:type="character" w:customStyle="1" w:styleId="ListLabel739">
    <w:name w:val="ListLabel 739"/>
    <w:qFormat/>
    <w:rPr>
      <w:u w:val="none"/>
    </w:rPr>
  </w:style>
  <w:style w:type="character" w:customStyle="1" w:styleId="ListLabel740">
    <w:name w:val="ListLabel 740"/>
    <w:qFormat/>
    <w:rPr>
      <w:u w:val="none"/>
    </w:rPr>
  </w:style>
  <w:style w:type="character" w:customStyle="1" w:styleId="ListLabel741">
    <w:name w:val="ListLabel 741"/>
    <w:qFormat/>
    <w:rPr>
      <w:u w:val="none"/>
    </w:rPr>
  </w:style>
  <w:style w:type="character" w:customStyle="1" w:styleId="ListLabel742">
    <w:name w:val="ListLabel 742"/>
    <w:qFormat/>
    <w:rPr>
      <w:u w:val="none"/>
    </w:rPr>
  </w:style>
  <w:style w:type="character" w:customStyle="1" w:styleId="ListLabel743">
    <w:name w:val="ListLabel 743"/>
    <w:qFormat/>
    <w:rPr>
      <w:u w:val="none"/>
    </w:rPr>
  </w:style>
  <w:style w:type="character" w:customStyle="1" w:styleId="ListLabel744">
    <w:name w:val="ListLabel 744"/>
    <w:qFormat/>
    <w:rPr>
      <w:u w:val="none"/>
    </w:rPr>
  </w:style>
  <w:style w:type="character" w:customStyle="1" w:styleId="ListLabel745">
    <w:name w:val="ListLabel 745"/>
    <w:qFormat/>
    <w:rPr>
      <w:rFonts w:ascii="Gill Sans" w:hAnsi="Gill Sans"/>
      <w:u w:val="none"/>
    </w:rPr>
  </w:style>
  <w:style w:type="character" w:customStyle="1" w:styleId="ListLabel746">
    <w:name w:val="ListLabel 746"/>
    <w:qFormat/>
    <w:rPr>
      <w:u w:val="none"/>
    </w:rPr>
  </w:style>
  <w:style w:type="character" w:customStyle="1" w:styleId="ListLabel747">
    <w:name w:val="ListLabel 747"/>
    <w:qFormat/>
    <w:rPr>
      <w:u w:val="none"/>
    </w:rPr>
  </w:style>
  <w:style w:type="character" w:customStyle="1" w:styleId="ListLabel748">
    <w:name w:val="ListLabel 748"/>
    <w:qFormat/>
    <w:rPr>
      <w:u w:val="none"/>
    </w:rPr>
  </w:style>
  <w:style w:type="character" w:customStyle="1" w:styleId="ListLabel749">
    <w:name w:val="ListLabel 749"/>
    <w:qFormat/>
    <w:rPr>
      <w:u w:val="none"/>
    </w:rPr>
  </w:style>
  <w:style w:type="character" w:customStyle="1" w:styleId="ListLabel750">
    <w:name w:val="ListLabel 750"/>
    <w:qFormat/>
    <w:rPr>
      <w:u w:val="none"/>
    </w:rPr>
  </w:style>
  <w:style w:type="character" w:customStyle="1" w:styleId="ListLabel751">
    <w:name w:val="ListLabel 751"/>
    <w:qFormat/>
    <w:rPr>
      <w:u w:val="none"/>
    </w:rPr>
  </w:style>
  <w:style w:type="character" w:customStyle="1" w:styleId="ListLabel752">
    <w:name w:val="ListLabel 752"/>
    <w:qFormat/>
    <w:rPr>
      <w:u w:val="none"/>
    </w:rPr>
  </w:style>
  <w:style w:type="character" w:customStyle="1" w:styleId="ListLabel753">
    <w:name w:val="ListLabel 753"/>
    <w:qFormat/>
    <w:rPr>
      <w:u w:val="none"/>
    </w:rPr>
  </w:style>
  <w:style w:type="character" w:customStyle="1" w:styleId="ListLabel754">
    <w:name w:val="ListLabel 754"/>
    <w:qFormat/>
    <w:rPr>
      <w:rFonts w:ascii="Gill Sans" w:eastAsia="Arial" w:hAnsi="Gill Sans" w:cs="Arial"/>
      <w:b/>
    </w:rPr>
  </w:style>
  <w:style w:type="character" w:customStyle="1" w:styleId="ListLabel755">
    <w:name w:val="ListLabel 755"/>
    <w:qFormat/>
    <w:rPr>
      <w:rFonts w:ascii="Gill Sans" w:eastAsia="Gill Sans" w:hAnsi="Gill Sans" w:cs="Gill Sans"/>
      <w:b w:val="0"/>
      <w:sz w:val="24"/>
    </w:rPr>
  </w:style>
  <w:style w:type="character" w:customStyle="1" w:styleId="ListLabel756">
    <w:name w:val="ListLabel 756"/>
    <w:qFormat/>
    <w:rPr>
      <w:rFonts w:eastAsia="Gill Sans" w:cs="Gill Sans"/>
    </w:rPr>
  </w:style>
  <w:style w:type="character" w:customStyle="1" w:styleId="ListLabel757">
    <w:name w:val="ListLabel 757"/>
    <w:qFormat/>
    <w:rPr>
      <w:rFonts w:ascii="Gill Sans" w:hAnsi="Gill Sans"/>
      <w:u w:val="none"/>
    </w:rPr>
  </w:style>
  <w:style w:type="character" w:customStyle="1" w:styleId="ListLabel758">
    <w:name w:val="ListLabel 758"/>
    <w:qFormat/>
    <w:rPr>
      <w:u w:val="none"/>
    </w:rPr>
  </w:style>
  <w:style w:type="character" w:customStyle="1" w:styleId="ListLabel759">
    <w:name w:val="ListLabel 759"/>
    <w:qFormat/>
    <w:rPr>
      <w:u w:val="none"/>
    </w:rPr>
  </w:style>
  <w:style w:type="character" w:customStyle="1" w:styleId="ListLabel760">
    <w:name w:val="ListLabel 760"/>
    <w:qFormat/>
    <w:rPr>
      <w:u w:val="none"/>
    </w:rPr>
  </w:style>
  <w:style w:type="character" w:customStyle="1" w:styleId="ListLabel761">
    <w:name w:val="ListLabel 761"/>
    <w:qFormat/>
    <w:rPr>
      <w:u w:val="none"/>
    </w:rPr>
  </w:style>
  <w:style w:type="character" w:customStyle="1" w:styleId="ListLabel762">
    <w:name w:val="ListLabel 762"/>
    <w:qFormat/>
    <w:rPr>
      <w:u w:val="none"/>
    </w:rPr>
  </w:style>
  <w:style w:type="character" w:customStyle="1" w:styleId="ListLabel763">
    <w:name w:val="ListLabel 763"/>
    <w:qFormat/>
    <w:rPr>
      <w:u w:val="none"/>
    </w:rPr>
  </w:style>
  <w:style w:type="character" w:customStyle="1" w:styleId="ListLabel764">
    <w:name w:val="ListLabel 764"/>
    <w:qFormat/>
    <w:rPr>
      <w:u w:val="none"/>
    </w:rPr>
  </w:style>
  <w:style w:type="character" w:customStyle="1" w:styleId="ListLabel765">
    <w:name w:val="ListLabel 765"/>
    <w:qFormat/>
    <w:rPr>
      <w:u w:val="none"/>
    </w:rPr>
  </w:style>
  <w:style w:type="character" w:customStyle="1" w:styleId="ListLabel766">
    <w:name w:val="ListLabel 766"/>
    <w:qFormat/>
    <w:rPr>
      <w:rFonts w:ascii="Gill Sans" w:eastAsia="Arial" w:hAnsi="Gill Sans" w:cs="Arial"/>
      <w:u w:val="none"/>
    </w:rPr>
  </w:style>
  <w:style w:type="character" w:customStyle="1" w:styleId="ListLabel767">
    <w:name w:val="ListLabel 767"/>
    <w:qFormat/>
    <w:rPr>
      <w:u w:val="none"/>
    </w:rPr>
  </w:style>
  <w:style w:type="character" w:customStyle="1" w:styleId="ListLabel768">
    <w:name w:val="ListLabel 768"/>
    <w:qFormat/>
    <w:rPr>
      <w:u w:val="none"/>
    </w:rPr>
  </w:style>
  <w:style w:type="character" w:customStyle="1" w:styleId="ListLabel769">
    <w:name w:val="ListLabel 769"/>
    <w:qFormat/>
    <w:rPr>
      <w:u w:val="none"/>
    </w:rPr>
  </w:style>
  <w:style w:type="character" w:customStyle="1" w:styleId="ListLabel770">
    <w:name w:val="ListLabel 770"/>
    <w:qFormat/>
    <w:rPr>
      <w:u w:val="none"/>
    </w:rPr>
  </w:style>
  <w:style w:type="character" w:customStyle="1" w:styleId="ListLabel771">
    <w:name w:val="ListLabel 771"/>
    <w:qFormat/>
    <w:rPr>
      <w:u w:val="none"/>
    </w:rPr>
  </w:style>
  <w:style w:type="character" w:customStyle="1" w:styleId="ListLabel772">
    <w:name w:val="ListLabel 772"/>
    <w:qFormat/>
    <w:rPr>
      <w:u w:val="none"/>
    </w:rPr>
  </w:style>
  <w:style w:type="character" w:customStyle="1" w:styleId="ListLabel773">
    <w:name w:val="ListLabel 773"/>
    <w:qFormat/>
    <w:rPr>
      <w:u w:val="none"/>
    </w:rPr>
  </w:style>
  <w:style w:type="character" w:customStyle="1" w:styleId="ListLabel774">
    <w:name w:val="ListLabel 774"/>
    <w:qFormat/>
    <w:rPr>
      <w:u w:val="none"/>
    </w:rPr>
  </w:style>
  <w:style w:type="character" w:customStyle="1" w:styleId="ListLabel775">
    <w:name w:val="ListLabel 775"/>
    <w:qFormat/>
    <w:rPr>
      <w:rFonts w:ascii="Gill Sans" w:hAnsi="Gill Sans"/>
      <w:u w:val="none"/>
    </w:rPr>
  </w:style>
  <w:style w:type="character" w:customStyle="1" w:styleId="ListLabel776">
    <w:name w:val="ListLabel 776"/>
    <w:qFormat/>
    <w:rPr>
      <w:u w:val="none"/>
    </w:rPr>
  </w:style>
  <w:style w:type="character" w:customStyle="1" w:styleId="ListLabel777">
    <w:name w:val="ListLabel 777"/>
    <w:qFormat/>
    <w:rPr>
      <w:u w:val="none"/>
    </w:rPr>
  </w:style>
  <w:style w:type="character" w:customStyle="1" w:styleId="ListLabel778">
    <w:name w:val="ListLabel 778"/>
    <w:qFormat/>
    <w:rPr>
      <w:u w:val="none"/>
    </w:rPr>
  </w:style>
  <w:style w:type="character" w:customStyle="1" w:styleId="ListLabel779">
    <w:name w:val="ListLabel 779"/>
    <w:qFormat/>
    <w:rPr>
      <w:u w:val="none"/>
    </w:rPr>
  </w:style>
  <w:style w:type="character" w:customStyle="1" w:styleId="ListLabel780">
    <w:name w:val="ListLabel 780"/>
    <w:qFormat/>
    <w:rPr>
      <w:u w:val="none"/>
    </w:rPr>
  </w:style>
  <w:style w:type="character" w:customStyle="1" w:styleId="ListLabel781">
    <w:name w:val="ListLabel 781"/>
    <w:qFormat/>
    <w:rPr>
      <w:u w:val="none"/>
    </w:rPr>
  </w:style>
  <w:style w:type="character" w:customStyle="1" w:styleId="ListLabel782">
    <w:name w:val="ListLabel 782"/>
    <w:qFormat/>
    <w:rPr>
      <w:u w:val="none"/>
    </w:rPr>
  </w:style>
  <w:style w:type="character" w:customStyle="1" w:styleId="ListLabel783">
    <w:name w:val="ListLabel 783"/>
    <w:qFormat/>
    <w:rPr>
      <w:u w:val="none"/>
    </w:rPr>
  </w:style>
  <w:style w:type="character" w:customStyle="1" w:styleId="ListLabel784">
    <w:name w:val="ListLabel 784"/>
    <w:qFormat/>
    <w:rPr>
      <w:rFonts w:ascii="Gill Sans" w:hAnsi="Gill Sans"/>
      <w:u w:val="none"/>
    </w:rPr>
  </w:style>
  <w:style w:type="character" w:customStyle="1" w:styleId="ListLabel785">
    <w:name w:val="ListLabel 785"/>
    <w:qFormat/>
    <w:rPr>
      <w:u w:val="none"/>
    </w:rPr>
  </w:style>
  <w:style w:type="character" w:customStyle="1" w:styleId="ListLabel786">
    <w:name w:val="ListLabel 786"/>
    <w:qFormat/>
    <w:rPr>
      <w:u w:val="none"/>
    </w:rPr>
  </w:style>
  <w:style w:type="character" w:customStyle="1" w:styleId="ListLabel787">
    <w:name w:val="ListLabel 787"/>
    <w:qFormat/>
    <w:rPr>
      <w:u w:val="none"/>
    </w:rPr>
  </w:style>
  <w:style w:type="character" w:customStyle="1" w:styleId="ListLabel788">
    <w:name w:val="ListLabel 788"/>
    <w:qFormat/>
    <w:rPr>
      <w:u w:val="none"/>
    </w:rPr>
  </w:style>
  <w:style w:type="character" w:customStyle="1" w:styleId="ListLabel789">
    <w:name w:val="ListLabel 789"/>
    <w:qFormat/>
    <w:rPr>
      <w:u w:val="none"/>
    </w:rPr>
  </w:style>
  <w:style w:type="character" w:customStyle="1" w:styleId="ListLabel790">
    <w:name w:val="ListLabel 790"/>
    <w:qFormat/>
    <w:rPr>
      <w:u w:val="none"/>
    </w:rPr>
  </w:style>
  <w:style w:type="character" w:customStyle="1" w:styleId="ListLabel791">
    <w:name w:val="ListLabel 791"/>
    <w:qFormat/>
    <w:rPr>
      <w:u w:val="none"/>
    </w:rPr>
  </w:style>
  <w:style w:type="character" w:customStyle="1" w:styleId="ListLabel792">
    <w:name w:val="ListLabel 792"/>
    <w:qFormat/>
    <w:rPr>
      <w:u w:val="none"/>
    </w:rPr>
  </w:style>
  <w:style w:type="character" w:customStyle="1" w:styleId="ListLabel793">
    <w:name w:val="ListLabel 793"/>
    <w:qFormat/>
    <w:rPr>
      <w:rFonts w:ascii="Gill Sans" w:hAnsi="Gill Sans"/>
      <w:u w:val="none"/>
    </w:rPr>
  </w:style>
  <w:style w:type="character" w:customStyle="1" w:styleId="ListLabel794">
    <w:name w:val="ListLabel 794"/>
    <w:qFormat/>
    <w:rPr>
      <w:rFonts w:ascii="Gill Sans" w:hAnsi="Gill Sans"/>
      <w:u w:val="none"/>
    </w:rPr>
  </w:style>
  <w:style w:type="character" w:customStyle="1" w:styleId="ListLabel795">
    <w:name w:val="ListLabel 795"/>
    <w:qFormat/>
    <w:rPr>
      <w:u w:val="none"/>
    </w:rPr>
  </w:style>
  <w:style w:type="character" w:customStyle="1" w:styleId="ListLabel796">
    <w:name w:val="ListLabel 796"/>
    <w:qFormat/>
    <w:rPr>
      <w:u w:val="none"/>
    </w:rPr>
  </w:style>
  <w:style w:type="character" w:customStyle="1" w:styleId="ListLabel797">
    <w:name w:val="ListLabel 797"/>
    <w:qFormat/>
    <w:rPr>
      <w:u w:val="none"/>
    </w:rPr>
  </w:style>
  <w:style w:type="character" w:customStyle="1" w:styleId="ListLabel798">
    <w:name w:val="ListLabel 798"/>
    <w:qFormat/>
    <w:rPr>
      <w:u w:val="none"/>
    </w:rPr>
  </w:style>
  <w:style w:type="character" w:customStyle="1" w:styleId="ListLabel799">
    <w:name w:val="ListLabel 799"/>
    <w:qFormat/>
    <w:rPr>
      <w:u w:val="none"/>
    </w:rPr>
  </w:style>
  <w:style w:type="character" w:customStyle="1" w:styleId="ListLabel800">
    <w:name w:val="ListLabel 800"/>
    <w:qFormat/>
    <w:rPr>
      <w:u w:val="none"/>
    </w:rPr>
  </w:style>
  <w:style w:type="character" w:customStyle="1" w:styleId="ListLabel801">
    <w:name w:val="ListLabel 801"/>
    <w:qFormat/>
    <w:rPr>
      <w:u w:val="none"/>
    </w:rPr>
  </w:style>
  <w:style w:type="character" w:customStyle="1" w:styleId="ListLabel802">
    <w:name w:val="ListLabel 802"/>
    <w:qFormat/>
    <w:rPr>
      <w:rFonts w:ascii="Gill Sans" w:hAnsi="Gill Sans"/>
      <w:u w:val="none"/>
    </w:rPr>
  </w:style>
  <w:style w:type="character" w:customStyle="1" w:styleId="ListLabel803">
    <w:name w:val="ListLabel 803"/>
    <w:qFormat/>
    <w:rPr>
      <w:u w:val="none"/>
    </w:rPr>
  </w:style>
  <w:style w:type="character" w:customStyle="1" w:styleId="ListLabel804">
    <w:name w:val="ListLabel 804"/>
    <w:qFormat/>
    <w:rPr>
      <w:u w:val="none"/>
    </w:rPr>
  </w:style>
  <w:style w:type="character" w:customStyle="1" w:styleId="ListLabel805">
    <w:name w:val="ListLabel 805"/>
    <w:qFormat/>
    <w:rPr>
      <w:u w:val="none"/>
    </w:rPr>
  </w:style>
  <w:style w:type="character" w:customStyle="1" w:styleId="ListLabel806">
    <w:name w:val="ListLabel 806"/>
    <w:qFormat/>
    <w:rPr>
      <w:u w:val="none"/>
    </w:rPr>
  </w:style>
  <w:style w:type="character" w:customStyle="1" w:styleId="ListLabel807">
    <w:name w:val="ListLabel 807"/>
    <w:qFormat/>
    <w:rPr>
      <w:u w:val="none"/>
    </w:rPr>
  </w:style>
  <w:style w:type="character" w:customStyle="1" w:styleId="ListLabel808">
    <w:name w:val="ListLabel 808"/>
    <w:qFormat/>
    <w:rPr>
      <w:u w:val="none"/>
    </w:rPr>
  </w:style>
  <w:style w:type="character" w:customStyle="1" w:styleId="ListLabel809">
    <w:name w:val="ListLabel 809"/>
    <w:qFormat/>
    <w:rPr>
      <w:u w:val="none"/>
    </w:rPr>
  </w:style>
  <w:style w:type="character" w:customStyle="1" w:styleId="ListLabel810">
    <w:name w:val="ListLabel 810"/>
    <w:qFormat/>
    <w:rPr>
      <w:u w:val="none"/>
    </w:rPr>
  </w:style>
  <w:style w:type="character" w:customStyle="1" w:styleId="ListLabel811">
    <w:name w:val="ListLabel 811"/>
    <w:qFormat/>
    <w:rPr>
      <w:u w:val="none"/>
    </w:rPr>
  </w:style>
  <w:style w:type="character" w:customStyle="1" w:styleId="ListLabel812">
    <w:name w:val="ListLabel 812"/>
    <w:qFormat/>
    <w:rPr>
      <w:u w:val="none"/>
    </w:rPr>
  </w:style>
  <w:style w:type="character" w:customStyle="1" w:styleId="ListLabel813">
    <w:name w:val="ListLabel 813"/>
    <w:qFormat/>
    <w:rPr>
      <w:u w:val="none"/>
    </w:rPr>
  </w:style>
  <w:style w:type="character" w:customStyle="1" w:styleId="ListLabel814">
    <w:name w:val="ListLabel 814"/>
    <w:qFormat/>
    <w:rPr>
      <w:u w:val="none"/>
    </w:rPr>
  </w:style>
  <w:style w:type="character" w:customStyle="1" w:styleId="ListLabel815">
    <w:name w:val="ListLabel 815"/>
    <w:qFormat/>
    <w:rPr>
      <w:u w:val="none"/>
    </w:rPr>
  </w:style>
  <w:style w:type="character" w:customStyle="1" w:styleId="ListLabel816">
    <w:name w:val="ListLabel 816"/>
    <w:qFormat/>
    <w:rPr>
      <w:u w:val="none"/>
    </w:rPr>
  </w:style>
  <w:style w:type="character" w:customStyle="1" w:styleId="ListLabel817">
    <w:name w:val="ListLabel 817"/>
    <w:qFormat/>
    <w:rPr>
      <w:u w:val="none"/>
    </w:rPr>
  </w:style>
  <w:style w:type="character" w:customStyle="1" w:styleId="ListLabel818">
    <w:name w:val="ListLabel 818"/>
    <w:qFormat/>
    <w:rPr>
      <w:u w:val="none"/>
    </w:rPr>
  </w:style>
  <w:style w:type="character" w:customStyle="1" w:styleId="ListLabel819">
    <w:name w:val="ListLabel 819"/>
    <w:qFormat/>
    <w:rPr>
      <w:u w:val="none"/>
    </w:rPr>
  </w:style>
  <w:style w:type="character" w:customStyle="1" w:styleId="ListLabel820">
    <w:name w:val="ListLabel 820"/>
    <w:qFormat/>
    <w:rPr>
      <w:rFonts w:ascii="Gill Sans" w:eastAsia="Arial" w:hAnsi="Gill Sans" w:cs="Arial"/>
      <w:b/>
      <w:u w:val="none"/>
    </w:rPr>
  </w:style>
  <w:style w:type="character" w:customStyle="1" w:styleId="ListLabel821">
    <w:name w:val="ListLabel 821"/>
    <w:qFormat/>
    <w:rPr>
      <w:u w:val="none"/>
    </w:rPr>
  </w:style>
  <w:style w:type="character" w:customStyle="1" w:styleId="ListLabel822">
    <w:name w:val="ListLabel 822"/>
    <w:qFormat/>
    <w:rPr>
      <w:u w:val="none"/>
    </w:rPr>
  </w:style>
  <w:style w:type="character" w:customStyle="1" w:styleId="ListLabel823">
    <w:name w:val="ListLabel 823"/>
    <w:qFormat/>
    <w:rPr>
      <w:u w:val="none"/>
    </w:rPr>
  </w:style>
  <w:style w:type="character" w:customStyle="1" w:styleId="ListLabel824">
    <w:name w:val="ListLabel 824"/>
    <w:qFormat/>
    <w:rPr>
      <w:u w:val="none"/>
    </w:rPr>
  </w:style>
  <w:style w:type="character" w:customStyle="1" w:styleId="ListLabel825">
    <w:name w:val="ListLabel 825"/>
    <w:qFormat/>
    <w:rPr>
      <w:u w:val="none"/>
    </w:rPr>
  </w:style>
  <w:style w:type="character" w:customStyle="1" w:styleId="ListLabel826">
    <w:name w:val="ListLabel 826"/>
    <w:qFormat/>
    <w:rPr>
      <w:u w:val="none"/>
    </w:rPr>
  </w:style>
  <w:style w:type="character" w:customStyle="1" w:styleId="ListLabel827">
    <w:name w:val="ListLabel 827"/>
    <w:qFormat/>
    <w:rPr>
      <w:u w:val="none"/>
    </w:rPr>
  </w:style>
  <w:style w:type="character" w:customStyle="1" w:styleId="ListLabel828">
    <w:name w:val="ListLabel 828"/>
    <w:qFormat/>
    <w:rPr>
      <w:u w:val="none"/>
    </w:rPr>
  </w:style>
  <w:style w:type="character" w:customStyle="1" w:styleId="ListLabel829">
    <w:name w:val="ListLabel 829"/>
    <w:qFormat/>
    <w:rPr>
      <w:rFonts w:ascii="Gill Sans" w:eastAsia="Arial" w:hAnsi="Gill Sans" w:cs="Arial"/>
      <w:u w:val="none"/>
    </w:rPr>
  </w:style>
  <w:style w:type="character" w:customStyle="1" w:styleId="ListLabel830">
    <w:name w:val="ListLabel 830"/>
    <w:qFormat/>
    <w:rPr>
      <w:u w:val="none"/>
    </w:rPr>
  </w:style>
  <w:style w:type="character" w:customStyle="1" w:styleId="ListLabel831">
    <w:name w:val="ListLabel 831"/>
    <w:qFormat/>
    <w:rPr>
      <w:u w:val="none"/>
    </w:rPr>
  </w:style>
  <w:style w:type="character" w:customStyle="1" w:styleId="ListLabel832">
    <w:name w:val="ListLabel 832"/>
    <w:qFormat/>
    <w:rPr>
      <w:u w:val="none"/>
    </w:rPr>
  </w:style>
  <w:style w:type="character" w:customStyle="1" w:styleId="ListLabel833">
    <w:name w:val="ListLabel 833"/>
    <w:qFormat/>
    <w:rPr>
      <w:u w:val="none"/>
    </w:rPr>
  </w:style>
  <w:style w:type="character" w:customStyle="1" w:styleId="ListLabel834">
    <w:name w:val="ListLabel 834"/>
    <w:qFormat/>
    <w:rPr>
      <w:u w:val="none"/>
    </w:rPr>
  </w:style>
  <w:style w:type="character" w:customStyle="1" w:styleId="ListLabel835">
    <w:name w:val="ListLabel 835"/>
    <w:qFormat/>
    <w:rPr>
      <w:u w:val="none"/>
    </w:rPr>
  </w:style>
  <w:style w:type="character" w:customStyle="1" w:styleId="ListLabel836">
    <w:name w:val="ListLabel 836"/>
    <w:qFormat/>
    <w:rPr>
      <w:u w:val="none"/>
    </w:rPr>
  </w:style>
  <w:style w:type="character" w:customStyle="1" w:styleId="ListLabel837">
    <w:name w:val="ListLabel 837"/>
    <w:qFormat/>
    <w:rPr>
      <w:u w:val="none"/>
    </w:rPr>
  </w:style>
  <w:style w:type="character" w:customStyle="1" w:styleId="ListLabel838">
    <w:name w:val="ListLabel 838"/>
    <w:qFormat/>
    <w:rPr>
      <w:rFonts w:ascii="Gill Sans" w:hAnsi="Gill Sans"/>
      <w:u w:val="none"/>
    </w:rPr>
  </w:style>
  <w:style w:type="character" w:customStyle="1" w:styleId="ListLabel839">
    <w:name w:val="ListLabel 839"/>
    <w:qFormat/>
    <w:rPr>
      <w:u w:val="none"/>
    </w:rPr>
  </w:style>
  <w:style w:type="character" w:customStyle="1" w:styleId="ListLabel840">
    <w:name w:val="ListLabel 840"/>
    <w:qFormat/>
    <w:rPr>
      <w:u w:val="none"/>
    </w:rPr>
  </w:style>
  <w:style w:type="character" w:customStyle="1" w:styleId="ListLabel841">
    <w:name w:val="ListLabel 841"/>
    <w:qFormat/>
    <w:rPr>
      <w:u w:val="none"/>
    </w:rPr>
  </w:style>
  <w:style w:type="character" w:customStyle="1" w:styleId="ListLabel842">
    <w:name w:val="ListLabel 842"/>
    <w:qFormat/>
    <w:rPr>
      <w:u w:val="none"/>
    </w:rPr>
  </w:style>
  <w:style w:type="character" w:customStyle="1" w:styleId="ListLabel843">
    <w:name w:val="ListLabel 843"/>
    <w:qFormat/>
    <w:rPr>
      <w:u w:val="none"/>
    </w:rPr>
  </w:style>
  <w:style w:type="character" w:customStyle="1" w:styleId="ListLabel844">
    <w:name w:val="ListLabel 844"/>
    <w:qFormat/>
    <w:rPr>
      <w:u w:val="none"/>
    </w:rPr>
  </w:style>
  <w:style w:type="character" w:customStyle="1" w:styleId="ListLabel845">
    <w:name w:val="ListLabel 845"/>
    <w:qFormat/>
    <w:rPr>
      <w:u w:val="none"/>
    </w:rPr>
  </w:style>
  <w:style w:type="character" w:customStyle="1" w:styleId="ListLabel846">
    <w:name w:val="ListLabel 846"/>
    <w:qFormat/>
    <w:rPr>
      <w:u w:val="none"/>
    </w:rPr>
  </w:style>
  <w:style w:type="character" w:customStyle="1" w:styleId="ListLabel847">
    <w:name w:val="ListLabel 847"/>
    <w:qFormat/>
    <w:rPr>
      <w:rFonts w:ascii="Gill Sans" w:hAnsi="Gill Sans"/>
      <w:u w:val="none"/>
    </w:rPr>
  </w:style>
  <w:style w:type="character" w:customStyle="1" w:styleId="ListLabel848">
    <w:name w:val="ListLabel 848"/>
    <w:qFormat/>
    <w:rPr>
      <w:u w:val="none"/>
    </w:rPr>
  </w:style>
  <w:style w:type="character" w:customStyle="1" w:styleId="ListLabel849">
    <w:name w:val="ListLabel 849"/>
    <w:qFormat/>
    <w:rPr>
      <w:u w:val="none"/>
    </w:rPr>
  </w:style>
  <w:style w:type="character" w:customStyle="1" w:styleId="ListLabel850">
    <w:name w:val="ListLabel 850"/>
    <w:qFormat/>
    <w:rPr>
      <w:u w:val="none"/>
    </w:rPr>
  </w:style>
  <w:style w:type="character" w:customStyle="1" w:styleId="ListLabel851">
    <w:name w:val="ListLabel 851"/>
    <w:qFormat/>
    <w:rPr>
      <w:u w:val="none"/>
    </w:rPr>
  </w:style>
  <w:style w:type="character" w:customStyle="1" w:styleId="ListLabel852">
    <w:name w:val="ListLabel 852"/>
    <w:qFormat/>
    <w:rPr>
      <w:u w:val="none"/>
    </w:rPr>
  </w:style>
  <w:style w:type="character" w:customStyle="1" w:styleId="ListLabel853">
    <w:name w:val="ListLabel 853"/>
    <w:qFormat/>
    <w:rPr>
      <w:u w:val="none"/>
    </w:rPr>
  </w:style>
  <w:style w:type="character" w:customStyle="1" w:styleId="ListLabel854">
    <w:name w:val="ListLabel 854"/>
    <w:qFormat/>
    <w:rPr>
      <w:u w:val="none"/>
    </w:rPr>
  </w:style>
  <w:style w:type="character" w:customStyle="1" w:styleId="ListLabel855">
    <w:name w:val="ListLabel 855"/>
    <w:qFormat/>
    <w:rPr>
      <w:u w:val="none"/>
    </w:rPr>
  </w:style>
  <w:style w:type="character" w:customStyle="1" w:styleId="ListLabel856">
    <w:name w:val="ListLabel 856"/>
    <w:qFormat/>
    <w:rPr>
      <w:rFonts w:ascii="Gill Sans" w:hAnsi="Gill Sans"/>
      <w:u w:val="none"/>
    </w:rPr>
  </w:style>
  <w:style w:type="character" w:customStyle="1" w:styleId="ListLabel857">
    <w:name w:val="ListLabel 857"/>
    <w:qFormat/>
    <w:rPr>
      <w:u w:val="none"/>
    </w:rPr>
  </w:style>
  <w:style w:type="character" w:customStyle="1" w:styleId="ListLabel858">
    <w:name w:val="ListLabel 858"/>
    <w:qFormat/>
    <w:rPr>
      <w:u w:val="none"/>
    </w:rPr>
  </w:style>
  <w:style w:type="character" w:customStyle="1" w:styleId="ListLabel859">
    <w:name w:val="ListLabel 859"/>
    <w:qFormat/>
    <w:rPr>
      <w:u w:val="none"/>
    </w:rPr>
  </w:style>
  <w:style w:type="character" w:customStyle="1" w:styleId="ListLabel860">
    <w:name w:val="ListLabel 860"/>
    <w:qFormat/>
    <w:rPr>
      <w:u w:val="none"/>
    </w:rPr>
  </w:style>
  <w:style w:type="character" w:customStyle="1" w:styleId="ListLabel861">
    <w:name w:val="ListLabel 861"/>
    <w:qFormat/>
    <w:rPr>
      <w:u w:val="none"/>
    </w:rPr>
  </w:style>
  <w:style w:type="character" w:customStyle="1" w:styleId="ListLabel862">
    <w:name w:val="ListLabel 862"/>
    <w:qFormat/>
    <w:rPr>
      <w:u w:val="none"/>
    </w:rPr>
  </w:style>
  <w:style w:type="character" w:customStyle="1" w:styleId="ListLabel863">
    <w:name w:val="ListLabel 863"/>
    <w:qFormat/>
    <w:rPr>
      <w:u w:val="none"/>
    </w:rPr>
  </w:style>
  <w:style w:type="character" w:customStyle="1" w:styleId="ListLabel864">
    <w:name w:val="ListLabel 864"/>
    <w:qFormat/>
    <w:rPr>
      <w:u w:val="none"/>
    </w:rPr>
  </w:style>
  <w:style w:type="character" w:customStyle="1" w:styleId="ListLabel865">
    <w:name w:val="ListLabel 865"/>
    <w:qFormat/>
    <w:rPr>
      <w:rFonts w:ascii="Gill Sans" w:eastAsia="Noto Sans Symbols" w:hAnsi="Gill Sans" w:cs="Noto Sans Symbols"/>
      <w:b/>
      <w:sz w:val="32"/>
      <w:szCs w:val="32"/>
      <w:u w:val="none"/>
    </w:rPr>
  </w:style>
  <w:style w:type="character" w:customStyle="1" w:styleId="ListLabel866">
    <w:name w:val="ListLabel 866"/>
    <w:qFormat/>
    <w:rPr>
      <w:rFonts w:eastAsia="Noto Sans Symbols" w:cs="Noto Sans Symbols"/>
      <w:u w:val="none"/>
    </w:rPr>
  </w:style>
  <w:style w:type="character" w:customStyle="1" w:styleId="ListLabel867">
    <w:name w:val="ListLabel 867"/>
    <w:qFormat/>
    <w:rPr>
      <w:rFonts w:eastAsia="Noto Sans Symbols" w:cs="Noto Sans Symbols"/>
      <w:u w:val="none"/>
    </w:rPr>
  </w:style>
  <w:style w:type="character" w:customStyle="1" w:styleId="ListLabel868">
    <w:name w:val="ListLabel 868"/>
    <w:qFormat/>
    <w:rPr>
      <w:rFonts w:eastAsia="Noto Sans Symbols" w:cs="Noto Sans Symbols"/>
      <w:u w:val="none"/>
    </w:rPr>
  </w:style>
  <w:style w:type="character" w:customStyle="1" w:styleId="ListLabel869">
    <w:name w:val="ListLabel 869"/>
    <w:qFormat/>
    <w:rPr>
      <w:rFonts w:eastAsia="Noto Sans Symbols" w:cs="Noto Sans Symbols"/>
      <w:u w:val="none"/>
    </w:rPr>
  </w:style>
  <w:style w:type="character" w:customStyle="1" w:styleId="ListLabel870">
    <w:name w:val="ListLabel 870"/>
    <w:qFormat/>
    <w:rPr>
      <w:rFonts w:eastAsia="Noto Sans Symbols" w:cs="Noto Sans Symbols"/>
      <w:u w:val="none"/>
    </w:rPr>
  </w:style>
  <w:style w:type="character" w:customStyle="1" w:styleId="ListLabel871">
    <w:name w:val="ListLabel 871"/>
    <w:qFormat/>
    <w:rPr>
      <w:rFonts w:eastAsia="Noto Sans Symbols" w:cs="Noto Sans Symbols"/>
      <w:u w:val="none"/>
    </w:rPr>
  </w:style>
  <w:style w:type="character" w:customStyle="1" w:styleId="ListLabel872">
    <w:name w:val="ListLabel 872"/>
    <w:qFormat/>
    <w:rPr>
      <w:rFonts w:eastAsia="Noto Sans Symbols" w:cs="Noto Sans Symbols"/>
      <w:u w:val="none"/>
    </w:rPr>
  </w:style>
  <w:style w:type="character" w:customStyle="1" w:styleId="ListLabel873">
    <w:name w:val="ListLabel 873"/>
    <w:qFormat/>
    <w:rPr>
      <w:rFonts w:eastAsia="Noto Sans Symbols" w:cs="Noto Sans Symbols"/>
      <w:u w:val="none"/>
    </w:rPr>
  </w:style>
  <w:style w:type="character" w:customStyle="1" w:styleId="ListLabel874">
    <w:name w:val="ListLabel 874"/>
    <w:qFormat/>
    <w:rPr>
      <w:rFonts w:ascii="Gill Sans" w:hAnsi="Gill Sans"/>
      <w:b/>
      <w:color w:val="000000"/>
      <w:sz w:val="28"/>
      <w:szCs w:val="28"/>
    </w:rPr>
  </w:style>
  <w:style w:type="character" w:customStyle="1" w:styleId="ListLabel875">
    <w:name w:val="ListLabel 875"/>
    <w:qFormat/>
    <w:rPr>
      <w:rFonts w:ascii="Gill Sans" w:hAnsi="Gill Sans"/>
      <w:u w:val="none"/>
    </w:rPr>
  </w:style>
  <w:style w:type="character" w:customStyle="1" w:styleId="ListLabel876">
    <w:name w:val="ListLabel 876"/>
    <w:qFormat/>
    <w:rPr>
      <w:u w:val="none"/>
    </w:rPr>
  </w:style>
  <w:style w:type="character" w:customStyle="1" w:styleId="ListLabel877">
    <w:name w:val="ListLabel 877"/>
    <w:qFormat/>
    <w:rPr>
      <w:u w:val="none"/>
    </w:rPr>
  </w:style>
  <w:style w:type="character" w:customStyle="1" w:styleId="ListLabel878">
    <w:name w:val="ListLabel 878"/>
    <w:qFormat/>
    <w:rPr>
      <w:u w:val="none"/>
    </w:rPr>
  </w:style>
  <w:style w:type="character" w:customStyle="1" w:styleId="ListLabel879">
    <w:name w:val="ListLabel 879"/>
    <w:qFormat/>
    <w:rPr>
      <w:u w:val="none"/>
    </w:rPr>
  </w:style>
  <w:style w:type="character" w:customStyle="1" w:styleId="ListLabel880">
    <w:name w:val="ListLabel 880"/>
    <w:qFormat/>
    <w:rPr>
      <w:u w:val="none"/>
    </w:rPr>
  </w:style>
  <w:style w:type="character" w:customStyle="1" w:styleId="ListLabel881">
    <w:name w:val="ListLabel 881"/>
    <w:qFormat/>
    <w:rPr>
      <w:u w:val="none"/>
    </w:rPr>
  </w:style>
  <w:style w:type="character" w:customStyle="1" w:styleId="ListLabel882">
    <w:name w:val="ListLabel 882"/>
    <w:qFormat/>
    <w:rPr>
      <w:u w:val="none"/>
    </w:rPr>
  </w:style>
  <w:style w:type="character" w:customStyle="1" w:styleId="ListLabel883">
    <w:name w:val="ListLabel 883"/>
    <w:qFormat/>
    <w:rPr>
      <w:u w:val="none"/>
    </w:rPr>
  </w:style>
  <w:style w:type="character" w:customStyle="1" w:styleId="ListLabel884">
    <w:name w:val="ListLabel 884"/>
    <w:qFormat/>
    <w:rPr>
      <w:rFonts w:ascii="Gill Sans" w:eastAsia="Arial" w:hAnsi="Gill Sans" w:cs="Arial"/>
      <w:u w:val="none"/>
    </w:rPr>
  </w:style>
  <w:style w:type="character" w:customStyle="1" w:styleId="ListLabel885">
    <w:name w:val="ListLabel 885"/>
    <w:qFormat/>
    <w:rPr>
      <w:u w:val="none"/>
    </w:rPr>
  </w:style>
  <w:style w:type="character" w:customStyle="1" w:styleId="ListLabel886">
    <w:name w:val="ListLabel 886"/>
    <w:qFormat/>
    <w:rPr>
      <w:u w:val="none"/>
    </w:rPr>
  </w:style>
  <w:style w:type="character" w:customStyle="1" w:styleId="ListLabel887">
    <w:name w:val="ListLabel 887"/>
    <w:qFormat/>
    <w:rPr>
      <w:u w:val="none"/>
    </w:rPr>
  </w:style>
  <w:style w:type="character" w:customStyle="1" w:styleId="ListLabel888">
    <w:name w:val="ListLabel 888"/>
    <w:qFormat/>
    <w:rPr>
      <w:u w:val="none"/>
    </w:rPr>
  </w:style>
  <w:style w:type="character" w:customStyle="1" w:styleId="ListLabel889">
    <w:name w:val="ListLabel 889"/>
    <w:qFormat/>
    <w:rPr>
      <w:u w:val="none"/>
    </w:rPr>
  </w:style>
  <w:style w:type="character" w:customStyle="1" w:styleId="ListLabel890">
    <w:name w:val="ListLabel 890"/>
    <w:qFormat/>
    <w:rPr>
      <w:u w:val="none"/>
    </w:rPr>
  </w:style>
  <w:style w:type="character" w:customStyle="1" w:styleId="ListLabel891">
    <w:name w:val="ListLabel 891"/>
    <w:qFormat/>
    <w:rPr>
      <w:u w:val="none"/>
    </w:rPr>
  </w:style>
  <w:style w:type="character" w:customStyle="1" w:styleId="ListLabel892">
    <w:name w:val="ListLabel 892"/>
    <w:qFormat/>
    <w:rPr>
      <w:u w:val="none"/>
    </w:rPr>
  </w:style>
  <w:style w:type="character" w:customStyle="1" w:styleId="ListLabel893">
    <w:name w:val="ListLabel 893"/>
    <w:qFormat/>
    <w:rPr>
      <w:rFonts w:ascii="Arial" w:eastAsia="Noto Sans Symbols" w:hAnsi="Arial" w:cs="Noto Sans Symbols"/>
      <w:b/>
      <w:u w:val="none"/>
    </w:rPr>
  </w:style>
  <w:style w:type="character" w:customStyle="1" w:styleId="ListLabel894">
    <w:name w:val="ListLabel 894"/>
    <w:qFormat/>
    <w:rPr>
      <w:rFonts w:eastAsia="Noto Sans Symbols" w:cs="Noto Sans Symbols"/>
      <w:u w:val="none"/>
    </w:rPr>
  </w:style>
  <w:style w:type="character" w:customStyle="1" w:styleId="ListLabel895">
    <w:name w:val="ListLabel 895"/>
    <w:qFormat/>
    <w:rPr>
      <w:rFonts w:eastAsia="Noto Sans Symbols" w:cs="Noto Sans Symbols"/>
      <w:u w:val="none"/>
    </w:rPr>
  </w:style>
  <w:style w:type="character" w:customStyle="1" w:styleId="ListLabel896">
    <w:name w:val="ListLabel 896"/>
    <w:qFormat/>
    <w:rPr>
      <w:rFonts w:eastAsia="Noto Sans Symbols" w:cs="Noto Sans Symbols"/>
      <w:u w:val="none"/>
    </w:rPr>
  </w:style>
  <w:style w:type="character" w:customStyle="1" w:styleId="ListLabel897">
    <w:name w:val="ListLabel 897"/>
    <w:qFormat/>
    <w:rPr>
      <w:rFonts w:eastAsia="Noto Sans Symbols" w:cs="Noto Sans Symbols"/>
      <w:u w:val="none"/>
    </w:rPr>
  </w:style>
  <w:style w:type="character" w:customStyle="1" w:styleId="ListLabel898">
    <w:name w:val="ListLabel 898"/>
    <w:qFormat/>
    <w:rPr>
      <w:rFonts w:eastAsia="Noto Sans Symbols" w:cs="Noto Sans Symbols"/>
      <w:u w:val="none"/>
    </w:rPr>
  </w:style>
  <w:style w:type="character" w:customStyle="1" w:styleId="ListLabel899">
    <w:name w:val="ListLabel 899"/>
    <w:qFormat/>
    <w:rPr>
      <w:rFonts w:eastAsia="Noto Sans Symbols" w:cs="Noto Sans Symbols"/>
      <w:u w:val="none"/>
    </w:rPr>
  </w:style>
  <w:style w:type="character" w:customStyle="1" w:styleId="ListLabel900">
    <w:name w:val="ListLabel 900"/>
    <w:qFormat/>
    <w:rPr>
      <w:rFonts w:eastAsia="Noto Sans Symbols" w:cs="Noto Sans Symbols"/>
      <w:u w:val="none"/>
    </w:rPr>
  </w:style>
  <w:style w:type="character" w:customStyle="1" w:styleId="ListLabel901">
    <w:name w:val="ListLabel 901"/>
    <w:qFormat/>
    <w:rPr>
      <w:rFonts w:eastAsia="Noto Sans Symbols" w:cs="Noto Sans Symbols"/>
      <w:u w:val="none"/>
    </w:rPr>
  </w:style>
  <w:style w:type="character" w:customStyle="1" w:styleId="ListLabel902">
    <w:name w:val="ListLabel 902"/>
    <w:qFormat/>
    <w:rPr>
      <w:rFonts w:ascii="Gill Sans" w:hAnsi="Gill Sans"/>
      <w:u w:val="none"/>
    </w:rPr>
  </w:style>
  <w:style w:type="character" w:customStyle="1" w:styleId="ListLabel903">
    <w:name w:val="ListLabel 903"/>
    <w:qFormat/>
    <w:rPr>
      <w:u w:val="none"/>
    </w:rPr>
  </w:style>
  <w:style w:type="character" w:customStyle="1" w:styleId="ListLabel904">
    <w:name w:val="ListLabel 904"/>
    <w:qFormat/>
    <w:rPr>
      <w:u w:val="none"/>
    </w:rPr>
  </w:style>
  <w:style w:type="character" w:customStyle="1" w:styleId="ListLabel905">
    <w:name w:val="ListLabel 905"/>
    <w:qFormat/>
    <w:rPr>
      <w:u w:val="none"/>
    </w:rPr>
  </w:style>
  <w:style w:type="character" w:customStyle="1" w:styleId="ListLabel906">
    <w:name w:val="ListLabel 906"/>
    <w:qFormat/>
    <w:rPr>
      <w:u w:val="none"/>
    </w:rPr>
  </w:style>
  <w:style w:type="character" w:customStyle="1" w:styleId="ListLabel907">
    <w:name w:val="ListLabel 907"/>
    <w:qFormat/>
    <w:rPr>
      <w:u w:val="none"/>
    </w:rPr>
  </w:style>
  <w:style w:type="character" w:customStyle="1" w:styleId="ListLabel908">
    <w:name w:val="ListLabel 908"/>
    <w:qFormat/>
    <w:rPr>
      <w:u w:val="none"/>
    </w:rPr>
  </w:style>
  <w:style w:type="character" w:customStyle="1" w:styleId="ListLabel909">
    <w:name w:val="ListLabel 909"/>
    <w:qFormat/>
    <w:rPr>
      <w:u w:val="none"/>
    </w:rPr>
  </w:style>
  <w:style w:type="character" w:customStyle="1" w:styleId="ListLabel910">
    <w:name w:val="ListLabel 910"/>
    <w:qFormat/>
    <w:rPr>
      <w:u w:val="none"/>
    </w:rPr>
  </w:style>
  <w:style w:type="character" w:customStyle="1" w:styleId="ListLabel911">
    <w:name w:val="ListLabel 911"/>
    <w:qFormat/>
    <w:rPr>
      <w:rFonts w:ascii="Gill Sans" w:eastAsia="Arial" w:hAnsi="Gill Sans" w:cs="Arial"/>
      <w:u w:val="none"/>
    </w:rPr>
  </w:style>
  <w:style w:type="character" w:customStyle="1" w:styleId="ListLabel912">
    <w:name w:val="ListLabel 912"/>
    <w:qFormat/>
    <w:rPr>
      <w:u w:val="none"/>
    </w:rPr>
  </w:style>
  <w:style w:type="character" w:customStyle="1" w:styleId="ListLabel913">
    <w:name w:val="ListLabel 913"/>
    <w:qFormat/>
    <w:rPr>
      <w:u w:val="none"/>
    </w:rPr>
  </w:style>
  <w:style w:type="character" w:customStyle="1" w:styleId="ListLabel914">
    <w:name w:val="ListLabel 914"/>
    <w:qFormat/>
    <w:rPr>
      <w:u w:val="none"/>
    </w:rPr>
  </w:style>
  <w:style w:type="character" w:customStyle="1" w:styleId="ListLabel915">
    <w:name w:val="ListLabel 915"/>
    <w:qFormat/>
    <w:rPr>
      <w:u w:val="none"/>
    </w:rPr>
  </w:style>
  <w:style w:type="character" w:customStyle="1" w:styleId="ListLabel916">
    <w:name w:val="ListLabel 916"/>
    <w:qFormat/>
    <w:rPr>
      <w:u w:val="none"/>
    </w:rPr>
  </w:style>
  <w:style w:type="character" w:customStyle="1" w:styleId="ListLabel917">
    <w:name w:val="ListLabel 917"/>
    <w:qFormat/>
    <w:rPr>
      <w:u w:val="none"/>
    </w:rPr>
  </w:style>
  <w:style w:type="character" w:customStyle="1" w:styleId="ListLabel918">
    <w:name w:val="ListLabel 918"/>
    <w:qFormat/>
    <w:rPr>
      <w:u w:val="none"/>
    </w:rPr>
  </w:style>
  <w:style w:type="character" w:customStyle="1" w:styleId="ListLabel919">
    <w:name w:val="ListLabel 919"/>
    <w:qFormat/>
    <w:rPr>
      <w:u w:val="none"/>
    </w:rPr>
  </w:style>
  <w:style w:type="character" w:customStyle="1" w:styleId="ListLabel920">
    <w:name w:val="ListLabel 920"/>
    <w:qFormat/>
    <w:rPr>
      <w:rFonts w:ascii="Gill Sans" w:hAnsi="Gill Sans"/>
      <w:u w:val="none"/>
    </w:rPr>
  </w:style>
  <w:style w:type="character" w:customStyle="1" w:styleId="ListLabel921">
    <w:name w:val="ListLabel 921"/>
    <w:qFormat/>
    <w:rPr>
      <w:u w:val="none"/>
    </w:rPr>
  </w:style>
  <w:style w:type="character" w:customStyle="1" w:styleId="ListLabel922">
    <w:name w:val="ListLabel 922"/>
    <w:qFormat/>
    <w:rPr>
      <w:u w:val="none"/>
    </w:rPr>
  </w:style>
  <w:style w:type="character" w:customStyle="1" w:styleId="ListLabel923">
    <w:name w:val="ListLabel 923"/>
    <w:qFormat/>
    <w:rPr>
      <w:u w:val="none"/>
    </w:rPr>
  </w:style>
  <w:style w:type="character" w:customStyle="1" w:styleId="ListLabel924">
    <w:name w:val="ListLabel 924"/>
    <w:qFormat/>
    <w:rPr>
      <w:u w:val="none"/>
    </w:rPr>
  </w:style>
  <w:style w:type="character" w:customStyle="1" w:styleId="ListLabel925">
    <w:name w:val="ListLabel 925"/>
    <w:qFormat/>
    <w:rPr>
      <w:u w:val="none"/>
    </w:rPr>
  </w:style>
  <w:style w:type="character" w:customStyle="1" w:styleId="ListLabel926">
    <w:name w:val="ListLabel 926"/>
    <w:qFormat/>
    <w:rPr>
      <w:u w:val="none"/>
    </w:rPr>
  </w:style>
  <w:style w:type="character" w:customStyle="1" w:styleId="ListLabel927">
    <w:name w:val="ListLabel 927"/>
    <w:qFormat/>
    <w:rPr>
      <w:u w:val="none"/>
    </w:rPr>
  </w:style>
  <w:style w:type="character" w:customStyle="1" w:styleId="ListLabel928">
    <w:name w:val="ListLabel 928"/>
    <w:qFormat/>
    <w:rPr>
      <w:u w:val="none"/>
    </w:rPr>
  </w:style>
  <w:style w:type="character" w:customStyle="1" w:styleId="ListLabel929">
    <w:name w:val="ListLabel 929"/>
    <w:qFormat/>
    <w:rPr>
      <w:rFonts w:ascii="Gill Sans" w:hAnsi="Gill Sans"/>
      <w:b/>
      <w:u w:val="none"/>
    </w:rPr>
  </w:style>
  <w:style w:type="character" w:customStyle="1" w:styleId="ListLabel930">
    <w:name w:val="ListLabel 930"/>
    <w:qFormat/>
    <w:rPr>
      <w:u w:val="none"/>
    </w:rPr>
  </w:style>
  <w:style w:type="character" w:customStyle="1" w:styleId="ListLabel931">
    <w:name w:val="ListLabel 931"/>
    <w:qFormat/>
    <w:rPr>
      <w:u w:val="none"/>
    </w:rPr>
  </w:style>
  <w:style w:type="character" w:customStyle="1" w:styleId="ListLabel932">
    <w:name w:val="ListLabel 932"/>
    <w:qFormat/>
    <w:rPr>
      <w:u w:val="none"/>
    </w:rPr>
  </w:style>
  <w:style w:type="character" w:customStyle="1" w:styleId="ListLabel933">
    <w:name w:val="ListLabel 933"/>
    <w:qFormat/>
    <w:rPr>
      <w:u w:val="none"/>
    </w:rPr>
  </w:style>
  <w:style w:type="character" w:customStyle="1" w:styleId="ListLabel934">
    <w:name w:val="ListLabel 934"/>
    <w:qFormat/>
    <w:rPr>
      <w:u w:val="none"/>
    </w:rPr>
  </w:style>
  <w:style w:type="character" w:customStyle="1" w:styleId="ListLabel935">
    <w:name w:val="ListLabel 935"/>
    <w:qFormat/>
    <w:rPr>
      <w:u w:val="none"/>
    </w:rPr>
  </w:style>
  <w:style w:type="character" w:customStyle="1" w:styleId="ListLabel936">
    <w:name w:val="ListLabel 936"/>
    <w:qFormat/>
    <w:rPr>
      <w:u w:val="none"/>
    </w:rPr>
  </w:style>
  <w:style w:type="character" w:customStyle="1" w:styleId="ListLabel937">
    <w:name w:val="ListLabel 937"/>
    <w:qFormat/>
    <w:rPr>
      <w:u w:val="none"/>
    </w:rPr>
  </w:style>
  <w:style w:type="character" w:customStyle="1" w:styleId="ListLabel938">
    <w:name w:val="ListLabel 938"/>
    <w:qFormat/>
    <w:rPr>
      <w:rFonts w:ascii="Gill Sans" w:hAnsi="Gill Sans"/>
      <w:u w:val="none"/>
    </w:rPr>
  </w:style>
  <w:style w:type="character" w:customStyle="1" w:styleId="ListLabel939">
    <w:name w:val="ListLabel 939"/>
    <w:qFormat/>
    <w:rPr>
      <w:u w:val="none"/>
    </w:rPr>
  </w:style>
  <w:style w:type="character" w:customStyle="1" w:styleId="ListLabel940">
    <w:name w:val="ListLabel 940"/>
    <w:qFormat/>
    <w:rPr>
      <w:u w:val="none"/>
    </w:rPr>
  </w:style>
  <w:style w:type="character" w:customStyle="1" w:styleId="ListLabel941">
    <w:name w:val="ListLabel 941"/>
    <w:qFormat/>
    <w:rPr>
      <w:u w:val="none"/>
    </w:rPr>
  </w:style>
  <w:style w:type="character" w:customStyle="1" w:styleId="ListLabel942">
    <w:name w:val="ListLabel 942"/>
    <w:qFormat/>
    <w:rPr>
      <w:u w:val="none"/>
    </w:rPr>
  </w:style>
  <w:style w:type="character" w:customStyle="1" w:styleId="ListLabel943">
    <w:name w:val="ListLabel 943"/>
    <w:qFormat/>
    <w:rPr>
      <w:u w:val="none"/>
    </w:rPr>
  </w:style>
  <w:style w:type="character" w:customStyle="1" w:styleId="ListLabel944">
    <w:name w:val="ListLabel 944"/>
    <w:qFormat/>
    <w:rPr>
      <w:u w:val="none"/>
    </w:rPr>
  </w:style>
  <w:style w:type="character" w:customStyle="1" w:styleId="ListLabel945">
    <w:name w:val="ListLabel 945"/>
    <w:qFormat/>
    <w:rPr>
      <w:u w:val="none"/>
    </w:rPr>
  </w:style>
  <w:style w:type="character" w:customStyle="1" w:styleId="ListLabel946">
    <w:name w:val="ListLabel 946"/>
    <w:qFormat/>
    <w:rPr>
      <w:u w:val="none"/>
    </w:rPr>
  </w:style>
  <w:style w:type="character" w:customStyle="1" w:styleId="ListLabel947">
    <w:name w:val="ListLabel 947"/>
    <w:qFormat/>
    <w:rPr>
      <w:rFonts w:ascii="Gill Sans" w:hAnsi="Gill Sans"/>
      <w:u w:val="none"/>
    </w:rPr>
  </w:style>
  <w:style w:type="character" w:customStyle="1" w:styleId="ListLabel948">
    <w:name w:val="ListLabel 948"/>
    <w:qFormat/>
    <w:rPr>
      <w:u w:val="none"/>
    </w:rPr>
  </w:style>
  <w:style w:type="character" w:customStyle="1" w:styleId="ListLabel949">
    <w:name w:val="ListLabel 949"/>
    <w:qFormat/>
    <w:rPr>
      <w:u w:val="none"/>
    </w:rPr>
  </w:style>
  <w:style w:type="character" w:customStyle="1" w:styleId="ListLabel950">
    <w:name w:val="ListLabel 950"/>
    <w:qFormat/>
    <w:rPr>
      <w:u w:val="none"/>
    </w:rPr>
  </w:style>
  <w:style w:type="character" w:customStyle="1" w:styleId="ListLabel951">
    <w:name w:val="ListLabel 951"/>
    <w:qFormat/>
    <w:rPr>
      <w:u w:val="none"/>
    </w:rPr>
  </w:style>
  <w:style w:type="character" w:customStyle="1" w:styleId="ListLabel952">
    <w:name w:val="ListLabel 952"/>
    <w:qFormat/>
    <w:rPr>
      <w:u w:val="none"/>
    </w:rPr>
  </w:style>
  <w:style w:type="character" w:customStyle="1" w:styleId="ListLabel953">
    <w:name w:val="ListLabel 953"/>
    <w:qFormat/>
    <w:rPr>
      <w:u w:val="none"/>
    </w:rPr>
  </w:style>
  <w:style w:type="character" w:customStyle="1" w:styleId="ListLabel954">
    <w:name w:val="ListLabel 954"/>
    <w:qFormat/>
    <w:rPr>
      <w:u w:val="none"/>
    </w:rPr>
  </w:style>
  <w:style w:type="character" w:customStyle="1" w:styleId="ListLabel955">
    <w:name w:val="ListLabel 955"/>
    <w:qFormat/>
    <w:rPr>
      <w:u w:val="none"/>
    </w:rPr>
  </w:style>
  <w:style w:type="character" w:customStyle="1" w:styleId="ListLabel956">
    <w:name w:val="ListLabel 956"/>
    <w:qFormat/>
    <w:rPr>
      <w:rFonts w:ascii="Gill Sans" w:eastAsia="Gill Sans" w:hAnsi="Gill Sans" w:cs="Gill Sans"/>
      <w:b w:val="0"/>
      <w:sz w:val="24"/>
    </w:rPr>
  </w:style>
  <w:style w:type="character" w:customStyle="1" w:styleId="ListLabel957">
    <w:name w:val="ListLabel 957"/>
    <w:qFormat/>
    <w:rPr>
      <w:rFonts w:ascii="Gill Sans" w:eastAsia="Arial" w:hAnsi="Gill Sans" w:cs="Arial"/>
      <w:u w:val="none"/>
    </w:rPr>
  </w:style>
  <w:style w:type="character" w:customStyle="1" w:styleId="ListLabel958">
    <w:name w:val="ListLabel 958"/>
    <w:qFormat/>
    <w:rPr>
      <w:u w:val="none"/>
    </w:rPr>
  </w:style>
  <w:style w:type="character" w:customStyle="1" w:styleId="ListLabel959">
    <w:name w:val="ListLabel 959"/>
    <w:qFormat/>
    <w:rPr>
      <w:u w:val="none"/>
    </w:rPr>
  </w:style>
  <w:style w:type="character" w:customStyle="1" w:styleId="ListLabel960">
    <w:name w:val="ListLabel 960"/>
    <w:qFormat/>
    <w:rPr>
      <w:u w:val="none"/>
    </w:rPr>
  </w:style>
  <w:style w:type="character" w:customStyle="1" w:styleId="ListLabel961">
    <w:name w:val="ListLabel 961"/>
    <w:qFormat/>
    <w:rPr>
      <w:u w:val="none"/>
    </w:rPr>
  </w:style>
  <w:style w:type="character" w:customStyle="1" w:styleId="ListLabel962">
    <w:name w:val="ListLabel 962"/>
    <w:qFormat/>
    <w:rPr>
      <w:u w:val="none"/>
    </w:rPr>
  </w:style>
  <w:style w:type="character" w:customStyle="1" w:styleId="ListLabel963">
    <w:name w:val="ListLabel 963"/>
    <w:qFormat/>
    <w:rPr>
      <w:u w:val="none"/>
    </w:rPr>
  </w:style>
  <w:style w:type="character" w:customStyle="1" w:styleId="ListLabel964">
    <w:name w:val="ListLabel 964"/>
    <w:qFormat/>
    <w:rPr>
      <w:u w:val="none"/>
    </w:rPr>
  </w:style>
  <w:style w:type="character" w:customStyle="1" w:styleId="ListLabel965">
    <w:name w:val="ListLabel 965"/>
    <w:qFormat/>
    <w:rPr>
      <w:u w:val="none"/>
    </w:rPr>
  </w:style>
  <w:style w:type="character" w:customStyle="1" w:styleId="ListLabel966">
    <w:name w:val="ListLabel 966"/>
    <w:qFormat/>
    <w:rPr>
      <w:rFonts w:ascii="Gill Sans" w:hAnsi="Gill Sans"/>
      <w:u w:val="none"/>
    </w:rPr>
  </w:style>
  <w:style w:type="character" w:customStyle="1" w:styleId="ListLabel967">
    <w:name w:val="ListLabel 967"/>
    <w:qFormat/>
    <w:rPr>
      <w:u w:val="none"/>
    </w:rPr>
  </w:style>
  <w:style w:type="character" w:customStyle="1" w:styleId="ListLabel968">
    <w:name w:val="ListLabel 968"/>
    <w:qFormat/>
    <w:rPr>
      <w:u w:val="none"/>
    </w:rPr>
  </w:style>
  <w:style w:type="character" w:customStyle="1" w:styleId="ListLabel969">
    <w:name w:val="ListLabel 969"/>
    <w:qFormat/>
    <w:rPr>
      <w:u w:val="none"/>
    </w:rPr>
  </w:style>
  <w:style w:type="character" w:customStyle="1" w:styleId="ListLabel970">
    <w:name w:val="ListLabel 970"/>
    <w:qFormat/>
    <w:rPr>
      <w:u w:val="none"/>
    </w:rPr>
  </w:style>
  <w:style w:type="character" w:customStyle="1" w:styleId="ListLabel971">
    <w:name w:val="ListLabel 971"/>
    <w:qFormat/>
    <w:rPr>
      <w:u w:val="none"/>
    </w:rPr>
  </w:style>
  <w:style w:type="character" w:customStyle="1" w:styleId="ListLabel972">
    <w:name w:val="ListLabel 972"/>
    <w:qFormat/>
    <w:rPr>
      <w:u w:val="none"/>
    </w:rPr>
  </w:style>
  <w:style w:type="character" w:customStyle="1" w:styleId="ListLabel973">
    <w:name w:val="ListLabel 973"/>
    <w:qFormat/>
    <w:rPr>
      <w:u w:val="none"/>
    </w:rPr>
  </w:style>
  <w:style w:type="character" w:customStyle="1" w:styleId="ListLabel974">
    <w:name w:val="ListLabel 974"/>
    <w:qFormat/>
    <w:rPr>
      <w:u w:val="none"/>
    </w:rPr>
  </w:style>
  <w:style w:type="character" w:customStyle="1" w:styleId="ListLabel975">
    <w:name w:val="ListLabel 975"/>
    <w:qFormat/>
    <w:rPr>
      <w:rFonts w:ascii="Gill Sans" w:hAnsi="Gill Sans"/>
      <w:b/>
      <w:u w:val="none"/>
    </w:rPr>
  </w:style>
  <w:style w:type="character" w:customStyle="1" w:styleId="ListLabel976">
    <w:name w:val="ListLabel 976"/>
    <w:qFormat/>
    <w:rPr>
      <w:u w:val="none"/>
    </w:rPr>
  </w:style>
  <w:style w:type="character" w:customStyle="1" w:styleId="ListLabel977">
    <w:name w:val="ListLabel 977"/>
    <w:qFormat/>
    <w:rPr>
      <w:u w:val="none"/>
    </w:rPr>
  </w:style>
  <w:style w:type="character" w:customStyle="1" w:styleId="ListLabel978">
    <w:name w:val="ListLabel 978"/>
    <w:qFormat/>
    <w:rPr>
      <w:u w:val="none"/>
    </w:rPr>
  </w:style>
  <w:style w:type="character" w:customStyle="1" w:styleId="ListLabel979">
    <w:name w:val="ListLabel 979"/>
    <w:qFormat/>
    <w:rPr>
      <w:u w:val="none"/>
    </w:rPr>
  </w:style>
  <w:style w:type="character" w:customStyle="1" w:styleId="ListLabel980">
    <w:name w:val="ListLabel 980"/>
    <w:qFormat/>
    <w:rPr>
      <w:u w:val="none"/>
    </w:rPr>
  </w:style>
  <w:style w:type="character" w:customStyle="1" w:styleId="ListLabel981">
    <w:name w:val="ListLabel 981"/>
    <w:qFormat/>
    <w:rPr>
      <w:u w:val="none"/>
    </w:rPr>
  </w:style>
  <w:style w:type="character" w:customStyle="1" w:styleId="ListLabel982">
    <w:name w:val="ListLabel 982"/>
    <w:qFormat/>
    <w:rPr>
      <w:u w:val="none"/>
    </w:rPr>
  </w:style>
  <w:style w:type="character" w:customStyle="1" w:styleId="ListLabel983">
    <w:name w:val="ListLabel 983"/>
    <w:qFormat/>
    <w:rPr>
      <w:u w:val="none"/>
    </w:rPr>
  </w:style>
  <w:style w:type="character" w:customStyle="1" w:styleId="ListLabel984">
    <w:name w:val="ListLabel 984"/>
    <w:qFormat/>
    <w:rPr>
      <w:rFonts w:ascii="Gill Sans" w:hAnsi="Gill Sans"/>
      <w:u w:val="none"/>
    </w:rPr>
  </w:style>
  <w:style w:type="character" w:customStyle="1" w:styleId="ListLabel985">
    <w:name w:val="ListLabel 985"/>
    <w:qFormat/>
    <w:rPr>
      <w:u w:val="none"/>
    </w:rPr>
  </w:style>
  <w:style w:type="character" w:customStyle="1" w:styleId="ListLabel986">
    <w:name w:val="ListLabel 986"/>
    <w:qFormat/>
    <w:rPr>
      <w:u w:val="none"/>
    </w:rPr>
  </w:style>
  <w:style w:type="character" w:customStyle="1" w:styleId="ListLabel987">
    <w:name w:val="ListLabel 987"/>
    <w:qFormat/>
    <w:rPr>
      <w:u w:val="none"/>
    </w:rPr>
  </w:style>
  <w:style w:type="character" w:customStyle="1" w:styleId="ListLabel988">
    <w:name w:val="ListLabel 988"/>
    <w:qFormat/>
    <w:rPr>
      <w:u w:val="none"/>
    </w:rPr>
  </w:style>
  <w:style w:type="character" w:customStyle="1" w:styleId="ListLabel989">
    <w:name w:val="ListLabel 989"/>
    <w:qFormat/>
    <w:rPr>
      <w:u w:val="none"/>
    </w:rPr>
  </w:style>
  <w:style w:type="character" w:customStyle="1" w:styleId="ListLabel990">
    <w:name w:val="ListLabel 990"/>
    <w:qFormat/>
    <w:rPr>
      <w:u w:val="none"/>
    </w:rPr>
  </w:style>
  <w:style w:type="character" w:customStyle="1" w:styleId="ListLabel991">
    <w:name w:val="ListLabel 991"/>
    <w:qFormat/>
    <w:rPr>
      <w:u w:val="none"/>
    </w:rPr>
  </w:style>
  <w:style w:type="character" w:customStyle="1" w:styleId="ListLabel992">
    <w:name w:val="ListLabel 992"/>
    <w:qFormat/>
    <w:rPr>
      <w:u w:val="none"/>
    </w:rPr>
  </w:style>
  <w:style w:type="character" w:customStyle="1" w:styleId="ListLabel993">
    <w:name w:val="ListLabel 993"/>
    <w:qFormat/>
    <w:rPr>
      <w:rFonts w:ascii="Gill Sans" w:eastAsia="Arial" w:hAnsi="Gill Sans" w:cs="Arial"/>
      <w:u w:val="none"/>
    </w:rPr>
  </w:style>
  <w:style w:type="character" w:customStyle="1" w:styleId="ListLabel994">
    <w:name w:val="ListLabel 994"/>
    <w:qFormat/>
    <w:rPr>
      <w:u w:val="none"/>
    </w:rPr>
  </w:style>
  <w:style w:type="character" w:customStyle="1" w:styleId="ListLabel995">
    <w:name w:val="ListLabel 995"/>
    <w:qFormat/>
    <w:rPr>
      <w:u w:val="none"/>
    </w:rPr>
  </w:style>
  <w:style w:type="character" w:customStyle="1" w:styleId="ListLabel996">
    <w:name w:val="ListLabel 996"/>
    <w:qFormat/>
    <w:rPr>
      <w:u w:val="none"/>
    </w:rPr>
  </w:style>
  <w:style w:type="character" w:customStyle="1" w:styleId="ListLabel997">
    <w:name w:val="ListLabel 997"/>
    <w:qFormat/>
    <w:rPr>
      <w:u w:val="none"/>
    </w:rPr>
  </w:style>
  <w:style w:type="character" w:customStyle="1" w:styleId="ListLabel998">
    <w:name w:val="ListLabel 998"/>
    <w:qFormat/>
    <w:rPr>
      <w:u w:val="none"/>
    </w:rPr>
  </w:style>
  <w:style w:type="character" w:customStyle="1" w:styleId="ListLabel999">
    <w:name w:val="ListLabel 999"/>
    <w:qFormat/>
    <w:rPr>
      <w:u w:val="none"/>
    </w:rPr>
  </w:style>
  <w:style w:type="character" w:customStyle="1" w:styleId="ListLabel1000">
    <w:name w:val="ListLabel 1000"/>
    <w:qFormat/>
    <w:rPr>
      <w:u w:val="none"/>
    </w:rPr>
  </w:style>
  <w:style w:type="character" w:customStyle="1" w:styleId="ListLabel1001">
    <w:name w:val="ListLabel 1001"/>
    <w:qFormat/>
    <w:rPr>
      <w:u w:val="none"/>
    </w:rPr>
  </w:style>
  <w:style w:type="character" w:customStyle="1" w:styleId="ListLabel1002">
    <w:name w:val="ListLabel 1002"/>
    <w:qFormat/>
    <w:rPr>
      <w:rFonts w:ascii="Gill Sans" w:hAnsi="Gill Sans"/>
      <w:b/>
      <w:u w:val="none"/>
    </w:rPr>
  </w:style>
  <w:style w:type="character" w:customStyle="1" w:styleId="ListLabel1003">
    <w:name w:val="ListLabel 1003"/>
    <w:qFormat/>
    <w:rPr>
      <w:u w:val="none"/>
    </w:rPr>
  </w:style>
  <w:style w:type="character" w:customStyle="1" w:styleId="ListLabel1004">
    <w:name w:val="ListLabel 1004"/>
    <w:qFormat/>
    <w:rPr>
      <w:u w:val="none"/>
    </w:rPr>
  </w:style>
  <w:style w:type="character" w:customStyle="1" w:styleId="ListLabel1005">
    <w:name w:val="ListLabel 1005"/>
    <w:qFormat/>
    <w:rPr>
      <w:u w:val="none"/>
    </w:rPr>
  </w:style>
  <w:style w:type="character" w:customStyle="1" w:styleId="ListLabel1006">
    <w:name w:val="ListLabel 1006"/>
    <w:qFormat/>
    <w:rPr>
      <w:u w:val="none"/>
    </w:rPr>
  </w:style>
  <w:style w:type="character" w:customStyle="1" w:styleId="ListLabel1007">
    <w:name w:val="ListLabel 1007"/>
    <w:qFormat/>
    <w:rPr>
      <w:u w:val="none"/>
    </w:rPr>
  </w:style>
  <w:style w:type="character" w:customStyle="1" w:styleId="ListLabel1008">
    <w:name w:val="ListLabel 1008"/>
    <w:qFormat/>
    <w:rPr>
      <w:u w:val="none"/>
    </w:rPr>
  </w:style>
  <w:style w:type="character" w:customStyle="1" w:styleId="ListLabel1009">
    <w:name w:val="ListLabel 1009"/>
    <w:qFormat/>
    <w:rPr>
      <w:u w:val="none"/>
    </w:rPr>
  </w:style>
  <w:style w:type="character" w:customStyle="1" w:styleId="ListLabel1010">
    <w:name w:val="ListLabel 1010"/>
    <w:qFormat/>
    <w:rPr>
      <w:u w:val="none"/>
    </w:rPr>
  </w:style>
  <w:style w:type="character" w:customStyle="1" w:styleId="ListLabel1011">
    <w:name w:val="ListLabel 1011"/>
    <w:qFormat/>
    <w:rPr>
      <w:rFonts w:ascii="Gill Sans" w:eastAsia="Arial" w:hAnsi="Gill Sans" w:cs="Arial"/>
      <w:u w:val="none"/>
    </w:rPr>
  </w:style>
  <w:style w:type="character" w:customStyle="1" w:styleId="ListLabel1012">
    <w:name w:val="ListLabel 1012"/>
    <w:qFormat/>
    <w:rPr>
      <w:u w:val="none"/>
    </w:rPr>
  </w:style>
  <w:style w:type="character" w:customStyle="1" w:styleId="ListLabel1013">
    <w:name w:val="ListLabel 1013"/>
    <w:qFormat/>
    <w:rPr>
      <w:u w:val="none"/>
    </w:rPr>
  </w:style>
  <w:style w:type="character" w:customStyle="1" w:styleId="ListLabel1014">
    <w:name w:val="ListLabel 1014"/>
    <w:qFormat/>
    <w:rPr>
      <w:u w:val="none"/>
    </w:rPr>
  </w:style>
  <w:style w:type="character" w:customStyle="1" w:styleId="ListLabel1015">
    <w:name w:val="ListLabel 1015"/>
    <w:qFormat/>
    <w:rPr>
      <w:u w:val="none"/>
    </w:rPr>
  </w:style>
  <w:style w:type="character" w:customStyle="1" w:styleId="ListLabel1016">
    <w:name w:val="ListLabel 1016"/>
    <w:qFormat/>
    <w:rPr>
      <w:u w:val="none"/>
    </w:rPr>
  </w:style>
  <w:style w:type="character" w:customStyle="1" w:styleId="ListLabel1017">
    <w:name w:val="ListLabel 1017"/>
    <w:qFormat/>
    <w:rPr>
      <w:u w:val="none"/>
    </w:rPr>
  </w:style>
  <w:style w:type="character" w:customStyle="1" w:styleId="ListLabel1018">
    <w:name w:val="ListLabel 1018"/>
    <w:qFormat/>
    <w:rPr>
      <w:u w:val="none"/>
    </w:rPr>
  </w:style>
  <w:style w:type="character" w:customStyle="1" w:styleId="ListLabel1019">
    <w:name w:val="ListLabel 1019"/>
    <w:qFormat/>
    <w:rPr>
      <w:u w:val="none"/>
    </w:rPr>
  </w:style>
  <w:style w:type="character" w:customStyle="1" w:styleId="ListLabel1020">
    <w:name w:val="ListLabel 1020"/>
    <w:qFormat/>
    <w:rPr>
      <w:rFonts w:ascii="Gill Sans" w:hAnsi="Gill Sans"/>
      <w:u w:val="none"/>
    </w:rPr>
  </w:style>
  <w:style w:type="character" w:customStyle="1" w:styleId="ListLabel1021">
    <w:name w:val="ListLabel 1021"/>
    <w:qFormat/>
    <w:rPr>
      <w:rFonts w:ascii="Gill Sans" w:hAnsi="Gill Sans"/>
      <w:u w:val="none"/>
    </w:rPr>
  </w:style>
  <w:style w:type="character" w:customStyle="1" w:styleId="ListLabel1022">
    <w:name w:val="ListLabel 1022"/>
    <w:qFormat/>
    <w:rPr>
      <w:u w:val="none"/>
    </w:rPr>
  </w:style>
  <w:style w:type="character" w:customStyle="1" w:styleId="ListLabel1023">
    <w:name w:val="ListLabel 1023"/>
    <w:qFormat/>
    <w:rPr>
      <w:u w:val="none"/>
    </w:rPr>
  </w:style>
  <w:style w:type="character" w:customStyle="1" w:styleId="ListLabel1024">
    <w:name w:val="ListLabel 1024"/>
    <w:qFormat/>
    <w:rPr>
      <w:u w:val="none"/>
    </w:rPr>
  </w:style>
  <w:style w:type="character" w:customStyle="1" w:styleId="ListLabel1025">
    <w:name w:val="ListLabel 1025"/>
    <w:qFormat/>
    <w:rPr>
      <w:u w:val="none"/>
    </w:rPr>
  </w:style>
  <w:style w:type="character" w:customStyle="1" w:styleId="ListLabel1026">
    <w:name w:val="ListLabel 1026"/>
    <w:qFormat/>
    <w:rPr>
      <w:u w:val="none"/>
    </w:rPr>
  </w:style>
  <w:style w:type="character" w:customStyle="1" w:styleId="ListLabel1027">
    <w:name w:val="ListLabel 1027"/>
    <w:qFormat/>
    <w:rPr>
      <w:u w:val="none"/>
    </w:rPr>
  </w:style>
  <w:style w:type="character" w:customStyle="1" w:styleId="ListLabel1028">
    <w:name w:val="ListLabel 1028"/>
    <w:qFormat/>
    <w:rPr>
      <w:u w:val="none"/>
    </w:rPr>
  </w:style>
  <w:style w:type="character" w:customStyle="1" w:styleId="ListLabel1029">
    <w:name w:val="ListLabel 1029"/>
    <w:qFormat/>
    <w:rPr>
      <w:rFonts w:ascii="Gill Sans" w:eastAsia="Arial" w:hAnsi="Gill Sans" w:cs="Arial"/>
      <w:b/>
      <w:sz w:val="32"/>
      <w:szCs w:val="32"/>
    </w:rPr>
  </w:style>
  <w:style w:type="character" w:customStyle="1" w:styleId="ListLabel1030">
    <w:name w:val="ListLabel 1030"/>
    <w:qFormat/>
    <w:rPr>
      <w:rFonts w:ascii="Gill Sans" w:hAnsi="Gill Sans"/>
      <w:highlight w:val="white"/>
      <w:u w:val="none"/>
    </w:rPr>
  </w:style>
  <w:style w:type="character" w:customStyle="1" w:styleId="ListLabel1031">
    <w:name w:val="ListLabel 1031"/>
    <w:qFormat/>
    <w:rPr>
      <w:u w:val="none"/>
    </w:rPr>
  </w:style>
  <w:style w:type="character" w:customStyle="1" w:styleId="ListLabel1032">
    <w:name w:val="ListLabel 1032"/>
    <w:qFormat/>
    <w:rPr>
      <w:u w:val="none"/>
    </w:rPr>
  </w:style>
  <w:style w:type="character" w:customStyle="1" w:styleId="ListLabel1033">
    <w:name w:val="ListLabel 1033"/>
    <w:qFormat/>
    <w:rPr>
      <w:u w:val="none"/>
    </w:rPr>
  </w:style>
  <w:style w:type="character" w:customStyle="1" w:styleId="ListLabel1034">
    <w:name w:val="ListLabel 1034"/>
    <w:qFormat/>
    <w:rPr>
      <w:u w:val="none"/>
    </w:rPr>
  </w:style>
  <w:style w:type="character" w:customStyle="1" w:styleId="ListLabel1035">
    <w:name w:val="ListLabel 1035"/>
    <w:qFormat/>
    <w:rPr>
      <w:u w:val="none"/>
    </w:rPr>
  </w:style>
  <w:style w:type="character" w:customStyle="1" w:styleId="ListLabel1036">
    <w:name w:val="ListLabel 1036"/>
    <w:qFormat/>
    <w:rPr>
      <w:u w:val="none"/>
    </w:rPr>
  </w:style>
  <w:style w:type="character" w:customStyle="1" w:styleId="ListLabel1037">
    <w:name w:val="ListLabel 1037"/>
    <w:qFormat/>
    <w:rPr>
      <w:u w:val="none"/>
    </w:rPr>
  </w:style>
  <w:style w:type="character" w:customStyle="1" w:styleId="ListLabel1038">
    <w:name w:val="ListLabel 1038"/>
    <w:qFormat/>
    <w:rPr>
      <w:u w:val="none"/>
    </w:rPr>
  </w:style>
  <w:style w:type="character" w:customStyle="1" w:styleId="ListLabel1039">
    <w:name w:val="ListLabel 1039"/>
    <w:qFormat/>
    <w:rPr>
      <w:rFonts w:ascii="Gill Sans" w:eastAsia="Noto Sans Symbols" w:hAnsi="Gill Sans" w:cs="Noto Sans Symbols"/>
      <w:u w:val="none"/>
    </w:rPr>
  </w:style>
  <w:style w:type="character" w:customStyle="1" w:styleId="ListLabel1040">
    <w:name w:val="ListLabel 1040"/>
    <w:qFormat/>
    <w:rPr>
      <w:rFonts w:eastAsia="Noto Sans Symbols" w:cs="Noto Sans Symbols"/>
      <w:u w:val="none"/>
    </w:rPr>
  </w:style>
  <w:style w:type="character" w:customStyle="1" w:styleId="ListLabel1041">
    <w:name w:val="ListLabel 1041"/>
    <w:qFormat/>
    <w:rPr>
      <w:rFonts w:eastAsia="Noto Sans Symbols" w:cs="Noto Sans Symbols"/>
      <w:u w:val="none"/>
    </w:rPr>
  </w:style>
  <w:style w:type="character" w:customStyle="1" w:styleId="ListLabel1042">
    <w:name w:val="ListLabel 1042"/>
    <w:qFormat/>
    <w:rPr>
      <w:rFonts w:eastAsia="Noto Sans Symbols" w:cs="Noto Sans Symbols"/>
      <w:u w:val="none"/>
    </w:rPr>
  </w:style>
  <w:style w:type="character" w:customStyle="1" w:styleId="ListLabel1043">
    <w:name w:val="ListLabel 1043"/>
    <w:qFormat/>
    <w:rPr>
      <w:rFonts w:eastAsia="Noto Sans Symbols" w:cs="Noto Sans Symbols"/>
      <w:u w:val="none"/>
    </w:rPr>
  </w:style>
  <w:style w:type="character" w:customStyle="1" w:styleId="ListLabel1044">
    <w:name w:val="ListLabel 1044"/>
    <w:qFormat/>
    <w:rPr>
      <w:rFonts w:eastAsia="Noto Sans Symbols" w:cs="Noto Sans Symbols"/>
      <w:u w:val="none"/>
    </w:rPr>
  </w:style>
  <w:style w:type="character" w:customStyle="1" w:styleId="ListLabel1045">
    <w:name w:val="ListLabel 1045"/>
    <w:qFormat/>
    <w:rPr>
      <w:rFonts w:eastAsia="Noto Sans Symbols" w:cs="Noto Sans Symbols"/>
      <w:u w:val="none"/>
    </w:rPr>
  </w:style>
  <w:style w:type="character" w:customStyle="1" w:styleId="ListLabel1046">
    <w:name w:val="ListLabel 1046"/>
    <w:qFormat/>
    <w:rPr>
      <w:rFonts w:eastAsia="Noto Sans Symbols" w:cs="Noto Sans Symbols"/>
      <w:u w:val="none"/>
    </w:rPr>
  </w:style>
  <w:style w:type="character" w:customStyle="1" w:styleId="ListLabel1047">
    <w:name w:val="ListLabel 1047"/>
    <w:qFormat/>
    <w:rPr>
      <w:rFonts w:eastAsia="Noto Sans Symbols" w:cs="Noto Sans Symbols"/>
      <w:u w:val="none"/>
    </w:rPr>
  </w:style>
  <w:style w:type="character" w:customStyle="1" w:styleId="ListLabel1048">
    <w:name w:val="ListLabel 1048"/>
    <w:qFormat/>
    <w:rPr>
      <w:rFonts w:ascii="Gill Sans" w:hAnsi="Gill Sans"/>
      <w:b w:val="0"/>
      <w:sz w:val="24"/>
      <w:u w:val="none"/>
    </w:rPr>
  </w:style>
  <w:style w:type="character" w:customStyle="1" w:styleId="ListLabel1049">
    <w:name w:val="ListLabel 1049"/>
    <w:qFormat/>
    <w:rPr>
      <w:rFonts w:ascii="Gill Sans" w:hAnsi="Gill Sans"/>
      <w:b/>
      <w:sz w:val="24"/>
      <w:u w:val="none"/>
    </w:rPr>
  </w:style>
  <w:style w:type="character" w:customStyle="1" w:styleId="ListLabel1050">
    <w:name w:val="ListLabel 1050"/>
    <w:qFormat/>
    <w:rPr>
      <w:u w:val="none"/>
    </w:rPr>
  </w:style>
  <w:style w:type="character" w:customStyle="1" w:styleId="ListLabel1051">
    <w:name w:val="ListLabel 1051"/>
    <w:qFormat/>
    <w:rPr>
      <w:u w:val="none"/>
    </w:rPr>
  </w:style>
  <w:style w:type="character" w:customStyle="1" w:styleId="ListLabel1052">
    <w:name w:val="ListLabel 1052"/>
    <w:qFormat/>
    <w:rPr>
      <w:u w:val="none"/>
    </w:rPr>
  </w:style>
  <w:style w:type="character" w:customStyle="1" w:styleId="ListLabel1053">
    <w:name w:val="ListLabel 1053"/>
    <w:qFormat/>
    <w:rPr>
      <w:u w:val="none"/>
    </w:rPr>
  </w:style>
  <w:style w:type="character" w:customStyle="1" w:styleId="ListLabel1054">
    <w:name w:val="ListLabel 1054"/>
    <w:qFormat/>
    <w:rPr>
      <w:u w:val="none"/>
    </w:rPr>
  </w:style>
  <w:style w:type="character" w:customStyle="1" w:styleId="ListLabel1055">
    <w:name w:val="ListLabel 1055"/>
    <w:qFormat/>
    <w:rPr>
      <w:u w:val="none"/>
    </w:rPr>
  </w:style>
  <w:style w:type="character" w:customStyle="1" w:styleId="ListLabel1056">
    <w:name w:val="ListLabel 1056"/>
    <w:qFormat/>
    <w:rPr>
      <w:u w:val="none"/>
    </w:rPr>
  </w:style>
  <w:style w:type="character" w:customStyle="1" w:styleId="ListLabel1057">
    <w:name w:val="ListLabel 1057"/>
    <w:qFormat/>
    <w:rPr>
      <w:rFonts w:ascii="Gill Sans" w:hAnsi="Gill Sans"/>
      <w:u w:val="none"/>
    </w:rPr>
  </w:style>
  <w:style w:type="character" w:customStyle="1" w:styleId="ListLabel1058">
    <w:name w:val="ListLabel 1058"/>
    <w:qFormat/>
    <w:rPr>
      <w:u w:val="none"/>
    </w:rPr>
  </w:style>
  <w:style w:type="character" w:customStyle="1" w:styleId="ListLabel1059">
    <w:name w:val="ListLabel 1059"/>
    <w:qFormat/>
    <w:rPr>
      <w:u w:val="none"/>
    </w:rPr>
  </w:style>
  <w:style w:type="character" w:customStyle="1" w:styleId="ListLabel1060">
    <w:name w:val="ListLabel 1060"/>
    <w:qFormat/>
    <w:rPr>
      <w:u w:val="none"/>
    </w:rPr>
  </w:style>
  <w:style w:type="character" w:customStyle="1" w:styleId="ListLabel1061">
    <w:name w:val="ListLabel 1061"/>
    <w:qFormat/>
    <w:rPr>
      <w:u w:val="none"/>
    </w:rPr>
  </w:style>
  <w:style w:type="character" w:customStyle="1" w:styleId="ListLabel1062">
    <w:name w:val="ListLabel 1062"/>
    <w:qFormat/>
    <w:rPr>
      <w:u w:val="none"/>
    </w:rPr>
  </w:style>
  <w:style w:type="character" w:customStyle="1" w:styleId="ListLabel1063">
    <w:name w:val="ListLabel 1063"/>
    <w:qFormat/>
    <w:rPr>
      <w:u w:val="none"/>
    </w:rPr>
  </w:style>
  <w:style w:type="character" w:customStyle="1" w:styleId="ListLabel1064">
    <w:name w:val="ListLabel 1064"/>
    <w:qFormat/>
    <w:rPr>
      <w:u w:val="none"/>
    </w:rPr>
  </w:style>
  <w:style w:type="character" w:customStyle="1" w:styleId="ListLabel1065">
    <w:name w:val="ListLabel 1065"/>
    <w:qFormat/>
    <w:rPr>
      <w:u w:val="none"/>
    </w:rPr>
  </w:style>
  <w:style w:type="character" w:customStyle="1" w:styleId="ListLabel1066">
    <w:name w:val="ListLabel 1066"/>
    <w:qFormat/>
    <w:rPr>
      <w:rFonts w:ascii="Gill Sans" w:eastAsia="Noto Sans Symbols" w:hAnsi="Gill Sans" w:cs="Noto Sans Symbols"/>
      <w:u w:val="none"/>
    </w:rPr>
  </w:style>
  <w:style w:type="character" w:customStyle="1" w:styleId="ListLabel1067">
    <w:name w:val="ListLabel 1067"/>
    <w:qFormat/>
    <w:rPr>
      <w:rFonts w:eastAsia="Noto Sans Symbols" w:cs="Noto Sans Symbols"/>
      <w:u w:val="none"/>
    </w:rPr>
  </w:style>
  <w:style w:type="character" w:customStyle="1" w:styleId="ListLabel1068">
    <w:name w:val="ListLabel 1068"/>
    <w:qFormat/>
    <w:rPr>
      <w:rFonts w:eastAsia="Noto Sans Symbols" w:cs="Noto Sans Symbols"/>
      <w:u w:val="none"/>
    </w:rPr>
  </w:style>
  <w:style w:type="character" w:customStyle="1" w:styleId="ListLabel1069">
    <w:name w:val="ListLabel 1069"/>
    <w:qFormat/>
    <w:rPr>
      <w:rFonts w:eastAsia="Noto Sans Symbols" w:cs="Noto Sans Symbols"/>
      <w:u w:val="none"/>
    </w:rPr>
  </w:style>
  <w:style w:type="character" w:customStyle="1" w:styleId="ListLabel1070">
    <w:name w:val="ListLabel 1070"/>
    <w:qFormat/>
    <w:rPr>
      <w:rFonts w:eastAsia="Noto Sans Symbols" w:cs="Noto Sans Symbols"/>
      <w:u w:val="none"/>
    </w:rPr>
  </w:style>
  <w:style w:type="character" w:customStyle="1" w:styleId="ListLabel1071">
    <w:name w:val="ListLabel 1071"/>
    <w:qFormat/>
    <w:rPr>
      <w:rFonts w:eastAsia="Noto Sans Symbols" w:cs="Noto Sans Symbols"/>
      <w:u w:val="none"/>
    </w:rPr>
  </w:style>
  <w:style w:type="character" w:customStyle="1" w:styleId="ListLabel1072">
    <w:name w:val="ListLabel 1072"/>
    <w:qFormat/>
    <w:rPr>
      <w:rFonts w:eastAsia="Noto Sans Symbols" w:cs="Noto Sans Symbols"/>
      <w:u w:val="none"/>
    </w:rPr>
  </w:style>
  <w:style w:type="character" w:customStyle="1" w:styleId="ListLabel1073">
    <w:name w:val="ListLabel 1073"/>
    <w:qFormat/>
    <w:rPr>
      <w:rFonts w:eastAsia="Noto Sans Symbols" w:cs="Noto Sans Symbols"/>
      <w:u w:val="none"/>
    </w:rPr>
  </w:style>
  <w:style w:type="character" w:customStyle="1" w:styleId="ListLabel1074">
    <w:name w:val="ListLabel 1074"/>
    <w:qFormat/>
    <w:rPr>
      <w:rFonts w:eastAsia="Noto Sans Symbols" w:cs="Noto Sans Symbols"/>
      <w:u w:val="none"/>
    </w:rPr>
  </w:style>
  <w:style w:type="character" w:customStyle="1" w:styleId="ListLabel1075">
    <w:name w:val="ListLabel 1075"/>
    <w:qFormat/>
    <w:rPr>
      <w:rFonts w:ascii="Gill Sans" w:hAnsi="Gill Sans"/>
      <w:u w:val="none"/>
    </w:rPr>
  </w:style>
  <w:style w:type="character" w:customStyle="1" w:styleId="ListLabel1076">
    <w:name w:val="ListLabel 1076"/>
    <w:qFormat/>
    <w:rPr>
      <w:u w:val="none"/>
    </w:rPr>
  </w:style>
  <w:style w:type="character" w:customStyle="1" w:styleId="ListLabel1077">
    <w:name w:val="ListLabel 1077"/>
    <w:qFormat/>
    <w:rPr>
      <w:u w:val="none"/>
    </w:rPr>
  </w:style>
  <w:style w:type="character" w:customStyle="1" w:styleId="ListLabel1078">
    <w:name w:val="ListLabel 1078"/>
    <w:qFormat/>
    <w:rPr>
      <w:u w:val="none"/>
    </w:rPr>
  </w:style>
  <w:style w:type="character" w:customStyle="1" w:styleId="ListLabel1079">
    <w:name w:val="ListLabel 1079"/>
    <w:qFormat/>
    <w:rPr>
      <w:u w:val="none"/>
    </w:rPr>
  </w:style>
  <w:style w:type="character" w:customStyle="1" w:styleId="ListLabel1080">
    <w:name w:val="ListLabel 1080"/>
    <w:qFormat/>
    <w:rPr>
      <w:u w:val="none"/>
    </w:rPr>
  </w:style>
  <w:style w:type="character" w:customStyle="1" w:styleId="ListLabel1081">
    <w:name w:val="ListLabel 1081"/>
    <w:qFormat/>
    <w:rPr>
      <w:u w:val="none"/>
    </w:rPr>
  </w:style>
  <w:style w:type="character" w:customStyle="1" w:styleId="ListLabel1082">
    <w:name w:val="ListLabel 1082"/>
    <w:qFormat/>
    <w:rPr>
      <w:u w:val="none"/>
    </w:rPr>
  </w:style>
  <w:style w:type="character" w:customStyle="1" w:styleId="ListLabel1083">
    <w:name w:val="ListLabel 1083"/>
    <w:qFormat/>
    <w:rPr>
      <w:u w:val="none"/>
    </w:rPr>
  </w:style>
  <w:style w:type="character" w:customStyle="1" w:styleId="ListLabel1084">
    <w:name w:val="ListLabel 1084"/>
    <w:qFormat/>
    <w:rPr>
      <w:rFonts w:ascii="Gill Sans" w:hAnsi="Gill Sans"/>
      <w:u w:val="none"/>
    </w:rPr>
  </w:style>
  <w:style w:type="character" w:customStyle="1" w:styleId="ListLabel1085">
    <w:name w:val="ListLabel 1085"/>
    <w:qFormat/>
    <w:rPr>
      <w:u w:val="none"/>
    </w:rPr>
  </w:style>
  <w:style w:type="character" w:customStyle="1" w:styleId="ListLabel1086">
    <w:name w:val="ListLabel 1086"/>
    <w:qFormat/>
    <w:rPr>
      <w:u w:val="none"/>
    </w:rPr>
  </w:style>
  <w:style w:type="character" w:customStyle="1" w:styleId="ListLabel1087">
    <w:name w:val="ListLabel 1087"/>
    <w:qFormat/>
    <w:rPr>
      <w:u w:val="none"/>
    </w:rPr>
  </w:style>
  <w:style w:type="character" w:customStyle="1" w:styleId="ListLabel1088">
    <w:name w:val="ListLabel 1088"/>
    <w:qFormat/>
    <w:rPr>
      <w:u w:val="none"/>
    </w:rPr>
  </w:style>
  <w:style w:type="character" w:customStyle="1" w:styleId="ListLabel1089">
    <w:name w:val="ListLabel 1089"/>
    <w:qFormat/>
    <w:rPr>
      <w:u w:val="none"/>
    </w:rPr>
  </w:style>
  <w:style w:type="character" w:customStyle="1" w:styleId="ListLabel1090">
    <w:name w:val="ListLabel 1090"/>
    <w:qFormat/>
    <w:rPr>
      <w:u w:val="none"/>
    </w:rPr>
  </w:style>
  <w:style w:type="character" w:customStyle="1" w:styleId="ListLabel1091">
    <w:name w:val="ListLabel 1091"/>
    <w:qFormat/>
    <w:rPr>
      <w:u w:val="none"/>
    </w:rPr>
  </w:style>
  <w:style w:type="character" w:customStyle="1" w:styleId="ListLabel1092">
    <w:name w:val="ListLabel 1092"/>
    <w:qFormat/>
    <w:rPr>
      <w:u w:val="none"/>
    </w:rPr>
  </w:style>
  <w:style w:type="character" w:customStyle="1" w:styleId="ListLabel1093">
    <w:name w:val="ListLabel 1093"/>
    <w:qFormat/>
    <w:rPr>
      <w:rFonts w:ascii="Gill Sans" w:eastAsia="Arial" w:hAnsi="Gill Sans" w:cs="Arial"/>
      <w:u w:val="none"/>
    </w:rPr>
  </w:style>
  <w:style w:type="character" w:customStyle="1" w:styleId="ListLabel1094">
    <w:name w:val="ListLabel 1094"/>
    <w:qFormat/>
    <w:rPr>
      <w:u w:val="none"/>
    </w:rPr>
  </w:style>
  <w:style w:type="character" w:customStyle="1" w:styleId="ListLabel1095">
    <w:name w:val="ListLabel 1095"/>
    <w:qFormat/>
    <w:rPr>
      <w:u w:val="none"/>
    </w:rPr>
  </w:style>
  <w:style w:type="character" w:customStyle="1" w:styleId="ListLabel1096">
    <w:name w:val="ListLabel 1096"/>
    <w:qFormat/>
    <w:rPr>
      <w:u w:val="none"/>
    </w:rPr>
  </w:style>
  <w:style w:type="character" w:customStyle="1" w:styleId="ListLabel1097">
    <w:name w:val="ListLabel 1097"/>
    <w:qFormat/>
    <w:rPr>
      <w:u w:val="none"/>
    </w:rPr>
  </w:style>
  <w:style w:type="character" w:customStyle="1" w:styleId="ListLabel1098">
    <w:name w:val="ListLabel 1098"/>
    <w:qFormat/>
    <w:rPr>
      <w:u w:val="none"/>
    </w:rPr>
  </w:style>
  <w:style w:type="character" w:customStyle="1" w:styleId="ListLabel1099">
    <w:name w:val="ListLabel 1099"/>
    <w:qFormat/>
    <w:rPr>
      <w:u w:val="none"/>
    </w:rPr>
  </w:style>
  <w:style w:type="character" w:customStyle="1" w:styleId="ListLabel1100">
    <w:name w:val="ListLabel 1100"/>
    <w:qFormat/>
    <w:rPr>
      <w:u w:val="none"/>
    </w:rPr>
  </w:style>
  <w:style w:type="character" w:customStyle="1" w:styleId="ListLabel1101">
    <w:name w:val="ListLabel 1101"/>
    <w:qFormat/>
    <w:rPr>
      <w:u w:val="none"/>
    </w:rPr>
  </w:style>
  <w:style w:type="character" w:customStyle="1" w:styleId="ListLabel1102">
    <w:name w:val="ListLabel 1102"/>
    <w:qFormat/>
    <w:rPr>
      <w:rFonts w:ascii="Gill Sans" w:eastAsia="Arial" w:hAnsi="Gill Sans" w:cs="Arial"/>
      <w:u w:val="none"/>
    </w:rPr>
  </w:style>
  <w:style w:type="character" w:customStyle="1" w:styleId="ListLabel1103">
    <w:name w:val="ListLabel 1103"/>
    <w:qFormat/>
    <w:rPr>
      <w:u w:val="none"/>
    </w:rPr>
  </w:style>
  <w:style w:type="character" w:customStyle="1" w:styleId="ListLabel1104">
    <w:name w:val="ListLabel 1104"/>
    <w:qFormat/>
    <w:rPr>
      <w:u w:val="none"/>
    </w:rPr>
  </w:style>
  <w:style w:type="character" w:customStyle="1" w:styleId="ListLabel1105">
    <w:name w:val="ListLabel 1105"/>
    <w:qFormat/>
    <w:rPr>
      <w:u w:val="none"/>
    </w:rPr>
  </w:style>
  <w:style w:type="character" w:customStyle="1" w:styleId="ListLabel1106">
    <w:name w:val="ListLabel 1106"/>
    <w:qFormat/>
    <w:rPr>
      <w:u w:val="none"/>
    </w:rPr>
  </w:style>
  <w:style w:type="character" w:customStyle="1" w:styleId="ListLabel1107">
    <w:name w:val="ListLabel 1107"/>
    <w:qFormat/>
    <w:rPr>
      <w:u w:val="none"/>
    </w:rPr>
  </w:style>
  <w:style w:type="character" w:customStyle="1" w:styleId="ListLabel1108">
    <w:name w:val="ListLabel 1108"/>
    <w:qFormat/>
    <w:rPr>
      <w:u w:val="none"/>
    </w:rPr>
  </w:style>
  <w:style w:type="character" w:customStyle="1" w:styleId="ListLabel1109">
    <w:name w:val="ListLabel 1109"/>
    <w:qFormat/>
    <w:rPr>
      <w:u w:val="none"/>
    </w:rPr>
  </w:style>
  <w:style w:type="character" w:customStyle="1" w:styleId="ListLabel1110">
    <w:name w:val="ListLabel 1110"/>
    <w:qFormat/>
    <w:rPr>
      <w:u w:val="none"/>
    </w:rPr>
  </w:style>
  <w:style w:type="character" w:customStyle="1" w:styleId="ListLabel1111">
    <w:name w:val="ListLabel 1111"/>
    <w:qFormat/>
    <w:rPr>
      <w:rFonts w:ascii="Gill Sans" w:hAnsi="Gill Sans"/>
      <w:u w:val="none"/>
    </w:rPr>
  </w:style>
  <w:style w:type="character" w:customStyle="1" w:styleId="ListLabel1112">
    <w:name w:val="ListLabel 1112"/>
    <w:qFormat/>
    <w:rPr>
      <w:u w:val="none"/>
    </w:rPr>
  </w:style>
  <w:style w:type="character" w:customStyle="1" w:styleId="ListLabel1113">
    <w:name w:val="ListLabel 1113"/>
    <w:qFormat/>
    <w:rPr>
      <w:u w:val="none"/>
    </w:rPr>
  </w:style>
  <w:style w:type="character" w:customStyle="1" w:styleId="ListLabel1114">
    <w:name w:val="ListLabel 1114"/>
    <w:qFormat/>
    <w:rPr>
      <w:u w:val="none"/>
    </w:rPr>
  </w:style>
  <w:style w:type="character" w:customStyle="1" w:styleId="ListLabel1115">
    <w:name w:val="ListLabel 1115"/>
    <w:qFormat/>
    <w:rPr>
      <w:u w:val="none"/>
    </w:rPr>
  </w:style>
  <w:style w:type="character" w:customStyle="1" w:styleId="ListLabel1116">
    <w:name w:val="ListLabel 1116"/>
    <w:qFormat/>
    <w:rPr>
      <w:u w:val="none"/>
    </w:rPr>
  </w:style>
  <w:style w:type="character" w:customStyle="1" w:styleId="ListLabel1117">
    <w:name w:val="ListLabel 1117"/>
    <w:qFormat/>
    <w:rPr>
      <w:u w:val="none"/>
    </w:rPr>
  </w:style>
  <w:style w:type="character" w:customStyle="1" w:styleId="ListLabel1118">
    <w:name w:val="ListLabel 1118"/>
    <w:qFormat/>
    <w:rPr>
      <w:u w:val="none"/>
    </w:rPr>
  </w:style>
  <w:style w:type="character" w:customStyle="1" w:styleId="ListLabel1119">
    <w:name w:val="ListLabel 1119"/>
    <w:qFormat/>
    <w:rPr>
      <w:u w:val="none"/>
    </w:rPr>
  </w:style>
  <w:style w:type="character" w:customStyle="1" w:styleId="ListLabel1120">
    <w:name w:val="ListLabel 1120"/>
    <w:qFormat/>
    <w:rPr>
      <w:rFonts w:ascii="Gill Sans" w:eastAsia="Noto Sans Symbols" w:hAnsi="Gill Sans" w:cs="Noto Sans Symbols"/>
      <w:b/>
      <w:u w:val="none"/>
    </w:rPr>
  </w:style>
  <w:style w:type="character" w:customStyle="1" w:styleId="ListLabel1121">
    <w:name w:val="ListLabel 1121"/>
    <w:qFormat/>
    <w:rPr>
      <w:rFonts w:eastAsia="Noto Sans Symbols" w:cs="Noto Sans Symbols"/>
      <w:u w:val="none"/>
    </w:rPr>
  </w:style>
  <w:style w:type="character" w:customStyle="1" w:styleId="ListLabel1122">
    <w:name w:val="ListLabel 1122"/>
    <w:qFormat/>
    <w:rPr>
      <w:rFonts w:eastAsia="Noto Sans Symbols" w:cs="Noto Sans Symbols"/>
      <w:u w:val="none"/>
    </w:rPr>
  </w:style>
  <w:style w:type="character" w:customStyle="1" w:styleId="ListLabel1123">
    <w:name w:val="ListLabel 1123"/>
    <w:qFormat/>
    <w:rPr>
      <w:rFonts w:eastAsia="Noto Sans Symbols" w:cs="Noto Sans Symbols"/>
      <w:u w:val="none"/>
    </w:rPr>
  </w:style>
  <w:style w:type="character" w:customStyle="1" w:styleId="ListLabel1124">
    <w:name w:val="ListLabel 1124"/>
    <w:qFormat/>
    <w:rPr>
      <w:rFonts w:eastAsia="Noto Sans Symbols" w:cs="Noto Sans Symbols"/>
      <w:u w:val="none"/>
    </w:rPr>
  </w:style>
  <w:style w:type="character" w:customStyle="1" w:styleId="ListLabel1125">
    <w:name w:val="ListLabel 1125"/>
    <w:qFormat/>
    <w:rPr>
      <w:rFonts w:eastAsia="Noto Sans Symbols" w:cs="Noto Sans Symbols"/>
      <w:u w:val="none"/>
    </w:rPr>
  </w:style>
  <w:style w:type="character" w:customStyle="1" w:styleId="ListLabel1126">
    <w:name w:val="ListLabel 1126"/>
    <w:qFormat/>
    <w:rPr>
      <w:rFonts w:eastAsia="Noto Sans Symbols" w:cs="Noto Sans Symbols"/>
      <w:u w:val="none"/>
    </w:rPr>
  </w:style>
  <w:style w:type="character" w:customStyle="1" w:styleId="ListLabel1127">
    <w:name w:val="ListLabel 1127"/>
    <w:qFormat/>
    <w:rPr>
      <w:rFonts w:eastAsia="Noto Sans Symbols" w:cs="Noto Sans Symbols"/>
      <w:u w:val="none"/>
    </w:rPr>
  </w:style>
  <w:style w:type="character" w:customStyle="1" w:styleId="ListLabel1128">
    <w:name w:val="ListLabel 1128"/>
    <w:qFormat/>
    <w:rPr>
      <w:rFonts w:eastAsia="Noto Sans Symbols" w:cs="Noto Sans Symbols"/>
      <w:u w:val="none"/>
    </w:rPr>
  </w:style>
  <w:style w:type="character" w:customStyle="1" w:styleId="ListLabel1129">
    <w:name w:val="ListLabel 1129"/>
    <w:qFormat/>
    <w:rPr>
      <w:rFonts w:ascii="Gill Sans" w:hAnsi="Gill Sans"/>
      <w:u w:val="none"/>
    </w:rPr>
  </w:style>
  <w:style w:type="character" w:customStyle="1" w:styleId="ListLabel1130">
    <w:name w:val="ListLabel 1130"/>
    <w:qFormat/>
    <w:rPr>
      <w:u w:val="none"/>
    </w:rPr>
  </w:style>
  <w:style w:type="character" w:customStyle="1" w:styleId="ListLabel1131">
    <w:name w:val="ListLabel 1131"/>
    <w:qFormat/>
    <w:rPr>
      <w:u w:val="none"/>
    </w:rPr>
  </w:style>
  <w:style w:type="character" w:customStyle="1" w:styleId="ListLabel1132">
    <w:name w:val="ListLabel 1132"/>
    <w:qFormat/>
    <w:rPr>
      <w:u w:val="none"/>
    </w:rPr>
  </w:style>
  <w:style w:type="character" w:customStyle="1" w:styleId="ListLabel1133">
    <w:name w:val="ListLabel 1133"/>
    <w:qFormat/>
    <w:rPr>
      <w:u w:val="none"/>
    </w:rPr>
  </w:style>
  <w:style w:type="character" w:customStyle="1" w:styleId="ListLabel1134">
    <w:name w:val="ListLabel 1134"/>
    <w:qFormat/>
    <w:rPr>
      <w:u w:val="none"/>
    </w:rPr>
  </w:style>
  <w:style w:type="character" w:customStyle="1" w:styleId="ListLabel1135">
    <w:name w:val="ListLabel 1135"/>
    <w:qFormat/>
    <w:rPr>
      <w:u w:val="none"/>
    </w:rPr>
  </w:style>
  <w:style w:type="character" w:customStyle="1" w:styleId="ListLabel1136">
    <w:name w:val="ListLabel 1136"/>
    <w:qFormat/>
    <w:rPr>
      <w:u w:val="none"/>
    </w:rPr>
  </w:style>
  <w:style w:type="character" w:customStyle="1" w:styleId="ListLabel1137">
    <w:name w:val="ListLabel 1137"/>
    <w:qFormat/>
    <w:rPr>
      <w:u w:val="none"/>
    </w:rPr>
  </w:style>
  <w:style w:type="character" w:customStyle="1" w:styleId="ListLabel1138">
    <w:name w:val="ListLabel 1138"/>
    <w:qFormat/>
    <w:rPr>
      <w:rFonts w:ascii="Gill Sans" w:hAnsi="Gill Sans"/>
      <w:color w:val="CC0000"/>
      <w:u w:val="none"/>
    </w:rPr>
  </w:style>
  <w:style w:type="character" w:customStyle="1" w:styleId="ListLabel1139">
    <w:name w:val="ListLabel 1139"/>
    <w:qFormat/>
    <w:rPr>
      <w:u w:val="none"/>
    </w:rPr>
  </w:style>
  <w:style w:type="character" w:customStyle="1" w:styleId="ListLabel1140">
    <w:name w:val="ListLabel 1140"/>
    <w:qFormat/>
    <w:rPr>
      <w:rFonts w:ascii="Gill Sans" w:hAnsi="Gill Sans"/>
      <w:b w:val="0"/>
      <w:sz w:val="24"/>
      <w:u w:val="none"/>
    </w:rPr>
  </w:style>
  <w:style w:type="character" w:customStyle="1" w:styleId="ListLabel1141">
    <w:name w:val="ListLabel 1141"/>
    <w:qFormat/>
    <w:rPr>
      <w:u w:val="none"/>
    </w:rPr>
  </w:style>
  <w:style w:type="character" w:customStyle="1" w:styleId="ListLabel1142">
    <w:name w:val="ListLabel 1142"/>
    <w:qFormat/>
    <w:rPr>
      <w:u w:val="none"/>
    </w:rPr>
  </w:style>
  <w:style w:type="character" w:customStyle="1" w:styleId="ListLabel1143">
    <w:name w:val="ListLabel 1143"/>
    <w:qFormat/>
    <w:rPr>
      <w:u w:val="none"/>
    </w:rPr>
  </w:style>
  <w:style w:type="character" w:customStyle="1" w:styleId="ListLabel1144">
    <w:name w:val="ListLabel 1144"/>
    <w:qFormat/>
    <w:rPr>
      <w:u w:val="none"/>
    </w:rPr>
  </w:style>
  <w:style w:type="character" w:customStyle="1" w:styleId="ListLabel1145">
    <w:name w:val="ListLabel 1145"/>
    <w:qFormat/>
    <w:rPr>
      <w:u w:val="none"/>
    </w:rPr>
  </w:style>
  <w:style w:type="character" w:customStyle="1" w:styleId="ListLabel1146">
    <w:name w:val="ListLabel 1146"/>
    <w:qFormat/>
    <w:rPr>
      <w:u w:val="none"/>
    </w:rPr>
  </w:style>
  <w:style w:type="character" w:customStyle="1" w:styleId="ListLabel1147">
    <w:name w:val="ListLabel 1147"/>
    <w:qFormat/>
    <w:rPr>
      <w:rFonts w:ascii="Gill Sans" w:eastAsia="Arial" w:hAnsi="Gill Sans" w:cs="Arial"/>
      <w:u w:val="none"/>
    </w:rPr>
  </w:style>
  <w:style w:type="character" w:customStyle="1" w:styleId="ListLabel1148">
    <w:name w:val="ListLabel 1148"/>
    <w:qFormat/>
    <w:rPr>
      <w:u w:val="none"/>
    </w:rPr>
  </w:style>
  <w:style w:type="character" w:customStyle="1" w:styleId="ListLabel1149">
    <w:name w:val="ListLabel 1149"/>
    <w:qFormat/>
    <w:rPr>
      <w:u w:val="none"/>
    </w:rPr>
  </w:style>
  <w:style w:type="character" w:customStyle="1" w:styleId="ListLabel1150">
    <w:name w:val="ListLabel 1150"/>
    <w:qFormat/>
    <w:rPr>
      <w:u w:val="none"/>
    </w:rPr>
  </w:style>
  <w:style w:type="character" w:customStyle="1" w:styleId="ListLabel1151">
    <w:name w:val="ListLabel 1151"/>
    <w:qFormat/>
    <w:rPr>
      <w:u w:val="none"/>
    </w:rPr>
  </w:style>
  <w:style w:type="character" w:customStyle="1" w:styleId="ListLabel1152">
    <w:name w:val="ListLabel 1152"/>
    <w:qFormat/>
    <w:rPr>
      <w:u w:val="none"/>
    </w:rPr>
  </w:style>
  <w:style w:type="character" w:customStyle="1" w:styleId="ListLabel1153">
    <w:name w:val="ListLabel 1153"/>
    <w:qFormat/>
    <w:rPr>
      <w:u w:val="none"/>
    </w:rPr>
  </w:style>
  <w:style w:type="character" w:customStyle="1" w:styleId="ListLabel1154">
    <w:name w:val="ListLabel 1154"/>
    <w:qFormat/>
    <w:rPr>
      <w:u w:val="none"/>
    </w:rPr>
  </w:style>
  <w:style w:type="character" w:customStyle="1" w:styleId="ListLabel1155">
    <w:name w:val="ListLabel 1155"/>
    <w:qFormat/>
    <w:rPr>
      <w:u w:val="none"/>
    </w:rPr>
  </w:style>
  <w:style w:type="character" w:customStyle="1" w:styleId="ListLabel1156">
    <w:name w:val="ListLabel 1156"/>
    <w:qFormat/>
    <w:rPr>
      <w:rFonts w:ascii="Gill Sans" w:hAnsi="Gill Sans"/>
      <w:u w:val="none"/>
    </w:rPr>
  </w:style>
  <w:style w:type="character" w:customStyle="1" w:styleId="ListLabel1157">
    <w:name w:val="ListLabel 1157"/>
    <w:qFormat/>
    <w:rPr>
      <w:u w:val="none"/>
    </w:rPr>
  </w:style>
  <w:style w:type="character" w:customStyle="1" w:styleId="ListLabel1158">
    <w:name w:val="ListLabel 1158"/>
    <w:qFormat/>
    <w:rPr>
      <w:u w:val="none"/>
    </w:rPr>
  </w:style>
  <w:style w:type="character" w:customStyle="1" w:styleId="ListLabel1159">
    <w:name w:val="ListLabel 1159"/>
    <w:qFormat/>
    <w:rPr>
      <w:u w:val="none"/>
    </w:rPr>
  </w:style>
  <w:style w:type="character" w:customStyle="1" w:styleId="ListLabel1160">
    <w:name w:val="ListLabel 1160"/>
    <w:qFormat/>
    <w:rPr>
      <w:u w:val="none"/>
    </w:rPr>
  </w:style>
  <w:style w:type="character" w:customStyle="1" w:styleId="ListLabel1161">
    <w:name w:val="ListLabel 1161"/>
    <w:qFormat/>
    <w:rPr>
      <w:u w:val="none"/>
    </w:rPr>
  </w:style>
  <w:style w:type="character" w:customStyle="1" w:styleId="ListLabel1162">
    <w:name w:val="ListLabel 1162"/>
    <w:qFormat/>
    <w:rPr>
      <w:u w:val="none"/>
    </w:rPr>
  </w:style>
  <w:style w:type="character" w:customStyle="1" w:styleId="ListLabel1163">
    <w:name w:val="ListLabel 1163"/>
    <w:qFormat/>
    <w:rPr>
      <w:u w:val="none"/>
    </w:rPr>
  </w:style>
  <w:style w:type="character" w:customStyle="1" w:styleId="ListLabel1164">
    <w:name w:val="ListLabel 1164"/>
    <w:qFormat/>
    <w:rPr>
      <w:u w:val="none"/>
    </w:rPr>
  </w:style>
  <w:style w:type="character" w:customStyle="1" w:styleId="ListLabel1165">
    <w:name w:val="ListLabel 1165"/>
    <w:qFormat/>
    <w:rPr>
      <w:rFonts w:ascii="Gill Sans" w:hAnsi="Gill Sans"/>
      <w:sz w:val="23"/>
      <w:u w:val="none"/>
    </w:rPr>
  </w:style>
  <w:style w:type="character" w:customStyle="1" w:styleId="ListLabel1166">
    <w:name w:val="ListLabel 1166"/>
    <w:qFormat/>
    <w:rPr>
      <w:u w:val="none"/>
    </w:rPr>
  </w:style>
  <w:style w:type="character" w:customStyle="1" w:styleId="ListLabel1167">
    <w:name w:val="ListLabel 1167"/>
    <w:qFormat/>
    <w:rPr>
      <w:u w:val="none"/>
    </w:rPr>
  </w:style>
  <w:style w:type="character" w:customStyle="1" w:styleId="ListLabel1168">
    <w:name w:val="ListLabel 1168"/>
    <w:qFormat/>
    <w:rPr>
      <w:u w:val="none"/>
    </w:rPr>
  </w:style>
  <w:style w:type="character" w:customStyle="1" w:styleId="ListLabel1169">
    <w:name w:val="ListLabel 1169"/>
    <w:qFormat/>
    <w:rPr>
      <w:u w:val="none"/>
    </w:rPr>
  </w:style>
  <w:style w:type="character" w:customStyle="1" w:styleId="ListLabel1170">
    <w:name w:val="ListLabel 1170"/>
    <w:qFormat/>
    <w:rPr>
      <w:u w:val="none"/>
    </w:rPr>
  </w:style>
  <w:style w:type="character" w:customStyle="1" w:styleId="ListLabel1171">
    <w:name w:val="ListLabel 1171"/>
    <w:qFormat/>
    <w:rPr>
      <w:u w:val="none"/>
    </w:rPr>
  </w:style>
  <w:style w:type="character" w:customStyle="1" w:styleId="ListLabel1172">
    <w:name w:val="ListLabel 1172"/>
    <w:qFormat/>
    <w:rPr>
      <w:u w:val="none"/>
    </w:rPr>
  </w:style>
  <w:style w:type="character" w:customStyle="1" w:styleId="ListLabel1173">
    <w:name w:val="ListLabel 1173"/>
    <w:qFormat/>
    <w:rPr>
      <w:u w:val="none"/>
    </w:rPr>
  </w:style>
  <w:style w:type="character" w:customStyle="1" w:styleId="ListLabel1174">
    <w:name w:val="ListLabel 1174"/>
    <w:qFormat/>
    <w:rPr>
      <w:rFonts w:ascii="Gill Sans" w:hAnsi="Gill Sans"/>
      <w:u w:val="none"/>
    </w:rPr>
  </w:style>
  <w:style w:type="character" w:customStyle="1" w:styleId="ListLabel1175">
    <w:name w:val="ListLabel 1175"/>
    <w:qFormat/>
    <w:rPr>
      <w:u w:val="none"/>
    </w:rPr>
  </w:style>
  <w:style w:type="character" w:customStyle="1" w:styleId="ListLabel1176">
    <w:name w:val="ListLabel 1176"/>
    <w:qFormat/>
    <w:rPr>
      <w:u w:val="none"/>
    </w:rPr>
  </w:style>
  <w:style w:type="character" w:customStyle="1" w:styleId="ListLabel1177">
    <w:name w:val="ListLabel 1177"/>
    <w:qFormat/>
    <w:rPr>
      <w:u w:val="none"/>
    </w:rPr>
  </w:style>
  <w:style w:type="character" w:customStyle="1" w:styleId="ListLabel1178">
    <w:name w:val="ListLabel 1178"/>
    <w:qFormat/>
    <w:rPr>
      <w:u w:val="none"/>
    </w:rPr>
  </w:style>
  <w:style w:type="character" w:customStyle="1" w:styleId="ListLabel1179">
    <w:name w:val="ListLabel 1179"/>
    <w:qFormat/>
    <w:rPr>
      <w:u w:val="none"/>
    </w:rPr>
  </w:style>
  <w:style w:type="character" w:customStyle="1" w:styleId="ListLabel1180">
    <w:name w:val="ListLabel 1180"/>
    <w:qFormat/>
    <w:rPr>
      <w:u w:val="none"/>
    </w:rPr>
  </w:style>
  <w:style w:type="character" w:customStyle="1" w:styleId="ListLabel1181">
    <w:name w:val="ListLabel 1181"/>
    <w:qFormat/>
    <w:rPr>
      <w:u w:val="none"/>
    </w:rPr>
  </w:style>
  <w:style w:type="character" w:customStyle="1" w:styleId="ListLabel1182">
    <w:name w:val="ListLabel 1182"/>
    <w:qFormat/>
    <w:rPr>
      <w:u w:val="none"/>
    </w:rPr>
  </w:style>
  <w:style w:type="character" w:customStyle="1" w:styleId="ListLabel1183">
    <w:name w:val="ListLabel 1183"/>
    <w:qFormat/>
    <w:rPr>
      <w:rFonts w:ascii="Arial" w:hAnsi="Arial"/>
      <w:u w:val="none"/>
    </w:rPr>
  </w:style>
  <w:style w:type="character" w:customStyle="1" w:styleId="ListLabel1184">
    <w:name w:val="ListLabel 1184"/>
    <w:qFormat/>
    <w:rPr>
      <w:u w:val="none"/>
    </w:rPr>
  </w:style>
  <w:style w:type="character" w:customStyle="1" w:styleId="ListLabel1185">
    <w:name w:val="ListLabel 1185"/>
    <w:qFormat/>
    <w:rPr>
      <w:u w:val="none"/>
    </w:rPr>
  </w:style>
  <w:style w:type="character" w:customStyle="1" w:styleId="ListLabel1186">
    <w:name w:val="ListLabel 1186"/>
    <w:qFormat/>
    <w:rPr>
      <w:u w:val="none"/>
    </w:rPr>
  </w:style>
  <w:style w:type="character" w:customStyle="1" w:styleId="ListLabel1187">
    <w:name w:val="ListLabel 1187"/>
    <w:qFormat/>
    <w:rPr>
      <w:u w:val="none"/>
    </w:rPr>
  </w:style>
  <w:style w:type="character" w:customStyle="1" w:styleId="ListLabel1188">
    <w:name w:val="ListLabel 1188"/>
    <w:qFormat/>
    <w:rPr>
      <w:u w:val="none"/>
    </w:rPr>
  </w:style>
  <w:style w:type="character" w:customStyle="1" w:styleId="ListLabel1189">
    <w:name w:val="ListLabel 1189"/>
    <w:qFormat/>
    <w:rPr>
      <w:u w:val="none"/>
    </w:rPr>
  </w:style>
  <w:style w:type="character" w:customStyle="1" w:styleId="ListLabel1190">
    <w:name w:val="ListLabel 1190"/>
    <w:qFormat/>
    <w:rPr>
      <w:u w:val="none"/>
    </w:rPr>
  </w:style>
  <w:style w:type="character" w:customStyle="1" w:styleId="ListLabel1191">
    <w:name w:val="ListLabel 1191"/>
    <w:qFormat/>
    <w:rPr>
      <w:u w:val="none"/>
    </w:rPr>
  </w:style>
  <w:style w:type="character" w:customStyle="1" w:styleId="ListLabel1192">
    <w:name w:val="ListLabel 1192"/>
    <w:qFormat/>
    <w:rPr>
      <w:rFonts w:ascii="Gill Sans" w:eastAsia="Noto Sans Symbols" w:hAnsi="Gill Sans" w:cs="Noto Sans Symbols"/>
      <w:b/>
      <w:u w:val="none"/>
    </w:rPr>
  </w:style>
  <w:style w:type="character" w:customStyle="1" w:styleId="ListLabel1193">
    <w:name w:val="ListLabel 1193"/>
    <w:qFormat/>
    <w:rPr>
      <w:rFonts w:eastAsia="Noto Sans Symbols" w:cs="Noto Sans Symbols"/>
      <w:u w:val="none"/>
    </w:rPr>
  </w:style>
  <w:style w:type="character" w:customStyle="1" w:styleId="ListLabel1194">
    <w:name w:val="ListLabel 1194"/>
    <w:qFormat/>
    <w:rPr>
      <w:rFonts w:eastAsia="Noto Sans Symbols" w:cs="Noto Sans Symbols"/>
      <w:u w:val="none"/>
    </w:rPr>
  </w:style>
  <w:style w:type="character" w:customStyle="1" w:styleId="ListLabel1195">
    <w:name w:val="ListLabel 1195"/>
    <w:qFormat/>
    <w:rPr>
      <w:rFonts w:eastAsia="Noto Sans Symbols" w:cs="Noto Sans Symbols"/>
      <w:u w:val="none"/>
    </w:rPr>
  </w:style>
  <w:style w:type="character" w:customStyle="1" w:styleId="ListLabel1196">
    <w:name w:val="ListLabel 1196"/>
    <w:qFormat/>
    <w:rPr>
      <w:rFonts w:eastAsia="Noto Sans Symbols" w:cs="Noto Sans Symbols"/>
      <w:u w:val="none"/>
    </w:rPr>
  </w:style>
  <w:style w:type="character" w:customStyle="1" w:styleId="ListLabel1197">
    <w:name w:val="ListLabel 1197"/>
    <w:qFormat/>
    <w:rPr>
      <w:rFonts w:eastAsia="Noto Sans Symbols" w:cs="Noto Sans Symbols"/>
      <w:u w:val="none"/>
    </w:rPr>
  </w:style>
  <w:style w:type="character" w:customStyle="1" w:styleId="ListLabel1198">
    <w:name w:val="ListLabel 1198"/>
    <w:qFormat/>
    <w:rPr>
      <w:rFonts w:eastAsia="Noto Sans Symbols" w:cs="Noto Sans Symbols"/>
      <w:u w:val="none"/>
    </w:rPr>
  </w:style>
  <w:style w:type="character" w:customStyle="1" w:styleId="ListLabel1199">
    <w:name w:val="ListLabel 1199"/>
    <w:qFormat/>
    <w:rPr>
      <w:rFonts w:eastAsia="Noto Sans Symbols" w:cs="Noto Sans Symbols"/>
      <w:u w:val="none"/>
    </w:rPr>
  </w:style>
  <w:style w:type="character" w:customStyle="1" w:styleId="ListLabel1200">
    <w:name w:val="ListLabel 1200"/>
    <w:qFormat/>
    <w:rPr>
      <w:rFonts w:eastAsia="Noto Sans Symbols" w:cs="Noto Sans Symbols"/>
      <w:u w:val="none"/>
    </w:rPr>
  </w:style>
  <w:style w:type="character" w:customStyle="1" w:styleId="ListLabel1201">
    <w:name w:val="ListLabel 1201"/>
    <w:qFormat/>
    <w:rPr>
      <w:rFonts w:ascii="Gill Sans" w:hAnsi="Gill Sans"/>
      <w:b/>
      <w:u w:val="none"/>
    </w:rPr>
  </w:style>
  <w:style w:type="character" w:customStyle="1" w:styleId="ListLabel1202">
    <w:name w:val="ListLabel 1202"/>
    <w:qFormat/>
    <w:rPr>
      <w:rFonts w:ascii="Gill Sans" w:hAnsi="Gill Sans"/>
      <w:u w:val="none"/>
    </w:rPr>
  </w:style>
  <w:style w:type="character" w:customStyle="1" w:styleId="ListLabel1203">
    <w:name w:val="ListLabel 1203"/>
    <w:qFormat/>
    <w:rPr>
      <w:u w:val="none"/>
    </w:rPr>
  </w:style>
  <w:style w:type="character" w:customStyle="1" w:styleId="ListLabel1204">
    <w:name w:val="ListLabel 1204"/>
    <w:qFormat/>
    <w:rPr>
      <w:u w:val="none"/>
    </w:rPr>
  </w:style>
  <w:style w:type="character" w:customStyle="1" w:styleId="ListLabel1205">
    <w:name w:val="ListLabel 1205"/>
    <w:qFormat/>
    <w:rPr>
      <w:u w:val="none"/>
    </w:rPr>
  </w:style>
  <w:style w:type="character" w:customStyle="1" w:styleId="ListLabel1206">
    <w:name w:val="ListLabel 1206"/>
    <w:qFormat/>
    <w:rPr>
      <w:u w:val="none"/>
    </w:rPr>
  </w:style>
  <w:style w:type="character" w:customStyle="1" w:styleId="ListLabel1207">
    <w:name w:val="ListLabel 1207"/>
    <w:qFormat/>
    <w:rPr>
      <w:u w:val="none"/>
    </w:rPr>
  </w:style>
  <w:style w:type="character" w:customStyle="1" w:styleId="ListLabel1208">
    <w:name w:val="ListLabel 1208"/>
    <w:qFormat/>
    <w:rPr>
      <w:u w:val="none"/>
    </w:rPr>
  </w:style>
  <w:style w:type="character" w:customStyle="1" w:styleId="ListLabel1209">
    <w:name w:val="ListLabel 1209"/>
    <w:qFormat/>
    <w:rPr>
      <w:u w:val="none"/>
    </w:rPr>
  </w:style>
  <w:style w:type="character" w:customStyle="1" w:styleId="ListLabel1210">
    <w:name w:val="ListLabel 1210"/>
    <w:qFormat/>
    <w:rPr>
      <w:rFonts w:ascii="Gill Sans" w:eastAsia="Arial" w:hAnsi="Gill Sans" w:cs="Arial"/>
      <w:u w:val="none"/>
    </w:rPr>
  </w:style>
  <w:style w:type="character" w:customStyle="1" w:styleId="ListLabel1211">
    <w:name w:val="ListLabel 1211"/>
    <w:qFormat/>
    <w:rPr>
      <w:u w:val="none"/>
    </w:rPr>
  </w:style>
  <w:style w:type="character" w:customStyle="1" w:styleId="ListLabel1212">
    <w:name w:val="ListLabel 1212"/>
    <w:qFormat/>
    <w:rPr>
      <w:u w:val="none"/>
    </w:rPr>
  </w:style>
  <w:style w:type="character" w:customStyle="1" w:styleId="ListLabel1213">
    <w:name w:val="ListLabel 1213"/>
    <w:qFormat/>
    <w:rPr>
      <w:u w:val="none"/>
    </w:rPr>
  </w:style>
  <w:style w:type="character" w:customStyle="1" w:styleId="ListLabel1214">
    <w:name w:val="ListLabel 1214"/>
    <w:qFormat/>
    <w:rPr>
      <w:u w:val="none"/>
    </w:rPr>
  </w:style>
  <w:style w:type="character" w:customStyle="1" w:styleId="ListLabel1215">
    <w:name w:val="ListLabel 1215"/>
    <w:qFormat/>
    <w:rPr>
      <w:u w:val="none"/>
    </w:rPr>
  </w:style>
  <w:style w:type="character" w:customStyle="1" w:styleId="ListLabel1216">
    <w:name w:val="ListLabel 1216"/>
    <w:qFormat/>
    <w:rPr>
      <w:u w:val="none"/>
    </w:rPr>
  </w:style>
  <w:style w:type="character" w:customStyle="1" w:styleId="ListLabel1217">
    <w:name w:val="ListLabel 1217"/>
    <w:qFormat/>
    <w:rPr>
      <w:u w:val="none"/>
    </w:rPr>
  </w:style>
  <w:style w:type="character" w:customStyle="1" w:styleId="ListLabel1218">
    <w:name w:val="ListLabel 1218"/>
    <w:qFormat/>
    <w:rPr>
      <w:u w:val="none"/>
    </w:rPr>
  </w:style>
  <w:style w:type="character" w:customStyle="1" w:styleId="ListLabel1219">
    <w:name w:val="ListLabel 1219"/>
    <w:qFormat/>
    <w:rPr>
      <w:rFonts w:ascii="Gill Sans" w:eastAsia="Arial" w:hAnsi="Gill Sans" w:cs="Arial"/>
      <w:u w:val="none"/>
    </w:rPr>
  </w:style>
  <w:style w:type="character" w:customStyle="1" w:styleId="ListLabel1220">
    <w:name w:val="ListLabel 1220"/>
    <w:qFormat/>
    <w:rPr>
      <w:u w:val="none"/>
    </w:rPr>
  </w:style>
  <w:style w:type="character" w:customStyle="1" w:styleId="ListLabel1221">
    <w:name w:val="ListLabel 1221"/>
    <w:qFormat/>
    <w:rPr>
      <w:u w:val="none"/>
    </w:rPr>
  </w:style>
  <w:style w:type="character" w:customStyle="1" w:styleId="ListLabel1222">
    <w:name w:val="ListLabel 1222"/>
    <w:qFormat/>
    <w:rPr>
      <w:u w:val="none"/>
    </w:rPr>
  </w:style>
  <w:style w:type="character" w:customStyle="1" w:styleId="ListLabel1223">
    <w:name w:val="ListLabel 1223"/>
    <w:qFormat/>
    <w:rPr>
      <w:u w:val="none"/>
    </w:rPr>
  </w:style>
  <w:style w:type="character" w:customStyle="1" w:styleId="ListLabel1224">
    <w:name w:val="ListLabel 1224"/>
    <w:qFormat/>
    <w:rPr>
      <w:u w:val="none"/>
    </w:rPr>
  </w:style>
  <w:style w:type="character" w:customStyle="1" w:styleId="ListLabel1225">
    <w:name w:val="ListLabel 1225"/>
    <w:qFormat/>
    <w:rPr>
      <w:u w:val="none"/>
    </w:rPr>
  </w:style>
  <w:style w:type="character" w:customStyle="1" w:styleId="ListLabel1226">
    <w:name w:val="ListLabel 1226"/>
    <w:qFormat/>
    <w:rPr>
      <w:u w:val="none"/>
    </w:rPr>
  </w:style>
  <w:style w:type="character" w:customStyle="1" w:styleId="ListLabel1227">
    <w:name w:val="ListLabel 1227"/>
    <w:qFormat/>
    <w:rPr>
      <w:u w:val="none"/>
    </w:rPr>
  </w:style>
  <w:style w:type="character" w:customStyle="1" w:styleId="ListLabel1228">
    <w:name w:val="ListLabel 1228"/>
    <w:qFormat/>
    <w:rPr>
      <w:rFonts w:ascii="Gill Sans" w:eastAsia="Arial" w:hAnsi="Gill Sans" w:cs="Arial"/>
      <w:u w:val="none"/>
    </w:rPr>
  </w:style>
  <w:style w:type="character" w:customStyle="1" w:styleId="ListLabel1229">
    <w:name w:val="ListLabel 1229"/>
    <w:qFormat/>
    <w:rPr>
      <w:u w:val="none"/>
    </w:rPr>
  </w:style>
  <w:style w:type="character" w:customStyle="1" w:styleId="ListLabel1230">
    <w:name w:val="ListLabel 1230"/>
    <w:qFormat/>
    <w:rPr>
      <w:u w:val="none"/>
    </w:rPr>
  </w:style>
  <w:style w:type="character" w:customStyle="1" w:styleId="ListLabel1231">
    <w:name w:val="ListLabel 1231"/>
    <w:qFormat/>
    <w:rPr>
      <w:u w:val="none"/>
    </w:rPr>
  </w:style>
  <w:style w:type="character" w:customStyle="1" w:styleId="ListLabel1232">
    <w:name w:val="ListLabel 1232"/>
    <w:qFormat/>
    <w:rPr>
      <w:u w:val="none"/>
    </w:rPr>
  </w:style>
  <w:style w:type="character" w:customStyle="1" w:styleId="ListLabel1233">
    <w:name w:val="ListLabel 1233"/>
    <w:qFormat/>
    <w:rPr>
      <w:u w:val="none"/>
    </w:rPr>
  </w:style>
  <w:style w:type="character" w:customStyle="1" w:styleId="ListLabel1234">
    <w:name w:val="ListLabel 1234"/>
    <w:qFormat/>
    <w:rPr>
      <w:u w:val="none"/>
    </w:rPr>
  </w:style>
  <w:style w:type="character" w:customStyle="1" w:styleId="ListLabel1235">
    <w:name w:val="ListLabel 1235"/>
    <w:qFormat/>
    <w:rPr>
      <w:u w:val="none"/>
    </w:rPr>
  </w:style>
  <w:style w:type="character" w:customStyle="1" w:styleId="ListLabel1236">
    <w:name w:val="ListLabel 1236"/>
    <w:qFormat/>
    <w:rPr>
      <w:u w:val="none"/>
    </w:rPr>
  </w:style>
  <w:style w:type="character" w:customStyle="1" w:styleId="ListLabel1237">
    <w:name w:val="ListLabel 1237"/>
    <w:qFormat/>
    <w:rPr>
      <w:rFonts w:ascii="Gill Sans" w:hAnsi="Gill Sans"/>
      <w:sz w:val="24"/>
      <w:szCs w:val="24"/>
    </w:rPr>
  </w:style>
  <w:style w:type="character" w:customStyle="1" w:styleId="ListLabel1238">
    <w:name w:val="ListLabel 1238"/>
    <w:qFormat/>
    <w:rPr>
      <w:rFonts w:ascii="Gill Sans" w:eastAsia="Arial" w:hAnsi="Gill Sans" w:cs="Arial"/>
      <w:u w:val="none"/>
    </w:rPr>
  </w:style>
  <w:style w:type="character" w:customStyle="1" w:styleId="ListLabel1239">
    <w:name w:val="ListLabel 1239"/>
    <w:qFormat/>
    <w:rPr>
      <w:u w:val="none"/>
    </w:rPr>
  </w:style>
  <w:style w:type="character" w:customStyle="1" w:styleId="ListLabel1240">
    <w:name w:val="ListLabel 1240"/>
    <w:qFormat/>
    <w:rPr>
      <w:u w:val="none"/>
    </w:rPr>
  </w:style>
  <w:style w:type="character" w:customStyle="1" w:styleId="ListLabel1241">
    <w:name w:val="ListLabel 1241"/>
    <w:qFormat/>
    <w:rPr>
      <w:u w:val="none"/>
    </w:rPr>
  </w:style>
  <w:style w:type="character" w:customStyle="1" w:styleId="ListLabel1242">
    <w:name w:val="ListLabel 1242"/>
    <w:qFormat/>
    <w:rPr>
      <w:u w:val="none"/>
    </w:rPr>
  </w:style>
  <w:style w:type="character" w:customStyle="1" w:styleId="ListLabel1243">
    <w:name w:val="ListLabel 1243"/>
    <w:qFormat/>
    <w:rPr>
      <w:u w:val="none"/>
    </w:rPr>
  </w:style>
  <w:style w:type="character" w:customStyle="1" w:styleId="ListLabel1244">
    <w:name w:val="ListLabel 1244"/>
    <w:qFormat/>
    <w:rPr>
      <w:u w:val="none"/>
    </w:rPr>
  </w:style>
  <w:style w:type="character" w:customStyle="1" w:styleId="ListLabel1245">
    <w:name w:val="ListLabel 1245"/>
    <w:qFormat/>
    <w:rPr>
      <w:u w:val="none"/>
    </w:rPr>
  </w:style>
  <w:style w:type="character" w:customStyle="1" w:styleId="ListLabel1246">
    <w:name w:val="ListLabel 1246"/>
    <w:qFormat/>
    <w:rPr>
      <w:u w:val="none"/>
    </w:rPr>
  </w:style>
  <w:style w:type="character" w:customStyle="1" w:styleId="ListLabel1247">
    <w:name w:val="ListLabel 1247"/>
    <w:qFormat/>
    <w:rPr>
      <w:rFonts w:ascii="Gill Sans" w:hAnsi="Gill Sans"/>
      <w:u w:val="none"/>
    </w:rPr>
  </w:style>
  <w:style w:type="character" w:customStyle="1" w:styleId="ListLabel1248">
    <w:name w:val="ListLabel 1248"/>
    <w:qFormat/>
    <w:rPr>
      <w:u w:val="none"/>
    </w:rPr>
  </w:style>
  <w:style w:type="character" w:customStyle="1" w:styleId="ListLabel1249">
    <w:name w:val="ListLabel 1249"/>
    <w:qFormat/>
    <w:rPr>
      <w:u w:val="none"/>
    </w:rPr>
  </w:style>
  <w:style w:type="character" w:customStyle="1" w:styleId="ListLabel1250">
    <w:name w:val="ListLabel 1250"/>
    <w:qFormat/>
    <w:rPr>
      <w:u w:val="none"/>
    </w:rPr>
  </w:style>
  <w:style w:type="character" w:customStyle="1" w:styleId="ListLabel1251">
    <w:name w:val="ListLabel 1251"/>
    <w:qFormat/>
    <w:rPr>
      <w:u w:val="none"/>
    </w:rPr>
  </w:style>
  <w:style w:type="character" w:customStyle="1" w:styleId="ListLabel1252">
    <w:name w:val="ListLabel 1252"/>
    <w:qFormat/>
    <w:rPr>
      <w:u w:val="none"/>
    </w:rPr>
  </w:style>
  <w:style w:type="character" w:customStyle="1" w:styleId="ListLabel1253">
    <w:name w:val="ListLabel 1253"/>
    <w:qFormat/>
    <w:rPr>
      <w:u w:val="none"/>
    </w:rPr>
  </w:style>
  <w:style w:type="character" w:customStyle="1" w:styleId="ListLabel1254">
    <w:name w:val="ListLabel 1254"/>
    <w:qFormat/>
    <w:rPr>
      <w:u w:val="none"/>
    </w:rPr>
  </w:style>
  <w:style w:type="character" w:customStyle="1" w:styleId="ListLabel1255">
    <w:name w:val="ListLabel 1255"/>
    <w:qFormat/>
    <w:rPr>
      <w:u w:val="none"/>
    </w:rPr>
  </w:style>
  <w:style w:type="character" w:customStyle="1" w:styleId="ListLabel1256">
    <w:name w:val="ListLabel 1256"/>
    <w:qFormat/>
    <w:rPr>
      <w:rFonts w:ascii="Gill Sans" w:hAnsi="Gill Sans"/>
      <w:u w:val="none"/>
    </w:rPr>
  </w:style>
  <w:style w:type="character" w:customStyle="1" w:styleId="ListLabel1257">
    <w:name w:val="ListLabel 1257"/>
    <w:qFormat/>
    <w:rPr>
      <w:u w:val="none"/>
    </w:rPr>
  </w:style>
  <w:style w:type="character" w:customStyle="1" w:styleId="ListLabel1258">
    <w:name w:val="ListLabel 1258"/>
    <w:qFormat/>
    <w:rPr>
      <w:u w:val="none"/>
    </w:rPr>
  </w:style>
  <w:style w:type="character" w:customStyle="1" w:styleId="ListLabel1259">
    <w:name w:val="ListLabel 1259"/>
    <w:qFormat/>
    <w:rPr>
      <w:u w:val="none"/>
    </w:rPr>
  </w:style>
  <w:style w:type="character" w:customStyle="1" w:styleId="ListLabel1260">
    <w:name w:val="ListLabel 1260"/>
    <w:qFormat/>
    <w:rPr>
      <w:u w:val="none"/>
    </w:rPr>
  </w:style>
  <w:style w:type="character" w:customStyle="1" w:styleId="ListLabel1261">
    <w:name w:val="ListLabel 1261"/>
    <w:qFormat/>
    <w:rPr>
      <w:u w:val="none"/>
    </w:rPr>
  </w:style>
  <w:style w:type="character" w:customStyle="1" w:styleId="ListLabel1262">
    <w:name w:val="ListLabel 1262"/>
    <w:qFormat/>
    <w:rPr>
      <w:u w:val="none"/>
    </w:rPr>
  </w:style>
  <w:style w:type="character" w:customStyle="1" w:styleId="ListLabel1263">
    <w:name w:val="ListLabel 1263"/>
    <w:qFormat/>
    <w:rPr>
      <w:u w:val="none"/>
    </w:rPr>
  </w:style>
  <w:style w:type="character" w:customStyle="1" w:styleId="ListLabel1264">
    <w:name w:val="ListLabel 1264"/>
    <w:qFormat/>
    <w:rPr>
      <w:u w:val="none"/>
    </w:rPr>
  </w:style>
  <w:style w:type="character" w:customStyle="1" w:styleId="ListLabel1265">
    <w:name w:val="ListLabel 1265"/>
    <w:qFormat/>
    <w:rPr>
      <w:rFonts w:ascii="Gill Sans" w:eastAsia="Arial" w:hAnsi="Gill Sans" w:cs="Arial"/>
      <w:u w:val="none"/>
    </w:rPr>
  </w:style>
  <w:style w:type="character" w:customStyle="1" w:styleId="ListLabel1266">
    <w:name w:val="ListLabel 1266"/>
    <w:qFormat/>
    <w:rPr>
      <w:u w:val="none"/>
    </w:rPr>
  </w:style>
  <w:style w:type="character" w:customStyle="1" w:styleId="ListLabel1267">
    <w:name w:val="ListLabel 1267"/>
    <w:qFormat/>
    <w:rPr>
      <w:u w:val="none"/>
    </w:rPr>
  </w:style>
  <w:style w:type="character" w:customStyle="1" w:styleId="ListLabel1268">
    <w:name w:val="ListLabel 1268"/>
    <w:qFormat/>
    <w:rPr>
      <w:u w:val="none"/>
    </w:rPr>
  </w:style>
  <w:style w:type="character" w:customStyle="1" w:styleId="ListLabel1269">
    <w:name w:val="ListLabel 1269"/>
    <w:qFormat/>
    <w:rPr>
      <w:u w:val="none"/>
    </w:rPr>
  </w:style>
  <w:style w:type="character" w:customStyle="1" w:styleId="ListLabel1270">
    <w:name w:val="ListLabel 1270"/>
    <w:qFormat/>
    <w:rPr>
      <w:u w:val="none"/>
    </w:rPr>
  </w:style>
  <w:style w:type="character" w:customStyle="1" w:styleId="ListLabel1271">
    <w:name w:val="ListLabel 1271"/>
    <w:qFormat/>
    <w:rPr>
      <w:u w:val="none"/>
    </w:rPr>
  </w:style>
  <w:style w:type="character" w:customStyle="1" w:styleId="ListLabel1272">
    <w:name w:val="ListLabel 1272"/>
    <w:qFormat/>
    <w:rPr>
      <w:u w:val="none"/>
    </w:rPr>
  </w:style>
  <w:style w:type="character" w:customStyle="1" w:styleId="ListLabel1273">
    <w:name w:val="ListLabel 1273"/>
    <w:qFormat/>
    <w:rPr>
      <w:u w:val="none"/>
    </w:rPr>
  </w:style>
  <w:style w:type="character" w:customStyle="1" w:styleId="ListLabel1274">
    <w:name w:val="ListLabel 1274"/>
    <w:qFormat/>
    <w:rPr>
      <w:rFonts w:ascii="Gill Sans" w:eastAsia="Arial" w:hAnsi="Gill Sans" w:cs="Arial"/>
      <w:b/>
      <w:sz w:val="32"/>
      <w:szCs w:val="32"/>
      <w:u w:val="none"/>
    </w:rPr>
  </w:style>
  <w:style w:type="character" w:customStyle="1" w:styleId="ListLabel1275">
    <w:name w:val="ListLabel 1275"/>
    <w:qFormat/>
    <w:rPr>
      <w:rFonts w:eastAsia="Noto Sans Symbols" w:cs="Noto Sans Symbols"/>
      <w:u w:val="none"/>
    </w:rPr>
  </w:style>
  <w:style w:type="character" w:customStyle="1" w:styleId="ListLabel1276">
    <w:name w:val="ListLabel 1276"/>
    <w:qFormat/>
    <w:rPr>
      <w:rFonts w:eastAsia="Noto Sans Symbols" w:cs="Noto Sans Symbols"/>
      <w:u w:val="none"/>
    </w:rPr>
  </w:style>
  <w:style w:type="character" w:customStyle="1" w:styleId="ListLabel1277">
    <w:name w:val="ListLabel 1277"/>
    <w:qFormat/>
    <w:rPr>
      <w:rFonts w:eastAsia="Noto Sans Symbols" w:cs="Noto Sans Symbols"/>
      <w:u w:val="none"/>
    </w:rPr>
  </w:style>
  <w:style w:type="character" w:customStyle="1" w:styleId="ListLabel1278">
    <w:name w:val="ListLabel 1278"/>
    <w:qFormat/>
    <w:rPr>
      <w:rFonts w:eastAsia="Noto Sans Symbols" w:cs="Noto Sans Symbols"/>
      <w:u w:val="none"/>
    </w:rPr>
  </w:style>
  <w:style w:type="character" w:customStyle="1" w:styleId="ListLabel1279">
    <w:name w:val="ListLabel 1279"/>
    <w:qFormat/>
    <w:rPr>
      <w:rFonts w:eastAsia="Noto Sans Symbols" w:cs="Noto Sans Symbols"/>
      <w:u w:val="none"/>
    </w:rPr>
  </w:style>
  <w:style w:type="character" w:customStyle="1" w:styleId="ListLabel1280">
    <w:name w:val="ListLabel 1280"/>
    <w:qFormat/>
    <w:rPr>
      <w:rFonts w:eastAsia="Noto Sans Symbols" w:cs="Noto Sans Symbols"/>
      <w:u w:val="none"/>
    </w:rPr>
  </w:style>
  <w:style w:type="character" w:customStyle="1" w:styleId="ListLabel1281">
    <w:name w:val="ListLabel 1281"/>
    <w:qFormat/>
    <w:rPr>
      <w:rFonts w:eastAsia="Noto Sans Symbols" w:cs="Noto Sans Symbols"/>
      <w:u w:val="none"/>
    </w:rPr>
  </w:style>
  <w:style w:type="character" w:customStyle="1" w:styleId="ListLabel1282">
    <w:name w:val="ListLabel 1282"/>
    <w:qFormat/>
    <w:rPr>
      <w:rFonts w:eastAsia="Noto Sans Symbols" w:cs="Noto Sans Symbols"/>
      <w:u w:val="none"/>
    </w:rPr>
  </w:style>
  <w:style w:type="character" w:customStyle="1" w:styleId="ListLabel1283">
    <w:name w:val="ListLabel 1283"/>
    <w:qFormat/>
    <w:rPr>
      <w:rFonts w:ascii="Gill Sans" w:hAnsi="Gill Sans"/>
      <w:u w:val="none"/>
    </w:rPr>
  </w:style>
  <w:style w:type="character" w:customStyle="1" w:styleId="ListLabel1284">
    <w:name w:val="ListLabel 1284"/>
    <w:qFormat/>
    <w:rPr>
      <w:u w:val="none"/>
    </w:rPr>
  </w:style>
  <w:style w:type="character" w:customStyle="1" w:styleId="ListLabel1285">
    <w:name w:val="ListLabel 1285"/>
    <w:qFormat/>
    <w:rPr>
      <w:u w:val="none"/>
    </w:rPr>
  </w:style>
  <w:style w:type="character" w:customStyle="1" w:styleId="ListLabel1286">
    <w:name w:val="ListLabel 1286"/>
    <w:qFormat/>
    <w:rPr>
      <w:u w:val="none"/>
    </w:rPr>
  </w:style>
  <w:style w:type="character" w:customStyle="1" w:styleId="ListLabel1287">
    <w:name w:val="ListLabel 1287"/>
    <w:qFormat/>
    <w:rPr>
      <w:u w:val="none"/>
    </w:rPr>
  </w:style>
  <w:style w:type="character" w:customStyle="1" w:styleId="ListLabel1288">
    <w:name w:val="ListLabel 1288"/>
    <w:qFormat/>
    <w:rPr>
      <w:u w:val="none"/>
    </w:rPr>
  </w:style>
  <w:style w:type="character" w:customStyle="1" w:styleId="ListLabel1289">
    <w:name w:val="ListLabel 1289"/>
    <w:qFormat/>
    <w:rPr>
      <w:u w:val="none"/>
    </w:rPr>
  </w:style>
  <w:style w:type="character" w:customStyle="1" w:styleId="ListLabel1290">
    <w:name w:val="ListLabel 1290"/>
    <w:qFormat/>
    <w:rPr>
      <w:u w:val="none"/>
    </w:rPr>
  </w:style>
  <w:style w:type="character" w:customStyle="1" w:styleId="ListLabel1291">
    <w:name w:val="ListLabel 1291"/>
    <w:qFormat/>
    <w:rPr>
      <w:u w:val="none"/>
    </w:rPr>
  </w:style>
  <w:style w:type="character" w:customStyle="1" w:styleId="ListLabel1292">
    <w:name w:val="ListLabel 1292"/>
    <w:qFormat/>
    <w:rPr>
      <w:rFonts w:ascii="Gill Sans" w:hAnsi="Gill Sans"/>
      <w:u w:val="none"/>
    </w:rPr>
  </w:style>
  <w:style w:type="character" w:customStyle="1" w:styleId="ListLabel1293">
    <w:name w:val="ListLabel 1293"/>
    <w:qFormat/>
    <w:rPr>
      <w:u w:val="none"/>
    </w:rPr>
  </w:style>
  <w:style w:type="character" w:customStyle="1" w:styleId="ListLabel1294">
    <w:name w:val="ListLabel 1294"/>
    <w:qFormat/>
    <w:rPr>
      <w:u w:val="none"/>
    </w:rPr>
  </w:style>
  <w:style w:type="character" w:customStyle="1" w:styleId="ListLabel1295">
    <w:name w:val="ListLabel 1295"/>
    <w:qFormat/>
    <w:rPr>
      <w:u w:val="none"/>
    </w:rPr>
  </w:style>
  <w:style w:type="character" w:customStyle="1" w:styleId="ListLabel1296">
    <w:name w:val="ListLabel 1296"/>
    <w:qFormat/>
    <w:rPr>
      <w:u w:val="none"/>
    </w:rPr>
  </w:style>
  <w:style w:type="character" w:customStyle="1" w:styleId="ListLabel1297">
    <w:name w:val="ListLabel 1297"/>
    <w:qFormat/>
    <w:rPr>
      <w:u w:val="none"/>
    </w:rPr>
  </w:style>
  <w:style w:type="character" w:customStyle="1" w:styleId="ListLabel1298">
    <w:name w:val="ListLabel 1298"/>
    <w:qFormat/>
    <w:rPr>
      <w:u w:val="none"/>
    </w:rPr>
  </w:style>
  <w:style w:type="character" w:customStyle="1" w:styleId="ListLabel1299">
    <w:name w:val="ListLabel 1299"/>
    <w:qFormat/>
    <w:rPr>
      <w:u w:val="none"/>
    </w:rPr>
  </w:style>
  <w:style w:type="character" w:customStyle="1" w:styleId="ListLabel1300">
    <w:name w:val="ListLabel 1300"/>
    <w:qFormat/>
    <w:rPr>
      <w:u w:val="none"/>
    </w:rPr>
  </w:style>
  <w:style w:type="character" w:customStyle="1" w:styleId="ListLabel1301">
    <w:name w:val="ListLabel 1301"/>
    <w:qFormat/>
    <w:rPr>
      <w:rFonts w:ascii="Gill Sans" w:hAnsi="Gill Sans"/>
      <w:u w:val="none"/>
    </w:rPr>
  </w:style>
  <w:style w:type="character" w:customStyle="1" w:styleId="ListLabel1302">
    <w:name w:val="ListLabel 1302"/>
    <w:qFormat/>
    <w:rPr>
      <w:u w:val="none"/>
    </w:rPr>
  </w:style>
  <w:style w:type="character" w:customStyle="1" w:styleId="ListLabel1303">
    <w:name w:val="ListLabel 1303"/>
    <w:qFormat/>
    <w:rPr>
      <w:u w:val="none"/>
    </w:rPr>
  </w:style>
  <w:style w:type="character" w:customStyle="1" w:styleId="ListLabel1304">
    <w:name w:val="ListLabel 1304"/>
    <w:qFormat/>
    <w:rPr>
      <w:u w:val="none"/>
    </w:rPr>
  </w:style>
  <w:style w:type="character" w:customStyle="1" w:styleId="ListLabel1305">
    <w:name w:val="ListLabel 1305"/>
    <w:qFormat/>
    <w:rPr>
      <w:u w:val="none"/>
    </w:rPr>
  </w:style>
  <w:style w:type="character" w:customStyle="1" w:styleId="ListLabel1306">
    <w:name w:val="ListLabel 1306"/>
    <w:qFormat/>
    <w:rPr>
      <w:u w:val="none"/>
    </w:rPr>
  </w:style>
  <w:style w:type="character" w:customStyle="1" w:styleId="ListLabel1307">
    <w:name w:val="ListLabel 1307"/>
    <w:qFormat/>
    <w:rPr>
      <w:u w:val="none"/>
    </w:rPr>
  </w:style>
  <w:style w:type="character" w:customStyle="1" w:styleId="ListLabel1308">
    <w:name w:val="ListLabel 1308"/>
    <w:qFormat/>
    <w:rPr>
      <w:u w:val="none"/>
    </w:rPr>
  </w:style>
  <w:style w:type="character" w:customStyle="1" w:styleId="ListLabel1309">
    <w:name w:val="ListLabel 1309"/>
    <w:qFormat/>
    <w:rPr>
      <w:u w:val="none"/>
    </w:rPr>
  </w:style>
  <w:style w:type="character" w:customStyle="1" w:styleId="ListLabel1310">
    <w:name w:val="ListLabel 1310"/>
    <w:qFormat/>
    <w:rPr>
      <w:rFonts w:ascii="Gill Sans" w:eastAsia="Noto Sans Symbols" w:hAnsi="Gill Sans" w:cs="Noto Sans Symbols"/>
      <w:b/>
      <w:u w:val="none"/>
    </w:rPr>
  </w:style>
  <w:style w:type="character" w:customStyle="1" w:styleId="ListLabel1311">
    <w:name w:val="ListLabel 1311"/>
    <w:qFormat/>
    <w:rPr>
      <w:rFonts w:eastAsia="Noto Sans Symbols" w:cs="Noto Sans Symbols"/>
      <w:u w:val="none"/>
    </w:rPr>
  </w:style>
  <w:style w:type="character" w:customStyle="1" w:styleId="ListLabel1312">
    <w:name w:val="ListLabel 1312"/>
    <w:qFormat/>
    <w:rPr>
      <w:rFonts w:eastAsia="Noto Sans Symbols" w:cs="Noto Sans Symbols"/>
      <w:u w:val="none"/>
    </w:rPr>
  </w:style>
  <w:style w:type="character" w:customStyle="1" w:styleId="ListLabel1313">
    <w:name w:val="ListLabel 1313"/>
    <w:qFormat/>
    <w:rPr>
      <w:rFonts w:eastAsia="Noto Sans Symbols" w:cs="Noto Sans Symbols"/>
      <w:u w:val="none"/>
    </w:rPr>
  </w:style>
  <w:style w:type="character" w:customStyle="1" w:styleId="ListLabel1314">
    <w:name w:val="ListLabel 1314"/>
    <w:qFormat/>
    <w:rPr>
      <w:rFonts w:eastAsia="Noto Sans Symbols" w:cs="Noto Sans Symbols"/>
      <w:u w:val="none"/>
    </w:rPr>
  </w:style>
  <w:style w:type="character" w:customStyle="1" w:styleId="ListLabel1315">
    <w:name w:val="ListLabel 1315"/>
    <w:qFormat/>
    <w:rPr>
      <w:rFonts w:eastAsia="Noto Sans Symbols" w:cs="Noto Sans Symbols"/>
      <w:u w:val="none"/>
    </w:rPr>
  </w:style>
  <w:style w:type="character" w:customStyle="1" w:styleId="ListLabel1316">
    <w:name w:val="ListLabel 1316"/>
    <w:qFormat/>
    <w:rPr>
      <w:rFonts w:eastAsia="Noto Sans Symbols" w:cs="Noto Sans Symbols"/>
      <w:u w:val="none"/>
    </w:rPr>
  </w:style>
  <w:style w:type="character" w:customStyle="1" w:styleId="ListLabel1317">
    <w:name w:val="ListLabel 1317"/>
    <w:qFormat/>
    <w:rPr>
      <w:rFonts w:eastAsia="Noto Sans Symbols" w:cs="Noto Sans Symbols"/>
      <w:u w:val="none"/>
    </w:rPr>
  </w:style>
  <w:style w:type="character" w:customStyle="1" w:styleId="ListLabel1318">
    <w:name w:val="ListLabel 1318"/>
    <w:qFormat/>
    <w:rPr>
      <w:rFonts w:eastAsia="Noto Sans Symbols" w:cs="Noto Sans Symbols"/>
      <w:u w:val="none"/>
    </w:rPr>
  </w:style>
  <w:style w:type="character" w:customStyle="1" w:styleId="ListLabel1319">
    <w:name w:val="ListLabel 1319"/>
    <w:qFormat/>
    <w:rPr>
      <w:rFonts w:ascii="Gill Sans" w:eastAsia="Noto Sans Symbols" w:hAnsi="Gill Sans" w:cs="Noto Sans Symbols"/>
      <w:b/>
      <w:u w:val="none"/>
    </w:rPr>
  </w:style>
  <w:style w:type="character" w:customStyle="1" w:styleId="ListLabel1320">
    <w:name w:val="ListLabel 1320"/>
    <w:qFormat/>
    <w:rPr>
      <w:rFonts w:eastAsia="Noto Sans Symbols" w:cs="Noto Sans Symbols"/>
      <w:u w:val="none"/>
    </w:rPr>
  </w:style>
  <w:style w:type="character" w:customStyle="1" w:styleId="ListLabel1321">
    <w:name w:val="ListLabel 1321"/>
    <w:qFormat/>
    <w:rPr>
      <w:rFonts w:eastAsia="Noto Sans Symbols" w:cs="Noto Sans Symbols"/>
      <w:u w:val="none"/>
    </w:rPr>
  </w:style>
  <w:style w:type="character" w:customStyle="1" w:styleId="ListLabel1322">
    <w:name w:val="ListLabel 1322"/>
    <w:qFormat/>
    <w:rPr>
      <w:rFonts w:eastAsia="Noto Sans Symbols" w:cs="Noto Sans Symbols"/>
      <w:u w:val="none"/>
    </w:rPr>
  </w:style>
  <w:style w:type="character" w:customStyle="1" w:styleId="ListLabel1323">
    <w:name w:val="ListLabel 1323"/>
    <w:qFormat/>
    <w:rPr>
      <w:rFonts w:eastAsia="Noto Sans Symbols" w:cs="Noto Sans Symbols"/>
      <w:u w:val="none"/>
    </w:rPr>
  </w:style>
  <w:style w:type="character" w:customStyle="1" w:styleId="ListLabel1324">
    <w:name w:val="ListLabel 1324"/>
    <w:qFormat/>
    <w:rPr>
      <w:rFonts w:eastAsia="Noto Sans Symbols" w:cs="Noto Sans Symbols"/>
      <w:u w:val="none"/>
    </w:rPr>
  </w:style>
  <w:style w:type="character" w:customStyle="1" w:styleId="ListLabel1325">
    <w:name w:val="ListLabel 1325"/>
    <w:qFormat/>
    <w:rPr>
      <w:rFonts w:eastAsia="Noto Sans Symbols" w:cs="Noto Sans Symbols"/>
      <w:u w:val="none"/>
    </w:rPr>
  </w:style>
  <w:style w:type="character" w:customStyle="1" w:styleId="ListLabel1326">
    <w:name w:val="ListLabel 1326"/>
    <w:qFormat/>
    <w:rPr>
      <w:rFonts w:eastAsia="Noto Sans Symbols" w:cs="Noto Sans Symbols"/>
      <w:u w:val="none"/>
    </w:rPr>
  </w:style>
  <w:style w:type="character" w:customStyle="1" w:styleId="ListLabel1327">
    <w:name w:val="ListLabel 1327"/>
    <w:qFormat/>
    <w:rPr>
      <w:rFonts w:eastAsia="Noto Sans Symbols" w:cs="Noto Sans Symbols"/>
      <w:u w:val="none"/>
    </w:rPr>
  </w:style>
  <w:style w:type="character" w:customStyle="1" w:styleId="ListLabel1328">
    <w:name w:val="ListLabel 1328"/>
    <w:qFormat/>
    <w:rPr>
      <w:rFonts w:ascii="Gill Sans" w:hAnsi="Gill Sans"/>
      <w:u w:val="none"/>
    </w:rPr>
  </w:style>
  <w:style w:type="character" w:customStyle="1" w:styleId="ListLabel1329">
    <w:name w:val="ListLabel 1329"/>
    <w:qFormat/>
    <w:rPr>
      <w:u w:val="none"/>
    </w:rPr>
  </w:style>
  <w:style w:type="character" w:customStyle="1" w:styleId="ListLabel1330">
    <w:name w:val="ListLabel 1330"/>
    <w:qFormat/>
    <w:rPr>
      <w:u w:val="none"/>
    </w:rPr>
  </w:style>
  <w:style w:type="character" w:customStyle="1" w:styleId="ListLabel1331">
    <w:name w:val="ListLabel 1331"/>
    <w:qFormat/>
    <w:rPr>
      <w:u w:val="none"/>
    </w:rPr>
  </w:style>
  <w:style w:type="character" w:customStyle="1" w:styleId="ListLabel1332">
    <w:name w:val="ListLabel 1332"/>
    <w:qFormat/>
    <w:rPr>
      <w:u w:val="none"/>
    </w:rPr>
  </w:style>
  <w:style w:type="character" w:customStyle="1" w:styleId="ListLabel1333">
    <w:name w:val="ListLabel 1333"/>
    <w:qFormat/>
    <w:rPr>
      <w:u w:val="none"/>
    </w:rPr>
  </w:style>
  <w:style w:type="character" w:customStyle="1" w:styleId="ListLabel1334">
    <w:name w:val="ListLabel 1334"/>
    <w:qFormat/>
    <w:rPr>
      <w:u w:val="none"/>
    </w:rPr>
  </w:style>
  <w:style w:type="character" w:customStyle="1" w:styleId="ListLabel1335">
    <w:name w:val="ListLabel 1335"/>
    <w:qFormat/>
    <w:rPr>
      <w:u w:val="none"/>
    </w:rPr>
  </w:style>
  <w:style w:type="character" w:customStyle="1" w:styleId="ListLabel1336">
    <w:name w:val="ListLabel 1336"/>
    <w:qFormat/>
    <w:rPr>
      <w:u w:val="none"/>
    </w:rPr>
  </w:style>
  <w:style w:type="character" w:customStyle="1" w:styleId="ListLabel1337">
    <w:name w:val="ListLabel 1337"/>
    <w:qFormat/>
    <w:rPr>
      <w:rFonts w:ascii="Arial" w:hAnsi="Arial"/>
      <w:u w:val="none"/>
    </w:rPr>
  </w:style>
  <w:style w:type="character" w:customStyle="1" w:styleId="ListLabel1338">
    <w:name w:val="ListLabel 1338"/>
    <w:qFormat/>
    <w:rPr>
      <w:u w:val="none"/>
    </w:rPr>
  </w:style>
  <w:style w:type="character" w:customStyle="1" w:styleId="ListLabel1339">
    <w:name w:val="ListLabel 1339"/>
    <w:qFormat/>
    <w:rPr>
      <w:u w:val="none"/>
    </w:rPr>
  </w:style>
  <w:style w:type="character" w:customStyle="1" w:styleId="ListLabel1340">
    <w:name w:val="ListLabel 1340"/>
    <w:qFormat/>
    <w:rPr>
      <w:u w:val="none"/>
    </w:rPr>
  </w:style>
  <w:style w:type="character" w:customStyle="1" w:styleId="ListLabel1341">
    <w:name w:val="ListLabel 1341"/>
    <w:qFormat/>
    <w:rPr>
      <w:u w:val="none"/>
    </w:rPr>
  </w:style>
  <w:style w:type="character" w:customStyle="1" w:styleId="ListLabel1342">
    <w:name w:val="ListLabel 1342"/>
    <w:qFormat/>
    <w:rPr>
      <w:u w:val="none"/>
    </w:rPr>
  </w:style>
  <w:style w:type="character" w:customStyle="1" w:styleId="ListLabel1343">
    <w:name w:val="ListLabel 1343"/>
    <w:qFormat/>
    <w:rPr>
      <w:u w:val="none"/>
    </w:rPr>
  </w:style>
  <w:style w:type="character" w:customStyle="1" w:styleId="ListLabel1344">
    <w:name w:val="ListLabel 1344"/>
    <w:qFormat/>
    <w:rPr>
      <w:u w:val="none"/>
    </w:rPr>
  </w:style>
  <w:style w:type="character" w:customStyle="1" w:styleId="ListLabel1345">
    <w:name w:val="ListLabel 1345"/>
    <w:qFormat/>
    <w:rPr>
      <w:u w:val="none"/>
    </w:rPr>
  </w:style>
  <w:style w:type="character" w:customStyle="1" w:styleId="ListLabel1346">
    <w:name w:val="ListLabel 1346"/>
    <w:qFormat/>
    <w:rPr>
      <w:rFonts w:ascii="Gill Sans" w:eastAsia="Noto Sans Symbols" w:hAnsi="Gill Sans" w:cs="Noto Sans Symbols"/>
      <w:b/>
      <w:sz w:val="32"/>
      <w:szCs w:val="32"/>
      <w:u w:val="none"/>
    </w:rPr>
  </w:style>
  <w:style w:type="character" w:customStyle="1" w:styleId="ListLabel1347">
    <w:name w:val="ListLabel 1347"/>
    <w:qFormat/>
    <w:rPr>
      <w:rFonts w:eastAsia="Noto Sans Symbols" w:cs="Noto Sans Symbols"/>
      <w:u w:val="none"/>
    </w:rPr>
  </w:style>
  <w:style w:type="character" w:customStyle="1" w:styleId="ListLabel1348">
    <w:name w:val="ListLabel 1348"/>
    <w:qFormat/>
    <w:rPr>
      <w:rFonts w:eastAsia="Noto Sans Symbols" w:cs="Noto Sans Symbols"/>
      <w:u w:val="none"/>
    </w:rPr>
  </w:style>
  <w:style w:type="character" w:customStyle="1" w:styleId="ListLabel1349">
    <w:name w:val="ListLabel 1349"/>
    <w:qFormat/>
    <w:rPr>
      <w:rFonts w:eastAsia="Noto Sans Symbols" w:cs="Noto Sans Symbols"/>
      <w:u w:val="none"/>
    </w:rPr>
  </w:style>
  <w:style w:type="character" w:customStyle="1" w:styleId="ListLabel1350">
    <w:name w:val="ListLabel 1350"/>
    <w:qFormat/>
    <w:rPr>
      <w:rFonts w:eastAsia="Noto Sans Symbols" w:cs="Noto Sans Symbols"/>
      <w:u w:val="none"/>
    </w:rPr>
  </w:style>
  <w:style w:type="character" w:customStyle="1" w:styleId="ListLabel1351">
    <w:name w:val="ListLabel 1351"/>
    <w:qFormat/>
    <w:rPr>
      <w:rFonts w:eastAsia="Noto Sans Symbols" w:cs="Noto Sans Symbols"/>
      <w:u w:val="none"/>
    </w:rPr>
  </w:style>
  <w:style w:type="character" w:customStyle="1" w:styleId="ListLabel1352">
    <w:name w:val="ListLabel 1352"/>
    <w:qFormat/>
    <w:rPr>
      <w:rFonts w:eastAsia="Noto Sans Symbols" w:cs="Noto Sans Symbols"/>
      <w:u w:val="none"/>
    </w:rPr>
  </w:style>
  <w:style w:type="character" w:customStyle="1" w:styleId="ListLabel1353">
    <w:name w:val="ListLabel 1353"/>
    <w:qFormat/>
    <w:rPr>
      <w:rFonts w:eastAsia="Noto Sans Symbols" w:cs="Noto Sans Symbols"/>
      <w:u w:val="none"/>
    </w:rPr>
  </w:style>
  <w:style w:type="character" w:customStyle="1" w:styleId="ListLabel1354">
    <w:name w:val="ListLabel 1354"/>
    <w:qFormat/>
    <w:rPr>
      <w:rFonts w:eastAsia="Noto Sans Symbols" w:cs="Noto Sans Symbols"/>
      <w:u w:val="none"/>
    </w:rPr>
  </w:style>
  <w:style w:type="character" w:customStyle="1" w:styleId="ListLabel1355">
    <w:name w:val="ListLabel 1355"/>
    <w:qFormat/>
    <w:rPr>
      <w:rFonts w:ascii="Gill Sans" w:eastAsia="Arial" w:hAnsi="Gill Sans" w:cs="Arial"/>
      <w:u w:val="none"/>
    </w:rPr>
  </w:style>
  <w:style w:type="character" w:customStyle="1" w:styleId="ListLabel1356">
    <w:name w:val="ListLabel 1356"/>
    <w:qFormat/>
    <w:rPr>
      <w:u w:val="none"/>
    </w:rPr>
  </w:style>
  <w:style w:type="character" w:customStyle="1" w:styleId="ListLabel1357">
    <w:name w:val="ListLabel 1357"/>
    <w:qFormat/>
    <w:rPr>
      <w:u w:val="none"/>
    </w:rPr>
  </w:style>
  <w:style w:type="character" w:customStyle="1" w:styleId="ListLabel1358">
    <w:name w:val="ListLabel 1358"/>
    <w:qFormat/>
    <w:rPr>
      <w:u w:val="none"/>
    </w:rPr>
  </w:style>
  <w:style w:type="character" w:customStyle="1" w:styleId="ListLabel1359">
    <w:name w:val="ListLabel 1359"/>
    <w:qFormat/>
    <w:rPr>
      <w:u w:val="none"/>
    </w:rPr>
  </w:style>
  <w:style w:type="character" w:customStyle="1" w:styleId="ListLabel1360">
    <w:name w:val="ListLabel 1360"/>
    <w:qFormat/>
    <w:rPr>
      <w:u w:val="none"/>
    </w:rPr>
  </w:style>
  <w:style w:type="character" w:customStyle="1" w:styleId="ListLabel1361">
    <w:name w:val="ListLabel 1361"/>
    <w:qFormat/>
    <w:rPr>
      <w:u w:val="none"/>
    </w:rPr>
  </w:style>
  <w:style w:type="character" w:customStyle="1" w:styleId="ListLabel1362">
    <w:name w:val="ListLabel 1362"/>
    <w:qFormat/>
    <w:rPr>
      <w:u w:val="none"/>
    </w:rPr>
  </w:style>
  <w:style w:type="character" w:customStyle="1" w:styleId="ListLabel1363">
    <w:name w:val="ListLabel 1363"/>
    <w:qFormat/>
    <w:rPr>
      <w:u w:val="none"/>
    </w:rPr>
  </w:style>
  <w:style w:type="character" w:customStyle="1" w:styleId="ListLabel1364">
    <w:name w:val="ListLabel 1364"/>
    <w:qFormat/>
    <w:rPr>
      <w:rFonts w:ascii="Gill Sans" w:hAnsi="Gill Sans"/>
      <w:u w:val="none"/>
    </w:rPr>
  </w:style>
  <w:style w:type="character" w:customStyle="1" w:styleId="ListLabel1365">
    <w:name w:val="ListLabel 1365"/>
    <w:qFormat/>
    <w:rPr>
      <w:u w:val="none"/>
    </w:rPr>
  </w:style>
  <w:style w:type="character" w:customStyle="1" w:styleId="ListLabel1366">
    <w:name w:val="ListLabel 1366"/>
    <w:qFormat/>
    <w:rPr>
      <w:u w:val="none"/>
    </w:rPr>
  </w:style>
  <w:style w:type="character" w:customStyle="1" w:styleId="ListLabel1367">
    <w:name w:val="ListLabel 1367"/>
    <w:qFormat/>
    <w:rPr>
      <w:u w:val="none"/>
    </w:rPr>
  </w:style>
  <w:style w:type="character" w:customStyle="1" w:styleId="ListLabel1368">
    <w:name w:val="ListLabel 1368"/>
    <w:qFormat/>
    <w:rPr>
      <w:u w:val="none"/>
    </w:rPr>
  </w:style>
  <w:style w:type="character" w:customStyle="1" w:styleId="ListLabel1369">
    <w:name w:val="ListLabel 1369"/>
    <w:qFormat/>
    <w:rPr>
      <w:u w:val="none"/>
    </w:rPr>
  </w:style>
  <w:style w:type="character" w:customStyle="1" w:styleId="ListLabel1370">
    <w:name w:val="ListLabel 1370"/>
    <w:qFormat/>
    <w:rPr>
      <w:u w:val="none"/>
    </w:rPr>
  </w:style>
  <w:style w:type="character" w:customStyle="1" w:styleId="ListLabel1371">
    <w:name w:val="ListLabel 1371"/>
    <w:qFormat/>
    <w:rPr>
      <w:u w:val="none"/>
    </w:rPr>
  </w:style>
  <w:style w:type="character" w:customStyle="1" w:styleId="ListLabel1372">
    <w:name w:val="ListLabel 1372"/>
    <w:qFormat/>
    <w:rPr>
      <w:u w:val="none"/>
    </w:rPr>
  </w:style>
  <w:style w:type="character" w:customStyle="1" w:styleId="ListLabel1373">
    <w:name w:val="ListLabel 1373"/>
    <w:qFormat/>
    <w:rPr>
      <w:rFonts w:ascii="Gill Sans" w:hAnsi="Gill Sans"/>
      <w:u w:val="none"/>
    </w:rPr>
  </w:style>
  <w:style w:type="character" w:customStyle="1" w:styleId="ListLabel1374">
    <w:name w:val="ListLabel 1374"/>
    <w:qFormat/>
    <w:rPr>
      <w:u w:val="none"/>
    </w:rPr>
  </w:style>
  <w:style w:type="character" w:customStyle="1" w:styleId="ListLabel1375">
    <w:name w:val="ListLabel 1375"/>
    <w:qFormat/>
    <w:rPr>
      <w:u w:val="none"/>
    </w:rPr>
  </w:style>
  <w:style w:type="character" w:customStyle="1" w:styleId="ListLabel1376">
    <w:name w:val="ListLabel 1376"/>
    <w:qFormat/>
    <w:rPr>
      <w:u w:val="none"/>
    </w:rPr>
  </w:style>
  <w:style w:type="character" w:customStyle="1" w:styleId="ListLabel1377">
    <w:name w:val="ListLabel 1377"/>
    <w:qFormat/>
    <w:rPr>
      <w:u w:val="none"/>
    </w:rPr>
  </w:style>
  <w:style w:type="character" w:customStyle="1" w:styleId="ListLabel1378">
    <w:name w:val="ListLabel 1378"/>
    <w:qFormat/>
    <w:rPr>
      <w:u w:val="none"/>
    </w:rPr>
  </w:style>
  <w:style w:type="character" w:customStyle="1" w:styleId="ListLabel1379">
    <w:name w:val="ListLabel 1379"/>
    <w:qFormat/>
    <w:rPr>
      <w:u w:val="none"/>
    </w:rPr>
  </w:style>
  <w:style w:type="character" w:customStyle="1" w:styleId="ListLabel1380">
    <w:name w:val="ListLabel 1380"/>
    <w:qFormat/>
    <w:rPr>
      <w:u w:val="none"/>
    </w:rPr>
  </w:style>
  <w:style w:type="character" w:customStyle="1" w:styleId="ListLabel1381">
    <w:name w:val="ListLabel 1381"/>
    <w:qFormat/>
    <w:rPr>
      <w:u w:val="none"/>
    </w:rPr>
  </w:style>
  <w:style w:type="character" w:customStyle="1" w:styleId="ListLabel1382">
    <w:name w:val="ListLabel 1382"/>
    <w:qFormat/>
    <w:rPr>
      <w:rFonts w:ascii="Gill Sans" w:eastAsia="Arial" w:hAnsi="Gill Sans" w:cs="Arial"/>
      <w:b/>
      <w:u w:val="none"/>
    </w:rPr>
  </w:style>
  <w:style w:type="character" w:customStyle="1" w:styleId="ListLabel1383">
    <w:name w:val="ListLabel 1383"/>
    <w:qFormat/>
    <w:rPr>
      <w:u w:val="none"/>
    </w:rPr>
  </w:style>
  <w:style w:type="character" w:customStyle="1" w:styleId="ListLabel1384">
    <w:name w:val="ListLabel 1384"/>
    <w:qFormat/>
    <w:rPr>
      <w:u w:val="none"/>
    </w:rPr>
  </w:style>
  <w:style w:type="character" w:customStyle="1" w:styleId="ListLabel1385">
    <w:name w:val="ListLabel 1385"/>
    <w:qFormat/>
    <w:rPr>
      <w:u w:val="none"/>
    </w:rPr>
  </w:style>
  <w:style w:type="character" w:customStyle="1" w:styleId="ListLabel1386">
    <w:name w:val="ListLabel 1386"/>
    <w:qFormat/>
    <w:rPr>
      <w:u w:val="none"/>
    </w:rPr>
  </w:style>
  <w:style w:type="character" w:customStyle="1" w:styleId="ListLabel1387">
    <w:name w:val="ListLabel 1387"/>
    <w:qFormat/>
    <w:rPr>
      <w:u w:val="none"/>
    </w:rPr>
  </w:style>
  <w:style w:type="character" w:customStyle="1" w:styleId="ListLabel1388">
    <w:name w:val="ListLabel 1388"/>
    <w:qFormat/>
    <w:rPr>
      <w:u w:val="none"/>
    </w:rPr>
  </w:style>
  <w:style w:type="character" w:customStyle="1" w:styleId="ListLabel1389">
    <w:name w:val="ListLabel 1389"/>
    <w:qFormat/>
    <w:rPr>
      <w:u w:val="none"/>
    </w:rPr>
  </w:style>
  <w:style w:type="character" w:customStyle="1" w:styleId="ListLabel1390">
    <w:name w:val="ListLabel 1390"/>
    <w:qFormat/>
    <w:rPr>
      <w:u w:val="none"/>
    </w:rPr>
  </w:style>
  <w:style w:type="character" w:customStyle="1" w:styleId="ListLabel1391">
    <w:name w:val="ListLabel 1391"/>
    <w:qFormat/>
    <w:rPr>
      <w:rFonts w:ascii="Gill Sans" w:hAnsi="Gill Sans"/>
      <w:u w:val="none"/>
    </w:rPr>
  </w:style>
  <w:style w:type="character" w:customStyle="1" w:styleId="ListLabel1392">
    <w:name w:val="ListLabel 1392"/>
    <w:qFormat/>
    <w:rPr>
      <w:u w:val="none"/>
    </w:rPr>
  </w:style>
  <w:style w:type="character" w:customStyle="1" w:styleId="ListLabel1393">
    <w:name w:val="ListLabel 1393"/>
    <w:qFormat/>
    <w:rPr>
      <w:u w:val="none"/>
    </w:rPr>
  </w:style>
  <w:style w:type="character" w:customStyle="1" w:styleId="ListLabel1394">
    <w:name w:val="ListLabel 1394"/>
    <w:qFormat/>
    <w:rPr>
      <w:u w:val="none"/>
    </w:rPr>
  </w:style>
  <w:style w:type="character" w:customStyle="1" w:styleId="ListLabel1395">
    <w:name w:val="ListLabel 1395"/>
    <w:qFormat/>
    <w:rPr>
      <w:u w:val="none"/>
    </w:rPr>
  </w:style>
  <w:style w:type="character" w:customStyle="1" w:styleId="ListLabel1396">
    <w:name w:val="ListLabel 1396"/>
    <w:qFormat/>
    <w:rPr>
      <w:u w:val="none"/>
    </w:rPr>
  </w:style>
  <w:style w:type="character" w:customStyle="1" w:styleId="ListLabel1397">
    <w:name w:val="ListLabel 1397"/>
    <w:qFormat/>
    <w:rPr>
      <w:u w:val="none"/>
    </w:rPr>
  </w:style>
  <w:style w:type="character" w:customStyle="1" w:styleId="ListLabel1398">
    <w:name w:val="ListLabel 1398"/>
    <w:qFormat/>
    <w:rPr>
      <w:u w:val="none"/>
    </w:rPr>
  </w:style>
  <w:style w:type="character" w:customStyle="1" w:styleId="ListLabel1399">
    <w:name w:val="ListLabel 1399"/>
    <w:qFormat/>
    <w:rPr>
      <w:u w:val="none"/>
    </w:rPr>
  </w:style>
  <w:style w:type="character" w:customStyle="1" w:styleId="ListLabel1400">
    <w:name w:val="ListLabel 1400"/>
    <w:qFormat/>
    <w:rPr>
      <w:rFonts w:ascii="Gill Sans" w:eastAsia="Arial" w:hAnsi="Gill Sans" w:cs="Arial"/>
      <w:u w:val="none"/>
    </w:rPr>
  </w:style>
  <w:style w:type="character" w:customStyle="1" w:styleId="ListLabel1401">
    <w:name w:val="ListLabel 1401"/>
    <w:qFormat/>
    <w:rPr>
      <w:u w:val="none"/>
    </w:rPr>
  </w:style>
  <w:style w:type="character" w:customStyle="1" w:styleId="ListLabel1402">
    <w:name w:val="ListLabel 1402"/>
    <w:qFormat/>
    <w:rPr>
      <w:u w:val="none"/>
    </w:rPr>
  </w:style>
  <w:style w:type="character" w:customStyle="1" w:styleId="ListLabel1403">
    <w:name w:val="ListLabel 1403"/>
    <w:qFormat/>
    <w:rPr>
      <w:u w:val="none"/>
    </w:rPr>
  </w:style>
  <w:style w:type="character" w:customStyle="1" w:styleId="ListLabel1404">
    <w:name w:val="ListLabel 1404"/>
    <w:qFormat/>
    <w:rPr>
      <w:u w:val="none"/>
    </w:rPr>
  </w:style>
  <w:style w:type="character" w:customStyle="1" w:styleId="ListLabel1405">
    <w:name w:val="ListLabel 1405"/>
    <w:qFormat/>
    <w:rPr>
      <w:u w:val="none"/>
    </w:rPr>
  </w:style>
  <w:style w:type="character" w:customStyle="1" w:styleId="ListLabel1406">
    <w:name w:val="ListLabel 1406"/>
    <w:qFormat/>
    <w:rPr>
      <w:u w:val="none"/>
    </w:rPr>
  </w:style>
  <w:style w:type="character" w:customStyle="1" w:styleId="ListLabel1407">
    <w:name w:val="ListLabel 1407"/>
    <w:qFormat/>
    <w:rPr>
      <w:u w:val="none"/>
    </w:rPr>
  </w:style>
  <w:style w:type="character" w:customStyle="1" w:styleId="ListLabel1408">
    <w:name w:val="ListLabel 1408"/>
    <w:qFormat/>
    <w:rPr>
      <w:u w:val="none"/>
    </w:rPr>
  </w:style>
  <w:style w:type="character" w:customStyle="1" w:styleId="ListLabel1409">
    <w:name w:val="ListLabel 1409"/>
    <w:qFormat/>
    <w:rPr>
      <w:rFonts w:ascii="Gill Sans" w:hAnsi="Gill Sans"/>
      <w:u w:val="none"/>
    </w:rPr>
  </w:style>
  <w:style w:type="character" w:customStyle="1" w:styleId="ListLabel1410">
    <w:name w:val="ListLabel 1410"/>
    <w:qFormat/>
    <w:rPr>
      <w:u w:val="none"/>
    </w:rPr>
  </w:style>
  <w:style w:type="character" w:customStyle="1" w:styleId="ListLabel1411">
    <w:name w:val="ListLabel 1411"/>
    <w:qFormat/>
    <w:rPr>
      <w:u w:val="none"/>
    </w:rPr>
  </w:style>
  <w:style w:type="character" w:customStyle="1" w:styleId="ListLabel1412">
    <w:name w:val="ListLabel 1412"/>
    <w:qFormat/>
    <w:rPr>
      <w:u w:val="none"/>
    </w:rPr>
  </w:style>
  <w:style w:type="character" w:customStyle="1" w:styleId="ListLabel1413">
    <w:name w:val="ListLabel 1413"/>
    <w:qFormat/>
    <w:rPr>
      <w:u w:val="none"/>
    </w:rPr>
  </w:style>
  <w:style w:type="character" w:customStyle="1" w:styleId="ListLabel1414">
    <w:name w:val="ListLabel 1414"/>
    <w:qFormat/>
    <w:rPr>
      <w:u w:val="none"/>
    </w:rPr>
  </w:style>
  <w:style w:type="character" w:customStyle="1" w:styleId="ListLabel1415">
    <w:name w:val="ListLabel 1415"/>
    <w:qFormat/>
    <w:rPr>
      <w:u w:val="none"/>
    </w:rPr>
  </w:style>
  <w:style w:type="character" w:customStyle="1" w:styleId="ListLabel1416">
    <w:name w:val="ListLabel 1416"/>
    <w:qFormat/>
    <w:rPr>
      <w:u w:val="none"/>
    </w:rPr>
  </w:style>
  <w:style w:type="character" w:customStyle="1" w:styleId="ListLabel1417">
    <w:name w:val="ListLabel 1417"/>
    <w:qFormat/>
    <w:rPr>
      <w:u w:val="none"/>
    </w:rPr>
  </w:style>
  <w:style w:type="character" w:customStyle="1" w:styleId="ListLabel1418">
    <w:name w:val="ListLabel 1418"/>
    <w:qFormat/>
    <w:rPr>
      <w:rFonts w:ascii="Gill Sans" w:hAnsi="Gill Sans"/>
      <w:b/>
      <w:color w:val="000099"/>
      <w:sz w:val="28"/>
      <w:szCs w:val="28"/>
      <w:u w:val="none"/>
    </w:rPr>
  </w:style>
  <w:style w:type="character" w:customStyle="1" w:styleId="ListLabel1419">
    <w:name w:val="ListLabel 1419"/>
    <w:qFormat/>
    <w:rPr>
      <w:u w:val="none"/>
    </w:rPr>
  </w:style>
  <w:style w:type="character" w:customStyle="1" w:styleId="ListLabel1420">
    <w:name w:val="ListLabel 1420"/>
    <w:qFormat/>
    <w:rPr>
      <w:u w:val="none"/>
    </w:rPr>
  </w:style>
  <w:style w:type="character" w:customStyle="1" w:styleId="ListLabel1421">
    <w:name w:val="ListLabel 1421"/>
    <w:qFormat/>
    <w:rPr>
      <w:u w:val="none"/>
    </w:rPr>
  </w:style>
  <w:style w:type="character" w:customStyle="1" w:styleId="ListLabel1422">
    <w:name w:val="ListLabel 1422"/>
    <w:qFormat/>
    <w:rPr>
      <w:u w:val="none"/>
    </w:rPr>
  </w:style>
  <w:style w:type="character" w:customStyle="1" w:styleId="ListLabel1423">
    <w:name w:val="ListLabel 1423"/>
    <w:qFormat/>
    <w:rPr>
      <w:u w:val="none"/>
    </w:rPr>
  </w:style>
  <w:style w:type="character" w:customStyle="1" w:styleId="ListLabel1424">
    <w:name w:val="ListLabel 1424"/>
    <w:qFormat/>
    <w:rPr>
      <w:u w:val="none"/>
    </w:rPr>
  </w:style>
  <w:style w:type="character" w:customStyle="1" w:styleId="ListLabel1425">
    <w:name w:val="ListLabel 1425"/>
    <w:qFormat/>
    <w:rPr>
      <w:u w:val="none"/>
    </w:rPr>
  </w:style>
  <w:style w:type="character" w:customStyle="1" w:styleId="ListLabel1426">
    <w:name w:val="ListLabel 1426"/>
    <w:qFormat/>
    <w:rPr>
      <w:u w:val="none"/>
    </w:rPr>
  </w:style>
  <w:style w:type="character" w:customStyle="1" w:styleId="ListLabel1427">
    <w:name w:val="ListLabel 1427"/>
    <w:qFormat/>
    <w:rPr>
      <w:rFonts w:ascii="Gill Sans" w:hAnsi="Gill Sans"/>
      <w:u w:val="none"/>
    </w:rPr>
  </w:style>
  <w:style w:type="character" w:customStyle="1" w:styleId="ListLabel1428">
    <w:name w:val="ListLabel 1428"/>
    <w:qFormat/>
    <w:rPr>
      <w:u w:val="none"/>
    </w:rPr>
  </w:style>
  <w:style w:type="character" w:customStyle="1" w:styleId="ListLabel1429">
    <w:name w:val="ListLabel 1429"/>
    <w:qFormat/>
    <w:rPr>
      <w:u w:val="none"/>
    </w:rPr>
  </w:style>
  <w:style w:type="character" w:customStyle="1" w:styleId="ListLabel1430">
    <w:name w:val="ListLabel 1430"/>
    <w:qFormat/>
    <w:rPr>
      <w:u w:val="none"/>
    </w:rPr>
  </w:style>
  <w:style w:type="character" w:customStyle="1" w:styleId="ListLabel1431">
    <w:name w:val="ListLabel 1431"/>
    <w:qFormat/>
    <w:rPr>
      <w:u w:val="none"/>
    </w:rPr>
  </w:style>
  <w:style w:type="character" w:customStyle="1" w:styleId="ListLabel1432">
    <w:name w:val="ListLabel 1432"/>
    <w:qFormat/>
    <w:rPr>
      <w:u w:val="none"/>
    </w:rPr>
  </w:style>
  <w:style w:type="character" w:customStyle="1" w:styleId="ListLabel1433">
    <w:name w:val="ListLabel 1433"/>
    <w:qFormat/>
    <w:rPr>
      <w:u w:val="none"/>
    </w:rPr>
  </w:style>
  <w:style w:type="character" w:customStyle="1" w:styleId="ListLabel1434">
    <w:name w:val="ListLabel 1434"/>
    <w:qFormat/>
    <w:rPr>
      <w:u w:val="none"/>
    </w:rPr>
  </w:style>
  <w:style w:type="character" w:customStyle="1" w:styleId="ListLabel1435">
    <w:name w:val="ListLabel 1435"/>
    <w:qFormat/>
    <w:rPr>
      <w:u w:val="none"/>
    </w:rPr>
  </w:style>
  <w:style w:type="character" w:customStyle="1" w:styleId="ListLabel1436">
    <w:name w:val="ListLabel 1436"/>
    <w:qFormat/>
    <w:rPr>
      <w:rFonts w:ascii="Gill Sans" w:eastAsia="Arial" w:hAnsi="Gill Sans" w:cs="Arial"/>
      <w:b/>
      <w:color w:val="000000"/>
      <w:sz w:val="32"/>
      <w:szCs w:val="32"/>
    </w:rPr>
  </w:style>
  <w:style w:type="character" w:customStyle="1" w:styleId="ListLabel1437">
    <w:name w:val="ListLabel 1437"/>
    <w:qFormat/>
    <w:rPr>
      <w:rFonts w:ascii="Gill Sans" w:hAnsi="Gill Sans"/>
      <w:u w:val="none"/>
    </w:rPr>
  </w:style>
  <w:style w:type="character" w:customStyle="1" w:styleId="ListLabel1438">
    <w:name w:val="ListLabel 1438"/>
    <w:qFormat/>
    <w:rPr>
      <w:u w:val="none"/>
    </w:rPr>
  </w:style>
  <w:style w:type="character" w:customStyle="1" w:styleId="ListLabel1439">
    <w:name w:val="ListLabel 1439"/>
    <w:qFormat/>
    <w:rPr>
      <w:u w:val="none"/>
    </w:rPr>
  </w:style>
  <w:style w:type="character" w:customStyle="1" w:styleId="ListLabel1440">
    <w:name w:val="ListLabel 1440"/>
    <w:qFormat/>
    <w:rPr>
      <w:u w:val="none"/>
    </w:rPr>
  </w:style>
  <w:style w:type="character" w:customStyle="1" w:styleId="ListLabel1441">
    <w:name w:val="ListLabel 1441"/>
    <w:qFormat/>
    <w:rPr>
      <w:u w:val="none"/>
    </w:rPr>
  </w:style>
  <w:style w:type="character" w:customStyle="1" w:styleId="ListLabel1442">
    <w:name w:val="ListLabel 1442"/>
    <w:qFormat/>
    <w:rPr>
      <w:u w:val="none"/>
    </w:rPr>
  </w:style>
  <w:style w:type="character" w:customStyle="1" w:styleId="ListLabel1443">
    <w:name w:val="ListLabel 1443"/>
    <w:qFormat/>
    <w:rPr>
      <w:u w:val="none"/>
    </w:rPr>
  </w:style>
  <w:style w:type="character" w:customStyle="1" w:styleId="ListLabel1444">
    <w:name w:val="ListLabel 1444"/>
    <w:qFormat/>
    <w:rPr>
      <w:u w:val="none"/>
    </w:rPr>
  </w:style>
  <w:style w:type="character" w:customStyle="1" w:styleId="ListLabel1445">
    <w:name w:val="ListLabel 1445"/>
    <w:qFormat/>
    <w:rPr>
      <w:u w:val="none"/>
    </w:rPr>
  </w:style>
  <w:style w:type="character" w:customStyle="1" w:styleId="ListLabel1446">
    <w:name w:val="ListLabel 1446"/>
    <w:qFormat/>
    <w:rPr>
      <w:rFonts w:ascii="Gill Sans" w:hAnsi="Gill Sans"/>
      <w:u w:val="none"/>
    </w:rPr>
  </w:style>
  <w:style w:type="character" w:customStyle="1" w:styleId="ListLabel1447">
    <w:name w:val="ListLabel 1447"/>
    <w:qFormat/>
    <w:rPr>
      <w:u w:val="none"/>
    </w:rPr>
  </w:style>
  <w:style w:type="character" w:customStyle="1" w:styleId="ListLabel1448">
    <w:name w:val="ListLabel 1448"/>
    <w:qFormat/>
    <w:rPr>
      <w:u w:val="none"/>
    </w:rPr>
  </w:style>
  <w:style w:type="character" w:customStyle="1" w:styleId="ListLabel1449">
    <w:name w:val="ListLabel 1449"/>
    <w:qFormat/>
    <w:rPr>
      <w:u w:val="none"/>
    </w:rPr>
  </w:style>
  <w:style w:type="character" w:customStyle="1" w:styleId="ListLabel1450">
    <w:name w:val="ListLabel 1450"/>
    <w:qFormat/>
    <w:rPr>
      <w:u w:val="none"/>
    </w:rPr>
  </w:style>
  <w:style w:type="character" w:customStyle="1" w:styleId="ListLabel1451">
    <w:name w:val="ListLabel 1451"/>
    <w:qFormat/>
    <w:rPr>
      <w:u w:val="none"/>
    </w:rPr>
  </w:style>
  <w:style w:type="character" w:customStyle="1" w:styleId="ListLabel1452">
    <w:name w:val="ListLabel 1452"/>
    <w:qFormat/>
    <w:rPr>
      <w:u w:val="none"/>
    </w:rPr>
  </w:style>
  <w:style w:type="character" w:customStyle="1" w:styleId="ListLabel1453">
    <w:name w:val="ListLabel 1453"/>
    <w:qFormat/>
    <w:rPr>
      <w:u w:val="none"/>
    </w:rPr>
  </w:style>
  <w:style w:type="character" w:customStyle="1" w:styleId="ListLabel1454">
    <w:name w:val="ListLabel 1454"/>
    <w:qFormat/>
    <w:rPr>
      <w:u w:val="none"/>
    </w:rPr>
  </w:style>
  <w:style w:type="character" w:customStyle="1" w:styleId="ListLabel1455">
    <w:name w:val="ListLabel 1455"/>
    <w:qFormat/>
    <w:rPr>
      <w:rFonts w:ascii="Gill Sans" w:hAnsi="Gill Sans"/>
      <w:u w:val="none"/>
    </w:rPr>
  </w:style>
  <w:style w:type="character" w:customStyle="1" w:styleId="ListLabel1456">
    <w:name w:val="ListLabel 1456"/>
    <w:qFormat/>
    <w:rPr>
      <w:u w:val="none"/>
    </w:rPr>
  </w:style>
  <w:style w:type="character" w:customStyle="1" w:styleId="ListLabel1457">
    <w:name w:val="ListLabel 1457"/>
    <w:qFormat/>
    <w:rPr>
      <w:u w:val="none"/>
    </w:rPr>
  </w:style>
  <w:style w:type="character" w:customStyle="1" w:styleId="ListLabel1458">
    <w:name w:val="ListLabel 1458"/>
    <w:qFormat/>
    <w:rPr>
      <w:u w:val="none"/>
    </w:rPr>
  </w:style>
  <w:style w:type="character" w:customStyle="1" w:styleId="ListLabel1459">
    <w:name w:val="ListLabel 1459"/>
    <w:qFormat/>
    <w:rPr>
      <w:u w:val="none"/>
    </w:rPr>
  </w:style>
  <w:style w:type="character" w:customStyle="1" w:styleId="ListLabel1460">
    <w:name w:val="ListLabel 1460"/>
    <w:qFormat/>
    <w:rPr>
      <w:u w:val="none"/>
    </w:rPr>
  </w:style>
  <w:style w:type="character" w:customStyle="1" w:styleId="ListLabel1461">
    <w:name w:val="ListLabel 1461"/>
    <w:qFormat/>
    <w:rPr>
      <w:u w:val="none"/>
    </w:rPr>
  </w:style>
  <w:style w:type="character" w:customStyle="1" w:styleId="ListLabel1462">
    <w:name w:val="ListLabel 1462"/>
    <w:qFormat/>
    <w:rPr>
      <w:u w:val="none"/>
    </w:rPr>
  </w:style>
  <w:style w:type="character" w:customStyle="1" w:styleId="ListLabel1463">
    <w:name w:val="ListLabel 1463"/>
    <w:qFormat/>
    <w:rPr>
      <w:u w:val="none"/>
    </w:rPr>
  </w:style>
  <w:style w:type="character" w:customStyle="1" w:styleId="ListLabel1464">
    <w:name w:val="ListLabel 1464"/>
    <w:qFormat/>
    <w:rPr>
      <w:rFonts w:ascii="Gill Sans" w:hAnsi="Gill Sans"/>
      <w:u w:val="none"/>
    </w:rPr>
  </w:style>
  <w:style w:type="character" w:customStyle="1" w:styleId="ListLabel1465">
    <w:name w:val="ListLabel 1465"/>
    <w:qFormat/>
    <w:rPr>
      <w:u w:val="none"/>
    </w:rPr>
  </w:style>
  <w:style w:type="character" w:customStyle="1" w:styleId="ListLabel1466">
    <w:name w:val="ListLabel 1466"/>
    <w:qFormat/>
    <w:rPr>
      <w:u w:val="none"/>
    </w:rPr>
  </w:style>
  <w:style w:type="character" w:customStyle="1" w:styleId="ListLabel1467">
    <w:name w:val="ListLabel 1467"/>
    <w:qFormat/>
    <w:rPr>
      <w:u w:val="none"/>
    </w:rPr>
  </w:style>
  <w:style w:type="character" w:customStyle="1" w:styleId="ListLabel1468">
    <w:name w:val="ListLabel 1468"/>
    <w:qFormat/>
    <w:rPr>
      <w:u w:val="none"/>
    </w:rPr>
  </w:style>
  <w:style w:type="character" w:customStyle="1" w:styleId="ListLabel1469">
    <w:name w:val="ListLabel 1469"/>
    <w:qFormat/>
    <w:rPr>
      <w:u w:val="none"/>
    </w:rPr>
  </w:style>
  <w:style w:type="character" w:customStyle="1" w:styleId="ListLabel1470">
    <w:name w:val="ListLabel 1470"/>
    <w:qFormat/>
    <w:rPr>
      <w:u w:val="none"/>
    </w:rPr>
  </w:style>
  <w:style w:type="character" w:customStyle="1" w:styleId="ListLabel1471">
    <w:name w:val="ListLabel 1471"/>
    <w:qFormat/>
    <w:rPr>
      <w:u w:val="none"/>
    </w:rPr>
  </w:style>
  <w:style w:type="character" w:customStyle="1" w:styleId="ListLabel1472">
    <w:name w:val="ListLabel 1472"/>
    <w:qFormat/>
    <w:rPr>
      <w:u w:val="none"/>
    </w:rPr>
  </w:style>
  <w:style w:type="character" w:customStyle="1" w:styleId="ListLabel1473">
    <w:name w:val="ListLabel 1473"/>
    <w:qFormat/>
    <w:rPr>
      <w:rFonts w:ascii="Gill Sans" w:hAnsi="Gill Sans"/>
      <w:u w:val="none"/>
    </w:rPr>
  </w:style>
  <w:style w:type="character" w:customStyle="1" w:styleId="ListLabel1474">
    <w:name w:val="ListLabel 1474"/>
    <w:qFormat/>
    <w:rPr>
      <w:rFonts w:ascii="Gill Sans" w:hAnsi="Gill Sans"/>
      <w:b w:val="0"/>
      <w:sz w:val="24"/>
      <w:u w:val="none"/>
    </w:rPr>
  </w:style>
  <w:style w:type="character" w:customStyle="1" w:styleId="ListLabel1475">
    <w:name w:val="ListLabel 1475"/>
    <w:qFormat/>
    <w:rPr>
      <w:u w:val="none"/>
    </w:rPr>
  </w:style>
  <w:style w:type="character" w:customStyle="1" w:styleId="ListLabel1476">
    <w:name w:val="ListLabel 1476"/>
    <w:qFormat/>
    <w:rPr>
      <w:u w:val="none"/>
    </w:rPr>
  </w:style>
  <w:style w:type="character" w:customStyle="1" w:styleId="ListLabel1477">
    <w:name w:val="ListLabel 1477"/>
    <w:qFormat/>
    <w:rPr>
      <w:u w:val="none"/>
    </w:rPr>
  </w:style>
  <w:style w:type="character" w:customStyle="1" w:styleId="ListLabel1478">
    <w:name w:val="ListLabel 1478"/>
    <w:qFormat/>
    <w:rPr>
      <w:u w:val="none"/>
    </w:rPr>
  </w:style>
  <w:style w:type="character" w:customStyle="1" w:styleId="ListLabel1479">
    <w:name w:val="ListLabel 1479"/>
    <w:qFormat/>
    <w:rPr>
      <w:u w:val="none"/>
    </w:rPr>
  </w:style>
  <w:style w:type="character" w:customStyle="1" w:styleId="ListLabel1480">
    <w:name w:val="ListLabel 1480"/>
    <w:qFormat/>
    <w:rPr>
      <w:u w:val="none"/>
    </w:rPr>
  </w:style>
  <w:style w:type="character" w:customStyle="1" w:styleId="ListLabel1481">
    <w:name w:val="ListLabel 1481"/>
    <w:qFormat/>
    <w:rPr>
      <w:u w:val="none"/>
    </w:rPr>
  </w:style>
  <w:style w:type="character" w:customStyle="1" w:styleId="ListLabel1482">
    <w:name w:val="ListLabel 1482"/>
    <w:qFormat/>
    <w:rPr>
      <w:rFonts w:ascii="Gill Sans" w:hAnsi="Gill Sans"/>
      <w:b/>
      <w:u w:val="none"/>
    </w:rPr>
  </w:style>
  <w:style w:type="character" w:customStyle="1" w:styleId="ListLabel1483">
    <w:name w:val="ListLabel 1483"/>
    <w:qFormat/>
    <w:rPr>
      <w:u w:val="none"/>
    </w:rPr>
  </w:style>
  <w:style w:type="character" w:customStyle="1" w:styleId="ListLabel1484">
    <w:name w:val="ListLabel 1484"/>
    <w:qFormat/>
    <w:rPr>
      <w:u w:val="none"/>
    </w:rPr>
  </w:style>
  <w:style w:type="character" w:customStyle="1" w:styleId="ListLabel1485">
    <w:name w:val="ListLabel 1485"/>
    <w:qFormat/>
    <w:rPr>
      <w:u w:val="none"/>
    </w:rPr>
  </w:style>
  <w:style w:type="character" w:customStyle="1" w:styleId="ListLabel1486">
    <w:name w:val="ListLabel 1486"/>
    <w:qFormat/>
    <w:rPr>
      <w:u w:val="none"/>
    </w:rPr>
  </w:style>
  <w:style w:type="character" w:customStyle="1" w:styleId="ListLabel1487">
    <w:name w:val="ListLabel 1487"/>
    <w:qFormat/>
    <w:rPr>
      <w:u w:val="none"/>
    </w:rPr>
  </w:style>
  <w:style w:type="character" w:customStyle="1" w:styleId="ListLabel1488">
    <w:name w:val="ListLabel 1488"/>
    <w:qFormat/>
    <w:rPr>
      <w:u w:val="none"/>
    </w:rPr>
  </w:style>
  <w:style w:type="character" w:customStyle="1" w:styleId="ListLabel1489">
    <w:name w:val="ListLabel 1489"/>
    <w:qFormat/>
    <w:rPr>
      <w:u w:val="none"/>
    </w:rPr>
  </w:style>
  <w:style w:type="character" w:customStyle="1" w:styleId="ListLabel1490">
    <w:name w:val="ListLabel 1490"/>
    <w:qFormat/>
    <w:rPr>
      <w:u w:val="none"/>
    </w:rPr>
  </w:style>
  <w:style w:type="character" w:customStyle="1" w:styleId="ListLabel1491">
    <w:name w:val="ListLabel 1491"/>
    <w:qFormat/>
    <w:rPr>
      <w:rFonts w:ascii="Gill Sans" w:hAnsi="Gill Sans"/>
      <w:u w:val="none"/>
    </w:rPr>
  </w:style>
  <w:style w:type="character" w:customStyle="1" w:styleId="ListLabel1492">
    <w:name w:val="ListLabel 1492"/>
    <w:qFormat/>
    <w:rPr>
      <w:u w:val="none"/>
    </w:rPr>
  </w:style>
  <w:style w:type="character" w:customStyle="1" w:styleId="ListLabel1493">
    <w:name w:val="ListLabel 1493"/>
    <w:qFormat/>
    <w:rPr>
      <w:u w:val="none"/>
    </w:rPr>
  </w:style>
  <w:style w:type="character" w:customStyle="1" w:styleId="ListLabel1494">
    <w:name w:val="ListLabel 1494"/>
    <w:qFormat/>
    <w:rPr>
      <w:u w:val="none"/>
    </w:rPr>
  </w:style>
  <w:style w:type="character" w:customStyle="1" w:styleId="ListLabel1495">
    <w:name w:val="ListLabel 1495"/>
    <w:qFormat/>
    <w:rPr>
      <w:u w:val="none"/>
    </w:rPr>
  </w:style>
  <w:style w:type="character" w:customStyle="1" w:styleId="ListLabel1496">
    <w:name w:val="ListLabel 1496"/>
    <w:qFormat/>
    <w:rPr>
      <w:u w:val="none"/>
    </w:rPr>
  </w:style>
  <w:style w:type="character" w:customStyle="1" w:styleId="ListLabel1497">
    <w:name w:val="ListLabel 1497"/>
    <w:qFormat/>
    <w:rPr>
      <w:u w:val="none"/>
    </w:rPr>
  </w:style>
  <w:style w:type="character" w:customStyle="1" w:styleId="ListLabel1498">
    <w:name w:val="ListLabel 1498"/>
    <w:qFormat/>
    <w:rPr>
      <w:u w:val="none"/>
    </w:rPr>
  </w:style>
  <w:style w:type="character" w:customStyle="1" w:styleId="ListLabel1499">
    <w:name w:val="ListLabel 1499"/>
    <w:qFormat/>
    <w:rPr>
      <w:u w:val="none"/>
    </w:rPr>
  </w:style>
  <w:style w:type="character" w:customStyle="1" w:styleId="ListLabel1500">
    <w:name w:val="ListLabel 1500"/>
    <w:qFormat/>
    <w:rPr>
      <w:rFonts w:ascii="Gill Sans" w:hAnsi="Gill Sans"/>
      <w:u w:val="none"/>
    </w:rPr>
  </w:style>
  <w:style w:type="character" w:customStyle="1" w:styleId="ListLabel1501">
    <w:name w:val="ListLabel 1501"/>
    <w:qFormat/>
    <w:rPr>
      <w:u w:val="none"/>
    </w:rPr>
  </w:style>
  <w:style w:type="character" w:customStyle="1" w:styleId="ListLabel1502">
    <w:name w:val="ListLabel 1502"/>
    <w:qFormat/>
    <w:rPr>
      <w:u w:val="none"/>
    </w:rPr>
  </w:style>
  <w:style w:type="character" w:customStyle="1" w:styleId="ListLabel1503">
    <w:name w:val="ListLabel 1503"/>
    <w:qFormat/>
    <w:rPr>
      <w:u w:val="none"/>
    </w:rPr>
  </w:style>
  <w:style w:type="character" w:customStyle="1" w:styleId="ListLabel1504">
    <w:name w:val="ListLabel 1504"/>
    <w:qFormat/>
    <w:rPr>
      <w:u w:val="none"/>
    </w:rPr>
  </w:style>
  <w:style w:type="character" w:customStyle="1" w:styleId="ListLabel1505">
    <w:name w:val="ListLabel 1505"/>
    <w:qFormat/>
    <w:rPr>
      <w:u w:val="none"/>
    </w:rPr>
  </w:style>
  <w:style w:type="character" w:customStyle="1" w:styleId="ListLabel1506">
    <w:name w:val="ListLabel 1506"/>
    <w:qFormat/>
    <w:rPr>
      <w:u w:val="none"/>
    </w:rPr>
  </w:style>
  <w:style w:type="character" w:customStyle="1" w:styleId="ListLabel1507">
    <w:name w:val="ListLabel 1507"/>
    <w:qFormat/>
    <w:rPr>
      <w:u w:val="none"/>
    </w:rPr>
  </w:style>
  <w:style w:type="character" w:customStyle="1" w:styleId="ListLabel1508">
    <w:name w:val="ListLabel 1508"/>
    <w:qFormat/>
    <w:rPr>
      <w:u w:val="none"/>
    </w:rPr>
  </w:style>
  <w:style w:type="character" w:customStyle="1" w:styleId="ListLabel1509">
    <w:name w:val="ListLabel 1509"/>
    <w:qFormat/>
    <w:rPr>
      <w:rFonts w:ascii="Gill Sans" w:hAnsi="Gill Sans"/>
      <w:u w:val="none"/>
    </w:rPr>
  </w:style>
  <w:style w:type="character" w:customStyle="1" w:styleId="ListLabel1510">
    <w:name w:val="ListLabel 1510"/>
    <w:qFormat/>
    <w:rPr>
      <w:u w:val="none"/>
    </w:rPr>
  </w:style>
  <w:style w:type="character" w:customStyle="1" w:styleId="ListLabel1511">
    <w:name w:val="ListLabel 1511"/>
    <w:qFormat/>
    <w:rPr>
      <w:u w:val="none"/>
    </w:rPr>
  </w:style>
  <w:style w:type="character" w:customStyle="1" w:styleId="ListLabel1512">
    <w:name w:val="ListLabel 1512"/>
    <w:qFormat/>
    <w:rPr>
      <w:u w:val="none"/>
    </w:rPr>
  </w:style>
  <w:style w:type="character" w:customStyle="1" w:styleId="ListLabel1513">
    <w:name w:val="ListLabel 1513"/>
    <w:qFormat/>
    <w:rPr>
      <w:u w:val="none"/>
    </w:rPr>
  </w:style>
  <w:style w:type="character" w:customStyle="1" w:styleId="ListLabel1514">
    <w:name w:val="ListLabel 1514"/>
    <w:qFormat/>
    <w:rPr>
      <w:u w:val="none"/>
    </w:rPr>
  </w:style>
  <w:style w:type="character" w:customStyle="1" w:styleId="ListLabel1515">
    <w:name w:val="ListLabel 1515"/>
    <w:qFormat/>
    <w:rPr>
      <w:u w:val="none"/>
    </w:rPr>
  </w:style>
  <w:style w:type="character" w:customStyle="1" w:styleId="ListLabel1516">
    <w:name w:val="ListLabel 1516"/>
    <w:qFormat/>
    <w:rPr>
      <w:u w:val="none"/>
    </w:rPr>
  </w:style>
  <w:style w:type="character" w:customStyle="1" w:styleId="ListLabel1517">
    <w:name w:val="ListLabel 1517"/>
    <w:qFormat/>
    <w:rPr>
      <w:u w:val="none"/>
    </w:rPr>
  </w:style>
  <w:style w:type="character" w:customStyle="1" w:styleId="ListLabel1518">
    <w:name w:val="ListLabel 1518"/>
    <w:qFormat/>
    <w:rPr>
      <w:rFonts w:ascii="Gill Sans" w:eastAsia="Arial" w:hAnsi="Gill Sans" w:cs="Arial"/>
      <w:u w:val="none"/>
    </w:rPr>
  </w:style>
  <w:style w:type="character" w:customStyle="1" w:styleId="ListLabel1519">
    <w:name w:val="ListLabel 1519"/>
    <w:qFormat/>
    <w:rPr>
      <w:u w:val="none"/>
    </w:rPr>
  </w:style>
  <w:style w:type="character" w:customStyle="1" w:styleId="ListLabel1520">
    <w:name w:val="ListLabel 1520"/>
    <w:qFormat/>
    <w:rPr>
      <w:u w:val="none"/>
    </w:rPr>
  </w:style>
  <w:style w:type="character" w:customStyle="1" w:styleId="ListLabel1521">
    <w:name w:val="ListLabel 1521"/>
    <w:qFormat/>
    <w:rPr>
      <w:u w:val="none"/>
    </w:rPr>
  </w:style>
  <w:style w:type="character" w:customStyle="1" w:styleId="ListLabel1522">
    <w:name w:val="ListLabel 1522"/>
    <w:qFormat/>
    <w:rPr>
      <w:u w:val="none"/>
    </w:rPr>
  </w:style>
  <w:style w:type="character" w:customStyle="1" w:styleId="ListLabel1523">
    <w:name w:val="ListLabel 1523"/>
    <w:qFormat/>
    <w:rPr>
      <w:u w:val="none"/>
    </w:rPr>
  </w:style>
  <w:style w:type="character" w:customStyle="1" w:styleId="ListLabel1524">
    <w:name w:val="ListLabel 1524"/>
    <w:qFormat/>
    <w:rPr>
      <w:u w:val="none"/>
    </w:rPr>
  </w:style>
  <w:style w:type="character" w:customStyle="1" w:styleId="ListLabel1525">
    <w:name w:val="ListLabel 1525"/>
    <w:qFormat/>
    <w:rPr>
      <w:u w:val="none"/>
    </w:rPr>
  </w:style>
  <w:style w:type="character" w:customStyle="1" w:styleId="ListLabel1526">
    <w:name w:val="ListLabel 1526"/>
    <w:qFormat/>
    <w:rPr>
      <w:u w:val="none"/>
    </w:rPr>
  </w:style>
  <w:style w:type="character" w:customStyle="1" w:styleId="ListLabel1527">
    <w:name w:val="ListLabel 1527"/>
    <w:qFormat/>
    <w:rPr>
      <w:rFonts w:ascii="Gill Sans" w:hAnsi="Gill Sans"/>
      <w:u w:val="none"/>
    </w:rPr>
  </w:style>
  <w:style w:type="character" w:customStyle="1" w:styleId="ListLabel1528">
    <w:name w:val="ListLabel 1528"/>
    <w:qFormat/>
    <w:rPr>
      <w:u w:val="none"/>
    </w:rPr>
  </w:style>
  <w:style w:type="character" w:customStyle="1" w:styleId="ListLabel1529">
    <w:name w:val="ListLabel 1529"/>
    <w:qFormat/>
    <w:rPr>
      <w:u w:val="none"/>
    </w:rPr>
  </w:style>
  <w:style w:type="character" w:customStyle="1" w:styleId="ListLabel1530">
    <w:name w:val="ListLabel 1530"/>
    <w:qFormat/>
    <w:rPr>
      <w:u w:val="none"/>
    </w:rPr>
  </w:style>
  <w:style w:type="character" w:customStyle="1" w:styleId="ListLabel1531">
    <w:name w:val="ListLabel 1531"/>
    <w:qFormat/>
    <w:rPr>
      <w:u w:val="none"/>
    </w:rPr>
  </w:style>
  <w:style w:type="character" w:customStyle="1" w:styleId="ListLabel1532">
    <w:name w:val="ListLabel 1532"/>
    <w:qFormat/>
    <w:rPr>
      <w:u w:val="none"/>
    </w:rPr>
  </w:style>
  <w:style w:type="character" w:customStyle="1" w:styleId="ListLabel1533">
    <w:name w:val="ListLabel 1533"/>
    <w:qFormat/>
    <w:rPr>
      <w:u w:val="none"/>
    </w:rPr>
  </w:style>
  <w:style w:type="character" w:customStyle="1" w:styleId="ListLabel1534">
    <w:name w:val="ListLabel 1534"/>
    <w:qFormat/>
    <w:rPr>
      <w:u w:val="none"/>
    </w:rPr>
  </w:style>
  <w:style w:type="character" w:customStyle="1" w:styleId="ListLabel1535">
    <w:name w:val="ListLabel 1535"/>
    <w:qFormat/>
    <w:rPr>
      <w:u w:val="none"/>
    </w:rPr>
  </w:style>
  <w:style w:type="character" w:customStyle="1" w:styleId="ListLabel1536">
    <w:name w:val="ListLabel 1536"/>
    <w:qFormat/>
    <w:rPr>
      <w:rFonts w:ascii="Gill Sans" w:hAnsi="Gill Sans"/>
      <w:b/>
      <w:u w:val="none"/>
    </w:rPr>
  </w:style>
  <w:style w:type="character" w:customStyle="1" w:styleId="ListLabel1537">
    <w:name w:val="ListLabel 1537"/>
    <w:qFormat/>
    <w:rPr>
      <w:u w:val="none"/>
    </w:rPr>
  </w:style>
  <w:style w:type="character" w:customStyle="1" w:styleId="ListLabel1538">
    <w:name w:val="ListLabel 1538"/>
    <w:qFormat/>
    <w:rPr>
      <w:u w:val="none"/>
    </w:rPr>
  </w:style>
  <w:style w:type="character" w:customStyle="1" w:styleId="ListLabel1539">
    <w:name w:val="ListLabel 1539"/>
    <w:qFormat/>
    <w:rPr>
      <w:u w:val="none"/>
    </w:rPr>
  </w:style>
  <w:style w:type="character" w:customStyle="1" w:styleId="ListLabel1540">
    <w:name w:val="ListLabel 1540"/>
    <w:qFormat/>
    <w:rPr>
      <w:u w:val="none"/>
    </w:rPr>
  </w:style>
  <w:style w:type="character" w:customStyle="1" w:styleId="ListLabel1541">
    <w:name w:val="ListLabel 1541"/>
    <w:qFormat/>
    <w:rPr>
      <w:u w:val="none"/>
    </w:rPr>
  </w:style>
  <w:style w:type="character" w:customStyle="1" w:styleId="ListLabel1542">
    <w:name w:val="ListLabel 1542"/>
    <w:qFormat/>
    <w:rPr>
      <w:u w:val="none"/>
    </w:rPr>
  </w:style>
  <w:style w:type="character" w:customStyle="1" w:styleId="ListLabel1543">
    <w:name w:val="ListLabel 1543"/>
    <w:qFormat/>
    <w:rPr>
      <w:u w:val="none"/>
    </w:rPr>
  </w:style>
  <w:style w:type="character" w:customStyle="1" w:styleId="ListLabel1544">
    <w:name w:val="ListLabel 1544"/>
    <w:qFormat/>
    <w:rPr>
      <w:u w:val="none"/>
    </w:rPr>
  </w:style>
  <w:style w:type="character" w:customStyle="1" w:styleId="ListLabel1545">
    <w:name w:val="ListLabel 1545"/>
    <w:qFormat/>
    <w:rPr>
      <w:rFonts w:ascii="Gill Sans" w:eastAsia="Arial" w:hAnsi="Gill Sans" w:cs="Arial"/>
      <w:u w:val="none"/>
    </w:rPr>
  </w:style>
  <w:style w:type="character" w:customStyle="1" w:styleId="ListLabel1546">
    <w:name w:val="ListLabel 1546"/>
    <w:qFormat/>
    <w:rPr>
      <w:u w:val="none"/>
    </w:rPr>
  </w:style>
  <w:style w:type="character" w:customStyle="1" w:styleId="ListLabel1547">
    <w:name w:val="ListLabel 1547"/>
    <w:qFormat/>
    <w:rPr>
      <w:u w:val="none"/>
    </w:rPr>
  </w:style>
  <w:style w:type="character" w:customStyle="1" w:styleId="ListLabel1548">
    <w:name w:val="ListLabel 1548"/>
    <w:qFormat/>
    <w:rPr>
      <w:u w:val="none"/>
    </w:rPr>
  </w:style>
  <w:style w:type="character" w:customStyle="1" w:styleId="ListLabel1549">
    <w:name w:val="ListLabel 1549"/>
    <w:qFormat/>
    <w:rPr>
      <w:u w:val="none"/>
    </w:rPr>
  </w:style>
  <w:style w:type="character" w:customStyle="1" w:styleId="ListLabel1550">
    <w:name w:val="ListLabel 1550"/>
    <w:qFormat/>
    <w:rPr>
      <w:u w:val="none"/>
    </w:rPr>
  </w:style>
  <w:style w:type="character" w:customStyle="1" w:styleId="ListLabel1551">
    <w:name w:val="ListLabel 1551"/>
    <w:qFormat/>
    <w:rPr>
      <w:u w:val="none"/>
    </w:rPr>
  </w:style>
  <w:style w:type="character" w:customStyle="1" w:styleId="ListLabel1552">
    <w:name w:val="ListLabel 1552"/>
    <w:qFormat/>
    <w:rPr>
      <w:u w:val="none"/>
    </w:rPr>
  </w:style>
  <w:style w:type="character" w:customStyle="1" w:styleId="ListLabel1553">
    <w:name w:val="ListLabel 1553"/>
    <w:qFormat/>
    <w:rPr>
      <w:u w:val="none"/>
    </w:rPr>
  </w:style>
  <w:style w:type="character" w:customStyle="1" w:styleId="ListLabel1554">
    <w:name w:val="ListLabel 1554"/>
    <w:qFormat/>
    <w:rPr>
      <w:rFonts w:ascii="Arial" w:hAnsi="Arial"/>
      <w:u w:val="none"/>
    </w:rPr>
  </w:style>
  <w:style w:type="character" w:customStyle="1" w:styleId="ListLabel1555">
    <w:name w:val="ListLabel 1555"/>
    <w:qFormat/>
    <w:rPr>
      <w:u w:val="none"/>
    </w:rPr>
  </w:style>
  <w:style w:type="character" w:customStyle="1" w:styleId="ListLabel1556">
    <w:name w:val="ListLabel 1556"/>
    <w:qFormat/>
    <w:rPr>
      <w:u w:val="none"/>
    </w:rPr>
  </w:style>
  <w:style w:type="character" w:customStyle="1" w:styleId="ListLabel1557">
    <w:name w:val="ListLabel 1557"/>
    <w:qFormat/>
    <w:rPr>
      <w:u w:val="none"/>
    </w:rPr>
  </w:style>
  <w:style w:type="character" w:customStyle="1" w:styleId="ListLabel1558">
    <w:name w:val="ListLabel 1558"/>
    <w:qFormat/>
    <w:rPr>
      <w:u w:val="none"/>
    </w:rPr>
  </w:style>
  <w:style w:type="character" w:customStyle="1" w:styleId="ListLabel1559">
    <w:name w:val="ListLabel 1559"/>
    <w:qFormat/>
    <w:rPr>
      <w:u w:val="none"/>
    </w:rPr>
  </w:style>
  <w:style w:type="character" w:customStyle="1" w:styleId="ListLabel1560">
    <w:name w:val="ListLabel 1560"/>
    <w:qFormat/>
    <w:rPr>
      <w:u w:val="none"/>
    </w:rPr>
  </w:style>
  <w:style w:type="character" w:customStyle="1" w:styleId="ListLabel1561">
    <w:name w:val="ListLabel 1561"/>
    <w:qFormat/>
    <w:rPr>
      <w:u w:val="none"/>
    </w:rPr>
  </w:style>
  <w:style w:type="character" w:customStyle="1" w:styleId="ListLabel1562">
    <w:name w:val="ListLabel 1562"/>
    <w:qFormat/>
    <w:rPr>
      <w:u w:val="none"/>
    </w:rPr>
  </w:style>
  <w:style w:type="character" w:customStyle="1" w:styleId="ListLabel1563">
    <w:name w:val="ListLabel 1563"/>
    <w:qFormat/>
    <w:rPr>
      <w:rFonts w:ascii="Gill Sans" w:hAnsi="Gill Sans"/>
      <w:u w:val="none"/>
    </w:rPr>
  </w:style>
  <w:style w:type="character" w:customStyle="1" w:styleId="ListLabel1564">
    <w:name w:val="ListLabel 1564"/>
    <w:qFormat/>
    <w:rPr>
      <w:u w:val="none"/>
    </w:rPr>
  </w:style>
  <w:style w:type="character" w:customStyle="1" w:styleId="ListLabel1565">
    <w:name w:val="ListLabel 1565"/>
    <w:qFormat/>
    <w:rPr>
      <w:u w:val="none"/>
    </w:rPr>
  </w:style>
  <w:style w:type="character" w:customStyle="1" w:styleId="ListLabel1566">
    <w:name w:val="ListLabel 1566"/>
    <w:qFormat/>
    <w:rPr>
      <w:u w:val="none"/>
    </w:rPr>
  </w:style>
  <w:style w:type="character" w:customStyle="1" w:styleId="ListLabel1567">
    <w:name w:val="ListLabel 1567"/>
    <w:qFormat/>
    <w:rPr>
      <w:u w:val="none"/>
    </w:rPr>
  </w:style>
  <w:style w:type="character" w:customStyle="1" w:styleId="ListLabel1568">
    <w:name w:val="ListLabel 1568"/>
    <w:qFormat/>
    <w:rPr>
      <w:u w:val="none"/>
    </w:rPr>
  </w:style>
  <w:style w:type="character" w:customStyle="1" w:styleId="ListLabel1569">
    <w:name w:val="ListLabel 1569"/>
    <w:qFormat/>
    <w:rPr>
      <w:u w:val="none"/>
    </w:rPr>
  </w:style>
  <w:style w:type="character" w:customStyle="1" w:styleId="ListLabel1570">
    <w:name w:val="ListLabel 1570"/>
    <w:qFormat/>
    <w:rPr>
      <w:u w:val="none"/>
    </w:rPr>
  </w:style>
  <w:style w:type="character" w:customStyle="1" w:styleId="ListLabel1571">
    <w:name w:val="ListLabel 1571"/>
    <w:qFormat/>
    <w:rPr>
      <w:u w:val="none"/>
    </w:rPr>
  </w:style>
  <w:style w:type="character" w:customStyle="1" w:styleId="ListLabel1572">
    <w:name w:val="ListLabel 1572"/>
    <w:qFormat/>
    <w:rPr>
      <w:rFonts w:ascii="Gill Sans" w:hAnsi="Gill Sans"/>
      <w:u w:val="none"/>
    </w:rPr>
  </w:style>
  <w:style w:type="character" w:customStyle="1" w:styleId="ListLabel1573">
    <w:name w:val="ListLabel 1573"/>
    <w:qFormat/>
    <w:rPr>
      <w:u w:val="none"/>
    </w:rPr>
  </w:style>
  <w:style w:type="character" w:customStyle="1" w:styleId="ListLabel1574">
    <w:name w:val="ListLabel 1574"/>
    <w:qFormat/>
    <w:rPr>
      <w:u w:val="none"/>
    </w:rPr>
  </w:style>
  <w:style w:type="character" w:customStyle="1" w:styleId="ListLabel1575">
    <w:name w:val="ListLabel 1575"/>
    <w:qFormat/>
    <w:rPr>
      <w:u w:val="none"/>
    </w:rPr>
  </w:style>
  <w:style w:type="character" w:customStyle="1" w:styleId="ListLabel1576">
    <w:name w:val="ListLabel 1576"/>
    <w:qFormat/>
    <w:rPr>
      <w:u w:val="none"/>
    </w:rPr>
  </w:style>
  <w:style w:type="character" w:customStyle="1" w:styleId="ListLabel1577">
    <w:name w:val="ListLabel 1577"/>
    <w:qFormat/>
    <w:rPr>
      <w:u w:val="none"/>
    </w:rPr>
  </w:style>
  <w:style w:type="character" w:customStyle="1" w:styleId="ListLabel1578">
    <w:name w:val="ListLabel 1578"/>
    <w:qFormat/>
    <w:rPr>
      <w:u w:val="none"/>
    </w:rPr>
  </w:style>
  <w:style w:type="character" w:customStyle="1" w:styleId="ListLabel1579">
    <w:name w:val="ListLabel 1579"/>
    <w:qFormat/>
    <w:rPr>
      <w:u w:val="none"/>
    </w:rPr>
  </w:style>
  <w:style w:type="character" w:customStyle="1" w:styleId="ListLabel1580">
    <w:name w:val="ListLabel 1580"/>
    <w:qFormat/>
    <w:rPr>
      <w:u w:val="none"/>
    </w:rPr>
  </w:style>
  <w:style w:type="character" w:customStyle="1" w:styleId="ListLabel1581">
    <w:name w:val="ListLabel 1581"/>
    <w:qFormat/>
    <w:rPr>
      <w:rFonts w:ascii="Gill Sans" w:eastAsia="Arial" w:hAnsi="Gill Sans" w:cs="Arial"/>
      <w:b/>
      <w:color w:val="000000"/>
      <w:sz w:val="32"/>
      <w:szCs w:val="32"/>
    </w:rPr>
  </w:style>
  <w:style w:type="character" w:customStyle="1" w:styleId="ListLabel1582">
    <w:name w:val="ListLabel 1582"/>
    <w:qFormat/>
    <w:rPr>
      <w:rFonts w:ascii="Gill Sans" w:eastAsia="Arial" w:hAnsi="Gill Sans" w:cs="Arial"/>
      <w:b/>
      <w:sz w:val="32"/>
      <w:szCs w:val="32"/>
    </w:rPr>
  </w:style>
  <w:style w:type="character" w:customStyle="1" w:styleId="ListLabel1583">
    <w:name w:val="ListLabel 1583"/>
    <w:qFormat/>
    <w:rPr>
      <w:rFonts w:ascii="Gill Sans" w:eastAsia="Arial" w:hAnsi="Gill Sans" w:cs="Arial"/>
      <w:u w:val="none"/>
    </w:rPr>
  </w:style>
  <w:style w:type="character" w:customStyle="1" w:styleId="ListLabel1584">
    <w:name w:val="ListLabel 1584"/>
    <w:qFormat/>
    <w:rPr>
      <w:u w:val="none"/>
    </w:rPr>
  </w:style>
  <w:style w:type="character" w:customStyle="1" w:styleId="ListLabel1585">
    <w:name w:val="ListLabel 1585"/>
    <w:qFormat/>
    <w:rPr>
      <w:u w:val="none"/>
    </w:rPr>
  </w:style>
  <w:style w:type="character" w:customStyle="1" w:styleId="ListLabel1586">
    <w:name w:val="ListLabel 1586"/>
    <w:qFormat/>
    <w:rPr>
      <w:u w:val="none"/>
    </w:rPr>
  </w:style>
  <w:style w:type="character" w:customStyle="1" w:styleId="ListLabel1587">
    <w:name w:val="ListLabel 1587"/>
    <w:qFormat/>
    <w:rPr>
      <w:u w:val="none"/>
    </w:rPr>
  </w:style>
  <w:style w:type="character" w:customStyle="1" w:styleId="ListLabel1588">
    <w:name w:val="ListLabel 1588"/>
    <w:qFormat/>
    <w:rPr>
      <w:u w:val="none"/>
    </w:rPr>
  </w:style>
  <w:style w:type="character" w:customStyle="1" w:styleId="ListLabel1589">
    <w:name w:val="ListLabel 1589"/>
    <w:qFormat/>
    <w:rPr>
      <w:u w:val="none"/>
    </w:rPr>
  </w:style>
  <w:style w:type="character" w:customStyle="1" w:styleId="ListLabel1590">
    <w:name w:val="ListLabel 1590"/>
    <w:qFormat/>
    <w:rPr>
      <w:u w:val="none"/>
    </w:rPr>
  </w:style>
  <w:style w:type="character" w:customStyle="1" w:styleId="ListLabel1591">
    <w:name w:val="ListLabel 1591"/>
    <w:qFormat/>
    <w:rPr>
      <w:u w:val="none"/>
    </w:rPr>
  </w:style>
  <w:style w:type="character" w:customStyle="1" w:styleId="ListLabel1592">
    <w:name w:val="ListLabel 1592"/>
    <w:qFormat/>
    <w:rPr>
      <w:rFonts w:ascii="Gill Sans" w:eastAsia="Arial" w:hAnsi="Gill Sans" w:cs="Arial"/>
      <w:u w:val="none"/>
    </w:rPr>
  </w:style>
  <w:style w:type="character" w:customStyle="1" w:styleId="ListLabel1593">
    <w:name w:val="ListLabel 1593"/>
    <w:qFormat/>
    <w:rPr>
      <w:u w:val="none"/>
    </w:rPr>
  </w:style>
  <w:style w:type="character" w:customStyle="1" w:styleId="ListLabel1594">
    <w:name w:val="ListLabel 1594"/>
    <w:qFormat/>
    <w:rPr>
      <w:u w:val="none"/>
    </w:rPr>
  </w:style>
  <w:style w:type="character" w:customStyle="1" w:styleId="ListLabel1595">
    <w:name w:val="ListLabel 1595"/>
    <w:qFormat/>
    <w:rPr>
      <w:u w:val="none"/>
    </w:rPr>
  </w:style>
  <w:style w:type="character" w:customStyle="1" w:styleId="ListLabel1596">
    <w:name w:val="ListLabel 1596"/>
    <w:qFormat/>
    <w:rPr>
      <w:u w:val="none"/>
    </w:rPr>
  </w:style>
  <w:style w:type="character" w:customStyle="1" w:styleId="ListLabel1597">
    <w:name w:val="ListLabel 1597"/>
    <w:qFormat/>
    <w:rPr>
      <w:u w:val="none"/>
    </w:rPr>
  </w:style>
  <w:style w:type="character" w:customStyle="1" w:styleId="ListLabel1598">
    <w:name w:val="ListLabel 1598"/>
    <w:qFormat/>
    <w:rPr>
      <w:u w:val="none"/>
    </w:rPr>
  </w:style>
  <w:style w:type="character" w:customStyle="1" w:styleId="ListLabel1599">
    <w:name w:val="ListLabel 1599"/>
    <w:qFormat/>
    <w:rPr>
      <w:u w:val="none"/>
    </w:rPr>
  </w:style>
  <w:style w:type="character" w:customStyle="1" w:styleId="ListLabel1600">
    <w:name w:val="ListLabel 1600"/>
    <w:qFormat/>
    <w:rPr>
      <w:u w:val="none"/>
    </w:rPr>
  </w:style>
  <w:style w:type="character" w:customStyle="1" w:styleId="ListLabel1601">
    <w:name w:val="ListLabel 1601"/>
    <w:qFormat/>
    <w:rPr>
      <w:rFonts w:ascii="Gill Sans" w:eastAsia="Noto Sans Symbols" w:hAnsi="Gill Sans" w:cs="Noto Sans Symbols"/>
      <w:b/>
      <w:u w:val="none"/>
    </w:rPr>
  </w:style>
  <w:style w:type="character" w:customStyle="1" w:styleId="ListLabel1602">
    <w:name w:val="ListLabel 1602"/>
    <w:qFormat/>
    <w:rPr>
      <w:rFonts w:eastAsia="Noto Sans Symbols" w:cs="Noto Sans Symbols"/>
      <w:u w:val="none"/>
    </w:rPr>
  </w:style>
  <w:style w:type="character" w:customStyle="1" w:styleId="ListLabel1603">
    <w:name w:val="ListLabel 1603"/>
    <w:qFormat/>
    <w:rPr>
      <w:rFonts w:eastAsia="Noto Sans Symbols" w:cs="Noto Sans Symbols"/>
      <w:u w:val="none"/>
    </w:rPr>
  </w:style>
  <w:style w:type="character" w:customStyle="1" w:styleId="ListLabel1604">
    <w:name w:val="ListLabel 1604"/>
    <w:qFormat/>
    <w:rPr>
      <w:rFonts w:eastAsia="Noto Sans Symbols" w:cs="Noto Sans Symbols"/>
      <w:u w:val="none"/>
    </w:rPr>
  </w:style>
  <w:style w:type="character" w:customStyle="1" w:styleId="ListLabel1605">
    <w:name w:val="ListLabel 1605"/>
    <w:qFormat/>
    <w:rPr>
      <w:rFonts w:eastAsia="Noto Sans Symbols" w:cs="Noto Sans Symbols"/>
      <w:u w:val="none"/>
    </w:rPr>
  </w:style>
  <w:style w:type="character" w:customStyle="1" w:styleId="ListLabel1606">
    <w:name w:val="ListLabel 1606"/>
    <w:qFormat/>
    <w:rPr>
      <w:rFonts w:eastAsia="Noto Sans Symbols" w:cs="Noto Sans Symbols"/>
      <w:u w:val="none"/>
    </w:rPr>
  </w:style>
  <w:style w:type="character" w:customStyle="1" w:styleId="ListLabel1607">
    <w:name w:val="ListLabel 1607"/>
    <w:qFormat/>
    <w:rPr>
      <w:rFonts w:eastAsia="Noto Sans Symbols" w:cs="Noto Sans Symbols"/>
      <w:u w:val="none"/>
    </w:rPr>
  </w:style>
  <w:style w:type="character" w:customStyle="1" w:styleId="ListLabel1608">
    <w:name w:val="ListLabel 1608"/>
    <w:qFormat/>
    <w:rPr>
      <w:rFonts w:eastAsia="Noto Sans Symbols" w:cs="Noto Sans Symbols"/>
      <w:u w:val="none"/>
    </w:rPr>
  </w:style>
  <w:style w:type="character" w:customStyle="1" w:styleId="ListLabel1609">
    <w:name w:val="ListLabel 1609"/>
    <w:qFormat/>
    <w:rPr>
      <w:rFonts w:eastAsia="Noto Sans Symbols" w:cs="Noto Sans Symbols"/>
      <w:u w:val="none"/>
    </w:rPr>
  </w:style>
  <w:style w:type="character" w:customStyle="1" w:styleId="ListLabel1610">
    <w:name w:val="ListLabel 1610"/>
    <w:qFormat/>
    <w:rPr>
      <w:rFonts w:ascii="Gill Sans" w:eastAsia="Noto Sans Symbols" w:hAnsi="Gill Sans" w:cs="Noto Sans Symbols"/>
      <w:b/>
      <w:u w:val="none"/>
    </w:rPr>
  </w:style>
  <w:style w:type="character" w:customStyle="1" w:styleId="ListLabel1611">
    <w:name w:val="ListLabel 1611"/>
    <w:qFormat/>
    <w:rPr>
      <w:rFonts w:eastAsia="Noto Sans Symbols" w:cs="Noto Sans Symbols"/>
      <w:u w:val="none"/>
    </w:rPr>
  </w:style>
  <w:style w:type="character" w:customStyle="1" w:styleId="ListLabel1612">
    <w:name w:val="ListLabel 1612"/>
    <w:qFormat/>
    <w:rPr>
      <w:rFonts w:eastAsia="Noto Sans Symbols" w:cs="Noto Sans Symbols"/>
      <w:u w:val="none"/>
    </w:rPr>
  </w:style>
  <w:style w:type="character" w:customStyle="1" w:styleId="ListLabel1613">
    <w:name w:val="ListLabel 1613"/>
    <w:qFormat/>
    <w:rPr>
      <w:rFonts w:eastAsia="Noto Sans Symbols" w:cs="Noto Sans Symbols"/>
      <w:u w:val="none"/>
    </w:rPr>
  </w:style>
  <w:style w:type="character" w:customStyle="1" w:styleId="ListLabel1614">
    <w:name w:val="ListLabel 1614"/>
    <w:qFormat/>
    <w:rPr>
      <w:rFonts w:eastAsia="Noto Sans Symbols" w:cs="Noto Sans Symbols"/>
      <w:u w:val="none"/>
    </w:rPr>
  </w:style>
  <w:style w:type="character" w:customStyle="1" w:styleId="ListLabel1615">
    <w:name w:val="ListLabel 1615"/>
    <w:qFormat/>
    <w:rPr>
      <w:rFonts w:eastAsia="Noto Sans Symbols" w:cs="Noto Sans Symbols"/>
      <w:u w:val="none"/>
    </w:rPr>
  </w:style>
  <w:style w:type="character" w:customStyle="1" w:styleId="ListLabel1616">
    <w:name w:val="ListLabel 1616"/>
    <w:qFormat/>
    <w:rPr>
      <w:rFonts w:eastAsia="Noto Sans Symbols" w:cs="Noto Sans Symbols"/>
      <w:u w:val="none"/>
    </w:rPr>
  </w:style>
  <w:style w:type="character" w:customStyle="1" w:styleId="ListLabel1617">
    <w:name w:val="ListLabel 1617"/>
    <w:qFormat/>
    <w:rPr>
      <w:rFonts w:eastAsia="Noto Sans Symbols" w:cs="Noto Sans Symbols"/>
      <w:u w:val="none"/>
    </w:rPr>
  </w:style>
  <w:style w:type="character" w:customStyle="1" w:styleId="ListLabel1618">
    <w:name w:val="ListLabel 1618"/>
    <w:qFormat/>
    <w:rPr>
      <w:rFonts w:eastAsia="Noto Sans Symbols" w:cs="Noto Sans Symbols"/>
      <w:u w:val="none"/>
    </w:rPr>
  </w:style>
  <w:style w:type="character" w:customStyle="1" w:styleId="ListLabel1619">
    <w:name w:val="ListLabel 1619"/>
    <w:qFormat/>
    <w:rPr>
      <w:rFonts w:ascii="Gill Sans" w:hAnsi="Gill Sans"/>
      <w:u w:val="none"/>
    </w:rPr>
  </w:style>
  <w:style w:type="character" w:customStyle="1" w:styleId="ListLabel1620">
    <w:name w:val="ListLabel 1620"/>
    <w:qFormat/>
    <w:rPr>
      <w:u w:val="none"/>
    </w:rPr>
  </w:style>
  <w:style w:type="character" w:customStyle="1" w:styleId="ListLabel1621">
    <w:name w:val="ListLabel 1621"/>
    <w:qFormat/>
    <w:rPr>
      <w:u w:val="none"/>
    </w:rPr>
  </w:style>
  <w:style w:type="character" w:customStyle="1" w:styleId="ListLabel1622">
    <w:name w:val="ListLabel 1622"/>
    <w:qFormat/>
    <w:rPr>
      <w:u w:val="none"/>
    </w:rPr>
  </w:style>
  <w:style w:type="character" w:customStyle="1" w:styleId="ListLabel1623">
    <w:name w:val="ListLabel 1623"/>
    <w:qFormat/>
    <w:rPr>
      <w:u w:val="none"/>
    </w:rPr>
  </w:style>
  <w:style w:type="character" w:customStyle="1" w:styleId="ListLabel1624">
    <w:name w:val="ListLabel 1624"/>
    <w:qFormat/>
    <w:rPr>
      <w:u w:val="none"/>
    </w:rPr>
  </w:style>
  <w:style w:type="character" w:customStyle="1" w:styleId="ListLabel1625">
    <w:name w:val="ListLabel 1625"/>
    <w:qFormat/>
    <w:rPr>
      <w:u w:val="none"/>
    </w:rPr>
  </w:style>
  <w:style w:type="character" w:customStyle="1" w:styleId="ListLabel1626">
    <w:name w:val="ListLabel 1626"/>
    <w:qFormat/>
    <w:rPr>
      <w:u w:val="none"/>
    </w:rPr>
  </w:style>
  <w:style w:type="character" w:customStyle="1" w:styleId="ListLabel1627">
    <w:name w:val="ListLabel 1627"/>
    <w:qFormat/>
    <w:rPr>
      <w:u w:val="none"/>
    </w:rPr>
  </w:style>
  <w:style w:type="character" w:customStyle="1" w:styleId="ListLabel1628">
    <w:name w:val="ListLabel 1628"/>
    <w:qFormat/>
    <w:rPr>
      <w:rFonts w:ascii="Gill Sans" w:hAnsi="Gill Sans"/>
      <w:b/>
      <w:u w:val="none"/>
    </w:rPr>
  </w:style>
  <w:style w:type="character" w:customStyle="1" w:styleId="ListLabel1629">
    <w:name w:val="ListLabel 1629"/>
    <w:qFormat/>
    <w:rPr>
      <w:u w:val="none"/>
    </w:rPr>
  </w:style>
  <w:style w:type="character" w:customStyle="1" w:styleId="ListLabel1630">
    <w:name w:val="ListLabel 1630"/>
    <w:qFormat/>
    <w:rPr>
      <w:u w:val="none"/>
    </w:rPr>
  </w:style>
  <w:style w:type="character" w:customStyle="1" w:styleId="ListLabel1631">
    <w:name w:val="ListLabel 1631"/>
    <w:qFormat/>
    <w:rPr>
      <w:u w:val="none"/>
    </w:rPr>
  </w:style>
  <w:style w:type="character" w:customStyle="1" w:styleId="ListLabel1632">
    <w:name w:val="ListLabel 1632"/>
    <w:qFormat/>
    <w:rPr>
      <w:u w:val="none"/>
    </w:rPr>
  </w:style>
  <w:style w:type="character" w:customStyle="1" w:styleId="ListLabel1633">
    <w:name w:val="ListLabel 1633"/>
    <w:qFormat/>
    <w:rPr>
      <w:u w:val="none"/>
    </w:rPr>
  </w:style>
  <w:style w:type="character" w:customStyle="1" w:styleId="ListLabel1634">
    <w:name w:val="ListLabel 1634"/>
    <w:qFormat/>
    <w:rPr>
      <w:u w:val="none"/>
    </w:rPr>
  </w:style>
  <w:style w:type="character" w:customStyle="1" w:styleId="ListLabel1635">
    <w:name w:val="ListLabel 1635"/>
    <w:qFormat/>
    <w:rPr>
      <w:u w:val="none"/>
    </w:rPr>
  </w:style>
  <w:style w:type="character" w:customStyle="1" w:styleId="ListLabel1636">
    <w:name w:val="ListLabel 1636"/>
    <w:qFormat/>
    <w:rPr>
      <w:u w:val="none"/>
    </w:rPr>
  </w:style>
  <w:style w:type="character" w:customStyle="1" w:styleId="ListLabel1637">
    <w:name w:val="ListLabel 1637"/>
    <w:qFormat/>
    <w:rPr>
      <w:rFonts w:ascii="Gill Sans" w:hAnsi="Gill Sans"/>
      <w:b/>
      <w:u w:val="none"/>
    </w:rPr>
  </w:style>
  <w:style w:type="character" w:customStyle="1" w:styleId="ListLabel1638">
    <w:name w:val="ListLabel 1638"/>
    <w:qFormat/>
    <w:rPr>
      <w:u w:val="none"/>
    </w:rPr>
  </w:style>
  <w:style w:type="character" w:customStyle="1" w:styleId="ListLabel1639">
    <w:name w:val="ListLabel 1639"/>
    <w:qFormat/>
    <w:rPr>
      <w:u w:val="none"/>
    </w:rPr>
  </w:style>
  <w:style w:type="character" w:customStyle="1" w:styleId="ListLabel1640">
    <w:name w:val="ListLabel 1640"/>
    <w:qFormat/>
    <w:rPr>
      <w:u w:val="none"/>
    </w:rPr>
  </w:style>
  <w:style w:type="character" w:customStyle="1" w:styleId="ListLabel1641">
    <w:name w:val="ListLabel 1641"/>
    <w:qFormat/>
    <w:rPr>
      <w:u w:val="none"/>
    </w:rPr>
  </w:style>
  <w:style w:type="character" w:customStyle="1" w:styleId="ListLabel1642">
    <w:name w:val="ListLabel 1642"/>
    <w:qFormat/>
    <w:rPr>
      <w:u w:val="none"/>
    </w:rPr>
  </w:style>
  <w:style w:type="character" w:customStyle="1" w:styleId="ListLabel1643">
    <w:name w:val="ListLabel 1643"/>
    <w:qFormat/>
    <w:rPr>
      <w:u w:val="none"/>
    </w:rPr>
  </w:style>
  <w:style w:type="character" w:customStyle="1" w:styleId="ListLabel1644">
    <w:name w:val="ListLabel 1644"/>
    <w:qFormat/>
    <w:rPr>
      <w:u w:val="none"/>
    </w:rPr>
  </w:style>
  <w:style w:type="character" w:customStyle="1" w:styleId="ListLabel1645">
    <w:name w:val="ListLabel 1645"/>
    <w:qFormat/>
    <w:rPr>
      <w:u w:val="none"/>
    </w:rPr>
  </w:style>
  <w:style w:type="character" w:customStyle="1" w:styleId="ListLabel1646">
    <w:name w:val="ListLabel 1646"/>
    <w:qFormat/>
    <w:rPr>
      <w:rFonts w:ascii="Gill Sans" w:hAnsi="Gill Sans"/>
      <w:u w:val="none"/>
    </w:rPr>
  </w:style>
  <w:style w:type="character" w:customStyle="1" w:styleId="ListLabel1647">
    <w:name w:val="ListLabel 1647"/>
    <w:qFormat/>
    <w:rPr>
      <w:u w:val="none"/>
    </w:rPr>
  </w:style>
  <w:style w:type="character" w:customStyle="1" w:styleId="ListLabel1648">
    <w:name w:val="ListLabel 1648"/>
    <w:qFormat/>
    <w:rPr>
      <w:u w:val="none"/>
    </w:rPr>
  </w:style>
  <w:style w:type="character" w:customStyle="1" w:styleId="ListLabel1649">
    <w:name w:val="ListLabel 1649"/>
    <w:qFormat/>
    <w:rPr>
      <w:u w:val="none"/>
    </w:rPr>
  </w:style>
  <w:style w:type="character" w:customStyle="1" w:styleId="ListLabel1650">
    <w:name w:val="ListLabel 1650"/>
    <w:qFormat/>
    <w:rPr>
      <w:u w:val="none"/>
    </w:rPr>
  </w:style>
  <w:style w:type="character" w:customStyle="1" w:styleId="ListLabel1651">
    <w:name w:val="ListLabel 1651"/>
    <w:qFormat/>
    <w:rPr>
      <w:u w:val="none"/>
    </w:rPr>
  </w:style>
  <w:style w:type="character" w:customStyle="1" w:styleId="ListLabel1652">
    <w:name w:val="ListLabel 1652"/>
    <w:qFormat/>
    <w:rPr>
      <w:u w:val="none"/>
    </w:rPr>
  </w:style>
  <w:style w:type="character" w:customStyle="1" w:styleId="ListLabel1653">
    <w:name w:val="ListLabel 1653"/>
    <w:qFormat/>
    <w:rPr>
      <w:u w:val="none"/>
    </w:rPr>
  </w:style>
  <w:style w:type="character" w:customStyle="1" w:styleId="ListLabel1654">
    <w:name w:val="ListLabel 1654"/>
    <w:qFormat/>
    <w:rPr>
      <w:u w:val="none"/>
    </w:rPr>
  </w:style>
  <w:style w:type="character" w:customStyle="1" w:styleId="ListLabel1655">
    <w:name w:val="ListLabel 1655"/>
    <w:qFormat/>
    <w:rPr>
      <w:rFonts w:ascii="Gill Sans" w:hAnsi="Gill Sans"/>
      <w:u w:val="none"/>
    </w:rPr>
  </w:style>
  <w:style w:type="character" w:customStyle="1" w:styleId="ListLabel1656">
    <w:name w:val="ListLabel 1656"/>
    <w:qFormat/>
    <w:rPr>
      <w:u w:val="none"/>
    </w:rPr>
  </w:style>
  <w:style w:type="character" w:customStyle="1" w:styleId="ListLabel1657">
    <w:name w:val="ListLabel 1657"/>
    <w:qFormat/>
    <w:rPr>
      <w:u w:val="none"/>
    </w:rPr>
  </w:style>
  <w:style w:type="character" w:customStyle="1" w:styleId="ListLabel1658">
    <w:name w:val="ListLabel 1658"/>
    <w:qFormat/>
    <w:rPr>
      <w:u w:val="none"/>
    </w:rPr>
  </w:style>
  <w:style w:type="character" w:customStyle="1" w:styleId="ListLabel1659">
    <w:name w:val="ListLabel 1659"/>
    <w:qFormat/>
    <w:rPr>
      <w:u w:val="none"/>
    </w:rPr>
  </w:style>
  <w:style w:type="character" w:customStyle="1" w:styleId="ListLabel1660">
    <w:name w:val="ListLabel 1660"/>
    <w:qFormat/>
    <w:rPr>
      <w:u w:val="none"/>
    </w:rPr>
  </w:style>
  <w:style w:type="character" w:customStyle="1" w:styleId="ListLabel1661">
    <w:name w:val="ListLabel 1661"/>
    <w:qFormat/>
    <w:rPr>
      <w:u w:val="none"/>
    </w:rPr>
  </w:style>
  <w:style w:type="character" w:customStyle="1" w:styleId="ListLabel1662">
    <w:name w:val="ListLabel 1662"/>
    <w:qFormat/>
    <w:rPr>
      <w:u w:val="none"/>
    </w:rPr>
  </w:style>
  <w:style w:type="character" w:customStyle="1" w:styleId="ListLabel1663">
    <w:name w:val="ListLabel 1663"/>
    <w:qFormat/>
    <w:rPr>
      <w:u w:val="none"/>
    </w:rPr>
  </w:style>
  <w:style w:type="character" w:customStyle="1" w:styleId="ListLabel1664">
    <w:name w:val="ListLabel 1664"/>
    <w:qFormat/>
    <w:rPr>
      <w:rFonts w:ascii="Gill Sans" w:hAnsi="Gill Sans"/>
      <w:sz w:val="23"/>
      <w:u w:val="none"/>
    </w:rPr>
  </w:style>
  <w:style w:type="character" w:customStyle="1" w:styleId="ListLabel1665">
    <w:name w:val="ListLabel 1665"/>
    <w:qFormat/>
    <w:rPr>
      <w:u w:val="none"/>
    </w:rPr>
  </w:style>
  <w:style w:type="character" w:customStyle="1" w:styleId="ListLabel1666">
    <w:name w:val="ListLabel 1666"/>
    <w:qFormat/>
    <w:rPr>
      <w:u w:val="none"/>
    </w:rPr>
  </w:style>
  <w:style w:type="character" w:customStyle="1" w:styleId="ListLabel1667">
    <w:name w:val="ListLabel 1667"/>
    <w:qFormat/>
    <w:rPr>
      <w:u w:val="none"/>
    </w:rPr>
  </w:style>
  <w:style w:type="character" w:customStyle="1" w:styleId="ListLabel1668">
    <w:name w:val="ListLabel 1668"/>
    <w:qFormat/>
    <w:rPr>
      <w:u w:val="none"/>
    </w:rPr>
  </w:style>
  <w:style w:type="character" w:customStyle="1" w:styleId="ListLabel1669">
    <w:name w:val="ListLabel 1669"/>
    <w:qFormat/>
    <w:rPr>
      <w:u w:val="none"/>
    </w:rPr>
  </w:style>
  <w:style w:type="character" w:customStyle="1" w:styleId="ListLabel1670">
    <w:name w:val="ListLabel 1670"/>
    <w:qFormat/>
    <w:rPr>
      <w:u w:val="none"/>
    </w:rPr>
  </w:style>
  <w:style w:type="character" w:customStyle="1" w:styleId="ListLabel1671">
    <w:name w:val="ListLabel 1671"/>
    <w:qFormat/>
    <w:rPr>
      <w:u w:val="none"/>
    </w:rPr>
  </w:style>
  <w:style w:type="character" w:customStyle="1" w:styleId="ListLabel1672">
    <w:name w:val="ListLabel 1672"/>
    <w:qFormat/>
    <w:rPr>
      <w:u w:val="none"/>
    </w:rPr>
  </w:style>
  <w:style w:type="character" w:customStyle="1" w:styleId="ListLabel1673">
    <w:name w:val="ListLabel 1673"/>
    <w:qFormat/>
    <w:rPr>
      <w:rFonts w:ascii="Gill Sans" w:eastAsia="Noto Sans Symbols" w:hAnsi="Gill Sans" w:cs="Noto Sans Symbols"/>
      <w:b/>
      <w:u w:val="none"/>
    </w:rPr>
  </w:style>
  <w:style w:type="character" w:customStyle="1" w:styleId="ListLabel1674">
    <w:name w:val="ListLabel 1674"/>
    <w:qFormat/>
    <w:rPr>
      <w:rFonts w:eastAsia="Noto Sans Symbols" w:cs="Noto Sans Symbols"/>
      <w:u w:val="none"/>
    </w:rPr>
  </w:style>
  <w:style w:type="character" w:customStyle="1" w:styleId="ListLabel1675">
    <w:name w:val="ListLabel 1675"/>
    <w:qFormat/>
    <w:rPr>
      <w:rFonts w:eastAsia="Noto Sans Symbols" w:cs="Noto Sans Symbols"/>
      <w:u w:val="none"/>
    </w:rPr>
  </w:style>
  <w:style w:type="character" w:customStyle="1" w:styleId="ListLabel1676">
    <w:name w:val="ListLabel 1676"/>
    <w:qFormat/>
    <w:rPr>
      <w:rFonts w:eastAsia="Noto Sans Symbols" w:cs="Noto Sans Symbols"/>
      <w:u w:val="none"/>
    </w:rPr>
  </w:style>
  <w:style w:type="character" w:customStyle="1" w:styleId="ListLabel1677">
    <w:name w:val="ListLabel 1677"/>
    <w:qFormat/>
    <w:rPr>
      <w:rFonts w:eastAsia="Noto Sans Symbols" w:cs="Noto Sans Symbols"/>
      <w:u w:val="none"/>
    </w:rPr>
  </w:style>
  <w:style w:type="character" w:customStyle="1" w:styleId="ListLabel1678">
    <w:name w:val="ListLabel 1678"/>
    <w:qFormat/>
    <w:rPr>
      <w:rFonts w:eastAsia="Noto Sans Symbols" w:cs="Noto Sans Symbols"/>
      <w:u w:val="none"/>
    </w:rPr>
  </w:style>
  <w:style w:type="character" w:customStyle="1" w:styleId="ListLabel1679">
    <w:name w:val="ListLabel 1679"/>
    <w:qFormat/>
    <w:rPr>
      <w:rFonts w:eastAsia="Noto Sans Symbols" w:cs="Noto Sans Symbols"/>
      <w:u w:val="none"/>
    </w:rPr>
  </w:style>
  <w:style w:type="character" w:customStyle="1" w:styleId="ListLabel1680">
    <w:name w:val="ListLabel 1680"/>
    <w:qFormat/>
    <w:rPr>
      <w:rFonts w:eastAsia="Noto Sans Symbols" w:cs="Noto Sans Symbols"/>
      <w:u w:val="none"/>
    </w:rPr>
  </w:style>
  <w:style w:type="character" w:customStyle="1" w:styleId="ListLabel1681">
    <w:name w:val="ListLabel 1681"/>
    <w:qFormat/>
    <w:rPr>
      <w:rFonts w:eastAsia="Noto Sans Symbols" w:cs="Noto Sans Symbols"/>
      <w:u w:val="none"/>
    </w:rPr>
  </w:style>
  <w:style w:type="character" w:customStyle="1" w:styleId="ListLabel1682">
    <w:name w:val="ListLabel 1682"/>
    <w:qFormat/>
    <w:rPr>
      <w:rFonts w:ascii="Gill Sans" w:hAnsi="Gill Sans"/>
      <w:b/>
      <w:u w:val="none"/>
    </w:rPr>
  </w:style>
  <w:style w:type="character" w:customStyle="1" w:styleId="ListLabel1683">
    <w:name w:val="ListLabel 1683"/>
    <w:qFormat/>
    <w:rPr>
      <w:u w:val="none"/>
    </w:rPr>
  </w:style>
  <w:style w:type="character" w:customStyle="1" w:styleId="ListLabel1684">
    <w:name w:val="ListLabel 1684"/>
    <w:qFormat/>
    <w:rPr>
      <w:u w:val="none"/>
    </w:rPr>
  </w:style>
  <w:style w:type="character" w:customStyle="1" w:styleId="ListLabel1685">
    <w:name w:val="ListLabel 1685"/>
    <w:qFormat/>
    <w:rPr>
      <w:u w:val="none"/>
    </w:rPr>
  </w:style>
  <w:style w:type="character" w:customStyle="1" w:styleId="ListLabel1686">
    <w:name w:val="ListLabel 1686"/>
    <w:qFormat/>
    <w:rPr>
      <w:u w:val="none"/>
    </w:rPr>
  </w:style>
  <w:style w:type="character" w:customStyle="1" w:styleId="ListLabel1687">
    <w:name w:val="ListLabel 1687"/>
    <w:qFormat/>
    <w:rPr>
      <w:u w:val="none"/>
    </w:rPr>
  </w:style>
  <w:style w:type="character" w:customStyle="1" w:styleId="ListLabel1688">
    <w:name w:val="ListLabel 1688"/>
    <w:qFormat/>
    <w:rPr>
      <w:u w:val="none"/>
    </w:rPr>
  </w:style>
  <w:style w:type="character" w:customStyle="1" w:styleId="ListLabel1689">
    <w:name w:val="ListLabel 1689"/>
    <w:qFormat/>
    <w:rPr>
      <w:u w:val="none"/>
    </w:rPr>
  </w:style>
  <w:style w:type="character" w:customStyle="1" w:styleId="ListLabel1690">
    <w:name w:val="ListLabel 1690"/>
    <w:qFormat/>
    <w:rPr>
      <w:u w:val="none"/>
    </w:rPr>
  </w:style>
  <w:style w:type="character" w:customStyle="1" w:styleId="ListLabel1691">
    <w:name w:val="ListLabel 1691"/>
    <w:qFormat/>
    <w:rPr>
      <w:rFonts w:ascii="Gill Sans" w:hAnsi="Gill Sans"/>
      <w:u w:val="none"/>
    </w:rPr>
  </w:style>
  <w:style w:type="character" w:customStyle="1" w:styleId="ListLabel1692">
    <w:name w:val="ListLabel 1692"/>
    <w:qFormat/>
    <w:rPr>
      <w:u w:val="none"/>
    </w:rPr>
  </w:style>
  <w:style w:type="character" w:customStyle="1" w:styleId="ListLabel1693">
    <w:name w:val="ListLabel 1693"/>
    <w:qFormat/>
    <w:rPr>
      <w:u w:val="none"/>
    </w:rPr>
  </w:style>
  <w:style w:type="character" w:customStyle="1" w:styleId="ListLabel1694">
    <w:name w:val="ListLabel 1694"/>
    <w:qFormat/>
    <w:rPr>
      <w:u w:val="none"/>
    </w:rPr>
  </w:style>
  <w:style w:type="character" w:customStyle="1" w:styleId="ListLabel1695">
    <w:name w:val="ListLabel 1695"/>
    <w:qFormat/>
    <w:rPr>
      <w:u w:val="none"/>
    </w:rPr>
  </w:style>
  <w:style w:type="character" w:customStyle="1" w:styleId="ListLabel1696">
    <w:name w:val="ListLabel 1696"/>
    <w:qFormat/>
    <w:rPr>
      <w:u w:val="none"/>
    </w:rPr>
  </w:style>
  <w:style w:type="character" w:customStyle="1" w:styleId="ListLabel1697">
    <w:name w:val="ListLabel 1697"/>
    <w:qFormat/>
    <w:rPr>
      <w:u w:val="none"/>
    </w:rPr>
  </w:style>
  <w:style w:type="character" w:customStyle="1" w:styleId="ListLabel1698">
    <w:name w:val="ListLabel 1698"/>
    <w:qFormat/>
    <w:rPr>
      <w:u w:val="none"/>
    </w:rPr>
  </w:style>
  <w:style w:type="character" w:customStyle="1" w:styleId="ListLabel1699">
    <w:name w:val="ListLabel 1699"/>
    <w:qFormat/>
    <w:rPr>
      <w:u w:val="none"/>
    </w:rPr>
  </w:style>
  <w:style w:type="character" w:customStyle="1" w:styleId="ListLabel1700">
    <w:name w:val="ListLabel 1700"/>
    <w:qFormat/>
    <w:rPr>
      <w:rFonts w:ascii="Gill Sans" w:eastAsia="Arial" w:hAnsi="Gill Sans" w:cs="Arial"/>
      <w:u w:val="none"/>
    </w:rPr>
  </w:style>
  <w:style w:type="character" w:customStyle="1" w:styleId="ListLabel1701">
    <w:name w:val="ListLabel 1701"/>
    <w:qFormat/>
    <w:rPr>
      <w:u w:val="none"/>
    </w:rPr>
  </w:style>
  <w:style w:type="character" w:customStyle="1" w:styleId="ListLabel1702">
    <w:name w:val="ListLabel 1702"/>
    <w:qFormat/>
    <w:rPr>
      <w:u w:val="none"/>
    </w:rPr>
  </w:style>
  <w:style w:type="character" w:customStyle="1" w:styleId="ListLabel1703">
    <w:name w:val="ListLabel 1703"/>
    <w:qFormat/>
    <w:rPr>
      <w:u w:val="none"/>
    </w:rPr>
  </w:style>
  <w:style w:type="character" w:customStyle="1" w:styleId="ListLabel1704">
    <w:name w:val="ListLabel 1704"/>
    <w:qFormat/>
    <w:rPr>
      <w:u w:val="none"/>
    </w:rPr>
  </w:style>
  <w:style w:type="character" w:customStyle="1" w:styleId="ListLabel1705">
    <w:name w:val="ListLabel 1705"/>
    <w:qFormat/>
    <w:rPr>
      <w:u w:val="none"/>
    </w:rPr>
  </w:style>
  <w:style w:type="character" w:customStyle="1" w:styleId="ListLabel1706">
    <w:name w:val="ListLabel 1706"/>
    <w:qFormat/>
    <w:rPr>
      <w:u w:val="none"/>
    </w:rPr>
  </w:style>
  <w:style w:type="character" w:customStyle="1" w:styleId="ListLabel1707">
    <w:name w:val="ListLabel 1707"/>
    <w:qFormat/>
    <w:rPr>
      <w:u w:val="none"/>
    </w:rPr>
  </w:style>
  <w:style w:type="character" w:customStyle="1" w:styleId="ListLabel1708">
    <w:name w:val="ListLabel 1708"/>
    <w:qFormat/>
    <w:rPr>
      <w:u w:val="none"/>
    </w:rPr>
  </w:style>
  <w:style w:type="character" w:customStyle="1" w:styleId="ListLabel1709">
    <w:name w:val="ListLabel 1709"/>
    <w:qFormat/>
    <w:rPr>
      <w:rFonts w:ascii="Gill Sans" w:eastAsia="Arial" w:hAnsi="Gill Sans" w:cs="Arial"/>
      <w:u w:val="none"/>
    </w:rPr>
  </w:style>
  <w:style w:type="character" w:customStyle="1" w:styleId="ListLabel1710">
    <w:name w:val="ListLabel 1710"/>
    <w:qFormat/>
    <w:rPr>
      <w:u w:val="none"/>
    </w:rPr>
  </w:style>
  <w:style w:type="character" w:customStyle="1" w:styleId="ListLabel1711">
    <w:name w:val="ListLabel 1711"/>
    <w:qFormat/>
    <w:rPr>
      <w:u w:val="none"/>
    </w:rPr>
  </w:style>
  <w:style w:type="character" w:customStyle="1" w:styleId="ListLabel1712">
    <w:name w:val="ListLabel 1712"/>
    <w:qFormat/>
    <w:rPr>
      <w:u w:val="none"/>
    </w:rPr>
  </w:style>
  <w:style w:type="character" w:customStyle="1" w:styleId="ListLabel1713">
    <w:name w:val="ListLabel 1713"/>
    <w:qFormat/>
    <w:rPr>
      <w:u w:val="none"/>
    </w:rPr>
  </w:style>
  <w:style w:type="character" w:customStyle="1" w:styleId="ListLabel1714">
    <w:name w:val="ListLabel 1714"/>
    <w:qFormat/>
    <w:rPr>
      <w:u w:val="none"/>
    </w:rPr>
  </w:style>
  <w:style w:type="character" w:customStyle="1" w:styleId="ListLabel1715">
    <w:name w:val="ListLabel 1715"/>
    <w:qFormat/>
    <w:rPr>
      <w:u w:val="none"/>
    </w:rPr>
  </w:style>
  <w:style w:type="character" w:customStyle="1" w:styleId="ListLabel1716">
    <w:name w:val="ListLabel 1716"/>
    <w:qFormat/>
    <w:rPr>
      <w:u w:val="none"/>
    </w:rPr>
  </w:style>
  <w:style w:type="character" w:customStyle="1" w:styleId="ListLabel1717">
    <w:name w:val="ListLabel 1717"/>
    <w:qFormat/>
    <w:rPr>
      <w:u w:val="none"/>
    </w:rPr>
  </w:style>
  <w:style w:type="character" w:customStyle="1" w:styleId="ListLabel1718">
    <w:name w:val="ListLabel 1718"/>
    <w:qFormat/>
    <w:rPr>
      <w:rFonts w:ascii="Gill Sans" w:hAnsi="Gill Sans"/>
      <w:b/>
      <w:u w:val="none"/>
    </w:rPr>
  </w:style>
  <w:style w:type="character" w:customStyle="1" w:styleId="ListLabel1719">
    <w:name w:val="ListLabel 1719"/>
    <w:qFormat/>
    <w:rPr>
      <w:u w:val="none"/>
    </w:rPr>
  </w:style>
  <w:style w:type="character" w:customStyle="1" w:styleId="ListLabel1720">
    <w:name w:val="ListLabel 1720"/>
    <w:qFormat/>
    <w:rPr>
      <w:u w:val="none"/>
    </w:rPr>
  </w:style>
  <w:style w:type="character" w:customStyle="1" w:styleId="ListLabel1721">
    <w:name w:val="ListLabel 1721"/>
    <w:qFormat/>
    <w:rPr>
      <w:u w:val="none"/>
    </w:rPr>
  </w:style>
  <w:style w:type="character" w:customStyle="1" w:styleId="ListLabel1722">
    <w:name w:val="ListLabel 1722"/>
    <w:qFormat/>
    <w:rPr>
      <w:u w:val="none"/>
    </w:rPr>
  </w:style>
  <w:style w:type="character" w:customStyle="1" w:styleId="ListLabel1723">
    <w:name w:val="ListLabel 1723"/>
    <w:qFormat/>
    <w:rPr>
      <w:u w:val="none"/>
    </w:rPr>
  </w:style>
  <w:style w:type="character" w:customStyle="1" w:styleId="ListLabel1724">
    <w:name w:val="ListLabel 1724"/>
    <w:qFormat/>
    <w:rPr>
      <w:u w:val="none"/>
    </w:rPr>
  </w:style>
  <w:style w:type="character" w:customStyle="1" w:styleId="ListLabel1725">
    <w:name w:val="ListLabel 1725"/>
    <w:qFormat/>
    <w:rPr>
      <w:u w:val="none"/>
    </w:rPr>
  </w:style>
  <w:style w:type="character" w:customStyle="1" w:styleId="ListLabel1726">
    <w:name w:val="ListLabel 1726"/>
    <w:qFormat/>
    <w:rPr>
      <w:u w:val="none"/>
    </w:rPr>
  </w:style>
  <w:style w:type="character" w:customStyle="1" w:styleId="IndexLink">
    <w:name w:val="Index Link"/>
    <w:qFormat/>
  </w:style>
  <w:style w:type="character" w:customStyle="1" w:styleId="ListLabel1727">
    <w:name w:val="ListLabel 1727"/>
    <w:qFormat/>
    <w:rPr>
      <w:rFonts w:ascii="Gill Sans" w:eastAsia="Noto Sans Symbols" w:hAnsi="Gill Sans" w:cs="Noto Sans Symbols"/>
      <w:u w:val="none"/>
    </w:rPr>
  </w:style>
  <w:style w:type="character" w:customStyle="1" w:styleId="ListLabel1728">
    <w:name w:val="ListLabel 1728"/>
    <w:qFormat/>
    <w:rPr>
      <w:rFonts w:cs="Noto Sans Symbols"/>
      <w:u w:val="none"/>
    </w:rPr>
  </w:style>
  <w:style w:type="character" w:customStyle="1" w:styleId="ListLabel1729">
    <w:name w:val="ListLabel 1729"/>
    <w:qFormat/>
    <w:rPr>
      <w:rFonts w:cs="Noto Sans Symbols"/>
      <w:u w:val="none"/>
    </w:rPr>
  </w:style>
  <w:style w:type="character" w:customStyle="1" w:styleId="ListLabel1730">
    <w:name w:val="ListLabel 1730"/>
    <w:qFormat/>
    <w:rPr>
      <w:rFonts w:cs="Noto Sans Symbols"/>
      <w:u w:val="none"/>
    </w:rPr>
  </w:style>
  <w:style w:type="character" w:customStyle="1" w:styleId="ListLabel1731">
    <w:name w:val="ListLabel 1731"/>
    <w:qFormat/>
    <w:rPr>
      <w:rFonts w:cs="Noto Sans Symbols"/>
      <w:u w:val="none"/>
    </w:rPr>
  </w:style>
  <w:style w:type="character" w:customStyle="1" w:styleId="ListLabel1732">
    <w:name w:val="ListLabel 1732"/>
    <w:qFormat/>
    <w:rPr>
      <w:rFonts w:cs="Noto Sans Symbols"/>
      <w:u w:val="none"/>
    </w:rPr>
  </w:style>
  <w:style w:type="character" w:customStyle="1" w:styleId="ListLabel1733">
    <w:name w:val="ListLabel 1733"/>
    <w:qFormat/>
    <w:rPr>
      <w:rFonts w:cs="Noto Sans Symbols"/>
      <w:u w:val="none"/>
    </w:rPr>
  </w:style>
  <w:style w:type="character" w:customStyle="1" w:styleId="ListLabel1734">
    <w:name w:val="ListLabel 1734"/>
    <w:qFormat/>
    <w:rPr>
      <w:rFonts w:cs="Noto Sans Symbols"/>
      <w:u w:val="none"/>
    </w:rPr>
  </w:style>
  <w:style w:type="character" w:customStyle="1" w:styleId="ListLabel1735">
    <w:name w:val="ListLabel 1735"/>
    <w:qFormat/>
    <w:rPr>
      <w:rFonts w:cs="Noto Sans Symbols"/>
      <w:u w:val="none"/>
    </w:rPr>
  </w:style>
  <w:style w:type="character" w:customStyle="1" w:styleId="ListLabel1736">
    <w:name w:val="ListLabel 1736"/>
    <w:qFormat/>
    <w:rPr>
      <w:rFonts w:ascii="Gill Sans" w:hAnsi="Gill Sans"/>
      <w:u w:val="none"/>
    </w:rPr>
  </w:style>
  <w:style w:type="character" w:customStyle="1" w:styleId="ListLabel1737">
    <w:name w:val="ListLabel 1737"/>
    <w:qFormat/>
    <w:rPr>
      <w:u w:val="none"/>
    </w:rPr>
  </w:style>
  <w:style w:type="character" w:customStyle="1" w:styleId="ListLabel1738">
    <w:name w:val="ListLabel 1738"/>
    <w:qFormat/>
    <w:rPr>
      <w:u w:val="none"/>
    </w:rPr>
  </w:style>
  <w:style w:type="character" w:customStyle="1" w:styleId="ListLabel1739">
    <w:name w:val="ListLabel 1739"/>
    <w:qFormat/>
    <w:rPr>
      <w:u w:val="none"/>
    </w:rPr>
  </w:style>
  <w:style w:type="character" w:customStyle="1" w:styleId="ListLabel1740">
    <w:name w:val="ListLabel 1740"/>
    <w:qFormat/>
    <w:rPr>
      <w:u w:val="none"/>
    </w:rPr>
  </w:style>
  <w:style w:type="character" w:customStyle="1" w:styleId="ListLabel1741">
    <w:name w:val="ListLabel 1741"/>
    <w:qFormat/>
    <w:rPr>
      <w:u w:val="none"/>
    </w:rPr>
  </w:style>
  <w:style w:type="character" w:customStyle="1" w:styleId="ListLabel1742">
    <w:name w:val="ListLabel 1742"/>
    <w:qFormat/>
    <w:rPr>
      <w:u w:val="none"/>
    </w:rPr>
  </w:style>
  <w:style w:type="character" w:customStyle="1" w:styleId="ListLabel1743">
    <w:name w:val="ListLabel 1743"/>
    <w:qFormat/>
    <w:rPr>
      <w:u w:val="none"/>
    </w:rPr>
  </w:style>
  <w:style w:type="character" w:customStyle="1" w:styleId="ListLabel1744">
    <w:name w:val="ListLabel 1744"/>
    <w:qFormat/>
    <w:rPr>
      <w:u w:val="none"/>
    </w:rPr>
  </w:style>
  <w:style w:type="character" w:customStyle="1" w:styleId="ListLabel1745">
    <w:name w:val="ListLabel 1745"/>
    <w:qFormat/>
    <w:rPr>
      <w:u w:val="none"/>
    </w:rPr>
  </w:style>
  <w:style w:type="character" w:customStyle="1" w:styleId="ListLabel1746">
    <w:name w:val="ListLabel 1746"/>
    <w:qFormat/>
    <w:rPr>
      <w:u w:val="none"/>
    </w:rPr>
  </w:style>
  <w:style w:type="character" w:customStyle="1" w:styleId="ListLabel1747">
    <w:name w:val="ListLabel 1747"/>
    <w:qFormat/>
    <w:rPr>
      <w:u w:val="none"/>
    </w:rPr>
  </w:style>
  <w:style w:type="character" w:customStyle="1" w:styleId="ListLabel1748">
    <w:name w:val="ListLabel 1748"/>
    <w:qFormat/>
    <w:rPr>
      <w:u w:val="none"/>
    </w:rPr>
  </w:style>
  <w:style w:type="character" w:customStyle="1" w:styleId="ListLabel1749">
    <w:name w:val="ListLabel 1749"/>
    <w:qFormat/>
    <w:rPr>
      <w:u w:val="none"/>
    </w:rPr>
  </w:style>
  <w:style w:type="character" w:customStyle="1" w:styleId="ListLabel1750">
    <w:name w:val="ListLabel 1750"/>
    <w:qFormat/>
    <w:rPr>
      <w:u w:val="none"/>
    </w:rPr>
  </w:style>
  <w:style w:type="character" w:customStyle="1" w:styleId="ListLabel1751">
    <w:name w:val="ListLabel 1751"/>
    <w:qFormat/>
    <w:rPr>
      <w:u w:val="none"/>
    </w:rPr>
  </w:style>
  <w:style w:type="character" w:customStyle="1" w:styleId="ListLabel1752">
    <w:name w:val="ListLabel 1752"/>
    <w:qFormat/>
    <w:rPr>
      <w:u w:val="none"/>
    </w:rPr>
  </w:style>
  <w:style w:type="character" w:customStyle="1" w:styleId="ListLabel1753">
    <w:name w:val="ListLabel 1753"/>
    <w:qFormat/>
    <w:rPr>
      <w:u w:val="none"/>
    </w:rPr>
  </w:style>
  <w:style w:type="character" w:customStyle="1" w:styleId="ListLabel1754">
    <w:name w:val="ListLabel 1754"/>
    <w:qFormat/>
    <w:rPr>
      <w:rFonts w:ascii="Gill Sans" w:eastAsia="Arial" w:hAnsi="Gill Sans" w:cs="Arial"/>
      <w:b/>
      <w:u w:val="none"/>
    </w:rPr>
  </w:style>
  <w:style w:type="character" w:customStyle="1" w:styleId="ListLabel1755">
    <w:name w:val="ListLabel 1755"/>
    <w:qFormat/>
    <w:rPr>
      <w:u w:val="none"/>
    </w:rPr>
  </w:style>
  <w:style w:type="character" w:customStyle="1" w:styleId="ListLabel1756">
    <w:name w:val="ListLabel 1756"/>
    <w:qFormat/>
    <w:rPr>
      <w:u w:val="none"/>
    </w:rPr>
  </w:style>
  <w:style w:type="character" w:customStyle="1" w:styleId="ListLabel1757">
    <w:name w:val="ListLabel 1757"/>
    <w:qFormat/>
    <w:rPr>
      <w:u w:val="none"/>
    </w:rPr>
  </w:style>
  <w:style w:type="character" w:customStyle="1" w:styleId="ListLabel1758">
    <w:name w:val="ListLabel 1758"/>
    <w:qFormat/>
    <w:rPr>
      <w:u w:val="none"/>
    </w:rPr>
  </w:style>
  <w:style w:type="character" w:customStyle="1" w:styleId="ListLabel1759">
    <w:name w:val="ListLabel 1759"/>
    <w:qFormat/>
    <w:rPr>
      <w:u w:val="none"/>
    </w:rPr>
  </w:style>
  <w:style w:type="character" w:customStyle="1" w:styleId="ListLabel1760">
    <w:name w:val="ListLabel 1760"/>
    <w:qFormat/>
    <w:rPr>
      <w:u w:val="none"/>
    </w:rPr>
  </w:style>
  <w:style w:type="character" w:customStyle="1" w:styleId="ListLabel1761">
    <w:name w:val="ListLabel 1761"/>
    <w:qFormat/>
    <w:rPr>
      <w:u w:val="none"/>
    </w:rPr>
  </w:style>
  <w:style w:type="character" w:customStyle="1" w:styleId="ListLabel1762">
    <w:name w:val="ListLabel 1762"/>
    <w:qFormat/>
    <w:rPr>
      <w:u w:val="none"/>
    </w:rPr>
  </w:style>
  <w:style w:type="character" w:customStyle="1" w:styleId="ListLabel1763">
    <w:name w:val="ListLabel 1763"/>
    <w:qFormat/>
    <w:rPr>
      <w:rFonts w:ascii="Gill Sans" w:hAnsi="Gill Sans"/>
      <w:u w:val="none"/>
    </w:rPr>
  </w:style>
  <w:style w:type="character" w:customStyle="1" w:styleId="ListLabel1764">
    <w:name w:val="ListLabel 1764"/>
    <w:qFormat/>
    <w:rPr>
      <w:u w:val="none"/>
    </w:rPr>
  </w:style>
  <w:style w:type="character" w:customStyle="1" w:styleId="ListLabel1765">
    <w:name w:val="ListLabel 1765"/>
    <w:qFormat/>
    <w:rPr>
      <w:u w:val="none"/>
    </w:rPr>
  </w:style>
  <w:style w:type="character" w:customStyle="1" w:styleId="ListLabel1766">
    <w:name w:val="ListLabel 1766"/>
    <w:qFormat/>
    <w:rPr>
      <w:u w:val="none"/>
    </w:rPr>
  </w:style>
  <w:style w:type="character" w:customStyle="1" w:styleId="ListLabel1767">
    <w:name w:val="ListLabel 1767"/>
    <w:qFormat/>
    <w:rPr>
      <w:u w:val="none"/>
    </w:rPr>
  </w:style>
  <w:style w:type="character" w:customStyle="1" w:styleId="ListLabel1768">
    <w:name w:val="ListLabel 1768"/>
    <w:qFormat/>
    <w:rPr>
      <w:u w:val="none"/>
    </w:rPr>
  </w:style>
  <w:style w:type="character" w:customStyle="1" w:styleId="ListLabel1769">
    <w:name w:val="ListLabel 1769"/>
    <w:qFormat/>
    <w:rPr>
      <w:u w:val="none"/>
    </w:rPr>
  </w:style>
  <w:style w:type="character" w:customStyle="1" w:styleId="ListLabel1770">
    <w:name w:val="ListLabel 1770"/>
    <w:qFormat/>
    <w:rPr>
      <w:u w:val="none"/>
    </w:rPr>
  </w:style>
  <w:style w:type="character" w:customStyle="1" w:styleId="ListLabel1771">
    <w:name w:val="ListLabel 1771"/>
    <w:qFormat/>
    <w:rPr>
      <w:u w:val="none"/>
    </w:rPr>
  </w:style>
  <w:style w:type="character" w:customStyle="1" w:styleId="ListLabel1772">
    <w:name w:val="ListLabel 1772"/>
    <w:qFormat/>
    <w:rPr>
      <w:rFonts w:ascii="Gill Sans" w:eastAsia="Arial" w:hAnsi="Gill Sans" w:cs="Arial"/>
      <w:u w:val="none"/>
    </w:rPr>
  </w:style>
  <w:style w:type="character" w:customStyle="1" w:styleId="ListLabel1773">
    <w:name w:val="ListLabel 1773"/>
    <w:qFormat/>
    <w:rPr>
      <w:u w:val="none"/>
    </w:rPr>
  </w:style>
  <w:style w:type="character" w:customStyle="1" w:styleId="ListLabel1774">
    <w:name w:val="ListLabel 1774"/>
    <w:qFormat/>
    <w:rPr>
      <w:u w:val="none"/>
    </w:rPr>
  </w:style>
  <w:style w:type="character" w:customStyle="1" w:styleId="ListLabel1775">
    <w:name w:val="ListLabel 1775"/>
    <w:qFormat/>
    <w:rPr>
      <w:u w:val="none"/>
    </w:rPr>
  </w:style>
  <w:style w:type="character" w:customStyle="1" w:styleId="ListLabel1776">
    <w:name w:val="ListLabel 1776"/>
    <w:qFormat/>
    <w:rPr>
      <w:u w:val="none"/>
    </w:rPr>
  </w:style>
  <w:style w:type="character" w:customStyle="1" w:styleId="ListLabel1777">
    <w:name w:val="ListLabel 1777"/>
    <w:qFormat/>
    <w:rPr>
      <w:u w:val="none"/>
    </w:rPr>
  </w:style>
  <w:style w:type="character" w:customStyle="1" w:styleId="ListLabel1778">
    <w:name w:val="ListLabel 1778"/>
    <w:qFormat/>
    <w:rPr>
      <w:u w:val="none"/>
    </w:rPr>
  </w:style>
  <w:style w:type="character" w:customStyle="1" w:styleId="ListLabel1779">
    <w:name w:val="ListLabel 1779"/>
    <w:qFormat/>
    <w:rPr>
      <w:u w:val="none"/>
    </w:rPr>
  </w:style>
  <w:style w:type="character" w:customStyle="1" w:styleId="ListLabel1780">
    <w:name w:val="ListLabel 1780"/>
    <w:qFormat/>
    <w:rPr>
      <w:u w:val="none"/>
    </w:rPr>
  </w:style>
  <w:style w:type="character" w:customStyle="1" w:styleId="ListLabel1781">
    <w:name w:val="ListLabel 1781"/>
    <w:qFormat/>
    <w:rPr>
      <w:rFonts w:ascii="Gill Sans" w:eastAsia="Arial" w:hAnsi="Gill Sans" w:cs="Arial"/>
      <w:u w:val="none"/>
    </w:rPr>
  </w:style>
  <w:style w:type="character" w:customStyle="1" w:styleId="ListLabel1782">
    <w:name w:val="ListLabel 1782"/>
    <w:qFormat/>
    <w:rPr>
      <w:u w:val="none"/>
    </w:rPr>
  </w:style>
  <w:style w:type="character" w:customStyle="1" w:styleId="ListLabel1783">
    <w:name w:val="ListLabel 1783"/>
    <w:qFormat/>
    <w:rPr>
      <w:u w:val="none"/>
    </w:rPr>
  </w:style>
  <w:style w:type="character" w:customStyle="1" w:styleId="ListLabel1784">
    <w:name w:val="ListLabel 1784"/>
    <w:qFormat/>
    <w:rPr>
      <w:u w:val="none"/>
    </w:rPr>
  </w:style>
  <w:style w:type="character" w:customStyle="1" w:styleId="ListLabel1785">
    <w:name w:val="ListLabel 1785"/>
    <w:qFormat/>
    <w:rPr>
      <w:u w:val="none"/>
    </w:rPr>
  </w:style>
  <w:style w:type="character" w:customStyle="1" w:styleId="ListLabel1786">
    <w:name w:val="ListLabel 1786"/>
    <w:qFormat/>
    <w:rPr>
      <w:u w:val="none"/>
    </w:rPr>
  </w:style>
  <w:style w:type="character" w:customStyle="1" w:styleId="ListLabel1787">
    <w:name w:val="ListLabel 1787"/>
    <w:qFormat/>
    <w:rPr>
      <w:u w:val="none"/>
    </w:rPr>
  </w:style>
  <w:style w:type="character" w:customStyle="1" w:styleId="ListLabel1788">
    <w:name w:val="ListLabel 1788"/>
    <w:qFormat/>
    <w:rPr>
      <w:u w:val="none"/>
    </w:rPr>
  </w:style>
  <w:style w:type="character" w:customStyle="1" w:styleId="ListLabel1789">
    <w:name w:val="ListLabel 1789"/>
    <w:qFormat/>
    <w:rPr>
      <w:u w:val="none"/>
    </w:rPr>
  </w:style>
  <w:style w:type="character" w:customStyle="1" w:styleId="ListLabel1790">
    <w:name w:val="ListLabel 1790"/>
    <w:qFormat/>
    <w:rPr>
      <w:rFonts w:ascii="Gill Sans" w:hAnsi="Gill Sans"/>
      <w:u w:val="none"/>
    </w:rPr>
  </w:style>
  <w:style w:type="character" w:customStyle="1" w:styleId="ListLabel1791">
    <w:name w:val="ListLabel 1791"/>
    <w:qFormat/>
    <w:rPr>
      <w:u w:val="none"/>
    </w:rPr>
  </w:style>
  <w:style w:type="character" w:customStyle="1" w:styleId="ListLabel1792">
    <w:name w:val="ListLabel 1792"/>
    <w:qFormat/>
    <w:rPr>
      <w:u w:val="none"/>
    </w:rPr>
  </w:style>
  <w:style w:type="character" w:customStyle="1" w:styleId="ListLabel1793">
    <w:name w:val="ListLabel 1793"/>
    <w:qFormat/>
    <w:rPr>
      <w:u w:val="none"/>
    </w:rPr>
  </w:style>
  <w:style w:type="character" w:customStyle="1" w:styleId="ListLabel1794">
    <w:name w:val="ListLabel 1794"/>
    <w:qFormat/>
    <w:rPr>
      <w:u w:val="none"/>
    </w:rPr>
  </w:style>
  <w:style w:type="character" w:customStyle="1" w:styleId="ListLabel1795">
    <w:name w:val="ListLabel 1795"/>
    <w:qFormat/>
    <w:rPr>
      <w:u w:val="none"/>
    </w:rPr>
  </w:style>
  <w:style w:type="character" w:customStyle="1" w:styleId="ListLabel1796">
    <w:name w:val="ListLabel 1796"/>
    <w:qFormat/>
    <w:rPr>
      <w:u w:val="none"/>
    </w:rPr>
  </w:style>
  <w:style w:type="character" w:customStyle="1" w:styleId="ListLabel1797">
    <w:name w:val="ListLabel 1797"/>
    <w:qFormat/>
    <w:rPr>
      <w:u w:val="none"/>
    </w:rPr>
  </w:style>
  <w:style w:type="character" w:customStyle="1" w:styleId="ListLabel1798">
    <w:name w:val="ListLabel 1798"/>
    <w:qFormat/>
    <w:rPr>
      <w:u w:val="none"/>
    </w:rPr>
  </w:style>
  <w:style w:type="character" w:customStyle="1" w:styleId="ListLabel1799">
    <w:name w:val="ListLabel 1799"/>
    <w:qFormat/>
    <w:rPr>
      <w:rFonts w:ascii="Gill Sans" w:eastAsia="Noto Sans Symbols" w:hAnsi="Gill Sans" w:cs="Noto Sans Symbols"/>
      <w:b/>
      <w:u w:val="none"/>
    </w:rPr>
  </w:style>
  <w:style w:type="character" w:customStyle="1" w:styleId="ListLabel1800">
    <w:name w:val="ListLabel 1800"/>
    <w:qFormat/>
    <w:rPr>
      <w:rFonts w:cs="Noto Sans Symbols"/>
      <w:u w:val="none"/>
    </w:rPr>
  </w:style>
  <w:style w:type="character" w:customStyle="1" w:styleId="ListLabel1801">
    <w:name w:val="ListLabel 1801"/>
    <w:qFormat/>
    <w:rPr>
      <w:rFonts w:cs="Noto Sans Symbols"/>
      <w:u w:val="none"/>
    </w:rPr>
  </w:style>
  <w:style w:type="character" w:customStyle="1" w:styleId="ListLabel1802">
    <w:name w:val="ListLabel 1802"/>
    <w:qFormat/>
    <w:rPr>
      <w:rFonts w:cs="Noto Sans Symbols"/>
      <w:u w:val="none"/>
    </w:rPr>
  </w:style>
  <w:style w:type="character" w:customStyle="1" w:styleId="ListLabel1803">
    <w:name w:val="ListLabel 1803"/>
    <w:qFormat/>
    <w:rPr>
      <w:rFonts w:cs="Noto Sans Symbols"/>
      <w:u w:val="none"/>
    </w:rPr>
  </w:style>
  <w:style w:type="character" w:customStyle="1" w:styleId="ListLabel1804">
    <w:name w:val="ListLabel 1804"/>
    <w:qFormat/>
    <w:rPr>
      <w:rFonts w:cs="Noto Sans Symbols"/>
      <w:u w:val="none"/>
    </w:rPr>
  </w:style>
  <w:style w:type="character" w:customStyle="1" w:styleId="ListLabel1805">
    <w:name w:val="ListLabel 1805"/>
    <w:qFormat/>
    <w:rPr>
      <w:rFonts w:cs="Noto Sans Symbols"/>
      <w:u w:val="none"/>
    </w:rPr>
  </w:style>
  <w:style w:type="character" w:customStyle="1" w:styleId="ListLabel1806">
    <w:name w:val="ListLabel 1806"/>
    <w:qFormat/>
    <w:rPr>
      <w:rFonts w:cs="Noto Sans Symbols"/>
      <w:u w:val="none"/>
    </w:rPr>
  </w:style>
  <w:style w:type="character" w:customStyle="1" w:styleId="ListLabel1807">
    <w:name w:val="ListLabel 1807"/>
    <w:qFormat/>
    <w:rPr>
      <w:rFonts w:cs="Noto Sans Symbols"/>
      <w:u w:val="none"/>
    </w:rPr>
  </w:style>
  <w:style w:type="character" w:customStyle="1" w:styleId="ListLabel1808">
    <w:name w:val="ListLabel 1808"/>
    <w:qFormat/>
    <w:rPr>
      <w:rFonts w:ascii="Gill Sans" w:hAnsi="Gill Sans" w:cs="Gill Sans"/>
      <w:b w:val="0"/>
      <w:sz w:val="24"/>
    </w:rPr>
  </w:style>
  <w:style w:type="character" w:customStyle="1" w:styleId="ListLabel1809">
    <w:name w:val="ListLabel 1809"/>
    <w:qFormat/>
    <w:rPr>
      <w:rFonts w:cs="Courier New"/>
    </w:rPr>
  </w:style>
  <w:style w:type="character" w:customStyle="1" w:styleId="ListLabel1810">
    <w:name w:val="ListLabel 1810"/>
    <w:qFormat/>
    <w:rPr>
      <w:rFonts w:cs="Noto Sans Symbols"/>
    </w:rPr>
  </w:style>
  <w:style w:type="character" w:customStyle="1" w:styleId="ListLabel1811">
    <w:name w:val="ListLabel 1811"/>
    <w:qFormat/>
    <w:rPr>
      <w:rFonts w:cs="Noto Sans Symbols"/>
    </w:rPr>
  </w:style>
  <w:style w:type="character" w:customStyle="1" w:styleId="ListLabel1812">
    <w:name w:val="ListLabel 1812"/>
    <w:qFormat/>
    <w:rPr>
      <w:rFonts w:cs="Courier New"/>
    </w:rPr>
  </w:style>
  <w:style w:type="character" w:customStyle="1" w:styleId="ListLabel1813">
    <w:name w:val="ListLabel 1813"/>
    <w:qFormat/>
    <w:rPr>
      <w:rFonts w:cs="Noto Sans Symbols"/>
    </w:rPr>
  </w:style>
  <w:style w:type="character" w:customStyle="1" w:styleId="ListLabel1814">
    <w:name w:val="ListLabel 1814"/>
    <w:qFormat/>
    <w:rPr>
      <w:rFonts w:cs="Noto Sans Symbols"/>
    </w:rPr>
  </w:style>
  <w:style w:type="character" w:customStyle="1" w:styleId="ListLabel1815">
    <w:name w:val="ListLabel 1815"/>
    <w:qFormat/>
    <w:rPr>
      <w:rFonts w:cs="Courier New"/>
    </w:rPr>
  </w:style>
  <w:style w:type="character" w:customStyle="1" w:styleId="ListLabel1816">
    <w:name w:val="ListLabel 1816"/>
    <w:qFormat/>
    <w:rPr>
      <w:rFonts w:cs="Noto Sans Symbols"/>
    </w:rPr>
  </w:style>
  <w:style w:type="character" w:customStyle="1" w:styleId="ListLabel1817">
    <w:name w:val="ListLabel 1817"/>
    <w:qFormat/>
    <w:rPr>
      <w:rFonts w:ascii="Gill Sans" w:hAnsi="Gill Sans"/>
      <w:u w:val="none"/>
    </w:rPr>
  </w:style>
  <w:style w:type="character" w:customStyle="1" w:styleId="ListLabel1818">
    <w:name w:val="ListLabel 1818"/>
    <w:qFormat/>
    <w:rPr>
      <w:u w:val="none"/>
    </w:rPr>
  </w:style>
  <w:style w:type="character" w:customStyle="1" w:styleId="ListLabel1819">
    <w:name w:val="ListLabel 1819"/>
    <w:qFormat/>
    <w:rPr>
      <w:u w:val="none"/>
    </w:rPr>
  </w:style>
  <w:style w:type="character" w:customStyle="1" w:styleId="ListLabel1820">
    <w:name w:val="ListLabel 1820"/>
    <w:qFormat/>
    <w:rPr>
      <w:u w:val="none"/>
    </w:rPr>
  </w:style>
  <w:style w:type="character" w:customStyle="1" w:styleId="ListLabel1821">
    <w:name w:val="ListLabel 1821"/>
    <w:qFormat/>
    <w:rPr>
      <w:u w:val="none"/>
    </w:rPr>
  </w:style>
  <w:style w:type="character" w:customStyle="1" w:styleId="ListLabel1822">
    <w:name w:val="ListLabel 1822"/>
    <w:qFormat/>
    <w:rPr>
      <w:u w:val="none"/>
    </w:rPr>
  </w:style>
  <w:style w:type="character" w:customStyle="1" w:styleId="ListLabel1823">
    <w:name w:val="ListLabel 1823"/>
    <w:qFormat/>
    <w:rPr>
      <w:u w:val="none"/>
    </w:rPr>
  </w:style>
  <w:style w:type="character" w:customStyle="1" w:styleId="ListLabel1824">
    <w:name w:val="ListLabel 1824"/>
    <w:qFormat/>
    <w:rPr>
      <w:u w:val="none"/>
    </w:rPr>
  </w:style>
  <w:style w:type="character" w:customStyle="1" w:styleId="ListLabel1825">
    <w:name w:val="ListLabel 1825"/>
    <w:qFormat/>
    <w:rPr>
      <w:u w:val="none"/>
    </w:rPr>
  </w:style>
  <w:style w:type="character" w:customStyle="1" w:styleId="ListLabel1826">
    <w:name w:val="ListLabel 1826"/>
    <w:qFormat/>
    <w:rPr>
      <w:rFonts w:ascii="Gill Sans" w:hAnsi="Gill Sans"/>
      <w:u w:val="none"/>
    </w:rPr>
  </w:style>
  <w:style w:type="character" w:customStyle="1" w:styleId="ListLabel1827">
    <w:name w:val="ListLabel 1827"/>
    <w:qFormat/>
    <w:rPr>
      <w:u w:val="none"/>
    </w:rPr>
  </w:style>
  <w:style w:type="character" w:customStyle="1" w:styleId="ListLabel1828">
    <w:name w:val="ListLabel 1828"/>
    <w:qFormat/>
    <w:rPr>
      <w:u w:val="none"/>
    </w:rPr>
  </w:style>
  <w:style w:type="character" w:customStyle="1" w:styleId="ListLabel1829">
    <w:name w:val="ListLabel 1829"/>
    <w:qFormat/>
    <w:rPr>
      <w:u w:val="none"/>
    </w:rPr>
  </w:style>
  <w:style w:type="character" w:customStyle="1" w:styleId="ListLabel1830">
    <w:name w:val="ListLabel 1830"/>
    <w:qFormat/>
    <w:rPr>
      <w:u w:val="none"/>
    </w:rPr>
  </w:style>
  <w:style w:type="character" w:customStyle="1" w:styleId="ListLabel1831">
    <w:name w:val="ListLabel 1831"/>
    <w:qFormat/>
    <w:rPr>
      <w:u w:val="none"/>
    </w:rPr>
  </w:style>
  <w:style w:type="character" w:customStyle="1" w:styleId="ListLabel1832">
    <w:name w:val="ListLabel 1832"/>
    <w:qFormat/>
    <w:rPr>
      <w:u w:val="none"/>
    </w:rPr>
  </w:style>
  <w:style w:type="character" w:customStyle="1" w:styleId="ListLabel1833">
    <w:name w:val="ListLabel 1833"/>
    <w:qFormat/>
    <w:rPr>
      <w:u w:val="none"/>
    </w:rPr>
  </w:style>
  <w:style w:type="character" w:customStyle="1" w:styleId="ListLabel1834">
    <w:name w:val="ListLabel 1834"/>
    <w:qFormat/>
    <w:rPr>
      <w:u w:val="none"/>
    </w:rPr>
  </w:style>
  <w:style w:type="character" w:customStyle="1" w:styleId="ListLabel1835">
    <w:name w:val="ListLabel 1835"/>
    <w:qFormat/>
    <w:rPr>
      <w:rFonts w:ascii="Gill Sans" w:hAnsi="Gill Sans"/>
      <w:highlight w:val="white"/>
      <w:u w:val="none"/>
    </w:rPr>
  </w:style>
  <w:style w:type="character" w:customStyle="1" w:styleId="ListLabel1836">
    <w:name w:val="ListLabel 1836"/>
    <w:qFormat/>
    <w:rPr>
      <w:u w:val="none"/>
    </w:rPr>
  </w:style>
  <w:style w:type="character" w:customStyle="1" w:styleId="ListLabel1837">
    <w:name w:val="ListLabel 1837"/>
    <w:qFormat/>
    <w:rPr>
      <w:u w:val="none"/>
    </w:rPr>
  </w:style>
  <w:style w:type="character" w:customStyle="1" w:styleId="ListLabel1838">
    <w:name w:val="ListLabel 1838"/>
    <w:qFormat/>
    <w:rPr>
      <w:u w:val="none"/>
    </w:rPr>
  </w:style>
  <w:style w:type="character" w:customStyle="1" w:styleId="ListLabel1839">
    <w:name w:val="ListLabel 1839"/>
    <w:qFormat/>
    <w:rPr>
      <w:u w:val="none"/>
    </w:rPr>
  </w:style>
  <w:style w:type="character" w:customStyle="1" w:styleId="ListLabel1840">
    <w:name w:val="ListLabel 1840"/>
    <w:qFormat/>
    <w:rPr>
      <w:u w:val="none"/>
    </w:rPr>
  </w:style>
  <w:style w:type="character" w:customStyle="1" w:styleId="ListLabel1841">
    <w:name w:val="ListLabel 1841"/>
    <w:qFormat/>
    <w:rPr>
      <w:u w:val="none"/>
    </w:rPr>
  </w:style>
  <w:style w:type="character" w:customStyle="1" w:styleId="ListLabel1842">
    <w:name w:val="ListLabel 1842"/>
    <w:qFormat/>
    <w:rPr>
      <w:u w:val="none"/>
    </w:rPr>
  </w:style>
  <w:style w:type="character" w:customStyle="1" w:styleId="ListLabel1843">
    <w:name w:val="ListLabel 1843"/>
    <w:qFormat/>
    <w:rPr>
      <w:u w:val="none"/>
    </w:rPr>
  </w:style>
  <w:style w:type="character" w:customStyle="1" w:styleId="ListLabel1844">
    <w:name w:val="ListLabel 1844"/>
    <w:qFormat/>
    <w:rPr>
      <w:rFonts w:ascii="Gill Sans" w:hAnsi="Gill Sans"/>
      <w:b/>
      <w:sz w:val="28"/>
      <w:u w:val="none"/>
    </w:rPr>
  </w:style>
  <w:style w:type="character" w:customStyle="1" w:styleId="ListLabel1845">
    <w:name w:val="ListLabel 1845"/>
    <w:qFormat/>
    <w:rPr>
      <w:rFonts w:cs="Wingdings 2"/>
      <w:u w:val="none"/>
    </w:rPr>
  </w:style>
  <w:style w:type="character" w:customStyle="1" w:styleId="ListLabel1846">
    <w:name w:val="ListLabel 1846"/>
    <w:qFormat/>
    <w:rPr>
      <w:rFonts w:cs="OpenSymbol"/>
      <w:u w:val="none"/>
    </w:rPr>
  </w:style>
  <w:style w:type="character" w:customStyle="1" w:styleId="ListLabel1847">
    <w:name w:val="ListLabel 1847"/>
    <w:qFormat/>
    <w:rPr>
      <w:rFonts w:cs="Wingdings"/>
      <w:u w:val="none"/>
    </w:rPr>
  </w:style>
  <w:style w:type="character" w:customStyle="1" w:styleId="ListLabel1848">
    <w:name w:val="ListLabel 1848"/>
    <w:qFormat/>
    <w:rPr>
      <w:rFonts w:cs="Wingdings 2"/>
      <w:u w:val="none"/>
    </w:rPr>
  </w:style>
  <w:style w:type="character" w:customStyle="1" w:styleId="ListLabel1849">
    <w:name w:val="ListLabel 1849"/>
    <w:qFormat/>
    <w:rPr>
      <w:rFonts w:cs="OpenSymbol"/>
      <w:u w:val="none"/>
    </w:rPr>
  </w:style>
  <w:style w:type="character" w:customStyle="1" w:styleId="ListLabel1850">
    <w:name w:val="ListLabel 1850"/>
    <w:qFormat/>
    <w:rPr>
      <w:rFonts w:cs="Wingdings"/>
      <w:u w:val="none"/>
    </w:rPr>
  </w:style>
  <w:style w:type="character" w:customStyle="1" w:styleId="ListLabel1851">
    <w:name w:val="ListLabel 1851"/>
    <w:qFormat/>
    <w:rPr>
      <w:rFonts w:cs="Wingdings 2"/>
      <w:u w:val="none"/>
    </w:rPr>
  </w:style>
  <w:style w:type="character" w:customStyle="1" w:styleId="ListLabel1852">
    <w:name w:val="ListLabel 1852"/>
    <w:qFormat/>
    <w:rPr>
      <w:rFonts w:cs="OpenSymbol"/>
      <w:u w:val="none"/>
    </w:rPr>
  </w:style>
  <w:style w:type="character" w:customStyle="1" w:styleId="ListLabel1853">
    <w:name w:val="ListLabel 1853"/>
    <w:qFormat/>
    <w:rPr>
      <w:rFonts w:ascii="Gill Sans" w:hAnsi="Gill Sans"/>
      <w:highlight w:val="white"/>
      <w:u w:val="none"/>
    </w:rPr>
  </w:style>
  <w:style w:type="character" w:customStyle="1" w:styleId="ListLabel1854">
    <w:name w:val="ListLabel 1854"/>
    <w:qFormat/>
    <w:rPr>
      <w:u w:val="none"/>
    </w:rPr>
  </w:style>
  <w:style w:type="character" w:customStyle="1" w:styleId="ListLabel1855">
    <w:name w:val="ListLabel 1855"/>
    <w:qFormat/>
    <w:rPr>
      <w:u w:val="none"/>
    </w:rPr>
  </w:style>
  <w:style w:type="character" w:customStyle="1" w:styleId="ListLabel1856">
    <w:name w:val="ListLabel 1856"/>
    <w:qFormat/>
    <w:rPr>
      <w:u w:val="none"/>
    </w:rPr>
  </w:style>
  <w:style w:type="character" w:customStyle="1" w:styleId="ListLabel1857">
    <w:name w:val="ListLabel 1857"/>
    <w:qFormat/>
    <w:rPr>
      <w:u w:val="none"/>
    </w:rPr>
  </w:style>
  <w:style w:type="character" w:customStyle="1" w:styleId="ListLabel1858">
    <w:name w:val="ListLabel 1858"/>
    <w:qFormat/>
    <w:rPr>
      <w:u w:val="none"/>
    </w:rPr>
  </w:style>
  <w:style w:type="character" w:customStyle="1" w:styleId="ListLabel1859">
    <w:name w:val="ListLabel 1859"/>
    <w:qFormat/>
    <w:rPr>
      <w:u w:val="none"/>
    </w:rPr>
  </w:style>
  <w:style w:type="character" w:customStyle="1" w:styleId="ListLabel1860">
    <w:name w:val="ListLabel 1860"/>
    <w:qFormat/>
    <w:rPr>
      <w:u w:val="none"/>
    </w:rPr>
  </w:style>
  <w:style w:type="character" w:customStyle="1" w:styleId="ListLabel1861">
    <w:name w:val="ListLabel 1861"/>
    <w:qFormat/>
    <w:rPr>
      <w:u w:val="none"/>
    </w:rPr>
  </w:style>
  <w:style w:type="character" w:customStyle="1" w:styleId="ListLabel1862">
    <w:name w:val="ListLabel 1862"/>
    <w:qFormat/>
    <w:rPr>
      <w:rFonts w:ascii="Gill Sans" w:hAnsi="Gill Sans"/>
      <w:u w:val="none"/>
    </w:rPr>
  </w:style>
  <w:style w:type="character" w:customStyle="1" w:styleId="ListLabel1863">
    <w:name w:val="ListLabel 1863"/>
    <w:qFormat/>
    <w:rPr>
      <w:u w:val="none"/>
    </w:rPr>
  </w:style>
  <w:style w:type="character" w:customStyle="1" w:styleId="ListLabel1864">
    <w:name w:val="ListLabel 1864"/>
    <w:qFormat/>
    <w:rPr>
      <w:u w:val="none"/>
    </w:rPr>
  </w:style>
  <w:style w:type="character" w:customStyle="1" w:styleId="ListLabel1865">
    <w:name w:val="ListLabel 1865"/>
    <w:qFormat/>
    <w:rPr>
      <w:u w:val="none"/>
    </w:rPr>
  </w:style>
  <w:style w:type="character" w:customStyle="1" w:styleId="ListLabel1866">
    <w:name w:val="ListLabel 1866"/>
    <w:qFormat/>
    <w:rPr>
      <w:u w:val="none"/>
    </w:rPr>
  </w:style>
  <w:style w:type="character" w:customStyle="1" w:styleId="ListLabel1867">
    <w:name w:val="ListLabel 1867"/>
    <w:qFormat/>
    <w:rPr>
      <w:u w:val="none"/>
    </w:rPr>
  </w:style>
  <w:style w:type="character" w:customStyle="1" w:styleId="ListLabel1868">
    <w:name w:val="ListLabel 1868"/>
    <w:qFormat/>
    <w:rPr>
      <w:u w:val="none"/>
    </w:rPr>
  </w:style>
  <w:style w:type="character" w:customStyle="1" w:styleId="ListLabel1869">
    <w:name w:val="ListLabel 1869"/>
    <w:qFormat/>
    <w:rPr>
      <w:u w:val="none"/>
    </w:rPr>
  </w:style>
  <w:style w:type="character" w:customStyle="1" w:styleId="ListLabel1870">
    <w:name w:val="ListLabel 1870"/>
    <w:qFormat/>
    <w:rPr>
      <w:u w:val="none"/>
    </w:rPr>
  </w:style>
  <w:style w:type="character" w:customStyle="1" w:styleId="ListLabel1871">
    <w:name w:val="ListLabel 1871"/>
    <w:qFormat/>
    <w:rPr>
      <w:rFonts w:ascii="Gill Sans" w:hAnsi="Gill Sans"/>
      <w:highlight w:val="white"/>
      <w:u w:val="none"/>
    </w:rPr>
  </w:style>
  <w:style w:type="character" w:customStyle="1" w:styleId="ListLabel1872">
    <w:name w:val="ListLabel 1872"/>
    <w:qFormat/>
    <w:rPr>
      <w:u w:val="none"/>
    </w:rPr>
  </w:style>
  <w:style w:type="character" w:customStyle="1" w:styleId="ListLabel1873">
    <w:name w:val="ListLabel 1873"/>
    <w:qFormat/>
    <w:rPr>
      <w:u w:val="none"/>
    </w:rPr>
  </w:style>
  <w:style w:type="character" w:customStyle="1" w:styleId="ListLabel1874">
    <w:name w:val="ListLabel 1874"/>
    <w:qFormat/>
    <w:rPr>
      <w:u w:val="none"/>
    </w:rPr>
  </w:style>
  <w:style w:type="character" w:customStyle="1" w:styleId="ListLabel1875">
    <w:name w:val="ListLabel 1875"/>
    <w:qFormat/>
    <w:rPr>
      <w:u w:val="none"/>
    </w:rPr>
  </w:style>
  <w:style w:type="character" w:customStyle="1" w:styleId="ListLabel1876">
    <w:name w:val="ListLabel 1876"/>
    <w:qFormat/>
    <w:rPr>
      <w:u w:val="none"/>
    </w:rPr>
  </w:style>
  <w:style w:type="character" w:customStyle="1" w:styleId="ListLabel1877">
    <w:name w:val="ListLabel 1877"/>
    <w:qFormat/>
    <w:rPr>
      <w:u w:val="none"/>
    </w:rPr>
  </w:style>
  <w:style w:type="character" w:customStyle="1" w:styleId="ListLabel1878">
    <w:name w:val="ListLabel 1878"/>
    <w:qFormat/>
    <w:rPr>
      <w:u w:val="none"/>
    </w:rPr>
  </w:style>
  <w:style w:type="character" w:customStyle="1" w:styleId="ListLabel1879">
    <w:name w:val="ListLabel 1879"/>
    <w:qFormat/>
    <w:rPr>
      <w:u w:val="none"/>
    </w:rPr>
  </w:style>
  <w:style w:type="character" w:customStyle="1" w:styleId="ListLabel1880">
    <w:name w:val="ListLabel 1880"/>
    <w:qFormat/>
    <w:rPr>
      <w:rFonts w:ascii="Gill Sans" w:hAnsi="Gill Sans"/>
      <w:highlight w:val="white"/>
      <w:u w:val="none"/>
    </w:rPr>
  </w:style>
  <w:style w:type="character" w:customStyle="1" w:styleId="ListLabel1881">
    <w:name w:val="ListLabel 1881"/>
    <w:qFormat/>
    <w:rPr>
      <w:u w:val="none"/>
    </w:rPr>
  </w:style>
  <w:style w:type="character" w:customStyle="1" w:styleId="ListLabel1882">
    <w:name w:val="ListLabel 1882"/>
    <w:qFormat/>
    <w:rPr>
      <w:u w:val="none"/>
    </w:rPr>
  </w:style>
  <w:style w:type="character" w:customStyle="1" w:styleId="ListLabel1883">
    <w:name w:val="ListLabel 1883"/>
    <w:qFormat/>
    <w:rPr>
      <w:u w:val="none"/>
    </w:rPr>
  </w:style>
  <w:style w:type="character" w:customStyle="1" w:styleId="ListLabel1884">
    <w:name w:val="ListLabel 1884"/>
    <w:qFormat/>
    <w:rPr>
      <w:u w:val="none"/>
    </w:rPr>
  </w:style>
  <w:style w:type="character" w:customStyle="1" w:styleId="ListLabel1885">
    <w:name w:val="ListLabel 1885"/>
    <w:qFormat/>
    <w:rPr>
      <w:u w:val="none"/>
    </w:rPr>
  </w:style>
  <w:style w:type="character" w:customStyle="1" w:styleId="ListLabel1886">
    <w:name w:val="ListLabel 1886"/>
    <w:qFormat/>
    <w:rPr>
      <w:u w:val="none"/>
    </w:rPr>
  </w:style>
  <w:style w:type="character" w:customStyle="1" w:styleId="ListLabel1887">
    <w:name w:val="ListLabel 1887"/>
    <w:qFormat/>
    <w:rPr>
      <w:u w:val="none"/>
    </w:rPr>
  </w:style>
  <w:style w:type="character" w:customStyle="1" w:styleId="ListLabel1888">
    <w:name w:val="ListLabel 1888"/>
    <w:qFormat/>
    <w:rPr>
      <w:u w:val="none"/>
    </w:rPr>
  </w:style>
  <w:style w:type="character" w:customStyle="1" w:styleId="ListLabel1889">
    <w:name w:val="ListLabel 1889"/>
    <w:qFormat/>
    <w:rPr>
      <w:rFonts w:ascii="Gill Sans" w:hAnsi="Gill Sans"/>
      <w:u w:val="none"/>
    </w:rPr>
  </w:style>
  <w:style w:type="character" w:customStyle="1" w:styleId="ListLabel1890">
    <w:name w:val="ListLabel 1890"/>
    <w:qFormat/>
    <w:rPr>
      <w:u w:val="none"/>
    </w:rPr>
  </w:style>
  <w:style w:type="character" w:customStyle="1" w:styleId="ListLabel1891">
    <w:name w:val="ListLabel 1891"/>
    <w:qFormat/>
    <w:rPr>
      <w:u w:val="none"/>
    </w:rPr>
  </w:style>
  <w:style w:type="character" w:customStyle="1" w:styleId="ListLabel1892">
    <w:name w:val="ListLabel 1892"/>
    <w:qFormat/>
    <w:rPr>
      <w:u w:val="none"/>
    </w:rPr>
  </w:style>
  <w:style w:type="character" w:customStyle="1" w:styleId="ListLabel1893">
    <w:name w:val="ListLabel 1893"/>
    <w:qFormat/>
    <w:rPr>
      <w:u w:val="none"/>
    </w:rPr>
  </w:style>
  <w:style w:type="character" w:customStyle="1" w:styleId="ListLabel1894">
    <w:name w:val="ListLabel 1894"/>
    <w:qFormat/>
    <w:rPr>
      <w:u w:val="none"/>
    </w:rPr>
  </w:style>
  <w:style w:type="character" w:customStyle="1" w:styleId="ListLabel1895">
    <w:name w:val="ListLabel 1895"/>
    <w:qFormat/>
    <w:rPr>
      <w:u w:val="none"/>
    </w:rPr>
  </w:style>
  <w:style w:type="character" w:customStyle="1" w:styleId="ListLabel1896">
    <w:name w:val="ListLabel 1896"/>
    <w:qFormat/>
    <w:rPr>
      <w:u w:val="none"/>
    </w:rPr>
  </w:style>
  <w:style w:type="character" w:customStyle="1" w:styleId="ListLabel1897">
    <w:name w:val="ListLabel 1897"/>
    <w:qFormat/>
    <w:rPr>
      <w:u w:val="none"/>
    </w:rPr>
  </w:style>
  <w:style w:type="character" w:customStyle="1" w:styleId="ListLabel1898">
    <w:name w:val="ListLabel 1898"/>
    <w:qFormat/>
    <w:rPr>
      <w:rFonts w:ascii="Gill Sans" w:hAnsi="Gill Sans"/>
      <w:u w:val="none"/>
    </w:rPr>
  </w:style>
  <w:style w:type="character" w:customStyle="1" w:styleId="ListLabel1899">
    <w:name w:val="ListLabel 1899"/>
    <w:qFormat/>
    <w:rPr>
      <w:u w:val="none"/>
    </w:rPr>
  </w:style>
  <w:style w:type="character" w:customStyle="1" w:styleId="ListLabel1900">
    <w:name w:val="ListLabel 1900"/>
    <w:qFormat/>
    <w:rPr>
      <w:u w:val="none"/>
    </w:rPr>
  </w:style>
  <w:style w:type="character" w:customStyle="1" w:styleId="ListLabel1901">
    <w:name w:val="ListLabel 1901"/>
    <w:qFormat/>
    <w:rPr>
      <w:u w:val="none"/>
    </w:rPr>
  </w:style>
  <w:style w:type="character" w:customStyle="1" w:styleId="ListLabel1902">
    <w:name w:val="ListLabel 1902"/>
    <w:qFormat/>
    <w:rPr>
      <w:u w:val="none"/>
    </w:rPr>
  </w:style>
  <w:style w:type="character" w:customStyle="1" w:styleId="ListLabel1903">
    <w:name w:val="ListLabel 1903"/>
    <w:qFormat/>
    <w:rPr>
      <w:u w:val="none"/>
    </w:rPr>
  </w:style>
  <w:style w:type="character" w:customStyle="1" w:styleId="ListLabel1904">
    <w:name w:val="ListLabel 1904"/>
    <w:qFormat/>
    <w:rPr>
      <w:u w:val="none"/>
    </w:rPr>
  </w:style>
  <w:style w:type="character" w:customStyle="1" w:styleId="ListLabel1905">
    <w:name w:val="ListLabel 1905"/>
    <w:qFormat/>
    <w:rPr>
      <w:u w:val="none"/>
    </w:rPr>
  </w:style>
  <w:style w:type="character" w:customStyle="1" w:styleId="ListLabel1906">
    <w:name w:val="ListLabel 1906"/>
    <w:qFormat/>
    <w:rPr>
      <w:u w:val="none"/>
    </w:rPr>
  </w:style>
  <w:style w:type="character" w:customStyle="1" w:styleId="ListLabel1907">
    <w:name w:val="ListLabel 1907"/>
    <w:qFormat/>
    <w:rPr>
      <w:rFonts w:ascii="Gill Sans" w:hAnsi="Gill Sans"/>
      <w:highlight w:val="white"/>
      <w:u w:val="none"/>
    </w:rPr>
  </w:style>
  <w:style w:type="character" w:customStyle="1" w:styleId="ListLabel1908">
    <w:name w:val="ListLabel 1908"/>
    <w:qFormat/>
    <w:rPr>
      <w:u w:val="none"/>
    </w:rPr>
  </w:style>
  <w:style w:type="character" w:customStyle="1" w:styleId="ListLabel1909">
    <w:name w:val="ListLabel 1909"/>
    <w:qFormat/>
    <w:rPr>
      <w:u w:val="none"/>
    </w:rPr>
  </w:style>
  <w:style w:type="character" w:customStyle="1" w:styleId="ListLabel1910">
    <w:name w:val="ListLabel 1910"/>
    <w:qFormat/>
    <w:rPr>
      <w:u w:val="none"/>
    </w:rPr>
  </w:style>
  <w:style w:type="character" w:customStyle="1" w:styleId="ListLabel1911">
    <w:name w:val="ListLabel 1911"/>
    <w:qFormat/>
    <w:rPr>
      <w:u w:val="none"/>
    </w:rPr>
  </w:style>
  <w:style w:type="character" w:customStyle="1" w:styleId="ListLabel1912">
    <w:name w:val="ListLabel 1912"/>
    <w:qFormat/>
    <w:rPr>
      <w:u w:val="none"/>
    </w:rPr>
  </w:style>
  <w:style w:type="character" w:customStyle="1" w:styleId="ListLabel1913">
    <w:name w:val="ListLabel 1913"/>
    <w:qFormat/>
    <w:rPr>
      <w:u w:val="none"/>
    </w:rPr>
  </w:style>
  <w:style w:type="character" w:customStyle="1" w:styleId="ListLabel1914">
    <w:name w:val="ListLabel 1914"/>
    <w:qFormat/>
    <w:rPr>
      <w:u w:val="none"/>
    </w:rPr>
  </w:style>
  <w:style w:type="character" w:customStyle="1" w:styleId="ListLabel1915">
    <w:name w:val="ListLabel 1915"/>
    <w:qFormat/>
    <w:rPr>
      <w:u w:val="none"/>
    </w:rPr>
  </w:style>
  <w:style w:type="character" w:customStyle="1" w:styleId="ListLabel1916">
    <w:name w:val="ListLabel 1916"/>
    <w:qFormat/>
    <w:rPr>
      <w:rFonts w:ascii="Gill Sans" w:hAnsi="Gill Sans" w:cs="Noto Sans Symbols"/>
      <w:b w:val="0"/>
      <w:u w:val="none"/>
    </w:rPr>
  </w:style>
  <w:style w:type="character" w:customStyle="1" w:styleId="ListLabel1917">
    <w:name w:val="ListLabel 1917"/>
    <w:qFormat/>
    <w:rPr>
      <w:rFonts w:ascii="Arial" w:hAnsi="Arial" w:cs="Noto Sans Symbols"/>
      <w:u w:val="none"/>
    </w:rPr>
  </w:style>
  <w:style w:type="character" w:customStyle="1" w:styleId="ListLabel1918">
    <w:name w:val="ListLabel 1918"/>
    <w:qFormat/>
    <w:rPr>
      <w:rFonts w:cs="Noto Sans Symbols"/>
      <w:u w:val="none"/>
    </w:rPr>
  </w:style>
  <w:style w:type="character" w:customStyle="1" w:styleId="ListLabel1919">
    <w:name w:val="ListLabel 1919"/>
    <w:qFormat/>
    <w:rPr>
      <w:rFonts w:cs="Noto Sans Symbols"/>
      <w:u w:val="none"/>
    </w:rPr>
  </w:style>
  <w:style w:type="character" w:customStyle="1" w:styleId="ListLabel1920">
    <w:name w:val="ListLabel 1920"/>
    <w:qFormat/>
    <w:rPr>
      <w:rFonts w:cs="Noto Sans Symbols"/>
      <w:u w:val="none"/>
    </w:rPr>
  </w:style>
  <w:style w:type="character" w:customStyle="1" w:styleId="ListLabel1921">
    <w:name w:val="ListLabel 1921"/>
    <w:qFormat/>
    <w:rPr>
      <w:rFonts w:cs="Noto Sans Symbols"/>
      <w:u w:val="none"/>
    </w:rPr>
  </w:style>
  <w:style w:type="character" w:customStyle="1" w:styleId="ListLabel1922">
    <w:name w:val="ListLabel 1922"/>
    <w:qFormat/>
    <w:rPr>
      <w:rFonts w:cs="Noto Sans Symbols"/>
      <w:u w:val="none"/>
    </w:rPr>
  </w:style>
  <w:style w:type="character" w:customStyle="1" w:styleId="ListLabel1923">
    <w:name w:val="ListLabel 1923"/>
    <w:qFormat/>
    <w:rPr>
      <w:rFonts w:cs="Noto Sans Symbols"/>
      <w:u w:val="none"/>
    </w:rPr>
  </w:style>
  <w:style w:type="character" w:customStyle="1" w:styleId="ListLabel1924">
    <w:name w:val="ListLabel 1924"/>
    <w:qFormat/>
    <w:rPr>
      <w:rFonts w:cs="Noto Sans Symbols"/>
      <w:u w:val="none"/>
    </w:rPr>
  </w:style>
  <w:style w:type="character" w:customStyle="1" w:styleId="ListLabel1925">
    <w:name w:val="ListLabel 1925"/>
    <w:qFormat/>
    <w:rPr>
      <w:rFonts w:ascii="Gill Sans" w:hAnsi="Gill Sans"/>
      <w:u w:val="none"/>
    </w:rPr>
  </w:style>
  <w:style w:type="character" w:customStyle="1" w:styleId="ListLabel1926">
    <w:name w:val="ListLabel 1926"/>
    <w:qFormat/>
    <w:rPr>
      <w:u w:val="none"/>
    </w:rPr>
  </w:style>
  <w:style w:type="character" w:customStyle="1" w:styleId="ListLabel1927">
    <w:name w:val="ListLabel 1927"/>
    <w:qFormat/>
    <w:rPr>
      <w:u w:val="none"/>
    </w:rPr>
  </w:style>
  <w:style w:type="character" w:customStyle="1" w:styleId="ListLabel1928">
    <w:name w:val="ListLabel 1928"/>
    <w:qFormat/>
    <w:rPr>
      <w:u w:val="none"/>
    </w:rPr>
  </w:style>
  <w:style w:type="character" w:customStyle="1" w:styleId="ListLabel1929">
    <w:name w:val="ListLabel 1929"/>
    <w:qFormat/>
    <w:rPr>
      <w:u w:val="none"/>
    </w:rPr>
  </w:style>
  <w:style w:type="character" w:customStyle="1" w:styleId="ListLabel1930">
    <w:name w:val="ListLabel 1930"/>
    <w:qFormat/>
    <w:rPr>
      <w:u w:val="none"/>
    </w:rPr>
  </w:style>
  <w:style w:type="character" w:customStyle="1" w:styleId="ListLabel1931">
    <w:name w:val="ListLabel 1931"/>
    <w:qFormat/>
    <w:rPr>
      <w:u w:val="none"/>
    </w:rPr>
  </w:style>
  <w:style w:type="character" w:customStyle="1" w:styleId="ListLabel1932">
    <w:name w:val="ListLabel 1932"/>
    <w:qFormat/>
    <w:rPr>
      <w:u w:val="none"/>
    </w:rPr>
  </w:style>
  <w:style w:type="character" w:customStyle="1" w:styleId="ListLabel1933">
    <w:name w:val="ListLabel 1933"/>
    <w:qFormat/>
    <w:rPr>
      <w:u w:val="none"/>
    </w:rPr>
  </w:style>
  <w:style w:type="character" w:customStyle="1" w:styleId="ListLabel1934">
    <w:name w:val="ListLabel 1934"/>
    <w:qFormat/>
    <w:rPr>
      <w:rFonts w:ascii="Gill Sans" w:hAnsi="Gill Sans"/>
      <w:b/>
      <w:sz w:val="28"/>
      <w:u w:val="none"/>
    </w:rPr>
  </w:style>
  <w:style w:type="character" w:customStyle="1" w:styleId="ListLabel1935">
    <w:name w:val="ListLabel 1935"/>
    <w:qFormat/>
    <w:rPr>
      <w:u w:val="none"/>
    </w:rPr>
  </w:style>
  <w:style w:type="character" w:customStyle="1" w:styleId="ListLabel1936">
    <w:name w:val="ListLabel 1936"/>
    <w:qFormat/>
    <w:rPr>
      <w:u w:val="none"/>
    </w:rPr>
  </w:style>
  <w:style w:type="character" w:customStyle="1" w:styleId="ListLabel1937">
    <w:name w:val="ListLabel 1937"/>
    <w:qFormat/>
    <w:rPr>
      <w:u w:val="none"/>
    </w:rPr>
  </w:style>
  <w:style w:type="character" w:customStyle="1" w:styleId="ListLabel1938">
    <w:name w:val="ListLabel 1938"/>
    <w:qFormat/>
    <w:rPr>
      <w:u w:val="none"/>
    </w:rPr>
  </w:style>
  <w:style w:type="character" w:customStyle="1" w:styleId="ListLabel1939">
    <w:name w:val="ListLabel 1939"/>
    <w:qFormat/>
    <w:rPr>
      <w:u w:val="none"/>
    </w:rPr>
  </w:style>
  <w:style w:type="character" w:customStyle="1" w:styleId="ListLabel1940">
    <w:name w:val="ListLabel 1940"/>
    <w:qFormat/>
    <w:rPr>
      <w:u w:val="none"/>
    </w:rPr>
  </w:style>
  <w:style w:type="character" w:customStyle="1" w:styleId="ListLabel1941">
    <w:name w:val="ListLabel 1941"/>
    <w:qFormat/>
    <w:rPr>
      <w:u w:val="none"/>
    </w:rPr>
  </w:style>
  <w:style w:type="character" w:customStyle="1" w:styleId="ListLabel1942">
    <w:name w:val="ListLabel 1942"/>
    <w:qFormat/>
    <w:rPr>
      <w:u w:val="none"/>
    </w:rPr>
  </w:style>
  <w:style w:type="character" w:customStyle="1" w:styleId="ListLabel1943">
    <w:name w:val="ListLabel 1943"/>
    <w:qFormat/>
    <w:rPr>
      <w:rFonts w:ascii="Liberation Serif" w:hAnsi="Liberation Serif"/>
      <w:b w:val="0"/>
      <w:sz w:val="24"/>
      <w:u w:val="none"/>
    </w:rPr>
  </w:style>
  <w:style w:type="character" w:customStyle="1" w:styleId="ListLabel1944">
    <w:name w:val="ListLabel 1944"/>
    <w:qFormat/>
    <w:rPr>
      <w:u w:val="none"/>
    </w:rPr>
  </w:style>
  <w:style w:type="character" w:customStyle="1" w:styleId="ListLabel1945">
    <w:name w:val="ListLabel 1945"/>
    <w:qFormat/>
    <w:rPr>
      <w:u w:val="none"/>
    </w:rPr>
  </w:style>
  <w:style w:type="character" w:customStyle="1" w:styleId="ListLabel1946">
    <w:name w:val="ListLabel 1946"/>
    <w:qFormat/>
    <w:rPr>
      <w:u w:val="none"/>
    </w:rPr>
  </w:style>
  <w:style w:type="character" w:customStyle="1" w:styleId="ListLabel1947">
    <w:name w:val="ListLabel 1947"/>
    <w:qFormat/>
    <w:rPr>
      <w:u w:val="none"/>
    </w:rPr>
  </w:style>
  <w:style w:type="character" w:customStyle="1" w:styleId="ListLabel1948">
    <w:name w:val="ListLabel 1948"/>
    <w:qFormat/>
    <w:rPr>
      <w:u w:val="none"/>
    </w:rPr>
  </w:style>
  <w:style w:type="character" w:customStyle="1" w:styleId="ListLabel1949">
    <w:name w:val="ListLabel 1949"/>
    <w:qFormat/>
    <w:rPr>
      <w:u w:val="none"/>
    </w:rPr>
  </w:style>
  <w:style w:type="character" w:customStyle="1" w:styleId="ListLabel1950">
    <w:name w:val="ListLabel 1950"/>
    <w:qFormat/>
    <w:rPr>
      <w:u w:val="none"/>
    </w:rPr>
  </w:style>
  <w:style w:type="character" w:customStyle="1" w:styleId="ListLabel1951">
    <w:name w:val="ListLabel 1951"/>
    <w:qFormat/>
    <w:rPr>
      <w:u w:val="none"/>
    </w:rPr>
  </w:style>
  <w:style w:type="character" w:customStyle="1" w:styleId="ListLabel1952">
    <w:name w:val="ListLabel 1952"/>
    <w:qFormat/>
    <w:rPr>
      <w:rFonts w:ascii="Gill Sans" w:hAnsi="Gill Sans"/>
      <w:b w:val="0"/>
    </w:rPr>
  </w:style>
  <w:style w:type="character" w:customStyle="1" w:styleId="ListLabel1953">
    <w:name w:val="ListLabel 1953"/>
    <w:qFormat/>
    <w:rPr>
      <w:rFonts w:ascii="Gill Sans" w:hAnsi="Gill Sans"/>
      <w:b w:val="0"/>
    </w:rPr>
  </w:style>
  <w:style w:type="character" w:customStyle="1" w:styleId="ListLabel1954">
    <w:name w:val="ListLabel 1954"/>
    <w:qFormat/>
    <w:rPr>
      <w:rFonts w:ascii="Gill Sans" w:eastAsia="Arial" w:hAnsi="Gill Sans" w:cs="Arial"/>
    </w:rPr>
  </w:style>
  <w:style w:type="character" w:customStyle="1" w:styleId="ListLabel1955">
    <w:name w:val="ListLabel 1955"/>
    <w:qFormat/>
    <w:rPr>
      <w:rFonts w:ascii="Gill Sans" w:hAnsi="Gill Sans" w:cs="Noto Sans Symbols"/>
      <w:u w:val="none"/>
    </w:rPr>
  </w:style>
  <w:style w:type="character" w:customStyle="1" w:styleId="ListLabel1956">
    <w:name w:val="ListLabel 1956"/>
    <w:qFormat/>
    <w:rPr>
      <w:rFonts w:ascii="Gill Sans" w:hAnsi="Gill Sans" w:cs="Noto Sans Symbols"/>
      <w:b w:val="0"/>
      <w:sz w:val="24"/>
      <w:u w:val="none"/>
    </w:rPr>
  </w:style>
  <w:style w:type="character" w:customStyle="1" w:styleId="ListLabel1957">
    <w:name w:val="ListLabel 1957"/>
    <w:qFormat/>
    <w:rPr>
      <w:rFonts w:cs="Noto Sans Symbols"/>
      <w:u w:val="none"/>
    </w:rPr>
  </w:style>
  <w:style w:type="character" w:customStyle="1" w:styleId="ListLabel1958">
    <w:name w:val="ListLabel 1958"/>
    <w:qFormat/>
    <w:rPr>
      <w:rFonts w:cs="Noto Sans Symbols"/>
      <w:u w:val="none"/>
    </w:rPr>
  </w:style>
  <w:style w:type="character" w:customStyle="1" w:styleId="ListLabel1959">
    <w:name w:val="ListLabel 1959"/>
    <w:qFormat/>
    <w:rPr>
      <w:rFonts w:cs="Noto Sans Symbols"/>
      <w:u w:val="none"/>
    </w:rPr>
  </w:style>
  <w:style w:type="character" w:customStyle="1" w:styleId="ListLabel1960">
    <w:name w:val="ListLabel 1960"/>
    <w:qFormat/>
    <w:rPr>
      <w:rFonts w:cs="Noto Sans Symbols"/>
      <w:u w:val="none"/>
    </w:rPr>
  </w:style>
  <w:style w:type="character" w:customStyle="1" w:styleId="ListLabel1961">
    <w:name w:val="ListLabel 1961"/>
    <w:qFormat/>
    <w:rPr>
      <w:rFonts w:cs="Noto Sans Symbols"/>
      <w:u w:val="none"/>
    </w:rPr>
  </w:style>
  <w:style w:type="character" w:customStyle="1" w:styleId="ListLabel1962">
    <w:name w:val="ListLabel 1962"/>
    <w:qFormat/>
    <w:rPr>
      <w:rFonts w:cs="Noto Sans Symbols"/>
      <w:u w:val="none"/>
    </w:rPr>
  </w:style>
  <w:style w:type="character" w:customStyle="1" w:styleId="ListLabel1963">
    <w:name w:val="ListLabel 1963"/>
    <w:qFormat/>
    <w:rPr>
      <w:rFonts w:cs="Noto Sans Symbols"/>
      <w:u w:val="none"/>
    </w:rPr>
  </w:style>
  <w:style w:type="character" w:customStyle="1" w:styleId="ListLabel1964">
    <w:name w:val="ListLabel 1964"/>
    <w:qFormat/>
    <w:rPr>
      <w:rFonts w:ascii="Gill Sans" w:eastAsia="Arial" w:hAnsi="Gill Sans" w:cs="Arial"/>
      <w:b w:val="0"/>
      <w:u w:val="none"/>
    </w:rPr>
  </w:style>
  <w:style w:type="character" w:customStyle="1" w:styleId="ListLabel1965">
    <w:name w:val="ListLabel 1965"/>
    <w:qFormat/>
    <w:rPr>
      <w:rFonts w:eastAsia="Noto Sans Symbols" w:cs="Noto Sans Symbols"/>
      <w:u w:val="none"/>
    </w:rPr>
  </w:style>
  <w:style w:type="character" w:customStyle="1" w:styleId="ListLabel1966">
    <w:name w:val="ListLabel 1966"/>
    <w:qFormat/>
    <w:rPr>
      <w:rFonts w:eastAsia="Noto Sans Symbols" w:cs="Noto Sans Symbols"/>
      <w:u w:val="none"/>
    </w:rPr>
  </w:style>
  <w:style w:type="character" w:customStyle="1" w:styleId="ListLabel1967">
    <w:name w:val="ListLabel 1967"/>
    <w:qFormat/>
    <w:rPr>
      <w:rFonts w:eastAsia="Noto Sans Symbols" w:cs="Noto Sans Symbols"/>
      <w:u w:val="none"/>
    </w:rPr>
  </w:style>
  <w:style w:type="character" w:customStyle="1" w:styleId="ListLabel1968">
    <w:name w:val="ListLabel 1968"/>
    <w:qFormat/>
    <w:rPr>
      <w:rFonts w:eastAsia="Noto Sans Symbols" w:cs="Noto Sans Symbols"/>
      <w:u w:val="none"/>
    </w:rPr>
  </w:style>
  <w:style w:type="character" w:customStyle="1" w:styleId="ListLabel1969">
    <w:name w:val="ListLabel 1969"/>
    <w:qFormat/>
    <w:rPr>
      <w:rFonts w:eastAsia="Noto Sans Symbols" w:cs="Noto Sans Symbols"/>
      <w:u w:val="none"/>
    </w:rPr>
  </w:style>
  <w:style w:type="character" w:customStyle="1" w:styleId="ListLabel1970">
    <w:name w:val="ListLabel 1970"/>
    <w:qFormat/>
    <w:rPr>
      <w:rFonts w:eastAsia="Noto Sans Symbols" w:cs="Noto Sans Symbols"/>
      <w:u w:val="none"/>
    </w:rPr>
  </w:style>
  <w:style w:type="character" w:customStyle="1" w:styleId="ListLabel1971">
    <w:name w:val="ListLabel 1971"/>
    <w:qFormat/>
    <w:rPr>
      <w:rFonts w:eastAsia="Noto Sans Symbols" w:cs="Noto Sans Symbols"/>
      <w:u w:val="none"/>
    </w:rPr>
  </w:style>
  <w:style w:type="character" w:customStyle="1" w:styleId="ListLabel1972">
    <w:name w:val="ListLabel 1972"/>
    <w:qFormat/>
    <w:rPr>
      <w:rFonts w:eastAsia="Noto Sans Symbols" w:cs="Noto Sans Symbols"/>
      <w:u w:val="none"/>
    </w:rPr>
  </w:style>
  <w:style w:type="character" w:customStyle="1" w:styleId="ListLabel1973">
    <w:name w:val="ListLabel 1973"/>
    <w:qFormat/>
    <w:rPr>
      <w:rFonts w:ascii="Gill Sans" w:hAnsi="Gill Sans"/>
      <w:u w:val="none"/>
    </w:rPr>
  </w:style>
  <w:style w:type="character" w:customStyle="1" w:styleId="ListLabel1974">
    <w:name w:val="ListLabel 1974"/>
    <w:qFormat/>
    <w:rPr>
      <w:u w:val="none"/>
    </w:rPr>
  </w:style>
  <w:style w:type="character" w:customStyle="1" w:styleId="ListLabel1975">
    <w:name w:val="ListLabel 1975"/>
    <w:qFormat/>
    <w:rPr>
      <w:u w:val="none"/>
    </w:rPr>
  </w:style>
  <w:style w:type="character" w:customStyle="1" w:styleId="ListLabel1976">
    <w:name w:val="ListLabel 1976"/>
    <w:qFormat/>
    <w:rPr>
      <w:u w:val="none"/>
    </w:rPr>
  </w:style>
  <w:style w:type="character" w:customStyle="1" w:styleId="ListLabel1977">
    <w:name w:val="ListLabel 1977"/>
    <w:qFormat/>
    <w:rPr>
      <w:u w:val="none"/>
    </w:rPr>
  </w:style>
  <w:style w:type="character" w:customStyle="1" w:styleId="ListLabel1978">
    <w:name w:val="ListLabel 1978"/>
    <w:qFormat/>
    <w:rPr>
      <w:u w:val="none"/>
    </w:rPr>
  </w:style>
  <w:style w:type="character" w:customStyle="1" w:styleId="ListLabel1979">
    <w:name w:val="ListLabel 1979"/>
    <w:qFormat/>
    <w:rPr>
      <w:u w:val="none"/>
    </w:rPr>
  </w:style>
  <w:style w:type="character" w:customStyle="1" w:styleId="ListLabel1980">
    <w:name w:val="ListLabel 1980"/>
    <w:qFormat/>
    <w:rPr>
      <w:u w:val="none"/>
    </w:rPr>
  </w:style>
  <w:style w:type="character" w:customStyle="1" w:styleId="ListLabel1981">
    <w:name w:val="ListLabel 1981"/>
    <w:qFormat/>
    <w:rPr>
      <w:u w:val="none"/>
    </w:rPr>
  </w:style>
  <w:style w:type="character" w:customStyle="1" w:styleId="ListLabel1982">
    <w:name w:val="ListLabel 1982"/>
    <w:qFormat/>
    <w:rPr>
      <w:u w:val="none"/>
    </w:rPr>
  </w:style>
  <w:style w:type="character" w:customStyle="1" w:styleId="ListLabel1983">
    <w:name w:val="ListLabel 1983"/>
    <w:qFormat/>
    <w:rPr>
      <w:u w:val="none"/>
    </w:rPr>
  </w:style>
  <w:style w:type="character" w:customStyle="1" w:styleId="ListLabel1984">
    <w:name w:val="ListLabel 1984"/>
    <w:qFormat/>
    <w:rPr>
      <w:u w:val="none"/>
    </w:rPr>
  </w:style>
  <w:style w:type="character" w:customStyle="1" w:styleId="ListLabel1985">
    <w:name w:val="ListLabel 1985"/>
    <w:qFormat/>
    <w:rPr>
      <w:u w:val="none"/>
    </w:rPr>
  </w:style>
  <w:style w:type="character" w:customStyle="1" w:styleId="ListLabel1986">
    <w:name w:val="ListLabel 1986"/>
    <w:qFormat/>
    <w:rPr>
      <w:u w:val="none"/>
    </w:rPr>
  </w:style>
  <w:style w:type="character" w:customStyle="1" w:styleId="ListLabel1987">
    <w:name w:val="ListLabel 1987"/>
    <w:qFormat/>
    <w:rPr>
      <w:u w:val="none"/>
    </w:rPr>
  </w:style>
  <w:style w:type="character" w:customStyle="1" w:styleId="ListLabel1988">
    <w:name w:val="ListLabel 1988"/>
    <w:qFormat/>
    <w:rPr>
      <w:u w:val="none"/>
    </w:rPr>
  </w:style>
  <w:style w:type="character" w:customStyle="1" w:styleId="ListLabel1989">
    <w:name w:val="ListLabel 1989"/>
    <w:qFormat/>
    <w:rPr>
      <w:u w:val="none"/>
    </w:rPr>
  </w:style>
  <w:style w:type="character" w:customStyle="1" w:styleId="ListLabel1990">
    <w:name w:val="ListLabel 1990"/>
    <w:qFormat/>
    <w:rPr>
      <w:u w:val="none"/>
    </w:rPr>
  </w:style>
  <w:style w:type="character" w:customStyle="1" w:styleId="ListLabel1991">
    <w:name w:val="ListLabel 1991"/>
    <w:qFormat/>
    <w:rPr>
      <w:rFonts w:ascii="Gill Sans" w:hAnsi="Gill Sans"/>
      <w:u w:val="none"/>
    </w:rPr>
  </w:style>
  <w:style w:type="character" w:customStyle="1" w:styleId="ListLabel1992">
    <w:name w:val="ListLabel 1992"/>
    <w:qFormat/>
    <w:rPr>
      <w:u w:val="none"/>
    </w:rPr>
  </w:style>
  <w:style w:type="character" w:customStyle="1" w:styleId="ListLabel1993">
    <w:name w:val="ListLabel 1993"/>
    <w:qFormat/>
    <w:rPr>
      <w:u w:val="none"/>
    </w:rPr>
  </w:style>
  <w:style w:type="character" w:customStyle="1" w:styleId="ListLabel1994">
    <w:name w:val="ListLabel 1994"/>
    <w:qFormat/>
    <w:rPr>
      <w:u w:val="none"/>
    </w:rPr>
  </w:style>
  <w:style w:type="character" w:customStyle="1" w:styleId="ListLabel1995">
    <w:name w:val="ListLabel 1995"/>
    <w:qFormat/>
    <w:rPr>
      <w:u w:val="none"/>
    </w:rPr>
  </w:style>
  <w:style w:type="character" w:customStyle="1" w:styleId="ListLabel1996">
    <w:name w:val="ListLabel 1996"/>
    <w:qFormat/>
    <w:rPr>
      <w:u w:val="none"/>
    </w:rPr>
  </w:style>
  <w:style w:type="character" w:customStyle="1" w:styleId="ListLabel1997">
    <w:name w:val="ListLabel 1997"/>
    <w:qFormat/>
    <w:rPr>
      <w:u w:val="none"/>
    </w:rPr>
  </w:style>
  <w:style w:type="character" w:customStyle="1" w:styleId="ListLabel1998">
    <w:name w:val="ListLabel 1998"/>
    <w:qFormat/>
    <w:rPr>
      <w:u w:val="none"/>
    </w:rPr>
  </w:style>
  <w:style w:type="character" w:customStyle="1" w:styleId="ListLabel1999">
    <w:name w:val="ListLabel 1999"/>
    <w:qFormat/>
    <w:rPr>
      <w:u w:val="none"/>
    </w:rPr>
  </w:style>
  <w:style w:type="character" w:customStyle="1" w:styleId="ListLabel2000">
    <w:name w:val="ListLabel 2000"/>
    <w:qFormat/>
    <w:rPr>
      <w:rFonts w:ascii="Liberation Serif" w:hAnsi="Liberation Serif"/>
      <w:b w:val="0"/>
      <w:sz w:val="24"/>
      <w:u w:val="none"/>
    </w:rPr>
  </w:style>
  <w:style w:type="character" w:customStyle="1" w:styleId="ListLabel2001">
    <w:name w:val="ListLabel 2001"/>
    <w:qFormat/>
    <w:rPr>
      <w:u w:val="none"/>
    </w:rPr>
  </w:style>
  <w:style w:type="character" w:customStyle="1" w:styleId="ListLabel2002">
    <w:name w:val="ListLabel 2002"/>
    <w:qFormat/>
    <w:rPr>
      <w:u w:val="none"/>
    </w:rPr>
  </w:style>
  <w:style w:type="character" w:customStyle="1" w:styleId="ListLabel2003">
    <w:name w:val="ListLabel 2003"/>
    <w:qFormat/>
    <w:rPr>
      <w:u w:val="none"/>
    </w:rPr>
  </w:style>
  <w:style w:type="character" w:customStyle="1" w:styleId="ListLabel2004">
    <w:name w:val="ListLabel 2004"/>
    <w:qFormat/>
    <w:rPr>
      <w:u w:val="none"/>
    </w:rPr>
  </w:style>
  <w:style w:type="character" w:customStyle="1" w:styleId="ListLabel2005">
    <w:name w:val="ListLabel 2005"/>
    <w:qFormat/>
    <w:rPr>
      <w:u w:val="none"/>
    </w:rPr>
  </w:style>
  <w:style w:type="character" w:customStyle="1" w:styleId="ListLabel2006">
    <w:name w:val="ListLabel 2006"/>
    <w:qFormat/>
    <w:rPr>
      <w:u w:val="none"/>
    </w:rPr>
  </w:style>
  <w:style w:type="character" w:customStyle="1" w:styleId="ListLabel2007">
    <w:name w:val="ListLabel 2007"/>
    <w:qFormat/>
    <w:rPr>
      <w:u w:val="none"/>
    </w:rPr>
  </w:style>
  <w:style w:type="character" w:customStyle="1" w:styleId="ListLabel2008">
    <w:name w:val="ListLabel 2008"/>
    <w:qFormat/>
    <w:rPr>
      <w:u w:val="none"/>
    </w:rPr>
  </w:style>
  <w:style w:type="character" w:customStyle="1" w:styleId="ListLabel2009">
    <w:name w:val="ListLabel 2009"/>
    <w:qFormat/>
    <w:rPr>
      <w:rFonts w:ascii="Gill Sans" w:hAnsi="Gill Sans"/>
      <w:b w:val="0"/>
      <w:sz w:val="24"/>
      <w:u w:val="none"/>
    </w:rPr>
  </w:style>
  <w:style w:type="character" w:customStyle="1" w:styleId="ListLabel2010">
    <w:name w:val="ListLabel 2010"/>
    <w:qFormat/>
    <w:rPr>
      <w:rFonts w:ascii="Gill Sans" w:hAnsi="Gill Sans"/>
      <w:b w:val="0"/>
      <w:sz w:val="24"/>
      <w:u w:val="none"/>
    </w:rPr>
  </w:style>
  <w:style w:type="character" w:customStyle="1" w:styleId="ListLabel2011">
    <w:name w:val="ListLabel 2011"/>
    <w:qFormat/>
    <w:rPr>
      <w:u w:val="none"/>
    </w:rPr>
  </w:style>
  <w:style w:type="character" w:customStyle="1" w:styleId="ListLabel2012">
    <w:name w:val="ListLabel 2012"/>
    <w:qFormat/>
    <w:rPr>
      <w:u w:val="none"/>
    </w:rPr>
  </w:style>
  <w:style w:type="character" w:customStyle="1" w:styleId="ListLabel2013">
    <w:name w:val="ListLabel 2013"/>
    <w:qFormat/>
    <w:rPr>
      <w:u w:val="none"/>
    </w:rPr>
  </w:style>
  <w:style w:type="character" w:customStyle="1" w:styleId="ListLabel2014">
    <w:name w:val="ListLabel 2014"/>
    <w:qFormat/>
    <w:rPr>
      <w:u w:val="none"/>
    </w:rPr>
  </w:style>
  <w:style w:type="character" w:customStyle="1" w:styleId="ListLabel2015">
    <w:name w:val="ListLabel 2015"/>
    <w:qFormat/>
    <w:rPr>
      <w:u w:val="none"/>
    </w:rPr>
  </w:style>
  <w:style w:type="character" w:customStyle="1" w:styleId="ListLabel2016">
    <w:name w:val="ListLabel 2016"/>
    <w:qFormat/>
    <w:rPr>
      <w:u w:val="none"/>
    </w:rPr>
  </w:style>
  <w:style w:type="character" w:customStyle="1" w:styleId="ListLabel2017">
    <w:name w:val="ListLabel 2017"/>
    <w:qFormat/>
    <w:rPr>
      <w:u w:val="none"/>
    </w:rPr>
  </w:style>
  <w:style w:type="character" w:customStyle="1" w:styleId="ListLabel2018">
    <w:name w:val="ListLabel 2018"/>
    <w:qFormat/>
    <w:rPr>
      <w:rFonts w:ascii="Gill Sans" w:hAnsi="Gill Sans"/>
      <w:b w:val="0"/>
      <w:sz w:val="24"/>
      <w:u w:val="none"/>
    </w:rPr>
  </w:style>
  <w:style w:type="character" w:customStyle="1" w:styleId="ListLabel2019">
    <w:name w:val="ListLabel 2019"/>
    <w:qFormat/>
    <w:rPr>
      <w:u w:val="none"/>
    </w:rPr>
  </w:style>
  <w:style w:type="character" w:customStyle="1" w:styleId="ListLabel2020">
    <w:name w:val="ListLabel 2020"/>
    <w:qFormat/>
    <w:rPr>
      <w:u w:val="none"/>
    </w:rPr>
  </w:style>
  <w:style w:type="character" w:customStyle="1" w:styleId="ListLabel2021">
    <w:name w:val="ListLabel 2021"/>
    <w:qFormat/>
    <w:rPr>
      <w:u w:val="none"/>
    </w:rPr>
  </w:style>
  <w:style w:type="character" w:customStyle="1" w:styleId="ListLabel2022">
    <w:name w:val="ListLabel 2022"/>
    <w:qFormat/>
    <w:rPr>
      <w:u w:val="none"/>
    </w:rPr>
  </w:style>
  <w:style w:type="character" w:customStyle="1" w:styleId="ListLabel2023">
    <w:name w:val="ListLabel 2023"/>
    <w:qFormat/>
    <w:rPr>
      <w:u w:val="none"/>
    </w:rPr>
  </w:style>
  <w:style w:type="character" w:customStyle="1" w:styleId="ListLabel2024">
    <w:name w:val="ListLabel 2024"/>
    <w:qFormat/>
    <w:rPr>
      <w:u w:val="none"/>
    </w:rPr>
  </w:style>
  <w:style w:type="character" w:customStyle="1" w:styleId="ListLabel2025">
    <w:name w:val="ListLabel 2025"/>
    <w:qFormat/>
    <w:rPr>
      <w:u w:val="none"/>
    </w:rPr>
  </w:style>
  <w:style w:type="character" w:customStyle="1" w:styleId="ListLabel2026">
    <w:name w:val="ListLabel 2026"/>
    <w:qFormat/>
    <w:rPr>
      <w:u w:val="none"/>
    </w:rPr>
  </w:style>
  <w:style w:type="character" w:customStyle="1" w:styleId="ListLabel2027">
    <w:name w:val="ListLabel 2027"/>
    <w:qFormat/>
    <w:rPr>
      <w:rFonts w:ascii="Gill Sans" w:eastAsia="Arial" w:hAnsi="Gill Sans" w:cs="Arial"/>
      <w:u w:val="none"/>
    </w:rPr>
  </w:style>
  <w:style w:type="character" w:customStyle="1" w:styleId="ListLabel2028">
    <w:name w:val="ListLabel 2028"/>
    <w:qFormat/>
    <w:rPr>
      <w:u w:val="none"/>
    </w:rPr>
  </w:style>
  <w:style w:type="character" w:customStyle="1" w:styleId="ListLabel2029">
    <w:name w:val="ListLabel 2029"/>
    <w:qFormat/>
    <w:rPr>
      <w:u w:val="none"/>
    </w:rPr>
  </w:style>
  <w:style w:type="character" w:customStyle="1" w:styleId="ListLabel2030">
    <w:name w:val="ListLabel 2030"/>
    <w:qFormat/>
    <w:rPr>
      <w:u w:val="none"/>
    </w:rPr>
  </w:style>
  <w:style w:type="character" w:customStyle="1" w:styleId="ListLabel2031">
    <w:name w:val="ListLabel 2031"/>
    <w:qFormat/>
    <w:rPr>
      <w:u w:val="none"/>
    </w:rPr>
  </w:style>
  <w:style w:type="character" w:customStyle="1" w:styleId="ListLabel2032">
    <w:name w:val="ListLabel 2032"/>
    <w:qFormat/>
    <w:rPr>
      <w:u w:val="none"/>
    </w:rPr>
  </w:style>
  <w:style w:type="character" w:customStyle="1" w:styleId="ListLabel2033">
    <w:name w:val="ListLabel 2033"/>
    <w:qFormat/>
    <w:rPr>
      <w:u w:val="none"/>
    </w:rPr>
  </w:style>
  <w:style w:type="character" w:customStyle="1" w:styleId="ListLabel2034">
    <w:name w:val="ListLabel 2034"/>
    <w:qFormat/>
    <w:rPr>
      <w:u w:val="none"/>
    </w:rPr>
  </w:style>
  <w:style w:type="character" w:customStyle="1" w:styleId="ListLabel2035">
    <w:name w:val="ListLabel 2035"/>
    <w:qFormat/>
    <w:rPr>
      <w:u w:val="none"/>
    </w:rPr>
  </w:style>
  <w:style w:type="character" w:customStyle="1" w:styleId="ListLabel2036">
    <w:name w:val="ListLabel 2036"/>
    <w:qFormat/>
    <w:rPr>
      <w:rFonts w:ascii="Gill Sans" w:hAnsi="Gill Sans"/>
      <w:b w:val="0"/>
      <w:sz w:val="24"/>
      <w:u w:val="none"/>
    </w:rPr>
  </w:style>
  <w:style w:type="character" w:customStyle="1" w:styleId="ListLabel2037">
    <w:name w:val="ListLabel 2037"/>
    <w:qFormat/>
    <w:rPr>
      <w:u w:val="none"/>
    </w:rPr>
  </w:style>
  <w:style w:type="character" w:customStyle="1" w:styleId="ListLabel2038">
    <w:name w:val="ListLabel 2038"/>
    <w:qFormat/>
    <w:rPr>
      <w:u w:val="none"/>
    </w:rPr>
  </w:style>
  <w:style w:type="character" w:customStyle="1" w:styleId="ListLabel2039">
    <w:name w:val="ListLabel 2039"/>
    <w:qFormat/>
    <w:rPr>
      <w:u w:val="none"/>
    </w:rPr>
  </w:style>
  <w:style w:type="character" w:customStyle="1" w:styleId="ListLabel2040">
    <w:name w:val="ListLabel 2040"/>
    <w:qFormat/>
    <w:rPr>
      <w:u w:val="none"/>
    </w:rPr>
  </w:style>
  <w:style w:type="character" w:customStyle="1" w:styleId="ListLabel2041">
    <w:name w:val="ListLabel 2041"/>
    <w:qFormat/>
    <w:rPr>
      <w:u w:val="none"/>
    </w:rPr>
  </w:style>
  <w:style w:type="character" w:customStyle="1" w:styleId="ListLabel2042">
    <w:name w:val="ListLabel 2042"/>
    <w:qFormat/>
    <w:rPr>
      <w:u w:val="none"/>
    </w:rPr>
  </w:style>
  <w:style w:type="character" w:customStyle="1" w:styleId="ListLabel2043">
    <w:name w:val="ListLabel 2043"/>
    <w:qFormat/>
    <w:rPr>
      <w:u w:val="none"/>
    </w:rPr>
  </w:style>
  <w:style w:type="character" w:customStyle="1" w:styleId="ListLabel2044">
    <w:name w:val="ListLabel 2044"/>
    <w:qFormat/>
    <w:rPr>
      <w:u w:val="none"/>
    </w:rPr>
  </w:style>
  <w:style w:type="character" w:customStyle="1" w:styleId="ListLabel2045">
    <w:name w:val="ListLabel 2045"/>
    <w:qFormat/>
    <w:rPr>
      <w:rFonts w:ascii="Gill Sans" w:hAnsi="Gill Sans"/>
      <w:b/>
      <w:u w:val="none"/>
    </w:rPr>
  </w:style>
  <w:style w:type="character" w:customStyle="1" w:styleId="ListLabel2046">
    <w:name w:val="ListLabel 2046"/>
    <w:qFormat/>
    <w:rPr>
      <w:rFonts w:cs="Wingdings 2"/>
      <w:u w:val="none"/>
    </w:rPr>
  </w:style>
  <w:style w:type="character" w:customStyle="1" w:styleId="ListLabel2047">
    <w:name w:val="ListLabel 2047"/>
    <w:qFormat/>
    <w:rPr>
      <w:rFonts w:cs="OpenSymbol"/>
      <w:u w:val="none"/>
    </w:rPr>
  </w:style>
  <w:style w:type="character" w:customStyle="1" w:styleId="ListLabel2048">
    <w:name w:val="ListLabel 2048"/>
    <w:qFormat/>
    <w:rPr>
      <w:rFonts w:cs="Wingdings"/>
      <w:u w:val="none"/>
    </w:rPr>
  </w:style>
  <w:style w:type="character" w:customStyle="1" w:styleId="ListLabel2049">
    <w:name w:val="ListLabel 2049"/>
    <w:qFormat/>
    <w:rPr>
      <w:rFonts w:cs="Wingdings 2"/>
      <w:u w:val="none"/>
    </w:rPr>
  </w:style>
  <w:style w:type="character" w:customStyle="1" w:styleId="ListLabel2050">
    <w:name w:val="ListLabel 2050"/>
    <w:qFormat/>
    <w:rPr>
      <w:rFonts w:cs="OpenSymbol"/>
      <w:u w:val="none"/>
    </w:rPr>
  </w:style>
  <w:style w:type="character" w:customStyle="1" w:styleId="ListLabel2051">
    <w:name w:val="ListLabel 2051"/>
    <w:qFormat/>
    <w:rPr>
      <w:rFonts w:cs="Wingdings"/>
      <w:u w:val="none"/>
    </w:rPr>
  </w:style>
  <w:style w:type="character" w:customStyle="1" w:styleId="ListLabel2052">
    <w:name w:val="ListLabel 2052"/>
    <w:qFormat/>
    <w:rPr>
      <w:rFonts w:cs="Wingdings 2"/>
      <w:u w:val="none"/>
    </w:rPr>
  </w:style>
  <w:style w:type="character" w:customStyle="1" w:styleId="ListLabel2053">
    <w:name w:val="ListLabel 2053"/>
    <w:qFormat/>
    <w:rPr>
      <w:rFonts w:cs="OpenSymbol"/>
      <w:u w:val="none"/>
    </w:rPr>
  </w:style>
  <w:style w:type="character" w:customStyle="1" w:styleId="ListLabel2054">
    <w:name w:val="ListLabel 2054"/>
    <w:qFormat/>
    <w:rPr>
      <w:rFonts w:ascii="Liberation Serif" w:hAnsi="Liberation Serif"/>
      <w:b w:val="0"/>
      <w:sz w:val="24"/>
      <w:u w:val="none"/>
    </w:rPr>
  </w:style>
  <w:style w:type="character" w:customStyle="1" w:styleId="ListLabel2055">
    <w:name w:val="ListLabel 2055"/>
    <w:qFormat/>
    <w:rPr>
      <w:u w:val="none"/>
    </w:rPr>
  </w:style>
  <w:style w:type="character" w:customStyle="1" w:styleId="ListLabel2056">
    <w:name w:val="ListLabel 2056"/>
    <w:qFormat/>
    <w:rPr>
      <w:u w:val="none"/>
    </w:rPr>
  </w:style>
  <w:style w:type="character" w:customStyle="1" w:styleId="ListLabel2057">
    <w:name w:val="ListLabel 2057"/>
    <w:qFormat/>
    <w:rPr>
      <w:u w:val="none"/>
    </w:rPr>
  </w:style>
  <w:style w:type="character" w:customStyle="1" w:styleId="ListLabel2058">
    <w:name w:val="ListLabel 2058"/>
    <w:qFormat/>
    <w:rPr>
      <w:u w:val="none"/>
    </w:rPr>
  </w:style>
  <w:style w:type="character" w:customStyle="1" w:styleId="ListLabel2059">
    <w:name w:val="ListLabel 2059"/>
    <w:qFormat/>
    <w:rPr>
      <w:u w:val="none"/>
    </w:rPr>
  </w:style>
  <w:style w:type="character" w:customStyle="1" w:styleId="ListLabel2060">
    <w:name w:val="ListLabel 2060"/>
    <w:qFormat/>
    <w:rPr>
      <w:u w:val="none"/>
    </w:rPr>
  </w:style>
  <w:style w:type="character" w:customStyle="1" w:styleId="ListLabel2061">
    <w:name w:val="ListLabel 2061"/>
    <w:qFormat/>
    <w:rPr>
      <w:u w:val="none"/>
    </w:rPr>
  </w:style>
  <w:style w:type="character" w:customStyle="1" w:styleId="ListLabel2062">
    <w:name w:val="ListLabel 2062"/>
    <w:qFormat/>
    <w:rPr>
      <w:u w:val="none"/>
    </w:rPr>
  </w:style>
  <w:style w:type="character" w:customStyle="1" w:styleId="ListLabel2063">
    <w:name w:val="ListLabel 2063"/>
    <w:qFormat/>
    <w:rPr>
      <w:rFonts w:ascii="Gill Sans" w:hAnsi="Gill Sans"/>
      <w:u w:val="none"/>
    </w:rPr>
  </w:style>
  <w:style w:type="character" w:customStyle="1" w:styleId="ListLabel2064">
    <w:name w:val="ListLabel 2064"/>
    <w:qFormat/>
    <w:rPr>
      <w:u w:val="none"/>
    </w:rPr>
  </w:style>
  <w:style w:type="character" w:customStyle="1" w:styleId="ListLabel2065">
    <w:name w:val="ListLabel 2065"/>
    <w:qFormat/>
    <w:rPr>
      <w:u w:val="none"/>
    </w:rPr>
  </w:style>
  <w:style w:type="character" w:customStyle="1" w:styleId="ListLabel2066">
    <w:name w:val="ListLabel 2066"/>
    <w:qFormat/>
    <w:rPr>
      <w:u w:val="none"/>
    </w:rPr>
  </w:style>
  <w:style w:type="character" w:customStyle="1" w:styleId="ListLabel2067">
    <w:name w:val="ListLabel 2067"/>
    <w:qFormat/>
    <w:rPr>
      <w:u w:val="none"/>
    </w:rPr>
  </w:style>
  <w:style w:type="character" w:customStyle="1" w:styleId="ListLabel2068">
    <w:name w:val="ListLabel 2068"/>
    <w:qFormat/>
    <w:rPr>
      <w:u w:val="none"/>
    </w:rPr>
  </w:style>
  <w:style w:type="character" w:customStyle="1" w:styleId="ListLabel2069">
    <w:name w:val="ListLabel 2069"/>
    <w:qFormat/>
    <w:rPr>
      <w:u w:val="none"/>
    </w:rPr>
  </w:style>
  <w:style w:type="character" w:customStyle="1" w:styleId="ListLabel2070">
    <w:name w:val="ListLabel 2070"/>
    <w:qFormat/>
    <w:rPr>
      <w:u w:val="none"/>
    </w:rPr>
  </w:style>
  <w:style w:type="character" w:customStyle="1" w:styleId="ListLabel2071">
    <w:name w:val="ListLabel 2071"/>
    <w:qFormat/>
    <w:rPr>
      <w:u w:val="none"/>
    </w:rPr>
  </w:style>
  <w:style w:type="character" w:customStyle="1" w:styleId="ListLabel2072">
    <w:name w:val="ListLabel 2072"/>
    <w:qFormat/>
    <w:rPr>
      <w:rFonts w:ascii="Gill Sans" w:hAnsi="Gill Sans"/>
      <w:b w:val="0"/>
      <w:sz w:val="24"/>
      <w:u w:val="none"/>
    </w:rPr>
  </w:style>
  <w:style w:type="character" w:customStyle="1" w:styleId="ListLabel2073">
    <w:name w:val="ListLabel 2073"/>
    <w:qFormat/>
    <w:rPr>
      <w:u w:val="none"/>
    </w:rPr>
  </w:style>
  <w:style w:type="character" w:customStyle="1" w:styleId="ListLabel2074">
    <w:name w:val="ListLabel 2074"/>
    <w:qFormat/>
    <w:rPr>
      <w:u w:val="none"/>
    </w:rPr>
  </w:style>
  <w:style w:type="character" w:customStyle="1" w:styleId="ListLabel2075">
    <w:name w:val="ListLabel 2075"/>
    <w:qFormat/>
    <w:rPr>
      <w:u w:val="none"/>
    </w:rPr>
  </w:style>
  <w:style w:type="character" w:customStyle="1" w:styleId="ListLabel2076">
    <w:name w:val="ListLabel 2076"/>
    <w:qFormat/>
    <w:rPr>
      <w:u w:val="none"/>
    </w:rPr>
  </w:style>
  <w:style w:type="character" w:customStyle="1" w:styleId="ListLabel2077">
    <w:name w:val="ListLabel 2077"/>
    <w:qFormat/>
    <w:rPr>
      <w:u w:val="none"/>
    </w:rPr>
  </w:style>
  <w:style w:type="character" w:customStyle="1" w:styleId="ListLabel2078">
    <w:name w:val="ListLabel 2078"/>
    <w:qFormat/>
    <w:rPr>
      <w:u w:val="none"/>
    </w:rPr>
  </w:style>
  <w:style w:type="character" w:customStyle="1" w:styleId="ListLabel2079">
    <w:name w:val="ListLabel 2079"/>
    <w:qFormat/>
    <w:rPr>
      <w:u w:val="none"/>
    </w:rPr>
  </w:style>
  <w:style w:type="character" w:customStyle="1" w:styleId="ListLabel2080">
    <w:name w:val="ListLabel 2080"/>
    <w:qFormat/>
    <w:rPr>
      <w:u w:val="none"/>
    </w:rPr>
  </w:style>
  <w:style w:type="character" w:customStyle="1" w:styleId="ListLabel2081">
    <w:name w:val="ListLabel 2081"/>
    <w:qFormat/>
    <w:rPr>
      <w:rFonts w:ascii="Gill Sans" w:hAnsi="Gill Sans"/>
      <w:u w:val="none"/>
    </w:rPr>
  </w:style>
  <w:style w:type="character" w:customStyle="1" w:styleId="ListLabel2082">
    <w:name w:val="ListLabel 2082"/>
    <w:qFormat/>
    <w:rPr>
      <w:u w:val="none"/>
    </w:rPr>
  </w:style>
  <w:style w:type="character" w:customStyle="1" w:styleId="ListLabel2083">
    <w:name w:val="ListLabel 2083"/>
    <w:qFormat/>
    <w:rPr>
      <w:u w:val="none"/>
    </w:rPr>
  </w:style>
  <w:style w:type="character" w:customStyle="1" w:styleId="ListLabel2084">
    <w:name w:val="ListLabel 2084"/>
    <w:qFormat/>
    <w:rPr>
      <w:u w:val="none"/>
    </w:rPr>
  </w:style>
  <w:style w:type="character" w:customStyle="1" w:styleId="ListLabel2085">
    <w:name w:val="ListLabel 2085"/>
    <w:qFormat/>
    <w:rPr>
      <w:u w:val="none"/>
    </w:rPr>
  </w:style>
  <w:style w:type="character" w:customStyle="1" w:styleId="ListLabel2086">
    <w:name w:val="ListLabel 2086"/>
    <w:qFormat/>
    <w:rPr>
      <w:u w:val="none"/>
    </w:rPr>
  </w:style>
  <w:style w:type="character" w:customStyle="1" w:styleId="ListLabel2087">
    <w:name w:val="ListLabel 2087"/>
    <w:qFormat/>
    <w:rPr>
      <w:u w:val="none"/>
    </w:rPr>
  </w:style>
  <w:style w:type="character" w:customStyle="1" w:styleId="ListLabel2088">
    <w:name w:val="ListLabel 2088"/>
    <w:qFormat/>
    <w:rPr>
      <w:u w:val="none"/>
    </w:rPr>
  </w:style>
  <w:style w:type="character" w:customStyle="1" w:styleId="ListLabel2089">
    <w:name w:val="ListLabel 2089"/>
    <w:qFormat/>
    <w:rPr>
      <w:u w:val="none"/>
    </w:rPr>
  </w:style>
  <w:style w:type="character" w:customStyle="1" w:styleId="ListLabel2090">
    <w:name w:val="ListLabel 2090"/>
    <w:qFormat/>
    <w:rPr>
      <w:rFonts w:ascii="Gill Sans" w:hAnsi="Gill Sans" w:cs="Noto Sans Symbols"/>
      <w:u w:val="none"/>
    </w:rPr>
  </w:style>
  <w:style w:type="character" w:customStyle="1" w:styleId="ListLabel2091">
    <w:name w:val="ListLabel 2091"/>
    <w:qFormat/>
    <w:rPr>
      <w:rFonts w:cs="Noto Sans Symbols"/>
      <w:u w:val="none"/>
    </w:rPr>
  </w:style>
  <w:style w:type="character" w:customStyle="1" w:styleId="ListLabel2092">
    <w:name w:val="ListLabel 2092"/>
    <w:qFormat/>
    <w:rPr>
      <w:rFonts w:cs="Noto Sans Symbols"/>
      <w:u w:val="none"/>
    </w:rPr>
  </w:style>
  <w:style w:type="character" w:customStyle="1" w:styleId="ListLabel2093">
    <w:name w:val="ListLabel 2093"/>
    <w:qFormat/>
    <w:rPr>
      <w:rFonts w:cs="Noto Sans Symbols"/>
      <w:u w:val="none"/>
    </w:rPr>
  </w:style>
  <w:style w:type="character" w:customStyle="1" w:styleId="ListLabel2094">
    <w:name w:val="ListLabel 2094"/>
    <w:qFormat/>
    <w:rPr>
      <w:rFonts w:cs="Noto Sans Symbols"/>
      <w:u w:val="none"/>
    </w:rPr>
  </w:style>
  <w:style w:type="character" w:customStyle="1" w:styleId="ListLabel2095">
    <w:name w:val="ListLabel 2095"/>
    <w:qFormat/>
    <w:rPr>
      <w:rFonts w:cs="Noto Sans Symbols"/>
      <w:u w:val="none"/>
    </w:rPr>
  </w:style>
  <w:style w:type="character" w:customStyle="1" w:styleId="ListLabel2096">
    <w:name w:val="ListLabel 2096"/>
    <w:qFormat/>
    <w:rPr>
      <w:rFonts w:cs="Noto Sans Symbols"/>
      <w:u w:val="none"/>
    </w:rPr>
  </w:style>
  <w:style w:type="character" w:customStyle="1" w:styleId="ListLabel2097">
    <w:name w:val="ListLabel 2097"/>
    <w:qFormat/>
    <w:rPr>
      <w:rFonts w:cs="Noto Sans Symbols"/>
      <w:u w:val="none"/>
    </w:rPr>
  </w:style>
  <w:style w:type="character" w:customStyle="1" w:styleId="ListLabel2098">
    <w:name w:val="ListLabel 2098"/>
    <w:qFormat/>
    <w:rPr>
      <w:rFonts w:cs="Noto Sans Symbols"/>
      <w:u w:val="none"/>
    </w:rPr>
  </w:style>
  <w:style w:type="character" w:customStyle="1" w:styleId="ListLabel2099">
    <w:name w:val="ListLabel 2099"/>
    <w:qFormat/>
    <w:rPr>
      <w:rFonts w:ascii="Gill Sans" w:hAnsi="Gill Sans"/>
      <w:u w:val="none"/>
    </w:rPr>
  </w:style>
  <w:style w:type="character" w:customStyle="1" w:styleId="ListLabel2100">
    <w:name w:val="ListLabel 2100"/>
    <w:qFormat/>
    <w:rPr>
      <w:u w:val="none"/>
    </w:rPr>
  </w:style>
  <w:style w:type="character" w:customStyle="1" w:styleId="ListLabel2101">
    <w:name w:val="ListLabel 2101"/>
    <w:qFormat/>
    <w:rPr>
      <w:u w:val="none"/>
    </w:rPr>
  </w:style>
  <w:style w:type="character" w:customStyle="1" w:styleId="ListLabel2102">
    <w:name w:val="ListLabel 2102"/>
    <w:qFormat/>
    <w:rPr>
      <w:u w:val="none"/>
    </w:rPr>
  </w:style>
  <w:style w:type="character" w:customStyle="1" w:styleId="ListLabel2103">
    <w:name w:val="ListLabel 2103"/>
    <w:qFormat/>
    <w:rPr>
      <w:u w:val="none"/>
    </w:rPr>
  </w:style>
  <w:style w:type="character" w:customStyle="1" w:styleId="ListLabel2104">
    <w:name w:val="ListLabel 2104"/>
    <w:qFormat/>
    <w:rPr>
      <w:u w:val="none"/>
    </w:rPr>
  </w:style>
  <w:style w:type="character" w:customStyle="1" w:styleId="ListLabel2105">
    <w:name w:val="ListLabel 2105"/>
    <w:qFormat/>
    <w:rPr>
      <w:u w:val="none"/>
    </w:rPr>
  </w:style>
  <w:style w:type="character" w:customStyle="1" w:styleId="ListLabel2106">
    <w:name w:val="ListLabel 2106"/>
    <w:qFormat/>
    <w:rPr>
      <w:u w:val="none"/>
    </w:rPr>
  </w:style>
  <w:style w:type="character" w:customStyle="1" w:styleId="ListLabel2107">
    <w:name w:val="ListLabel 2107"/>
    <w:qFormat/>
    <w:rPr>
      <w:u w:val="none"/>
    </w:rPr>
  </w:style>
  <w:style w:type="character" w:customStyle="1" w:styleId="ListLabel2108">
    <w:name w:val="ListLabel 2108"/>
    <w:qFormat/>
    <w:rPr>
      <w:rFonts w:ascii="Gill Sans" w:hAnsi="Gill Sans"/>
      <w:b/>
      <w:u w:val="none"/>
    </w:rPr>
  </w:style>
  <w:style w:type="character" w:customStyle="1" w:styleId="ListLabel2109">
    <w:name w:val="ListLabel 2109"/>
    <w:qFormat/>
    <w:rPr>
      <w:u w:val="none"/>
    </w:rPr>
  </w:style>
  <w:style w:type="character" w:customStyle="1" w:styleId="ListLabel2110">
    <w:name w:val="ListLabel 2110"/>
    <w:qFormat/>
    <w:rPr>
      <w:u w:val="none"/>
    </w:rPr>
  </w:style>
  <w:style w:type="character" w:customStyle="1" w:styleId="ListLabel2111">
    <w:name w:val="ListLabel 2111"/>
    <w:qFormat/>
    <w:rPr>
      <w:u w:val="none"/>
    </w:rPr>
  </w:style>
  <w:style w:type="character" w:customStyle="1" w:styleId="ListLabel2112">
    <w:name w:val="ListLabel 2112"/>
    <w:qFormat/>
    <w:rPr>
      <w:u w:val="none"/>
    </w:rPr>
  </w:style>
  <w:style w:type="character" w:customStyle="1" w:styleId="ListLabel2113">
    <w:name w:val="ListLabel 2113"/>
    <w:qFormat/>
    <w:rPr>
      <w:u w:val="none"/>
    </w:rPr>
  </w:style>
  <w:style w:type="character" w:customStyle="1" w:styleId="ListLabel2114">
    <w:name w:val="ListLabel 2114"/>
    <w:qFormat/>
    <w:rPr>
      <w:u w:val="none"/>
    </w:rPr>
  </w:style>
  <w:style w:type="character" w:customStyle="1" w:styleId="ListLabel2115">
    <w:name w:val="ListLabel 2115"/>
    <w:qFormat/>
    <w:rPr>
      <w:u w:val="none"/>
    </w:rPr>
  </w:style>
  <w:style w:type="character" w:customStyle="1" w:styleId="ListLabel2116">
    <w:name w:val="ListLabel 2116"/>
    <w:qFormat/>
    <w:rPr>
      <w:u w:val="none"/>
    </w:rPr>
  </w:style>
  <w:style w:type="character" w:customStyle="1" w:styleId="ListLabel2117">
    <w:name w:val="ListLabel 2117"/>
    <w:qFormat/>
    <w:rPr>
      <w:rFonts w:ascii="Gill Sans" w:eastAsia="Arial" w:hAnsi="Gill Sans" w:cs="Arial"/>
      <w:b/>
      <w:u w:val="none"/>
    </w:rPr>
  </w:style>
  <w:style w:type="character" w:customStyle="1" w:styleId="ListLabel2118">
    <w:name w:val="ListLabel 2118"/>
    <w:qFormat/>
    <w:rPr>
      <w:rFonts w:cs="Noto Sans Symbols"/>
      <w:u w:val="none"/>
    </w:rPr>
  </w:style>
  <w:style w:type="character" w:customStyle="1" w:styleId="ListLabel2119">
    <w:name w:val="ListLabel 2119"/>
    <w:qFormat/>
    <w:rPr>
      <w:rFonts w:cs="Noto Sans Symbols"/>
      <w:u w:val="none"/>
    </w:rPr>
  </w:style>
  <w:style w:type="character" w:customStyle="1" w:styleId="ListLabel2120">
    <w:name w:val="ListLabel 2120"/>
    <w:qFormat/>
    <w:rPr>
      <w:rFonts w:cs="Noto Sans Symbols"/>
      <w:u w:val="none"/>
    </w:rPr>
  </w:style>
  <w:style w:type="character" w:customStyle="1" w:styleId="ListLabel2121">
    <w:name w:val="ListLabel 2121"/>
    <w:qFormat/>
    <w:rPr>
      <w:rFonts w:cs="Noto Sans Symbols"/>
      <w:u w:val="none"/>
    </w:rPr>
  </w:style>
  <w:style w:type="character" w:customStyle="1" w:styleId="ListLabel2122">
    <w:name w:val="ListLabel 2122"/>
    <w:qFormat/>
    <w:rPr>
      <w:rFonts w:cs="Noto Sans Symbols"/>
      <w:u w:val="none"/>
    </w:rPr>
  </w:style>
  <w:style w:type="character" w:customStyle="1" w:styleId="ListLabel2123">
    <w:name w:val="ListLabel 2123"/>
    <w:qFormat/>
    <w:rPr>
      <w:rFonts w:cs="Noto Sans Symbols"/>
      <w:u w:val="none"/>
    </w:rPr>
  </w:style>
  <w:style w:type="character" w:customStyle="1" w:styleId="ListLabel2124">
    <w:name w:val="ListLabel 2124"/>
    <w:qFormat/>
    <w:rPr>
      <w:rFonts w:cs="Noto Sans Symbols"/>
      <w:u w:val="none"/>
    </w:rPr>
  </w:style>
  <w:style w:type="character" w:customStyle="1" w:styleId="ListLabel2125">
    <w:name w:val="ListLabel 2125"/>
    <w:qFormat/>
    <w:rPr>
      <w:rFonts w:cs="Noto Sans Symbols"/>
      <w:u w:val="none"/>
    </w:rPr>
  </w:style>
  <w:style w:type="character" w:customStyle="1" w:styleId="ListLabel2126">
    <w:name w:val="ListLabel 2126"/>
    <w:qFormat/>
    <w:rPr>
      <w:rFonts w:ascii="Gill Sans" w:eastAsia="Noto Sans Symbols" w:hAnsi="Gill Sans" w:cs="Noto Sans Symbols"/>
      <w:b/>
      <w:u w:val="none"/>
    </w:rPr>
  </w:style>
  <w:style w:type="character" w:customStyle="1" w:styleId="ListLabel2127">
    <w:name w:val="ListLabel 2127"/>
    <w:qFormat/>
    <w:rPr>
      <w:rFonts w:cs="Noto Sans Symbols"/>
      <w:u w:val="none"/>
    </w:rPr>
  </w:style>
  <w:style w:type="character" w:customStyle="1" w:styleId="ListLabel2128">
    <w:name w:val="ListLabel 2128"/>
    <w:qFormat/>
    <w:rPr>
      <w:rFonts w:cs="Noto Sans Symbols"/>
      <w:u w:val="none"/>
    </w:rPr>
  </w:style>
  <w:style w:type="character" w:customStyle="1" w:styleId="ListLabel2129">
    <w:name w:val="ListLabel 2129"/>
    <w:qFormat/>
    <w:rPr>
      <w:rFonts w:cs="Noto Sans Symbols"/>
      <w:u w:val="none"/>
    </w:rPr>
  </w:style>
  <w:style w:type="character" w:customStyle="1" w:styleId="ListLabel2130">
    <w:name w:val="ListLabel 2130"/>
    <w:qFormat/>
    <w:rPr>
      <w:rFonts w:cs="Noto Sans Symbols"/>
      <w:u w:val="none"/>
    </w:rPr>
  </w:style>
  <w:style w:type="character" w:customStyle="1" w:styleId="ListLabel2131">
    <w:name w:val="ListLabel 2131"/>
    <w:qFormat/>
    <w:rPr>
      <w:rFonts w:cs="Noto Sans Symbols"/>
      <w:u w:val="none"/>
    </w:rPr>
  </w:style>
  <w:style w:type="character" w:customStyle="1" w:styleId="ListLabel2132">
    <w:name w:val="ListLabel 2132"/>
    <w:qFormat/>
    <w:rPr>
      <w:rFonts w:cs="Noto Sans Symbols"/>
      <w:u w:val="none"/>
    </w:rPr>
  </w:style>
  <w:style w:type="character" w:customStyle="1" w:styleId="ListLabel2133">
    <w:name w:val="ListLabel 2133"/>
    <w:qFormat/>
    <w:rPr>
      <w:rFonts w:cs="Noto Sans Symbols"/>
      <w:u w:val="none"/>
    </w:rPr>
  </w:style>
  <w:style w:type="character" w:customStyle="1" w:styleId="ListLabel2134">
    <w:name w:val="ListLabel 2134"/>
    <w:qFormat/>
    <w:rPr>
      <w:rFonts w:cs="Noto Sans Symbols"/>
      <w:u w:val="none"/>
    </w:rPr>
  </w:style>
  <w:style w:type="character" w:customStyle="1" w:styleId="ListLabel2135">
    <w:name w:val="ListLabel 2135"/>
    <w:qFormat/>
    <w:rPr>
      <w:rFonts w:ascii="Gill Sans" w:hAnsi="Gill Sans"/>
      <w:u w:val="none"/>
    </w:rPr>
  </w:style>
  <w:style w:type="character" w:customStyle="1" w:styleId="ListLabel2136">
    <w:name w:val="ListLabel 2136"/>
    <w:qFormat/>
    <w:rPr>
      <w:u w:val="none"/>
    </w:rPr>
  </w:style>
  <w:style w:type="character" w:customStyle="1" w:styleId="ListLabel2137">
    <w:name w:val="ListLabel 2137"/>
    <w:qFormat/>
    <w:rPr>
      <w:u w:val="none"/>
    </w:rPr>
  </w:style>
  <w:style w:type="character" w:customStyle="1" w:styleId="ListLabel2138">
    <w:name w:val="ListLabel 2138"/>
    <w:qFormat/>
    <w:rPr>
      <w:u w:val="none"/>
    </w:rPr>
  </w:style>
  <w:style w:type="character" w:customStyle="1" w:styleId="ListLabel2139">
    <w:name w:val="ListLabel 2139"/>
    <w:qFormat/>
    <w:rPr>
      <w:u w:val="none"/>
    </w:rPr>
  </w:style>
  <w:style w:type="character" w:customStyle="1" w:styleId="ListLabel2140">
    <w:name w:val="ListLabel 2140"/>
    <w:qFormat/>
    <w:rPr>
      <w:u w:val="none"/>
    </w:rPr>
  </w:style>
  <w:style w:type="character" w:customStyle="1" w:styleId="ListLabel2141">
    <w:name w:val="ListLabel 2141"/>
    <w:qFormat/>
    <w:rPr>
      <w:u w:val="none"/>
    </w:rPr>
  </w:style>
  <w:style w:type="character" w:customStyle="1" w:styleId="ListLabel2142">
    <w:name w:val="ListLabel 2142"/>
    <w:qFormat/>
    <w:rPr>
      <w:u w:val="none"/>
    </w:rPr>
  </w:style>
  <w:style w:type="character" w:customStyle="1" w:styleId="ListLabel2143">
    <w:name w:val="ListLabel 2143"/>
    <w:qFormat/>
    <w:rPr>
      <w:u w:val="none"/>
    </w:rPr>
  </w:style>
  <w:style w:type="character" w:customStyle="1" w:styleId="ListLabel2144">
    <w:name w:val="ListLabel 2144"/>
    <w:qFormat/>
    <w:rPr>
      <w:rFonts w:ascii="Gill Sans" w:hAnsi="Gill Sans" w:cs="Noto Sans Symbols"/>
      <w:b w:val="0"/>
      <w:sz w:val="24"/>
    </w:rPr>
  </w:style>
  <w:style w:type="character" w:customStyle="1" w:styleId="ListLabel2145">
    <w:name w:val="ListLabel 2145"/>
    <w:qFormat/>
    <w:rPr>
      <w:rFonts w:cs="Courier New"/>
    </w:rPr>
  </w:style>
  <w:style w:type="character" w:customStyle="1" w:styleId="ListLabel2146">
    <w:name w:val="ListLabel 2146"/>
    <w:qFormat/>
    <w:rPr>
      <w:rFonts w:cs="Noto Sans Symbols"/>
    </w:rPr>
  </w:style>
  <w:style w:type="character" w:customStyle="1" w:styleId="ListLabel2147">
    <w:name w:val="ListLabel 2147"/>
    <w:qFormat/>
    <w:rPr>
      <w:rFonts w:cs="Noto Sans Symbols"/>
    </w:rPr>
  </w:style>
  <w:style w:type="character" w:customStyle="1" w:styleId="ListLabel2148">
    <w:name w:val="ListLabel 2148"/>
    <w:qFormat/>
    <w:rPr>
      <w:rFonts w:cs="Courier New"/>
    </w:rPr>
  </w:style>
  <w:style w:type="character" w:customStyle="1" w:styleId="ListLabel2149">
    <w:name w:val="ListLabel 2149"/>
    <w:qFormat/>
    <w:rPr>
      <w:rFonts w:cs="Noto Sans Symbols"/>
    </w:rPr>
  </w:style>
  <w:style w:type="character" w:customStyle="1" w:styleId="ListLabel2150">
    <w:name w:val="ListLabel 2150"/>
    <w:qFormat/>
    <w:rPr>
      <w:rFonts w:cs="Noto Sans Symbols"/>
    </w:rPr>
  </w:style>
  <w:style w:type="character" w:customStyle="1" w:styleId="ListLabel2151">
    <w:name w:val="ListLabel 2151"/>
    <w:qFormat/>
    <w:rPr>
      <w:rFonts w:cs="Courier New"/>
    </w:rPr>
  </w:style>
  <w:style w:type="character" w:customStyle="1" w:styleId="ListLabel2152">
    <w:name w:val="ListLabel 2152"/>
    <w:qFormat/>
    <w:rPr>
      <w:rFonts w:cs="Noto Sans Symbols"/>
    </w:rPr>
  </w:style>
  <w:style w:type="character" w:customStyle="1" w:styleId="ListLabel2153">
    <w:name w:val="ListLabel 2153"/>
    <w:qFormat/>
    <w:rPr>
      <w:rFonts w:ascii="Gill Sans" w:hAnsi="Gill Sans"/>
      <w:u w:val="none"/>
    </w:rPr>
  </w:style>
  <w:style w:type="character" w:customStyle="1" w:styleId="ListLabel2154">
    <w:name w:val="ListLabel 2154"/>
    <w:qFormat/>
    <w:rPr>
      <w:u w:val="none"/>
    </w:rPr>
  </w:style>
  <w:style w:type="character" w:customStyle="1" w:styleId="ListLabel2155">
    <w:name w:val="ListLabel 2155"/>
    <w:qFormat/>
    <w:rPr>
      <w:u w:val="none"/>
    </w:rPr>
  </w:style>
  <w:style w:type="character" w:customStyle="1" w:styleId="ListLabel2156">
    <w:name w:val="ListLabel 2156"/>
    <w:qFormat/>
    <w:rPr>
      <w:u w:val="none"/>
    </w:rPr>
  </w:style>
  <w:style w:type="character" w:customStyle="1" w:styleId="ListLabel2157">
    <w:name w:val="ListLabel 2157"/>
    <w:qFormat/>
    <w:rPr>
      <w:u w:val="none"/>
    </w:rPr>
  </w:style>
  <w:style w:type="character" w:customStyle="1" w:styleId="ListLabel2158">
    <w:name w:val="ListLabel 2158"/>
    <w:qFormat/>
    <w:rPr>
      <w:u w:val="none"/>
    </w:rPr>
  </w:style>
  <w:style w:type="character" w:customStyle="1" w:styleId="ListLabel2159">
    <w:name w:val="ListLabel 2159"/>
    <w:qFormat/>
    <w:rPr>
      <w:u w:val="none"/>
    </w:rPr>
  </w:style>
  <w:style w:type="character" w:customStyle="1" w:styleId="ListLabel2160">
    <w:name w:val="ListLabel 2160"/>
    <w:qFormat/>
    <w:rPr>
      <w:u w:val="none"/>
    </w:rPr>
  </w:style>
  <w:style w:type="character" w:customStyle="1" w:styleId="ListLabel2161">
    <w:name w:val="ListLabel 2161"/>
    <w:qFormat/>
    <w:rPr>
      <w:u w:val="none"/>
    </w:rPr>
  </w:style>
  <w:style w:type="character" w:customStyle="1" w:styleId="ListLabel2162">
    <w:name w:val="ListLabel 2162"/>
    <w:qFormat/>
    <w:rPr>
      <w:rFonts w:ascii="Gill Sans" w:hAnsi="Gill Sans"/>
      <w:u w:val="none"/>
    </w:rPr>
  </w:style>
  <w:style w:type="character" w:customStyle="1" w:styleId="ListLabel2163">
    <w:name w:val="ListLabel 2163"/>
    <w:qFormat/>
    <w:rPr>
      <w:u w:val="none"/>
    </w:rPr>
  </w:style>
  <w:style w:type="character" w:customStyle="1" w:styleId="ListLabel2164">
    <w:name w:val="ListLabel 2164"/>
    <w:qFormat/>
    <w:rPr>
      <w:u w:val="none"/>
    </w:rPr>
  </w:style>
  <w:style w:type="character" w:customStyle="1" w:styleId="ListLabel2165">
    <w:name w:val="ListLabel 2165"/>
    <w:qFormat/>
    <w:rPr>
      <w:u w:val="none"/>
    </w:rPr>
  </w:style>
  <w:style w:type="character" w:customStyle="1" w:styleId="ListLabel2166">
    <w:name w:val="ListLabel 2166"/>
    <w:qFormat/>
    <w:rPr>
      <w:u w:val="none"/>
    </w:rPr>
  </w:style>
  <w:style w:type="character" w:customStyle="1" w:styleId="ListLabel2167">
    <w:name w:val="ListLabel 2167"/>
    <w:qFormat/>
    <w:rPr>
      <w:u w:val="none"/>
    </w:rPr>
  </w:style>
  <w:style w:type="character" w:customStyle="1" w:styleId="ListLabel2168">
    <w:name w:val="ListLabel 2168"/>
    <w:qFormat/>
    <w:rPr>
      <w:u w:val="none"/>
    </w:rPr>
  </w:style>
  <w:style w:type="character" w:customStyle="1" w:styleId="ListLabel2169">
    <w:name w:val="ListLabel 2169"/>
    <w:qFormat/>
    <w:rPr>
      <w:u w:val="none"/>
    </w:rPr>
  </w:style>
  <w:style w:type="character" w:customStyle="1" w:styleId="ListLabel2170">
    <w:name w:val="ListLabel 2170"/>
    <w:qFormat/>
    <w:rPr>
      <w:u w:val="none"/>
    </w:rPr>
  </w:style>
  <w:style w:type="character" w:customStyle="1" w:styleId="ListLabel2171">
    <w:name w:val="ListLabel 2171"/>
    <w:qFormat/>
    <w:rPr>
      <w:rFonts w:ascii="Gill Sans" w:hAnsi="Gill Sans"/>
      <w:b/>
      <w:u w:val="none"/>
    </w:rPr>
  </w:style>
  <w:style w:type="character" w:customStyle="1" w:styleId="ListLabel2172">
    <w:name w:val="ListLabel 2172"/>
    <w:qFormat/>
    <w:rPr>
      <w:rFonts w:cs="Wingdings 2"/>
      <w:u w:val="none"/>
    </w:rPr>
  </w:style>
  <w:style w:type="character" w:customStyle="1" w:styleId="ListLabel2173">
    <w:name w:val="ListLabel 2173"/>
    <w:qFormat/>
    <w:rPr>
      <w:rFonts w:cs="OpenSymbol"/>
      <w:u w:val="none"/>
    </w:rPr>
  </w:style>
  <w:style w:type="character" w:customStyle="1" w:styleId="ListLabel2174">
    <w:name w:val="ListLabel 2174"/>
    <w:qFormat/>
    <w:rPr>
      <w:rFonts w:cs="Wingdings"/>
      <w:u w:val="none"/>
    </w:rPr>
  </w:style>
  <w:style w:type="character" w:customStyle="1" w:styleId="ListLabel2175">
    <w:name w:val="ListLabel 2175"/>
    <w:qFormat/>
    <w:rPr>
      <w:rFonts w:cs="Wingdings 2"/>
      <w:u w:val="none"/>
    </w:rPr>
  </w:style>
  <w:style w:type="character" w:customStyle="1" w:styleId="ListLabel2176">
    <w:name w:val="ListLabel 2176"/>
    <w:qFormat/>
    <w:rPr>
      <w:rFonts w:cs="OpenSymbol"/>
      <w:u w:val="none"/>
    </w:rPr>
  </w:style>
  <w:style w:type="character" w:customStyle="1" w:styleId="ListLabel2177">
    <w:name w:val="ListLabel 2177"/>
    <w:qFormat/>
    <w:rPr>
      <w:rFonts w:cs="Wingdings"/>
      <w:u w:val="none"/>
    </w:rPr>
  </w:style>
  <w:style w:type="character" w:customStyle="1" w:styleId="ListLabel2178">
    <w:name w:val="ListLabel 2178"/>
    <w:qFormat/>
    <w:rPr>
      <w:rFonts w:cs="Wingdings 2"/>
      <w:u w:val="none"/>
    </w:rPr>
  </w:style>
  <w:style w:type="character" w:customStyle="1" w:styleId="ListLabel2179">
    <w:name w:val="ListLabel 2179"/>
    <w:qFormat/>
    <w:rPr>
      <w:rFonts w:cs="OpenSymbol"/>
      <w:u w:val="none"/>
    </w:rPr>
  </w:style>
  <w:style w:type="character" w:customStyle="1" w:styleId="ListLabel2180">
    <w:name w:val="ListLabel 2180"/>
    <w:qFormat/>
    <w:rPr>
      <w:rFonts w:ascii="Gill Sans" w:hAnsi="Gill Sans"/>
      <w:b/>
      <w:u w:val="none"/>
    </w:rPr>
  </w:style>
  <w:style w:type="character" w:customStyle="1" w:styleId="ListLabel2181">
    <w:name w:val="ListLabel 2181"/>
    <w:qFormat/>
    <w:rPr>
      <w:rFonts w:cs="Wingdings 2"/>
      <w:u w:val="none"/>
    </w:rPr>
  </w:style>
  <w:style w:type="character" w:customStyle="1" w:styleId="ListLabel2182">
    <w:name w:val="ListLabel 2182"/>
    <w:qFormat/>
    <w:rPr>
      <w:rFonts w:cs="OpenSymbol"/>
      <w:u w:val="none"/>
    </w:rPr>
  </w:style>
  <w:style w:type="character" w:customStyle="1" w:styleId="ListLabel2183">
    <w:name w:val="ListLabel 2183"/>
    <w:qFormat/>
    <w:rPr>
      <w:rFonts w:cs="Wingdings"/>
      <w:u w:val="none"/>
    </w:rPr>
  </w:style>
  <w:style w:type="character" w:customStyle="1" w:styleId="ListLabel2184">
    <w:name w:val="ListLabel 2184"/>
    <w:qFormat/>
    <w:rPr>
      <w:rFonts w:cs="Wingdings 2"/>
      <w:u w:val="none"/>
    </w:rPr>
  </w:style>
  <w:style w:type="character" w:customStyle="1" w:styleId="ListLabel2185">
    <w:name w:val="ListLabel 2185"/>
    <w:qFormat/>
    <w:rPr>
      <w:rFonts w:cs="OpenSymbol"/>
      <w:u w:val="none"/>
    </w:rPr>
  </w:style>
  <w:style w:type="character" w:customStyle="1" w:styleId="ListLabel2186">
    <w:name w:val="ListLabel 2186"/>
    <w:qFormat/>
    <w:rPr>
      <w:rFonts w:cs="Wingdings"/>
      <w:u w:val="none"/>
    </w:rPr>
  </w:style>
  <w:style w:type="character" w:customStyle="1" w:styleId="ListLabel2187">
    <w:name w:val="ListLabel 2187"/>
    <w:qFormat/>
    <w:rPr>
      <w:rFonts w:cs="Wingdings 2"/>
      <w:u w:val="none"/>
    </w:rPr>
  </w:style>
  <w:style w:type="character" w:customStyle="1" w:styleId="ListLabel2188">
    <w:name w:val="ListLabel 2188"/>
    <w:qFormat/>
    <w:rPr>
      <w:rFonts w:cs="OpenSymbol"/>
      <w:u w:val="none"/>
    </w:rPr>
  </w:style>
  <w:style w:type="character" w:customStyle="1" w:styleId="ListLabel2189">
    <w:name w:val="ListLabel 2189"/>
    <w:qFormat/>
    <w:rPr>
      <w:rFonts w:ascii="Gill Sans" w:hAnsi="Gill Sans"/>
      <w:b/>
      <w:u w:val="none"/>
    </w:rPr>
  </w:style>
  <w:style w:type="character" w:customStyle="1" w:styleId="ListLabel2190">
    <w:name w:val="ListLabel 2190"/>
    <w:qFormat/>
    <w:rPr>
      <w:rFonts w:cs="Wingdings 2"/>
      <w:u w:val="none"/>
    </w:rPr>
  </w:style>
  <w:style w:type="character" w:customStyle="1" w:styleId="ListLabel2191">
    <w:name w:val="ListLabel 2191"/>
    <w:qFormat/>
    <w:rPr>
      <w:rFonts w:cs="OpenSymbol"/>
      <w:u w:val="none"/>
    </w:rPr>
  </w:style>
  <w:style w:type="character" w:customStyle="1" w:styleId="ListLabel2192">
    <w:name w:val="ListLabel 2192"/>
    <w:qFormat/>
    <w:rPr>
      <w:rFonts w:cs="Wingdings"/>
      <w:u w:val="none"/>
    </w:rPr>
  </w:style>
  <w:style w:type="character" w:customStyle="1" w:styleId="ListLabel2193">
    <w:name w:val="ListLabel 2193"/>
    <w:qFormat/>
    <w:rPr>
      <w:rFonts w:cs="Wingdings 2"/>
      <w:u w:val="none"/>
    </w:rPr>
  </w:style>
  <w:style w:type="character" w:customStyle="1" w:styleId="ListLabel2194">
    <w:name w:val="ListLabel 2194"/>
    <w:qFormat/>
    <w:rPr>
      <w:rFonts w:cs="OpenSymbol"/>
      <w:u w:val="none"/>
    </w:rPr>
  </w:style>
  <w:style w:type="character" w:customStyle="1" w:styleId="ListLabel2195">
    <w:name w:val="ListLabel 2195"/>
    <w:qFormat/>
    <w:rPr>
      <w:rFonts w:cs="Wingdings"/>
      <w:u w:val="none"/>
    </w:rPr>
  </w:style>
  <w:style w:type="character" w:customStyle="1" w:styleId="ListLabel2196">
    <w:name w:val="ListLabel 2196"/>
    <w:qFormat/>
    <w:rPr>
      <w:rFonts w:cs="Wingdings 2"/>
      <w:u w:val="none"/>
    </w:rPr>
  </w:style>
  <w:style w:type="character" w:customStyle="1" w:styleId="ListLabel2197">
    <w:name w:val="ListLabel 2197"/>
    <w:qFormat/>
    <w:rPr>
      <w:rFonts w:cs="OpenSymbol"/>
      <w:u w:val="none"/>
    </w:rPr>
  </w:style>
  <w:style w:type="character" w:customStyle="1" w:styleId="ListLabel2198">
    <w:name w:val="ListLabel 2198"/>
    <w:qFormat/>
    <w:rPr>
      <w:rFonts w:ascii="Gill Sans" w:eastAsia="Noto Sans Symbols" w:hAnsi="Gill Sans" w:cs="Noto Sans Symbols"/>
      <w:b/>
      <w:u w:val="none"/>
    </w:rPr>
  </w:style>
  <w:style w:type="character" w:customStyle="1" w:styleId="ListLabel2199">
    <w:name w:val="ListLabel 2199"/>
    <w:qFormat/>
    <w:rPr>
      <w:rFonts w:cs="Noto Sans Symbols"/>
      <w:u w:val="none"/>
    </w:rPr>
  </w:style>
  <w:style w:type="character" w:customStyle="1" w:styleId="ListLabel2200">
    <w:name w:val="ListLabel 2200"/>
    <w:qFormat/>
    <w:rPr>
      <w:rFonts w:cs="Noto Sans Symbols"/>
      <w:u w:val="none"/>
    </w:rPr>
  </w:style>
  <w:style w:type="character" w:customStyle="1" w:styleId="ListLabel2201">
    <w:name w:val="ListLabel 2201"/>
    <w:qFormat/>
    <w:rPr>
      <w:rFonts w:cs="Noto Sans Symbols"/>
      <w:u w:val="none"/>
    </w:rPr>
  </w:style>
  <w:style w:type="character" w:customStyle="1" w:styleId="ListLabel2202">
    <w:name w:val="ListLabel 2202"/>
    <w:qFormat/>
    <w:rPr>
      <w:rFonts w:cs="Noto Sans Symbols"/>
      <w:u w:val="none"/>
    </w:rPr>
  </w:style>
  <w:style w:type="character" w:customStyle="1" w:styleId="ListLabel2203">
    <w:name w:val="ListLabel 2203"/>
    <w:qFormat/>
    <w:rPr>
      <w:rFonts w:cs="Noto Sans Symbols"/>
      <w:u w:val="none"/>
    </w:rPr>
  </w:style>
  <w:style w:type="character" w:customStyle="1" w:styleId="ListLabel2204">
    <w:name w:val="ListLabel 2204"/>
    <w:qFormat/>
    <w:rPr>
      <w:rFonts w:cs="Noto Sans Symbols"/>
      <w:u w:val="none"/>
    </w:rPr>
  </w:style>
  <w:style w:type="character" w:customStyle="1" w:styleId="ListLabel2205">
    <w:name w:val="ListLabel 2205"/>
    <w:qFormat/>
    <w:rPr>
      <w:rFonts w:cs="Noto Sans Symbols"/>
      <w:u w:val="none"/>
    </w:rPr>
  </w:style>
  <w:style w:type="character" w:customStyle="1" w:styleId="ListLabel2206">
    <w:name w:val="ListLabel 2206"/>
    <w:qFormat/>
    <w:rPr>
      <w:rFonts w:cs="Noto Sans Symbols"/>
      <w:u w:val="none"/>
    </w:rPr>
  </w:style>
  <w:style w:type="character" w:customStyle="1" w:styleId="ListLabel2207">
    <w:name w:val="ListLabel 2207"/>
    <w:qFormat/>
    <w:rPr>
      <w:rFonts w:ascii="Gill Sans" w:hAnsi="Gill Sans"/>
      <w:u w:val="none"/>
    </w:rPr>
  </w:style>
  <w:style w:type="character" w:customStyle="1" w:styleId="ListLabel2208">
    <w:name w:val="ListLabel 2208"/>
    <w:qFormat/>
    <w:rPr>
      <w:u w:val="none"/>
    </w:rPr>
  </w:style>
  <w:style w:type="character" w:customStyle="1" w:styleId="ListLabel2209">
    <w:name w:val="ListLabel 2209"/>
    <w:qFormat/>
    <w:rPr>
      <w:u w:val="none"/>
    </w:rPr>
  </w:style>
  <w:style w:type="character" w:customStyle="1" w:styleId="ListLabel2210">
    <w:name w:val="ListLabel 2210"/>
    <w:qFormat/>
    <w:rPr>
      <w:u w:val="none"/>
    </w:rPr>
  </w:style>
  <w:style w:type="character" w:customStyle="1" w:styleId="ListLabel2211">
    <w:name w:val="ListLabel 2211"/>
    <w:qFormat/>
    <w:rPr>
      <w:u w:val="none"/>
    </w:rPr>
  </w:style>
  <w:style w:type="character" w:customStyle="1" w:styleId="ListLabel2212">
    <w:name w:val="ListLabel 2212"/>
    <w:qFormat/>
    <w:rPr>
      <w:u w:val="none"/>
    </w:rPr>
  </w:style>
  <w:style w:type="character" w:customStyle="1" w:styleId="ListLabel2213">
    <w:name w:val="ListLabel 2213"/>
    <w:qFormat/>
    <w:rPr>
      <w:u w:val="none"/>
    </w:rPr>
  </w:style>
  <w:style w:type="character" w:customStyle="1" w:styleId="ListLabel2214">
    <w:name w:val="ListLabel 2214"/>
    <w:qFormat/>
    <w:rPr>
      <w:u w:val="none"/>
    </w:rPr>
  </w:style>
  <w:style w:type="character" w:customStyle="1" w:styleId="ListLabel2215">
    <w:name w:val="ListLabel 2215"/>
    <w:qFormat/>
    <w:rPr>
      <w:u w:val="none"/>
    </w:rPr>
  </w:style>
  <w:style w:type="character" w:customStyle="1" w:styleId="ListLabel2216">
    <w:name w:val="ListLabel 2216"/>
    <w:qFormat/>
    <w:rPr>
      <w:rFonts w:ascii="Gill Sans" w:hAnsi="Gill Sans"/>
      <w:b/>
      <w:u w:val="none"/>
    </w:rPr>
  </w:style>
  <w:style w:type="character" w:customStyle="1" w:styleId="ListLabel2217">
    <w:name w:val="ListLabel 2217"/>
    <w:qFormat/>
    <w:rPr>
      <w:u w:val="none"/>
    </w:rPr>
  </w:style>
  <w:style w:type="character" w:customStyle="1" w:styleId="ListLabel2218">
    <w:name w:val="ListLabel 2218"/>
    <w:qFormat/>
    <w:rPr>
      <w:u w:val="none"/>
    </w:rPr>
  </w:style>
  <w:style w:type="character" w:customStyle="1" w:styleId="ListLabel2219">
    <w:name w:val="ListLabel 2219"/>
    <w:qFormat/>
    <w:rPr>
      <w:u w:val="none"/>
    </w:rPr>
  </w:style>
  <w:style w:type="character" w:customStyle="1" w:styleId="ListLabel2220">
    <w:name w:val="ListLabel 2220"/>
    <w:qFormat/>
    <w:rPr>
      <w:u w:val="none"/>
    </w:rPr>
  </w:style>
  <w:style w:type="character" w:customStyle="1" w:styleId="ListLabel2221">
    <w:name w:val="ListLabel 2221"/>
    <w:qFormat/>
    <w:rPr>
      <w:u w:val="none"/>
    </w:rPr>
  </w:style>
  <w:style w:type="character" w:customStyle="1" w:styleId="ListLabel2222">
    <w:name w:val="ListLabel 2222"/>
    <w:qFormat/>
    <w:rPr>
      <w:u w:val="none"/>
    </w:rPr>
  </w:style>
  <w:style w:type="character" w:customStyle="1" w:styleId="ListLabel2223">
    <w:name w:val="ListLabel 2223"/>
    <w:qFormat/>
    <w:rPr>
      <w:u w:val="none"/>
    </w:rPr>
  </w:style>
  <w:style w:type="character" w:customStyle="1" w:styleId="ListLabel2224">
    <w:name w:val="ListLabel 2224"/>
    <w:qFormat/>
    <w:rPr>
      <w:u w:val="none"/>
    </w:rPr>
  </w:style>
  <w:style w:type="character" w:customStyle="1" w:styleId="ListLabel2225">
    <w:name w:val="ListLabel 2225"/>
    <w:qFormat/>
    <w:rPr>
      <w:rFonts w:ascii="Arial" w:eastAsia="Noto Sans Symbols" w:hAnsi="Arial" w:cs="Noto Sans Symbols"/>
      <w:b/>
      <w:sz w:val="32"/>
      <w:szCs w:val="32"/>
      <w:u w:val="none"/>
    </w:rPr>
  </w:style>
  <w:style w:type="character" w:customStyle="1" w:styleId="ListLabel2226">
    <w:name w:val="ListLabel 2226"/>
    <w:qFormat/>
    <w:rPr>
      <w:rFonts w:cs="Noto Sans Symbols"/>
      <w:u w:val="none"/>
    </w:rPr>
  </w:style>
  <w:style w:type="character" w:customStyle="1" w:styleId="ListLabel2227">
    <w:name w:val="ListLabel 2227"/>
    <w:qFormat/>
    <w:rPr>
      <w:rFonts w:cs="Noto Sans Symbols"/>
      <w:u w:val="none"/>
    </w:rPr>
  </w:style>
  <w:style w:type="character" w:customStyle="1" w:styleId="ListLabel2228">
    <w:name w:val="ListLabel 2228"/>
    <w:qFormat/>
    <w:rPr>
      <w:rFonts w:cs="Noto Sans Symbols"/>
      <w:u w:val="none"/>
    </w:rPr>
  </w:style>
  <w:style w:type="character" w:customStyle="1" w:styleId="ListLabel2229">
    <w:name w:val="ListLabel 2229"/>
    <w:qFormat/>
    <w:rPr>
      <w:rFonts w:cs="Noto Sans Symbols"/>
      <w:u w:val="none"/>
    </w:rPr>
  </w:style>
  <w:style w:type="character" w:customStyle="1" w:styleId="ListLabel2230">
    <w:name w:val="ListLabel 2230"/>
    <w:qFormat/>
    <w:rPr>
      <w:rFonts w:cs="Noto Sans Symbols"/>
      <w:u w:val="none"/>
    </w:rPr>
  </w:style>
  <w:style w:type="character" w:customStyle="1" w:styleId="ListLabel2231">
    <w:name w:val="ListLabel 2231"/>
    <w:qFormat/>
    <w:rPr>
      <w:rFonts w:cs="Noto Sans Symbols"/>
      <w:u w:val="none"/>
    </w:rPr>
  </w:style>
  <w:style w:type="character" w:customStyle="1" w:styleId="ListLabel2232">
    <w:name w:val="ListLabel 2232"/>
    <w:qFormat/>
    <w:rPr>
      <w:rFonts w:cs="Noto Sans Symbols"/>
      <w:u w:val="none"/>
    </w:rPr>
  </w:style>
  <w:style w:type="character" w:customStyle="1" w:styleId="ListLabel2233">
    <w:name w:val="ListLabel 2233"/>
    <w:qFormat/>
    <w:rPr>
      <w:rFonts w:cs="Noto Sans Symbols"/>
      <w:u w:val="none"/>
    </w:rPr>
  </w:style>
  <w:style w:type="character" w:customStyle="1" w:styleId="ListLabel2234">
    <w:name w:val="ListLabel 2234"/>
    <w:qFormat/>
    <w:rPr>
      <w:rFonts w:ascii="Gill Sans" w:hAnsi="Gill Sans" w:cs="Noto Sans Symbols"/>
      <w:u w:val="none"/>
    </w:rPr>
  </w:style>
  <w:style w:type="character" w:customStyle="1" w:styleId="ListLabel2235">
    <w:name w:val="ListLabel 2235"/>
    <w:qFormat/>
    <w:rPr>
      <w:rFonts w:cs="Noto Sans Symbols"/>
      <w:u w:val="none"/>
    </w:rPr>
  </w:style>
  <w:style w:type="character" w:customStyle="1" w:styleId="ListLabel2236">
    <w:name w:val="ListLabel 2236"/>
    <w:qFormat/>
    <w:rPr>
      <w:rFonts w:cs="Noto Sans Symbols"/>
      <w:u w:val="none"/>
    </w:rPr>
  </w:style>
  <w:style w:type="character" w:customStyle="1" w:styleId="ListLabel2237">
    <w:name w:val="ListLabel 2237"/>
    <w:qFormat/>
    <w:rPr>
      <w:rFonts w:cs="Noto Sans Symbols"/>
      <w:u w:val="none"/>
    </w:rPr>
  </w:style>
  <w:style w:type="character" w:customStyle="1" w:styleId="ListLabel2238">
    <w:name w:val="ListLabel 2238"/>
    <w:qFormat/>
    <w:rPr>
      <w:rFonts w:cs="Noto Sans Symbols"/>
      <w:u w:val="none"/>
    </w:rPr>
  </w:style>
  <w:style w:type="character" w:customStyle="1" w:styleId="ListLabel2239">
    <w:name w:val="ListLabel 2239"/>
    <w:qFormat/>
    <w:rPr>
      <w:rFonts w:cs="Noto Sans Symbols"/>
      <w:u w:val="none"/>
    </w:rPr>
  </w:style>
  <w:style w:type="character" w:customStyle="1" w:styleId="ListLabel2240">
    <w:name w:val="ListLabel 2240"/>
    <w:qFormat/>
    <w:rPr>
      <w:rFonts w:cs="Noto Sans Symbols"/>
      <w:u w:val="none"/>
    </w:rPr>
  </w:style>
  <w:style w:type="character" w:customStyle="1" w:styleId="ListLabel2241">
    <w:name w:val="ListLabel 2241"/>
    <w:qFormat/>
    <w:rPr>
      <w:rFonts w:cs="Noto Sans Symbols"/>
      <w:u w:val="none"/>
    </w:rPr>
  </w:style>
  <w:style w:type="character" w:customStyle="1" w:styleId="ListLabel2242">
    <w:name w:val="ListLabel 2242"/>
    <w:qFormat/>
    <w:rPr>
      <w:rFonts w:cs="Noto Sans Symbols"/>
      <w:u w:val="none"/>
    </w:rPr>
  </w:style>
  <w:style w:type="character" w:customStyle="1" w:styleId="ListLabel2243">
    <w:name w:val="ListLabel 2243"/>
    <w:qFormat/>
    <w:rPr>
      <w:rFonts w:ascii="Gill Sans" w:eastAsia="Arial" w:hAnsi="Gill Sans" w:cs="Arial"/>
      <w:b/>
      <w:color w:val="000000"/>
      <w:sz w:val="32"/>
      <w:szCs w:val="32"/>
    </w:rPr>
  </w:style>
  <w:style w:type="character" w:customStyle="1" w:styleId="ListLabel2244">
    <w:name w:val="ListLabel 2244"/>
    <w:qFormat/>
    <w:rPr>
      <w:rFonts w:ascii="Gill Sans" w:hAnsi="Gill Sans"/>
      <w:u w:val="none"/>
    </w:rPr>
  </w:style>
  <w:style w:type="character" w:customStyle="1" w:styleId="ListLabel2245">
    <w:name w:val="ListLabel 2245"/>
    <w:qFormat/>
    <w:rPr>
      <w:u w:val="none"/>
    </w:rPr>
  </w:style>
  <w:style w:type="character" w:customStyle="1" w:styleId="ListLabel2246">
    <w:name w:val="ListLabel 2246"/>
    <w:qFormat/>
    <w:rPr>
      <w:u w:val="none"/>
    </w:rPr>
  </w:style>
  <w:style w:type="character" w:customStyle="1" w:styleId="ListLabel2247">
    <w:name w:val="ListLabel 2247"/>
    <w:qFormat/>
    <w:rPr>
      <w:u w:val="none"/>
    </w:rPr>
  </w:style>
  <w:style w:type="character" w:customStyle="1" w:styleId="ListLabel2248">
    <w:name w:val="ListLabel 2248"/>
    <w:qFormat/>
    <w:rPr>
      <w:u w:val="none"/>
    </w:rPr>
  </w:style>
  <w:style w:type="character" w:customStyle="1" w:styleId="ListLabel2249">
    <w:name w:val="ListLabel 2249"/>
    <w:qFormat/>
    <w:rPr>
      <w:u w:val="none"/>
    </w:rPr>
  </w:style>
  <w:style w:type="character" w:customStyle="1" w:styleId="ListLabel2250">
    <w:name w:val="ListLabel 2250"/>
    <w:qFormat/>
    <w:rPr>
      <w:u w:val="none"/>
    </w:rPr>
  </w:style>
  <w:style w:type="character" w:customStyle="1" w:styleId="ListLabel2251">
    <w:name w:val="ListLabel 2251"/>
    <w:qFormat/>
    <w:rPr>
      <w:u w:val="none"/>
    </w:rPr>
  </w:style>
  <w:style w:type="character" w:customStyle="1" w:styleId="ListLabel2252">
    <w:name w:val="ListLabel 2252"/>
    <w:qFormat/>
    <w:rPr>
      <w:u w:val="none"/>
    </w:rPr>
  </w:style>
  <w:style w:type="character" w:customStyle="1" w:styleId="ListLabel2253">
    <w:name w:val="ListLabel 2253"/>
    <w:qFormat/>
    <w:rPr>
      <w:rFonts w:ascii="Gill Sans" w:eastAsia="Noto Sans Symbols" w:hAnsi="Gill Sans" w:cs="Noto Sans Symbols"/>
      <w:b/>
      <w:u w:val="none"/>
    </w:rPr>
  </w:style>
  <w:style w:type="character" w:customStyle="1" w:styleId="ListLabel2254">
    <w:name w:val="ListLabel 2254"/>
    <w:qFormat/>
    <w:rPr>
      <w:rFonts w:cs="Noto Sans Symbols"/>
      <w:u w:val="none"/>
    </w:rPr>
  </w:style>
  <w:style w:type="character" w:customStyle="1" w:styleId="ListLabel2255">
    <w:name w:val="ListLabel 2255"/>
    <w:qFormat/>
    <w:rPr>
      <w:rFonts w:cs="Noto Sans Symbols"/>
      <w:u w:val="none"/>
    </w:rPr>
  </w:style>
  <w:style w:type="character" w:customStyle="1" w:styleId="ListLabel2256">
    <w:name w:val="ListLabel 2256"/>
    <w:qFormat/>
    <w:rPr>
      <w:rFonts w:cs="Noto Sans Symbols"/>
      <w:u w:val="none"/>
    </w:rPr>
  </w:style>
  <w:style w:type="character" w:customStyle="1" w:styleId="ListLabel2257">
    <w:name w:val="ListLabel 2257"/>
    <w:qFormat/>
    <w:rPr>
      <w:rFonts w:cs="Noto Sans Symbols"/>
      <w:u w:val="none"/>
    </w:rPr>
  </w:style>
  <w:style w:type="character" w:customStyle="1" w:styleId="ListLabel2258">
    <w:name w:val="ListLabel 2258"/>
    <w:qFormat/>
    <w:rPr>
      <w:rFonts w:cs="Noto Sans Symbols"/>
      <w:u w:val="none"/>
    </w:rPr>
  </w:style>
  <w:style w:type="character" w:customStyle="1" w:styleId="ListLabel2259">
    <w:name w:val="ListLabel 2259"/>
    <w:qFormat/>
    <w:rPr>
      <w:rFonts w:cs="Noto Sans Symbols"/>
      <w:u w:val="none"/>
    </w:rPr>
  </w:style>
  <w:style w:type="character" w:customStyle="1" w:styleId="ListLabel2260">
    <w:name w:val="ListLabel 2260"/>
    <w:qFormat/>
    <w:rPr>
      <w:rFonts w:cs="Noto Sans Symbols"/>
      <w:u w:val="none"/>
    </w:rPr>
  </w:style>
  <w:style w:type="character" w:customStyle="1" w:styleId="ListLabel2261">
    <w:name w:val="ListLabel 2261"/>
    <w:qFormat/>
    <w:rPr>
      <w:rFonts w:cs="Noto Sans Symbols"/>
      <w:u w:val="none"/>
    </w:rPr>
  </w:style>
  <w:style w:type="character" w:customStyle="1" w:styleId="ListLabel2262">
    <w:name w:val="ListLabel 2262"/>
    <w:qFormat/>
    <w:rPr>
      <w:rFonts w:ascii="Gill Sans" w:hAnsi="Gill Sans"/>
      <w:u w:val="none"/>
    </w:rPr>
  </w:style>
  <w:style w:type="character" w:customStyle="1" w:styleId="ListLabel2263">
    <w:name w:val="ListLabel 2263"/>
    <w:qFormat/>
    <w:rPr>
      <w:u w:val="none"/>
    </w:rPr>
  </w:style>
  <w:style w:type="character" w:customStyle="1" w:styleId="ListLabel2264">
    <w:name w:val="ListLabel 2264"/>
    <w:qFormat/>
    <w:rPr>
      <w:u w:val="none"/>
    </w:rPr>
  </w:style>
  <w:style w:type="character" w:customStyle="1" w:styleId="ListLabel2265">
    <w:name w:val="ListLabel 2265"/>
    <w:qFormat/>
    <w:rPr>
      <w:u w:val="none"/>
    </w:rPr>
  </w:style>
  <w:style w:type="character" w:customStyle="1" w:styleId="ListLabel2266">
    <w:name w:val="ListLabel 2266"/>
    <w:qFormat/>
    <w:rPr>
      <w:u w:val="none"/>
    </w:rPr>
  </w:style>
  <w:style w:type="character" w:customStyle="1" w:styleId="ListLabel2267">
    <w:name w:val="ListLabel 2267"/>
    <w:qFormat/>
    <w:rPr>
      <w:u w:val="none"/>
    </w:rPr>
  </w:style>
  <w:style w:type="character" w:customStyle="1" w:styleId="ListLabel2268">
    <w:name w:val="ListLabel 2268"/>
    <w:qFormat/>
    <w:rPr>
      <w:u w:val="none"/>
    </w:rPr>
  </w:style>
  <w:style w:type="character" w:customStyle="1" w:styleId="ListLabel2269">
    <w:name w:val="ListLabel 2269"/>
    <w:qFormat/>
    <w:rPr>
      <w:u w:val="none"/>
    </w:rPr>
  </w:style>
  <w:style w:type="character" w:customStyle="1" w:styleId="ListLabel2270">
    <w:name w:val="ListLabel 2270"/>
    <w:qFormat/>
    <w:rPr>
      <w:u w:val="none"/>
    </w:rPr>
  </w:style>
  <w:style w:type="character" w:customStyle="1" w:styleId="ListLabel2271">
    <w:name w:val="ListLabel 2271"/>
    <w:qFormat/>
    <w:rPr>
      <w:rFonts w:ascii="Gill Sans" w:hAnsi="Gill Sans"/>
      <w:sz w:val="32"/>
      <w:u w:val="none"/>
    </w:rPr>
  </w:style>
  <w:style w:type="character" w:customStyle="1" w:styleId="ListLabel2272">
    <w:name w:val="ListLabel 2272"/>
    <w:qFormat/>
    <w:rPr>
      <w:rFonts w:cs="Wingdings 2"/>
      <w:u w:val="none"/>
    </w:rPr>
  </w:style>
  <w:style w:type="character" w:customStyle="1" w:styleId="ListLabel2273">
    <w:name w:val="ListLabel 2273"/>
    <w:qFormat/>
    <w:rPr>
      <w:rFonts w:cs="OpenSymbol"/>
      <w:u w:val="none"/>
    </w:rPr>
  </w:style>
  <w:style w:type="character" w:customStyle="1" w:styleId="ListLabel2274">
    <w:name w:val="ListLabel 2274"/>
    <w:qFormat/>
    <w:rPr>
      <w:rFonts w:cs="Wingdings"/>
      <w:u w:val="none"/>
    </w:rPr>
  </w:style>
  <w:style w:type="character" w:customStyle="1" w:styleId="ListLabel2275">
    <w:name w:val="ListLabel 2275"/>
    <w:qFormat/>
    <w:rPr>
      <w:rFonts w:cs="Wingdings 2"/>
      <w:u w:val="none"/>
    </w:rPr>
  </w:style>
  <w:style w:type="character" w:customStyle="1" w:styleId="ListLabel2276">
    <w:name w:val="ListLabel 2276"/>
    <w:qFormat/>
    <w:rPr>
      <w:rFonts w:cs="OpenSymbol"/>
      <w:u w:val="none"/>
    </w:rPr>
  </w:style>
  <w:style w:type="character" w:customStyle="1" w:styleId="ListLabel2277">
    <w:name w:val="ListLabel 2277"/>
    <w:qFormat/>
    <w:rPr>
      <w:rFonts w:cs="Wingdings"/>
      <w:u w:val="none"/>
    </w:rPr>
  </w:style>
  <w:style w:type="character" w:customStyle="1" w:styleId="ListLabel2278">
    <w:name w:val="ListLabel 2278"/>
    <w:qFormat/>
    <w:rPr>
      <w:rFonts w:cs="Wingdings 2"/>
      <w:u w:val="none"/>
    </w:rPr>
  </w:style>
  <w:style w:type="character" w:customStyle="1" w:styleId="ListLabel2279">
    <w:name w:val="ListLabel 2279"/>
    <w:qFormat/>
    <w:rPr>
      <w:rFonts w:cs="OpenSymbol"/>
      <w:u w:val="none"/>
    </w:rPr>
  </w:style>
  <w:style w:type="character" w:customStyle="1" w:styleId="ListLabel2280">
    <w:name w:val="ListLabel 2280"/>
    <w:qFormat/>
    <w:rPr>
      <w:rFonts w:ascii="Gill Sans" w:hAnsi="Gill Sans"/>
      <w:u w:val="none"/>
    </w:rPr>
  </w:style>
  <w:style w:type="character" w:customStyle="1" w:styleId="ListLabel2281">
    <w:name w:val="ListLabel 2281"/>
    <w:qFormat/>
    <w:rPr>
      <w:u w:val="none"/>
    </w:rPr>
  </w:style>
  <w:style w:type="character" w:customStyle="1" w:styleId="ListLabel2282">
    <w:name w:val="ListLabel 2282"/>
    <w:qFormat/>
    <w:rPr>
      <w:u w:val="none"/>
    </w:rPr>
  </w:style>
  <w:style w:type="character" w:customStyle="1" w:styleId="ListLabel2283">
    <w:name w:val="ListLabel 2283"/>
    <w:qFormat/>
    <w:rPr>
      <w:u w:val="none"/>
    </w:rPr>
  </w:style>
  <w:style w:type="character" w:customStyle="1" w:styleId="ListLabel2284">
    <w:name w:val="ListLabel 2284"/>
    <w:qFormat/>
    <w:rPr>
      <w:u w:val="none"/>
    </w:rPr>
  </w:style>
  <w:style w:type="character" w:customStyle="1" w:styleId="ListLabel2285">
    <w:name w:val="ListLabel 2285"/>
    <w:qFormat/>
    <w:rPr>
      <w:u w:val="none"/>
    </w:rPr>
  </w:style>
  <w:style w:type="character" w:customStyle="1" w:styleId="ListLabel2286">
    <w:name w:val="ListLabel 2286"/>
    <w:qFormat/>
    <w:rPr>
      <w:u w:val="none"/>
    </w:rPr>
  </w:style>
  <w:style w:type="character" w:customStyle="1" w:styleId="ListLabel2287">
    <w:name w:val="ListLabel 2287"/>
    <w:qFormat/>
    <w:rPr>
      <w:u w:val="none"/>
    </w:rPr>
  </w:style>
  <w:style w:type="character" w:customStyle="1" w:styleId="ListLabel2288">
    <w:name w:val="ListLabel 2288"/>
    <w:qFormat/>
    <w:rPr>
      <w:u w:val="none"/>
    </w:rPr>
  </w:style>
  <w:style w:type="character" w:customStyle="1" w:styleId="ListLabel2289">
    <w:name w:val="ListLabel 2289"/>
    <w:qFormat/>
    <w:rPr>
      <w:rFonts w:ascii="Gill Sans" w:hAnsi="Gill Sans"/>
      <w:u w:val="none"/>
    </w:rPr>
  </w:style>
  <w:style w:type="character" w:customStyle="1" w:styleId="ListLabel2290">
    <w:name w:val="ListLabel 2290"/>
    <w:qFormat/>
    <w:rPr>
      <w:u w:val="none"/>
    </w:rPr>
  </w:style>
  <w:style w:type="character" w:customStyle="1" w:styleId="ListLabel2291">
    <w:name w:val="ListLabel 2291"/>
    <w:qFormat/>
    <w:rPr>
      <w:u w:val="none"/>
    </w:rPr>
  </w:style>
  <w:style w:type="character" w:customStyle="1" w:styleId="ListLabel2292">
    <w:name w:val="ListLabel 2292"/>
    <w:qFormat/>
    <w:rPr>
      <w:u w:val="none"/>
    </w:rPr>
  </w:style>
  <w:style w:type="character" w:customStyle="1" w:styleId="ListLabel2293">
    <w:name w:val="ListLabel 2293"/>
    <w:qFormat/>
    <w:rPr>
      <w:u w:val="none"/>
    </w:rPr>
  </w:style>
  <w:style w:type="character" w:customStyle="1" w:styleId="ListLabel2294">
    <w:name w:val="ListLabel 2294"/>
    <w:qFormat/>
    <w:rPr>
      <w:u w:val="none"/>
    </w:rPr>
  </w:style>
  <w:style w:type="character" w:customStyle="1" w:styleId="ListLabel2295">
    <w:name w:val="ListLabel 2295"/>
    <w:qFormat/>
    <w:rPr>
      <w:u w:val="none"/>
    </w:rPr>
  </w:style>
  <w:style w:type="character" w:customStyle="1" w:styleId="ListLabel2296">
    <w:name w:val="ListLabel 2296"/>
    <w:qFormat/>
    <w:rPr>
      <w:u w:val="none"/>
    </w:rPr>
  </w:style>
  <w:style w:type="character" w:customStyle="1" w:styleId="ListLabel2297">
    <w:name w:val="ListLabel 2297"/>
    <w:qFormat/>
    <w:rPr>
      <w:u w:val="none"/>
    </w:rPr>
  </w:style>
  <w:style w:type="character" w:customStyle="1" w:styleId="ListLabel2298">
    <w:name w:val="ListLabel 2298"/>
    <w:qFormat/>
    <w:rPr>
      <w:rFonts w:ascii="Gill Sans" w:hAnsi="Gill Sans"/>
      <w:b/>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Wingdings"/>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Wingdings"/>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ascii="Gill Sans" w:hAnsi="Gill Sans"/>
      <w:b w:val="0"/>
      <w:sz w:val="24"/>
      <w:u w:val="none"/>
    </w:rPr>
  </w:style>
  <w:style w:type="character" w:customStyle="1" w:styleId="ListLabel2308">
    <w:name w:val="ListLabel 2308"/>
    <w:qFormat/>
    <w:rPr>
      <w:rFonts w:ascii="Gill Sans" w:hAnsi="Gill Sans"/>
      <w:b/>
      <w:sz w:val="24"/>
      <w:u w:val="none"/>
    </w:rPr>
  </w:style>
  <w:style w:type="character" w:customStyle="1" w:styleId="ListLabel2309">
    <w:name w:val="ListLabel 2309"/>
    <w:qFormat/>
    <w:rPr>
      <w:u w:val="none"/>
    </w:rPr>
  </w:style>
  <w:style w:type="character" w:customStyle="1" w:styleId="ListLabel2310">
    <w:name w:val="ListLabel 2310"/>
    <w:qFormat/>
    <w:rPr>
      <w:u w:val="none"/>
    </w:rPr>
  </w:style>
  <w:style w:type="character" w:customStyle="1" w:styleId="ListLabel2311">
    <w:name w:val="ListLabel 2311"/>
    <w:qFormat/>
    <w:rPr>
      <w:u w:val="none"/>
    </w:rPr>
  </w:style>
  <w:style w:type="character" w:customStyle="1" w:styleId="ListLabel2312">
    <w:name w:val="ListLabel 2312"/>
    <w:qFormat/>
    <w:rPr>
      <w:u w:val="none"/>
    </w:rPr>
  </w:style>
  <w:style w:type="character" w:customStyle="1" w:styleId="ListLabel2313">
    <w:name w:val="ListLabel 2313"/>
    <w:qFormat/>
    <w:rPr>
      <w:u w:val="none"/>
    </w:rPr>
  </w:style>
  <w:style w:type="character" w:customStyle="1" w:styleId="ListLabel2314">
    <w:name w:val="ListLabel 2314"/>
    <w:qFormat/>
    <w:rPr>
      <w:u w:val="none"/>
    </w:rPr>
  </w:style>
  <w:style w:type="character" w:customStyle="1" w:styleId="ListLabel2315">
    <w:name w:val="ListLabel 2315"/>
    <w:qFormat/>
    <w:rPr>
      <w:u w:val="none"/>
    </w:rPr>
  </w:style>
  <w:style w:type="character" w:customStyle="1" w:styleId="ListLabel2316">
    <w:name w:val="ListLabel 2316"/>
    <w:qFormat/>
    <w:rPr>
      <w:rFonts w:ascii="Gill Sans" w:eastAsia="Arial" w:hAnsi="Gill Sans" w:cs="Arial"/>
      <w:u w:val="none"/>
    </w:rPr>
  </w:style>
  <w:style w:type="character" w:customStyle="1" w:styleId="ListLabel2317">
    <w:name w:val="ListLabel 2317"/>
    <w:qFormat/>
    <w:rPr>
      <w:u w:val="none"/>
    </w:rPr>
  </w:style>
  <w:style w:type="character" w:customStyle="1" w:styleId="ListLabel2318">
    <w:name w:val="ListLabel 2318"/>
    <w:qFormat/>
    <w:rPr>
      <w:u w:val="none"/>
    </w:rPr>
  </w:style>
  <w:style w:type="character" w:customStyle="1" w:styleId="ListLabel2319">
    <w:name w:val="ListLabel 2319"/>
    <w:qFormat/>
    <w:rPr>
      <w:u w:val="none"/>
    </w:rPr>
  </w:style>
  <w:style w:type="character" w:customStyle="1" w:styleId="ListLabel2320">
    <w:name w:val="ListLabel 2320"/>
    <w:qFormat/>
    <w:rPr>
      <w:u w:val="none"/>
    </w:rPr>
  </w:style>
  <w:style w:type="character" w:customStyle="1" w:styleId="ListLabel2321">
    <w:name w:val="ListLabel 2321"/>
    <w:qFormat/>
    <w:rPr>
      <w:u w:val="none"/>
    </w:rPr>
  </w:style>
  <w:style w:type="character" w:customStyle="1" w:styleId="ListLabel2322">
    <w:name w:val="ListLabel 2322"/>
    <w:qFormat/>
    <w:rPr>
      <w:u w:val="none"/>
    </w:rPr>
  </w:style>
  <w:style w:type="character" w:customStyle="1" w:styleId="ListLabel2323">
    <w:name w:val="ListLabel 2323"/>
    <w:qFormat/>
    <w:rPr>
      <w:u w:val="none"/>
    </w:rPr>
  </w:style>
  <w:style w:type="character" w:customStyle="1" w:styleId="ListLabel2324">
    <w:name w:val="ListLabel 2324"/>
    <w:qFormat/>
    <w:rPr>
      <w:u w:val="none"/>
    </w:rPr>
  </w:style>
  <w:style w:type="character" w:customStyle="1" w:styleId="ListLabel2325">
    <w:name w:val="ListLabel 2325"/>
    <w:qFormat/>
    <w:rPr>
      <w:rFonts w:ascii="Gill Sans" w:eastAsia="Arial" w:hAnsi="Gill Sans" w:cs="Arial"/>
      <w:b/>
      <w:u w:val="none"/>
    </w:rPr>
  </w:style>
  <w:style w:type="character" w:customStyle="1" w:styleId="ListLabel2326">
    <w:name w:val="ListLabel 2326"/>
    <w:qFormat/>
    <w:rPr>
      <w:rFonts w:cs="Noto Sans Symbols"/>
      <w:u w:val="none"/>
    </w:rPr>
  </w:style>
  <w:style w:type="character" w:customStyle="1" w:styleId="ListLabel2327">
    <w:name w:val="ListLabel 2327"/>
    <w:qFormat/>
    <w:rPr>
      <w:rFonts w:cs="Noto Sans Symbols"/>
      <w:u w:val="none"/>
    </w:rPr>
  </w:style>
  <w:style w:type="character" w:customStyle="1" w:styleId="ListLabel2328">
    <w:name w:val="ListLabel 2328"/>
    <w:qFormat/>
    <w:rPr>
      <w:rFonts w:cs="Noto Sans Symbols"/>
      <w:u w:val="none"/>
    </w:rPr>
  </w:style>
  <w:style w:type="character" w:customStyle="1" w:styleId="ListLabel2329">
    <w:name w:val="ListLabel 2329"/>
    <w:qFormat/>
    <w:rPr>
      <w:rFonts w:cs="Noto Sans Symbols"/>
      <w:u w:val="none"/>
    </w:rPr>
  </w:style>
  <w:style w:type="character" w:customStyle="1" w:styleId="ListLabel2330">
    <w:name w:val="ListLabel 2330"/>
    <w:qFormat/>
    <w:rPr>
      <w:rFonts w:cs="Noto Sans Symbols"/>
      <w:u w:val="none"/>
    </w:rPr>
  </w:style>
  <w:style w:type="character" w:customStyle="1" w:styleId="ListLabel2331">
    <w:name w:val="ListLabel 2331"/>
    <w:qFormat/>
    <w:rPr>
      <w:rFonts w:cs="Noto Sans Symbols"/>
      <w:u w:val="none"/>
    </w:rPr>
  </w:style>
  <w:style w:type="character" w:customStyle="1" w:styleId="ListLabel2332">
    <w:name w:val="ListLabel 2332"/>
    <w:qFormat/>
    <w:rPr>
      <w:rFonts w:cs="Noto Sans Symbols"/>
      <w:u w:val="none"/>
    </w:rPr>
  </w:style>
  <w:style w:type="character" w:customStyle="1" w:styleId="ListLabel2333">
    <w:name w:val="ListLabel 2333"/>
    <w:qFormat/>
    <w:rPr>
      <w:rFonts w:cs="Noto Sans Symbols"/>
      <w:u w:val="none"/>
    </w:rPr>
  </w:style>
  <w:style w:type="character" w:customStyle="1" w:styleId="ListLabel2334">
    <w:name w:val="ListLabel 2334"/>
    <w:qFormat/>
    <w:rPr>
      <w:rFonts w:ascii="Gill Sans" w:hAnsi="Gill Sans"/>
      <w:u w:val="none"/>
    </w:rPr>
  </w:style>
  <w:style w:type="character" w:customStyle="1" w:styleId="ListLabel2335">
    <w:name w:val="ListLabel 2335"/>
    <w:qFormat/>
    <w:rPr>
      <w:u w:val="none"/>
    </w:rPr>
  </w:style>
  <w:style w:type="character" w:customStyle="1" w:styleId="ListLabel2336">
    <w:name w:val="ListLabel 2336"/>
    <w:qFormat/>
    <w:rPr>
      <w:u w:val="none"/>
    </w:rPr>
  </w:style>
  <w:style w:type="character" w:customStyle="1" w:styleId="ListLabel2337">
    <w:name w:val="ListLabel 2337"/>
    <w:qFormat/>
    <w:rPr>
      <w:u w:val="none"/>
    </w:rPr>
  </w:style>
  <w:style w:type="character" w:customStyle="1" w:styleId="ListLabel2338">
    <w:name w:val="ListLabel 2338"/>
    <w:qFormat/>
    <w:rPr>
      <w:u w:val="none"/>
    </w:rPr>
  </w:style>
  <w:style w:type="character" w:customStyle="1" w:styleId="ListLabel2339">
    <w:name w:val="ListLabel 2339"/>
    <w:qFormat/>
    <w:rPr>
      <w:u w:val="none"/>
    </w:rPr>
  </w:style>
  <w:style w:type="character" w:customStyle="1" w:styleId="ListLabel2340">
    <w:name w:val="ListLabel 2340"/>
    <w:qFormat/>
    <w:rPr>
      <w:u w:val="none"/>
    </w:rPr>
  </w:style>
  <w:style w:type="character" w:customStyle="1" w:styleId="ListLabel2341">
    <w:name w:val="ListLabel 2341"/>
    <w:qFormat/>
    <w:rPr>
      <w:u w:val="none"/>
    </w:rPr>
  </w:style>
  <w:style w:type="character" w:customStyle="1" w:styleId="ListLabel2342">
    <w:name w:val="ListLabel 2342"/>
    <w:qFormat/>
    <w:rPr>
      <w:u w:val="none"/>
    </w:rPr>
  </w:style>
  <w:style w:type="character" w:customStyle="1" w:styleId="ListLabel2343">
    <w:name w:val="ListLabel 2343"/>
    <w:qFormat/>
    <w:rPr>
      <w:rFonts w:ascii="Gill Sans" w:eastAsia="Arial" w:hAnsi="Gill Sans" w:cs="Arial"/>
      <w:b/>
      <w:color w:val="000000"/>
      <w:sz w:val="32"/>
      <w:szCs w:val="32"/>
    </w:rPr>
  </w:style>
  <w:style w:type="character" w:customStyle="1" w:styleId="ListLabel2344">
    <w:name w:val="ListLabel 2344"/>
    <w:qFormat/>
    <w:rPr>
      <w:rFonts w:ascii="Gill Sans" w:eastAsia="Arial" w:hAnsi="Gill Sans" w:cs="Arial"/>
      <w:b/>
      <w:sz w:val="28"/>
      <w:u w:val="none"/>
    </w:rPr>
  </w:style>
  <w:style w:type="character" w:customStyle="1" w:styleId="ListLabel2345">
    <w:name w:val="ListLabel 2345"/>
    <w:qFormat/>
    <w:rPr>
      <w:u w:val="none"/>
    </w:rPr>
  </w:style>
  <w:style w:type="character" w:customStyle="1" w:styleId="ListLabel2346">
    <w:name w:val="ListLabel 2346"/>
    <w:qFormat/>
    <w:rPr>
      <w:u w:val="none"/>
    </w:rPr>
  </w:style>
  <w:style w:type="character" w:customStyle="1" w:styleId="ListLabel2347">
    <w:name w:val="ListLabel 2347"/>
    <w:qFormat/>
    <w:rPr>
      <w:u w:val="none"/>
    </w:rPr>
  </w:style>
  <w:style w:type="character" w:customStyle="1" w:styleId="ListLabel2348">
    <w:name w:val="ListLabel 2348"/>
    <w:qFormat/>
    <w:rPr>
      <w:u w:val="none"/>
    </w:rPr>
  </w:style>
  <w:style w:type="character" w:customStyle="1" w:styleId="ListLabel2349">
    <w:name w:val="ListLabel 2349"/>
    <w:qFormat/>
    <w:rPr>
      <w:u w:val="none"/>
    </w:rPr>
  </w:style>
  <w:style w:type="character" w:customStyle="1" w:styleId="ListLabel2350">
    <w:name w:val="ListLabel 2350"/>
    <w:qFormat/>
    <w:rPr>
      <w:u w:val="none"/>
    </w:rPr>
  </w:style>
  <w:style w:type="character" w:customStyle="1" w:styleId="ListLabel2351">
    <w:name w:val="ListLabel 2351"/>
    <w:qFormat/>
    <w:rPr>
      <w:u w:val="none"/>
    </w:rPr>
  </w:style>
  <w:style w:type="character" w:customStyle="1" w:styleId="ListLabel2352">
    <w:name w:val="ListLabel 2352"/>
    <w:qFormat/>
    <w:rPr>
      <w:u w:val="none"/>
    </w:rPr>
  </w:style>
  <w:style w:type="character" w:customStyle="1" w:styleId="ListLabel2353">
    <w:name w:val="ListLabel 2353"/>
    <w:qFormat/>
    <w:rPr>
      <w:rFonts w:ascii="Gill Sans" w:eastAsia="Noto Sans Symbols" w:hAnsi="Gill Sans" w:cs="Noto Sans Symbols"/>
      <w:b/>
      <w:u w:val="none"/>
    </w:rPr>
  </w:style>
  <w:style w:type="character" w:customStyle="1" w:styleId="ListLabel2354">
    <w:name w:val="ListLabel 2354"/>
    <w:qFormat/>
    <w:rPr>
      <w:rFonts w:cs="Noto Sans Symbols"/>
      <w:u w:val="none"/>
    </w:rPr>
  </w:style>
  <w:style w:type="character" w:customStyle="1" w:styleId="ListLabel2355">
    <w:name w:val="ListLabel 2355"/>
    <w:qFormat/>
    <w:rPr>
      <w:rFonts w:cs="Noto Sans Symbols"/>
      <w:u w:val="none"/>
    </w:rPr>
  </w:style>
  <w:style w:type="character" w:customStyle="1" w:styleId="ListLabel2356">
    <w:name w:val="ListLabel 2356"/>
    <w:qFormat/>
    <w:rPr>
      <w:rFonts w:cs="Noto Sans Symbols"/>
      <w:u w:val="none"/>
    </w:rPr>
  </w:style>
  <w:style w:type="character" w:customStyle="1" w:styleId="ListLabel2357">
    <w:name w:val="ListLabel 2357"/>
    <w:qFormat/>
    <w:rPr>
      <w:rFonts w:cs="Noto Sans Symbols"/>
      <w:u w:val="none"/>
    </w:rPr>
  </w:style>
  <w:style w:type="character" w:customStyle="1" w:styleId="ListLabel2358">
    <w:name w:val="ListLabel 2358"/>
    <w:qFormat/>
    <w:rPr>
      <w:rFonts w:cs="Noto Sans Symbols"/>
      <w:u w:val="none"/>
    </w:rPr>
  </w:style>
  <w:style w:type="character" w:customStyle="1" w:styleId="ListLabel2359">
    <w:name w:val="ListLabel 2359"/>
    <w:qFormat/>
    <w:rPr>
      <w:rFonts w:cs="Noto Sans Symbols"/>
      <w:u w:val="none"/>
    </w:rPr>
  </w:style>
  <w:style w:type="character" w:customStyle="1" w:styleId="ListLabel2360">
    <w:name w:val="ListLabel 2360"/>
    <w:qFormat/>
    <w:rPr>
      <w:rFonts w:cs="Noto Sans Symbols"/>
      <w:u w:val="none"/>
    </w:rPr>
  </w:style>
  <w:style w:type="character" w:customStyle="1" w:styleId="ListLabel2361">
    <w:name w:val="ListLabel 2361"/>
    <w:qFormat/>
    <w:rPr>
      <w:rFonts w:cs="Noto Sans Symbols"/>
      <w:u w:val="none"/>
    </w:rPr>
  </w:style>
  <w:style w:type="character" w:customStyle="1" w:styleId="ListLabel2362">
    <w:name w:val="ListLabel 2362"/>
    <w:qFormat/>
    <w:rPr>
      <w:rFonts w:ascii="Gill Sans" w:hAnsi="Gill Sans"/>
      <w:b/>
      <w:u w:val="none"/>
    </w:rPr>
  </w:style>
  <w:style w:type="character" w:customStyle="1" w:styleId="ListLabel2363">
    <w:name w:val="ListLabel 2363"/>
    <w:qFormat/>
    <w:rPr>
      <w:rFonts w:cs="Wingdings 2"/>
      <w:u w:val="none"/>
    </w:rPr>
  </w:style>
  <w:style w:type="character" w:customStyle="1" w:styleId="ListLabel2364">
    <w:name w:val="ListLabel 2364"/>
    <w:qFormat/>
    <w:rPr>
      <w:rFonts w:cs="OpenSymbol"/>
      <w:u w:val="none"/>
    </w:rPr>
  </w:style>
  <w:style w:type="character" w:customStyle="1" w:styleId="ListLabel2365">
    <w:name w:val="ListLabel 2365"/>
    <w:qFormat/>
    <w:rPr>
      <w:rFonts w:cs="Wingdings"/>
      <w:u w:val="none"/>
    </w:rPr>
  </w:style>
  <w:style w:type="character" w:customStyle="1" w:styleId="ListLabel2366">
    <w:name w:val="ListLabel 2366"/>
    <w:qFormat/>
    <w:rPr>
      <w:rFonts w:cs="Wingdings 2"/>
      <w:u w:val="none"/>
    </w:rPr>
  </w:style>
  <w:style w:type="character" w:customStyle="1" w:styleId="ListLabel2367">
    <w:name w:val="ListLabel 2367"/>
    <w:qFormat/>
    <w:rPr>
      <w:rFonts w:cs="OpenSymbol"/>
      <w:u w:val="none"/>
    </w:rPr>
  </w:style>
  <w:style w:type="character" w:customStyle="1" w:styleId="ListLabel2368">
    <w:name w:val="ListLabel 2368"/>
    <w:qFormat/>
    <w:rPr>
      <w:rFonts w:cs="Wingdings"/>
      <w:u w:val="none"/>
    </w:rPr>
  </w:style>
  <w:style w:type="character" w:customStyle="1" w:styleId="ListLabel2369">
    <w:name w:val="ListLabel 2369"/>
    <w:qFormat/>
    <w:rPr>
      <w:rFonts w:cs="Wingdings 2"/>
      <w:u w:val="none"/>
    </w:rPr>
  </w:style>
  <w:style w:type="character" w:customStyle="1" w:styleId="ListLabel2370">
    <w:name w:val="ListLabel 2370"/>
    <w:qFormat/>
    <w:rPr>
      <w:rFonts w:cs="OpenSymbol"/>
      <w:u w:val="none"/>
    </w:rPr>
  </w:style>
  <w:style w:type="character" w:customStyle="1" w:styleId="ListLabel2371">
    <w:name w:val="ListLabel 2371"/>
    <w:qFormat/>
    <w:rPr>
      <w:rFonts w:ascii="Gill Sans" w:hAnsi="Gill Sans"/>
      <w:u w:val="none"/>
    </w:rPr>
  </w:style>
  <w:style w:type="character" w:customStyle="1" w:styleId="ListLabel2372">
    <w:name w:val="ListLabel 2372"/>
    <w:qFormat/>
    <w:rPr>
      <w:u w:val="none"/>
    </w:rPr>
  </w:style>
  <w:style w:type="character" w:customStyle="1" w:styleId="ListLabel2373">
    <w:name w:val="ListLabel 2373"/>
    <w:qFormat/>
    <w:rPr>
      <w:u w:val="none"/>
    </w:rPr>
  </w:style>
  <w:style w:type="character" w:customStyle="1" w:styleId="ListLabel2374">
    <w:name w:val="ListLabel 2374"/>
    <w:qFormat/>
    <w:rPr>
      <w:u w:val="none"/>
    </w:rPr>
  </w:style>
  <w:style w:type="character" w:customStyle="1" w:styleId="ListLabel2375">
    <w:name w:val="ListLabel 2375"/>
    <w:qFormat/>
    <w:rPr>
      <w:u w:val="none"/>
    </w:rPr>
  </w:style>
  <w:style w:type="character" w:customStyle="1" w:styleId="ListLabel2376">
    <w:name w:val="ListLabel 2376"/>
    <w:qFormat/>
    <w:rPr>
      <w:u w:val="none"/>
    </w:rPr>
  </w:style>
  <w:style w:type="character" w:customStyle="1" w:styleId="ListLabel2377">
    <w:name w:val="ListLabel 2377"/>
    <w:qFormat/>
    <w:rPr>
      <w:u w:val="none"/>
    </w:rPr>
  </w:style>
  <w:style w:type="character" w:customStyle="1" w:styleId="ListLabel2378">
    <w:name w:val="ListLabel 2378"/>
    <w:qFormat/>
    <w:rPr>
      <w:u w:val="none"/>
    </w:rPr>
  </w:style>
  <w:style w:type="character" w:customStyle="1" w:styleId="ListLabel2379">
    <w:name w:val="ListLabel 2379"/>
    <w:qFormat/>
    <w:rPr>
      <w:u w:val="none"/>
    </w:rPr>
  </w:style>
  <w:style w:type="character" w:customStyle="1" w:styleId="ListLabel2380">
    <w:name w:val="ListLabel 2380"/>
    <w:qFormat/>
    <w:rPr>
      <w:rFonts w:ascii="Gill Sans" w:hAnsi="Gill Sans"/>
      <w:b/>
      <w:color w:val="000000"/>
      <w:u w:val="none"/>
    </w:rPr>
  </w:style>
  <w:style w:type="character" w:customStyle="1" w:styleId="ListLabel2381">
    <w:name w:val="ListLabel 2381"/>
    <w:qFormat/>
    <w:rPr>
      <w:rFonts w:ascii="Gill Sans" w:hAnsi="Gill Sans"/>
      <w:u w:val="none"/>
    </w:rPr>
  </w:style>
  <w:style w:type="character" w:customStyle="1" w:styleId="ListLabel2382">
    <w:name w:val="ListLabel 2382"/>
    <w:qFormat/>
    <w:rPr>
      <w:u w:val="none"/>
    </w:rPr>
  </w:style>
  <w:style w:type="character" w:customStyle="1" w:styleId="ListLabel2383">
    <w:name w:val="ListLabel 2383"/>
    <w:qFormat/>
    <w:rPr>
      <w:u w:val="none"/>
    </w:rPr>
  </w:style>
  <w:style w:type="character" w:customStyle="1" w:styleId="ListLabel2384">
    <w:name w:val="ListLabel 2384"/>
    <w:qFormat/>
    <w:rPr>
      <w:u w:val="none"/>
    </w:rPr>
  </w:style>
  <w:style w:type="character" w:customStyle="1" w:styleId="ListLabel2385">
    <w:name w:val="ListLabel 2385"/>
    <w:qFormat/>
    <w:rPr>
      <w:u w:val="none"/>
    </w:rPr>
  </w:style>
  <w:style w:type="character" w:customStyle="1" w:styleId="ListLabel2386">
    <w:name w:val="ListLabel 2386"/>
    <w:qFormat/>
    <w:rPr>
      <w:u w:val="none"/>
    </w:rPr>
  </w:style>
  <w:style w:type="character" w:customStyle="1" w:styleId="ListLabel2387">
    <w:name w:val="ListLabel 2387"/>
    <w:qFormat/>
    <w:rPr>
      <w:u w:val="none"/>
    </w:rPr>
  </w:style>
  <w:style w:type="character" w:customStyle="1" w:styleId="ListLabel2388">
    <w:name w:val="ListLabel 2388"/>
    <w:qFormat/>
    <w:rPr>
      <w:u w:val="none"/>
    </w:rPr>
  </w:style>
  <w:style w:type="character" w:customStyle="1" w:styleId="ListLabel2389">
    <w:name w:val="ListLabel 2389"/>
    <w:qFormat/>
    <w:rPr>
      <w:rFonts w:ascii="Gill Sans" w:hAnsi="Gill Sans"/>
      <w:color w:val="000000"/>
      <w:sz w:val="28"/>
      <w:szCs w:val="28"/>
      <w:u w:val="none"/>
    </w:rPr>
  </w:style>
  <w:style w:type="character" w:customStyle="1" w:styleId="ListLabel2390">
    <w:name w:val="ListLabel 2390"/>
    <w:qFormat/>
    <w:rPr>
      <w:u w:val="none"/>
    </w:rPr>
  </w:style>
  <w:style w:type="character" w:customStyle="1" w:styleId="ListLabel2391">
    <w:name w:val="ListLabel 2391"/>
    <w:qFormat/>
    <w:rPr>
      <w:u w:val="none"/>
    </w:rPr>
  </w:style>
  <w:style w:type="character" w:customStyle="1" w:styleId="ListLabel2392">
    <w:name w:val="ListLabel 2392"/>
    <w:qFormat/>
    <w:rPr>
      <w:u w:val="none"/>
    </w:rPr>
  </w:style>
  <w:style w:type="character" w:customStyle="1" w:styleId="ListLabel2393">
    <w:name w:val="ListLabel 2393"/>
    <w:qFormat/>
    <w:rPr>
      <w:u w:val="none"/>
    </w:rPr>
  </w:style>
  <w:style w:type="character" w:customStyle="1" w:styleId="ListLabel2394">
    <w:name w:val="ListLabel 2394"/>
    <w:qFormat/>
    <w:rPr>
      <w:u w:val="none"/>
    </w:rPr>
  </w:style>
  <w:style w:type="character" w:customStyle="1" w:styleId="ListLabel2395">
    <w:name w:val="ListLabel 2395"/>
    <w:qFormat/>
    <w:rPr>
      <w:u w:val="none"/>
    </w:rPr>
  </w:style>
  <w:style w:type="character" w:customStyle="1" w:styleId="ListLabel2396">
    <w:name w:val="ListLabel 2396"/>
    <w:qFormat/>
    <w:rPr>
      <w:u w:val="none"/>
    </w:rPr>
  </w:style>
  <w:style w:type="character" w:customStyle="1" w:styleId="ListLabel2397">
    <w:name w:val="ListLabel 2397"/>
    <w:qFormat/>
    <w:rPr>
      <w:u w:val="none"/>
    </w:rPr>
  </w:style>
  <w:style w:type="character" w:customStyle="1" w:styleId="ListLabel2398">
    <w:name w:val="ListLabel 2398"/>
    <w:qFormat/>
    <w:rPr>
      <w:rFonts w:ascii="Gill Sans" w:eastAsia="Arial" w:hAnsi="Gill Sans" w:cs="Arial"/>
      <w:u w:val="none"/>
    </w:rPr>
  </w:style>
  <w:style w:type="character" w:customStyle="1" w:styleId="ListLabel2399">
    <w:name w:val="ListLabel 2399"/>
    <w:qFormat/>
    <w:rPr>
      <w:u w:val="none"/>
    </w:rPr>
  </w:style>
  <w:style w:type="character" w:customStyle="1" w:styleId="ListLabel2400">
    <w:name w:val="ListLabel 2400"/>
    <w:qFormat/>
    <w:rPr>
      <w:u w:val="none"/>
    </w:rPr>
  </w:style>
  <w:style w:type="character" w:customStyle="1" w:styleId="ListLabel2401">
    <w:name w:val="ListLabel 2401"/>
    <w:qFormat/>
    <w:rPr>
      <w:u w:val="none"/>
    </w:rPr>
  </w:style>
  <w:style w:type="character" w:customStyle="1" w:styleId="ListLabel2402">
    <w:name w:val="ListLabel 2402"/>
    <w:qFormat/>
    <w:rPr>
      <w:u w:val="none"/>
    </w:rPr>
  </w:style>
  <w:style w:type="character" w:customStyle="1" w:styleId="ListLabel2403">
    <w:name w:val="ListLabel 2403"/>
    <w:qFormat/>
    <w:rPr>
      <w:u w:val="none"/>
    </w:rPr>
  </w:style>
  <w:style w:type="character" w:customStyle="1" w:styleId="ListLabel2404">
    <w:name w:val="ListLabel 2404"/>
    <w:qFormat/>
    <w:rPr>
      <w:u w:val="none"/>
    </w:rPr>
  </w:style>
  <w:style w:type="character" w:customStyle="1" w:styleId="ListLabel2405">
    <w:name w:val="ListLabel 2405"/>
    <w:qFormat/>
    <w:rPr>
      <w:u w:val="none"/>
    </w:rPr>
  </w:style>
  <w:style w:type="character" w:customStyle="1" w:styleId="ListLabel2406">
    <w:name w:val="ListLabel 2406"/>
    <w:qFormat/>
    <w:rPr>
      <w:u w:val="none"/>
    </w:rPr>
  </w:style>
  <w:style w:type="character" w:customStyle="1" w:styleId="ListLabel2407">
    <w:name w:val="ListLabel 2407"/>
    <w:qFormat/>
    <w:rPr>
      <w:rFonts w:ascii="Gill Sans" w:eastAsia="Arial" w:hAnsi="Gill Sans" w:cs="Arial"/>
      <w:b/>
      <w:u w:val="none"/>
    </w:rPr>
  </w:style>
  <w:style w:type="character" w:customStyle="1" w:styleId="ListLabel2408">
    <w:name w:val="ListLabel 2408"/>
    <w:qFormat/>
    <w:rPr>
      <w:u w:val="none"/>
    </w:rPr>
  </w:style>
  <w:style w:type="character" w:customStyle="1" w:styleId="ListLabel2409">
    <w:name w:val="ListLabel 2409"/>
    <w:qFormat/>
    <w:rPr>
      <w:u w:val="none"/>
    </w:rPr>
  </w:style>
  <w:style w:type="character" w:customStyle="1" w:styleId="ListLabel2410">
    <w:name w:val="ListLabel 2410"/>
    <w:qFormat/>
    <w:rPr>
      <w:u w:val="none"/>
    </w:rPr>
  </w:style>
  <w:style w:type="character" w:customStyle="1" w:styleId="ListLabel2411">
    <w:name w:val="ListLabel 2411"/>
    <w:qFormat/>
    <w:rPr>
      <w:u w:val="none"/>
    </w:rPr>
  </w:style>
  <w:style w:type="character" w:customStyle="1" w:styleId="ListLabel2412">
    <w:name w:val="ListLabel 2412"/>
    <w:qFormat/>
    <w:rPr>
      <w:u w:val="none"/>
    </w:rPr>
  </w:style>
  <w:style w:type="character" w:customStyle="1" w:styleId="ListLabel2413">
    <w:name w:val="ListLabel 2413"/>
    <w:qFormat/>
    <w:rPr>
      <w:u w:val="none"/>
    </w:rPr>
  </w:style>
  <w:style w:type="character" w:customStyle="1" w:styleId="ListLabel2414">
    <w:name w:val="ListLabel 2414"/>
    <w:qFormat/>
    <w:rPr>
      <w:u w:val="none"/>
    </w:rPr>
  </w:style>
  <w:style w:type="character" w:customStyle="1" w:styleId="ListLabel2415">
    <w:name w:val="ListLabel 2415"/>
    <w:qFormat/>
    <w:rPr>
      <w:u w:val="none"/>
    </w:rPr>
  </w:style>
  <w:style w:type="character" w:customStyle="1" w:styleId="ListLabel2416">
    <w:name w:val="ListLabel 2416"/>
    <w:qFormat/>
    <w:rPr>
      <w:rFonts w:ascii="Gill Sans" w:hAnsi="Gill Sans"/>
      <w:u w:val="none"/>
    </w:rPr>
  </w:style>
  <w:style w:type="character" w:customStyle="1" w:styleId="ListLabel2417">
    <w:name w:val="ListLabel 2417"/>
    <w:qFormat/>
    <w:rPr>
      <w:u w:val="none"/>
    </w:rPr>
  </w:style>
  <w:style w:type="character" w:customStyle="1" w:styleId="ListLabel2418">
    <w:name w:val="ListLabel 2418"/>
    <w:qFormat/>
    <w:rPr>
      <w:u w:val="none"/>
    </w:rPr>
  </w:style>
  <w:style w:type="character" w:customStyle="1" w:styleId="ListLabel2419">
    <w:name w:val="ListLabel 2419"/>
    <w:qFormat/>
    <w:rPr>
      <w:u w:val="none"/>
    </w:rPr>
  </w:style>
  <w:style w:type="character" w:customStyle="1" w:styleId="ListLabel2420">
    <w:name w:val="ListLabel 2420"/>
    <w:qFormat/>
    <w:rPr>
      <w:u w:val="none"/>
    </w:rPr>
  </w:style>
  <w:style w:type="character" w:customStyle="1" w:styleId="ListLabel2421">
    <w:name w:val="ListLabel 2421"/>
    <w:qFormat/>
    <w:rPr>
      <w:u w:val="none"/>
    </w:rPr>
  </w:style>
  <w:style w:type="character" w:customStyle="1" w:styleId="ListLabel2422">
    <w:name w:val="ListLabel 2422"/>
    <w:qFormat/>
    <w:rPr>
      <w:u w:val="none"/>
    </w:rPr>
  </w:style>
  <w:style w:type="character" w:customStyle="1" w:styleId="ListLabel2423">
    <w:name w:val="ListLabel 2423"/>
    <w:qFormat/>
    <w:rPr>
      <w:u w:val="none"/>
    </w:rPr>
  </w:style>
  <w:style w:type="character" w:customStyle="1" w:styleId="ListLabel2424">
    <w:name w:val="ListLabel 2424"/>
    <w:qFormat/>
    <w:rPr>
      <w:u w:val="none"/>
    </w:rPr>
  </w:style>
  <w:style w:type="character" w:customStyle="1" w:styleId="ListLabel2425">
    <w:name w:val="ListLabel 2425"/>
    <w:qFormat/>
    <w:rPr>
      <w:rFonts w:ascii="Gill Sans" w:hAnsi="Gill Sans"/>
      <w:u w:val="none"/>
    </w:rPr>
  </w:style>
  <w:style w:type="character" w:customStyle="1" w:styleId="ListLabel2426">
    <w:name w:val="ListLabel 2426"/>
    <w:qFormat/>
    <w:rPr>
      <w:u w:val="none"/>
    </w:rPr>
  </w:style>
  <w:style w:type="character" w:customStyle="1" w:styleId="ListLabel2427">
    <w:name w:val="ListLabel 2427"/>
    <w:qFormat/>
    <w:rPr>
      <w:u w:val="none"/>
    </w:rPr>
  </w:style>
  <w:style w:type="character" w:customStyle="1" w:styleId="ListLabel2428">
    <w:name w:val="ListLabel 2428"/>
    <w:qFormat/>
    <w:rPr>
      <w:u w:val="none"/>
    </w:rPr>
  </w:style>
  <w:style w:type="character" w:customStyle="1" w:styleId="ListLabel2429">
    <w:name w:val="ListLabel 2429"/>
    <w:qFormat/>
    <w:rPr>
      <w:u w:val="none"/>
    </w:rPr>
  </w:style>
  <w:style w:type="character" w:customStyle="1" w:styleId="ListLabel2430">
    <w:name w:val="ListLabel 2430"/>
    <w:qFormat/>
    <w:rPr>
      <w:u w:val="none"/>
    </w:rPr>
  </w:style>
  <w:style w:type="character" w:customStyle="1" w:styleId="ListLabel2431">
    <w:name w:val="ListLabel 2431"/>
    <w:qFormat/>
    <w:rPr>
      <w:u w:val="none"/>
    </w:rPr>
  </w:style>
  <w:style w:type="character" w:customStyle="1" w:styleId="ListLabel2432">
    <w:name w:val="ListLabel 2432"/>
    <w:qFormat/>
    <w:rPr>
      <w:u w:val="none"/>
    </w:rPr>
  </w:style>
  <w:style w:type="character" w:customStyle="1" w:styleId="ListLabel2433">
    <w:name w:val="ListLabel 2433"/>
    <w:qFormat/>
    <w:rPr>
      <w:u w:val="none"/>
    </w:rPr>
  </w:style>
  <w:style w:type="character" w:customStyle="1" w:styleId="ListLabel2434">
    <w:name w:val="ListLabel 2434"/>
    <w:qFormat/>
    <w:rPr>
      <w:rFonts w:ascii="Gill Sans" w:hAnsi="Gill Sans"/>
      <w:u w:val="none"/>
    </w:rPr>
  </w:style>
  <w:style w:type="character" w:customStyle="1" w:styleId="ListLabel2435">
    <w:name w:val="ListLabel 2435"/>
    <w:qFormat/>
    <w:rPr>
      <w:u w:val="none"/>
    </w:rPr>
  </w:style>
  <w:style w:type="character" w:customStyle="1" w:styleId="ListLabel2436">
    <w:name w:val="ListLabel 2436"/>
    <w:qFormat/>
    <w:rPr>
      <w:u w:val="none"/>
    </w:rPr>
  </w:style>
  <w:style w:type="character" w:customStyle="1" w:styleId="ListLabel2437">
    <w:name w:val="ListLabel 2437"/>
    <w:qFormat/>
    <w:rPr>
      <w:u w:val="none"/>
    </w:rPr>
  </w:style>
  <w:style w:type="character" w:customStyle="1" w:styleId="ListLabel2438">
    <w:name w:val="ListLabel 2438"/>
    <w:qFormat/>
    <w:rPr>
      <w:u w:val="none"/>
    </w:rPr>
  </w:style>
  <w:style w:type="character" w:customStyle="1" w:styleId="ListLabel2439">
    <w:name w:val="ListLabel 2439"/>
    <w:qFormat/>
    <w:rPr>
      <w:u w:val="none"/>
    </w:rPr>
  </w:style>
  <w:style w:type="character" w:customStyle="1" w:styleId="ListLabel2440">
    <w:name w:val="ListLabel 2440"/>
    <w:qFormat/>
    <w:rPr>
      <w:u w:val="none"/>
    </w:rPr>
  </w:style>
  <w:style w:type="character" w:customStyle="1" w:styleId="ListLabel2441">
    <w:name w:val="ListLabel 2441"/>
    <w:qFormat/>
    <w:rPr>
      <w:u w:val="none"/>
    </w:rPr>
  </w:style>
  <w:style w:type="character" w:customStyle="1" w:styleId="ListLabel2442">
    <w:name w:val="ListLabel 2442"/>
    <w:qFormat/>
    <w:rPr>
      <w:u w:val="none"/>
    </w:rPr>
  </w:style>
  <w:style w:type="character" w:customStyle="1" w:styleId="ListLabel2443">
    <w:name w:val="ListLabel 2443"/>
    <w:qFormat/>
    <w:rPr>
      <w:rFonts w:ascii="Gill Sans" w:eastAsia="Arial" w:hAnsi="Gill Sans" w:cs="Arial"/>
      <w:u w:val="none"/>
    </w:rPr>
  </w:style>
  <w:style w:type="character" w:customStyle="1" w:styleId="ListLabel2444">
    <w:name w:val="ListLabel 2444"/>
    <w:qFormat/>
    <w:rPr>
      <w:u w:val="none"/>
    </w:rPr>
  </w:style>
  <w:style w:type="character" w:customStyle="1" w:styleId="ListLabel2445">
    <w:name w:val="ListLabel 2445"/>
    <w:qFormat/>
    <w:rPr>
      <w:u w:val="none"/>
    </w:rPr>
  </w:style>
  <w:style w:type="character" w:customStyle="1" w:styleId="ListLabel2446">
    <w:name w:val="ListLabel 2446"/>
    <w:qFormat/>
    <w:rPr>
      <w:u w:val="none"/>
    </w:rPr>
  </w:style>
  <w:style w:type="character" w:customStyle="1" w:styleId="ListLabel2447">
    <w:name w:val="ListLabel 2447"/>
    <w:qFormat/>
    <w:rPr>
      <w:u w:val="none"/>
    </w:rPr>
  </w:style>
  <w:style w:type="character" w:customStyle="1" w:styleId="ListLabel2448">
    <w:name w:val="ListLabel 2448"/>
    <w:qFormat/>
    <w:rPr>
      <w:u w:val="none"/>
    </w:rPr>
  </w:style>
  <w:style w:type="character" w:customStyle="1" w:styleId="ListLabel2449">
    <w:name w:val="ListLabel 2449"/>
    <w:qFormat/>
    <w:rPr>
      <w:u w:val="none"/>
    </w:rPr>
  </w:style>
  <w:style w:type="character" w:customStyle="1" w:styleId="ListLabel2450">
    <w:name w:val="ListLabel 2450"/>
    <w:qFormat/>
    <w:rPr>
      <w:u w:val="none"/>
    </w:rPr>
  </w:style>
  <w:style w:type="character" w:customStyle="1" w:styleId="ListLabel2451">
    <w:name w:val="ListLabel 2451"/>
    <w:qFormat/>
    <w:rPr>
      <w:u w:val="none"/>
    </w:rPr>
  </w:style>
  <w:style w:type="character" w:customStyle="1" w:styleId="ListLabel2452">
    <w:name w:val="ListLabel 2452"/>
    <w:qFormat/>
    <w:rPr>
      <w:rFonts w:ascii="Gill Sans" w:hAnsi="Gill Sans"/>
      <w:u w:val="none"/>
    </w:rPr>
  </w:style>
  <w:style w:type="character" w:customStyle="1" w:styleId="ListLabel2453">
    <w:name w:val="ListLabel 2453"/>
    <w:qFormat/>
    <w:rPr>
      <w:u w:val="none"/>
    </w:rPr>
  </w:style>
  <w:style w:type="character" w:customStyle="1" w:styleId="ListLabel2454">
    <w:name w:val="ListLabel 2454"/>
    <w:qFormat/>
    <w:rPr>
      <w:u w:val="none"/>
    </w:rPr>
  </w:style>
  <w:style w:type="character" w:customStyle="1" w:styleId="ListLabel2455">
    <w:name w:val="ListLabel 2455"/>
    <w:qFormat/>
    <w:rPr>
      <w:u w:val="none"/>
    </w:rPr>
  </w:style>
  <w:style w:type="character" w:customStyle="1" w:styleId="ListLabel2456">
    <w:name w:val="ListLabel 2456"/>
    <w:qFormat/>
    <w:rPr>
      <w:u w:val="none"/>
    </w:rPr>
  </w:style>
  <w:style w:type="character" w:customStyle="1" w:styleId="ListLabel2457">
    <w:name w:val="ListLabel 2457"/>
    <w:qFormat/>
    <w:rPr>
      <w:u w:val="none"/>
    </w:rPr>
  </w:style>
  <w:style w:type="character" w:customStyle="1" w:styleId="ListLabel2458">
    <w:name w:val="ListLabel 2458"/>
    <w:qFormat/>
    <w:rPr>
      <w:u w:val="none"/>
    </w:rPr>
  </w:style>
  <w:style w:type="character" w:customStyle="1" w:styleId="ListLabel2459">
    <w:name w:val="ListLabel 2459"/>
    <w:qFormat/>
    <w:rPr>
      <w:u w:val="none"/>
    </w:rPr>
  </w:style>
  <w:style w:type="character" w:customStyle="1" w:styleId="ListLabel2460">
    <w:name w:val="ListLabel 2460"/>
    <w:qFormat/>
    <w:rPr>
      <w:u w:val="none"/>
    </w:rPr>
  </w:style>
  <w:style w:type="character" w:customStyle="1" w:styleId="ListLabel2461">
    <w:name w:val="ListLabel 2461"/>
    <w:qFormat/>
    <w:rPr>
      <w:rFonts w:ascii="Gill Sans" w:eastAsia="Arial" w:hAnsi="Gill Sans" w:cs="Arial"/>
      <w:u w:val="none"/>
    </w:rPr>
  </w:style>
  <w:style w:type="character" w:customStyle="1" w:styleId="ListLabel2462">
    <w:name w:val="ListLabel 2462"/>
    <w:qFormat/>
    <w:rPr>
      <w:rFonts w:cs="Noto Sans Symbols"/>
      <w:u w:val="none"/>
    </w:rPr>
  </w:style>
  <w:style w:type="character" w:customStyle="1" w:styleId="ListLabel2463">
    <w:name w:val="ListLabel 2463"/>
    <w:qFormat/>
    <w:rPr>
      <w:rFonts w:cs="Noto Sans Symbols"/>
      <w:u w:val="none"/>
    </w:rPr>
  </w:style>
  <w:style w:type="character" w:customStyle="1" w:styleId="ListLabel2464">
    <w:name w:val="ListLabel 2464"/>
    <w:qFormat/>
    <w:rPr>
      <w:rFonts w:cs="Noto Sans Symbols"/>
      <w:u w:val="none"/>
    </w:rPr>
  </w:style>
  <w:style w:type="character" w:customStyle="1" w:styleId="ListLabel2465">
    <w:name w:val="ListLabel 2465"/>
    <w:qFormat/>
    <w:rPr>
      <w:rFonts w:cs="Noto Sans Symbols"/>
      <w:u w:val="none"/>
    </w:rPr>
  </w:style>
  <w:style w:type="character" w:customStyle="1" w:styleId="ListLabel2466">
    <w:name w:val="ListLabel 2466"/>
    <w:qFormat/>
    <w:rPr>
      <w:rFonts w:cs="Noto Sans Symbols"/>
      <w:u w:val="none"/>
    </w:rPr>
  </w:style>
  <w:style w:type="character" w:customStyle="1" w:styleId="ListLabel2467">
    <w:name w:val="ListLabel 2467"/>
    <w:qFormat/>
    <w:rPr>
      <w:rFonts w:cs="Noto Sans Symbols"/>
      <w:u w:val="none"/>
    </w:rPr>
  </w:style>
  <w:style w:type="character" w:customStyle="1" w:styleId="ListLabel2468">
    <w:name w:val="ListLabel 2468"/>
    <w:qFormat/>
    <w:rPr>
      <w:rFonts w:cs="Noto Sans Symbols"/>
      <w:u w:val="none"/>
    </w:rPr>
  </w:style>
  <w:style w:type="character" w:customStyle="1" w:styleId="ListLabel2469">
    <w:name w:val="ListLabel 2469"/>
    <w:qFormat/>
    <w:rPr>
      <w:rFonts w:cs="Noto Sans Symbols"/>
      <w:u w:val="none"/>
    </w:rPr>
  </w:style>
  <w:style w:type="character" w:customStyle="1" w:styleId="ListLabel2470">
    <w:name w:val="ListLabel 2470"/>
    <w:qFormat/>
    <w:rPr>
      <w:rFonts w:ascii="Gill Sans" w:hAnsi="Gill Sans"/>
      <w:u w:val="none"/>
    </w:rPr>
  </w:style>
  <w:style w:type="character" w:customStyle="1" w:styleId="ListLabel2471">
    <w:name w:val="ListLabel 2471"/>
    <w:qFormat/>
    <w:rPr>
      <w:u w:val="none"/>
    </w:rPr>
  </w:style>
  <w:style w:type="character" w:customStyle="1" w:styleId="ListLabel2472">
    <w:name w:val="ListLabel 2472"/>
    <w:qFormat/>
    <w:rPr>
      <w:u w:val="none"/>
    </w:rPr>
  </w:style>
  <w:style w:type="character" w:customStyle="1" w:styleId="ListLabel2473">
    <w:name w:val="ListLabel 2473"/>
    <w:qFormat/>
    <w:rPr>
      <w:u w:val="none"/>
    </w:rPr>
  </w:style>
  <w:style w:type="character" w:customStyle="1" w:styleId="ListLabel2474">
    <w:name w:val="ListLabel 2474"/>
    <w:qFormat/>
    <w:rPr>
      <w:u w:val="none"/>
    </w:rPr>
  </w:style>
  <w:style w:type="character" w:customStyle="1" w:styleId="ListLabel2475">
    <w:name w:val="ListLabel 2475"/>
    <w:qFormat/>
    <w:rPr>
      <w:u w:val="none"/>
    </w:rPr>
  </w:style>
  <w:style w:type="character" w:customStyle="1" w:styleId="ListLabel2476">
    <w:name w:val="ListLabel 2476"/>
    <w:qFormat/>
    <w:rPr>
      <w:u w:val="none"/>
    </w:rPr>
  </w:style>
  <w:style w:type="character" w:customStyle="1" w:styleId="ListLabel2477">
    <w:name w:val="ListLabel 2477"/>
    <w:qFormat/>
    <w:rPr>
      <w:u w:val="none"/>
    </w:rPr>
  </w:style>
  <w:style w:type="character" w:customStyle="1" w:styleId="ListLabel2478">
    <w:name w:val="ListLabel 2478"/>
    <w:qFormat/>
    <w:rPr>
      <w:u w:val="none"/>
    </w:rPr>
  </w:style>
  <w:style w:type="character" w:customStyle="1" w:styleId="ListLabel2479">
    <w:name w:val="ListLabel 2479"/>
    <w:qFormat/>
    <w:rPr>
      <w:rFonts w:ascii="Gill Sans" w:hAnsi="Gill Sans"/>
      <w:u w:val="none"/>
    </w:rPr>
  </w:style>
  <w:style w:type="character" w:customStyle="1" w:styleId="ListLabel2480">
    <w:name w:val="ListLabel 2480"/>
    <w:qFormat/>
    <w:rPr>
      <w:u w:val="none"/>
    </w:rPr>
  </w:style>
  <w:style w:type="character" w:customStyle="1" w:styleId="ListLabel2481">
    <w:name w:val="ListLabel 2481"/>
    <w:qFormat/>
    <w:rPr>
      <w:u w:val="none"/>
    </w:rPr>
  </w:style>
  <w:style w:type="character" w:customStyle="1" w:styleId="ListLabel2482">
    <w:name w:val="ListLabel 2482"/>
    <w:qFormat/>
    <w:rPr>
      <w:u w:val="none"/>
    </w:rPr>
  </w:style>
  <w:style w:type="character" w:customStyle="1" w:styleId="ListLabel2483">
    <w:name w:val="ListLabel 2483"/>
    <w:qFormat/>
    <w:rPr>
      <w:u w:val="none"/>
    </w:rPr>
  </w:style>
  <w:style w:type="character" w:customStyle="1" w:styleId="ListLabel2484">
    <w:name w:val="ListLabel 2484"/>
    <w:qFormat/>
    <w:rPr>
      <w:u w:val="none"/>
    </w:rPr>
  </w:style>
  <w:style w:type="character" w:customStyle="1" w:styleId="ListLabel2485">
    <w:name w:val="ListLabel 2485"/>
    <w:qFormat/>
    <w:rPr>
      <w:u w:val="none"/>
    </w:rPr>
  </w:style>
  <w:style w:type="character" w:customStyle="1" w:styleId="ListLabel2486">
    <w:name w:val="ListLabel 2486"/>
    <w:qFormat/>
    <w:rPr>
      <w:u w:val="none"/>
    </w:rPr>
  </w:style>
  <w:style w:type="character" w:customStyle="1" w:styleId="ListLabel2487">
    <w:name w:val="ListLabel 2487"/>
    <w:qFormat/>
    <w:rPr>
      <w:u w:val="none"/>
    </w:rPr>
  </w:style>
  <w:style w:type="character" w:customStyle="1" w:styleId="ListLabel2488">
    <w:name w:val="ListLabel 2488"/>
    <w:qFormat/>
    <w:rPr>
      <w:rFonts w:ascii="Gill Sans" w:eastAsia="Arial" w:hAnsi="Gill Sans" w:cs="Arial"/>
      <w:b/>
    </w:rPr>
  </w:style>
  <w:style w:type="character" w:customStyle="1" w:styleId="ListLabel2489">
    <w:name w:val="ListLabel 2489"/>
    <w:qFormat/>
    <w:rPr>
      <w:rFonts w:ascii="Gill Sans" w:eastAsia="Gill Sans" w:hAnsi="Gill Sans" w:cs="Gill Sans"/>
      <w:b w:val="0"/>
      <w:sz w:val="24"/>
    </w:rPr>
  </w:style>
  <w:style w:type="character" w:customStyle="1" w:styleId="ListLabel2490">
    <w:name w:val="ListLabel 2490"/>
    <w:qFormat/>
    <w:rPr>
      <w:rFonts w:eastAsia="Gill Sans" w:cs="Gill Sans"/>
    </w:rPr>
  </w:style>
  <w:style w:type="character" w:customStyle="1" w:styleId="ListLabel2491">
    <w:name w:val="ListLabel 2491"/>
    <w:qFormat/>
    <w:rPr>
      <w:rFonts w:ascii="Gill Sans" w:hAnsi="Gill Sans"/>
      <w:u w:val="none"/>
    </w:rPr>
  </w:style>
  <w:style w:type="character" w:customStyle="1" w:styleId="ListLabel2492">
    <w:name w:val="ListLabel 2492"/>
    <w:qFormat/>
    <w:rPr>
      <w:u w:val="none"/>
    </w:rPr>
  </w:style>
  <w:style w:type="character" w:customStyle="1" w:styleId="ListLabel2493">
    <w:name w:val="ListLabel 2493"/>
    <w:qFormat/>
    <w:rPr>
      <w:u w:val="none"/>
    </w:rPr>
  </w:style>
  <w:style w:type="character" w:customStyle="1" w:styleId="ListLabel2494">
    <w:name w:val="ListLabel 2494"/>
    <w:qFormat/>
    <w:rPr>
      <w:u w:val="none"/>
    </w:rPr>
  </w:style>
  <w:style w:type="character" w:customStyle="1" w:styleId="ListLabel2495">
    <w:name w:val="ListLabel 2495"/>
    <w:qFormat/>
    <w:rPr>
      <w:u w:val="none"/>
    </w:rPr>
  </w:style>
  <w:style w:type="character" w:customStyle="1" w:styleId="ListLabel2496">
    <w:name w:val="ListLabel 2496"/>
    <w:qFormat/>
    <w:rPr>
      <w:u w:val="none"/>
    </w:rPr>
  </w:style>
  <w:style w:type="character" w:customStyle="1" w:styleId="ListLabel2497">
    <w:name w:val="ListLabel 2497"/>
    <w:qFormat/>
    <w:rPr>
      <w:u w:val="none"/>
    </w:rPr>
  </w:style>
  <w:style w:type="character" w:customStyle="1" w:styleId="ListLabel2498">
    <w:name w:val="ListLabel 2498"/>
    <w:qFormat/>
    <w:rPr>
      <w:u w:val="none"/>
    </w:rPr>
  </w:style>
  <w:style w:type="character" w:customStyle="1" w:styleId="ListLabel2499">
    <w:name w:val="ListLabel 2499"/>
    <w:qFormat/>
    <w:rPr>
      <w:u w:val="none"/>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Wingdings"/>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Wingdings"/>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ascii="Gill Sans" w:eastAsia="Arial" w:hAnsi="Gill Sans" w:cs="Arial"/>
      <w:u w:val="none"/>
    </w:rPr>
  </w:style>
  <w:style w:type="character" w:customStyle="1" w:styleId="ListLabel2509">
    <w:name w:val="ListLabel 2509"/>
    <w:qFormat/>
    <w:rPr>
      <w:u w:val="none"/>
    </w:rPr>
  </w:style>
  <w:style w:type="character" w:customStyle="1" w:styleId="ListLabel2510">
    <w:name w:val="ListLabel 2510"/>
    <w:qFormat/>
    <w:rPr>
      <w:u w:val="none"/>
    </w:rPr>
  </w:style>
  <w:style w:type="character" w:customStyle="1" w:styleId="ListLabel2511">
    <w:name w:val="ListLabel 2511"/>
    <w:qFormat/>
    <w:rPr>
      <w:u w:val="none"/>
    </w:rPr>
  </w:style>
  <w:style w:type="character" w:customStyle="1" w:styleId="ListLabel2512">
    <w:name w:val="ListLabel 2512"/>
    <w:qFormat/>
    <w:rPr>
      <w:u w:val="none"/>
    </w:rPr>
  </w:style>
  <w:style w:type="character" w:customStyle="1" w:styleId="ListLabel2513">
    <w:name w:val="ListLabel 2513"/>
    <w:qFormat/>
    <w:rPr>
      <w:u w:val="none"/>
    </w:rPr>
  </w:style>
  <w:style w:type="character" w:customStyle="1" w:styleId="ListLabel2514">
    <w:name w:val="ListLabel 2514"/>
    <w:qFormat/>
    <w:rPr>
      <w:u w:val="none"/>
    </w:rPr>
  </w:style>
  <w:style w:type="character" w:customStyle="1" w:styleId="ListLabel2515">
    <w:name w:val="ListLabel 2515"/>
    <w:qFormat/>
    <w:rPr>
      <w:u w:val="none"/>
    </w:rPr>
  </w:style>
  <w:style w:type="character" w:customStyle="1" w:styleId="ListLabel2516">
    <w:name w:val="ListLabel 2516"/>
    <w:qFormat/>
    <w:rPr>
      <w:u w:val="none"/>
    </w:rPr>
  </w:style>
  <w:style w:type="character" w:customStyle="1" w:styleId="ListLabel2517">
    <w:name w:val="ListLabel 2517"/>
    <w:qFormat/>
    <w:rPr>
      <w:rFonts w:ascii="Gill Sans" w:hAnsi="Gill Sans"/>
      <w:u w:val="none"/>
    </w:rPr>
  </w:style>
  <w:style w:type="character" w:customStyle="1" w:styleId="ListLabel2518">
    <w:name w:val="ListLabel 2518"/>
    <w:qFormat/>
    <w:rPr>
      <w:u w:val="none"/>
    </w:rPr>
  </w:style>
  <w:style w:type="character" w:customStyle="1" w:styleId="ListLabel2519">
    <w:name w:val="ListLabel 2519"/>
    <w:qFormat/>
    <w:rPr>
      <w:u w:val="none"/>
    </w:rPr>
  </w:style>
  <w:style w:type="character" w:customStyle="1" w:styleId="ListLabel2520">
    <w:name w:val="ListLabel 2520"/>
    <w:qFormat/>
    <w:rPr>
      <w:u w:val="none"/>
    </w:rPr>
  </w:style>
  <w:style w:type="character" w:customStyle="1" w:styleId="ListLabel2521">
    <w:name w:val="ListLabel 2521"/>
    <w:qFormat/>
    <w:rPr>
      <w:u w:val="none"/>
    </w:rPr>
  </w:style>
  <w:style w:type="character" w:customStyle="1" w:styleId="ListLabel2522">
    <w:name w:val="ListLabel 2522"/>
    <w:qFormat/>
    <w:rPr>
      <w:u w:val="none"/>
    </w:rPr>
  </w:style>
  <w:style w:type="character" w:customStyle="1" w:styleId="ListLabel2523">
    <w:name w:val="ListLabel 2523"/>
    <w:qFormat/>
    <w:rPr>
      <w:u w:val="none"/>
    </w:rPr>
  </w:style>
  <w:style w:type="character" w:customStyle="1" w:styleId="ListLabel2524">
    <w:name w:val="ListLabel 2524"/>
    <w:qFormat/>
    <w:rPr>
      <w:u w:val="none"/>
    </w:rPr>
  </w:style>
  <w:style w:type="character" w:customStyle="1" w:styleId="ListLabel2525">
    <w:name w:val="ListLabel 2525"/>
    <w:qFormat/>
    <w:rPr>
      <w:u w:val="none"/>
    </w:rPr>
  </w:style>
  <w:style w:type="character" w:customStyle="1" w:styleId="ListLabel2526">
    <w:name w:val="ListLabel 2526"/>
    <w:qFormat/>
    <w:rPr>
      <w:rFonts w:ascii="Gill Sans" w:hAnsi="Gill Sans"/>
      <w:u w:val="none"/>
    </w:rPr>
  </w:style>
  <w:style w:type="character" w:customStyle="1" w:styleId="ListLabel2527">
    <w:name w:val="ListLabel 2527"/>
    <w:qFormat/>
    <w:rPr>
      <w:u w:val="none"/>
    </w:rPr>
  </w:style>
  <w:style w:type="character" w:customStyle="1" w:styleId="ListLabel2528">
    <w:name w:val="ListLabel 2528"/>
    <w:qFormat/>
    <w:rPr>
      <w:u w:val="none"/>
    </w:rPr>
  </w:style>
  <w:style w:type="character" w:customStyle="1" w:styleId="ListLabel2529">
    <w:name w:val="ListLabel 2529"/>
    <w:qFormat/>
    <w:rPr>
      <w:u w:val="none"/>
    </w:rPr>
  </w:style>
  <w:style w:type="character" w:customStyle="1" w:styleId="ListLabel2530">
    <w:name w:val="ListLabel 2530"/>
    <w:qFormat/>
    <w:rPr>
      <w:u w:val="none"/>
    </w:rPr>
  </w:style>
  <w:style w:type="character" w:customStyle="1" w:styleId="ListLabel2531">
    <w:name w:val="ListLabel 2531"/>
    <w:qFormat/>
    <w:rPr>
      <w:u w:val="none"/>
    </w:rPr>
  </w:style>
  <w:style w:type="character" w:customStyle="1" w:styleId="ListLabel2532">
    <w:name w:val="ListLabel 2532"/>
    <w:qFormat/>
    <w:rPr>
      <w:u w:val="none"/>
    </w:rPr>
  </w:style>
  <w:style w:type="character" w:customStyle="1" w:styleId="ListLabel2533">
    <w:name w:val="ListLabel 2533"/>
    <w:qFormat/>
    <w:rPr>
      <w:u w:val="none"/>
    </w:rPr>
  </w:style>
  <w:style w:type="character" w:customStyle="1" w:styleId="ListLabel2534">
    <w:name w:val="ListLabel 2534"/>
    <w:qFormat/>
    <w:rPr>
      <w:u w:val="none"/>
    </w:rPr>
  </w:style>
  <w:style w:type="character" w:customStyle="1" w:styleId="ListLabel2535">
    <w:name w:val="ListLabel 2535"/>
    <w:qFormat/>
    <w:rPr>
      <w:rFonts w:ascii="Gill Sans" w:hAnsi="Gill Sans"/>
      <w:u w:val="none"/>
    </w:rPr>
  </w:style>
  <w:style w:type="character" w:customStyle="1" w:styleId="ListLabel2536">
    <w:name w:val="ListLabel 2536"/>
    <w:qFormat/>
    <w:rPr>
      <w:rFonts w:ascii="Gill Sans" w:hAnsi="Gill Sans"/>
      <w:u w:val="none"/>
    </w:rPr>
  </w:style>
  <w:style w:type="character" w:customStyle="1" w:styleId="ListLabel2537">
    <w:name w:val="ListLabel 2537"/>
    <w:qFormat/>
    <w:rPr>
      <w:u w:val="none"/>
    </w:rPr>
  </w:style>
  <w:style w:type="character" w:customStyle="1" w:styleId="ListLabel2538">
    <w:name w:val="ListLabel 2538"/>
    <w:qFormat/>
    <w:rPr>
      <w:u w:val="none"/>
    </w:rPr>
  </w:style>
  <w:style w:type="character" w:customStyle="1" w:styleId="ListLabel2539">
    <w:name w:val="ListLabel 2539"/>
    <w:qFormat/>
    <w:rPr>
      <w:u w:val="none"/>
    </w:rPr>
  </w:style>
  <w:style w:type="character" w:customStyle="1" w:styleId="ListLabel2540">
    <w:name w:val="ListLabel 2540"/>
    <w:qFormat/>
    <w:rPr>
      <w:u w:val="none"/>
    </w:rPr>
  </w:style>
  <w:style w:type="character" w:customStyle="1" w:styleId="ListLabel2541">
    <w:name w:val="ListLabel 2541"/>
    <w:qFormat/>
    <w:rPr>
      <w:u w:val="none"/>
    </w:rPr>
  </w:style>
  <w:style w:type="character" w:customStyle="1" w:styleId="ListLabel2542">
    <w:name w:val="ListLabel 2542"/>
    <w:qFormat/>
    <w:rPr>
      <w:u w:val="none"/>
    </w:rPr>
  </w:style>
  <w:style w:type="character" w:customStyle="1" w:styleId="ListLabel2543">
    <w:name w:val="ListLabel 2543"/>
    <w:qFormat/>
    <w:rPr>
      <w:u w:val="none"/>
    </w:rPr>
  </w:style>
  <w:style w:type="character" w:customStyle="1" w:styleId="ListLabel2544">
    <w:name w:val="ListLabel 2544"/>
    <w:qFormat/>
    <w:rPr>
      <w:rFonts w:ascii="Gill Sans" w:hAnsi="Gill Sans"/>
      <w:u w:val="none"/>
    </w:rPr>
  </w:style>
  <w:style w:type="character" w:customStyle="1" w:styleId="ListLabel2545">
    <w:name w:val="ListLabel 2545"/>
    <w:qFormat/>
    <w:rPr>
      <w:u w:val="none"/>
    </w:rPr>
  </w:style>
  <w:style w:type="character" w:customStyle="1" w:styleId="ListLabel2546">
    <w:name w:val="ListLabel 2546"/>
    <w:qFormat/>
    <w:rPr>
      <w:u w:val="none"/>
    </w:rPr>
  </w:style>
  <w:style w:type="character" w:customStyle="1" w:styleId="ListLabel2547">
    <w:name w:val="ListLabel 2547"/>
    <w:qFormat/>
    <w:rPr>
      <w:u w:val="none"/>
    </w:rPr>
  </w:style>
  <w:style w:type="character" w:customStyle="1" w:styleId="ListLabel2548">
    <w:name w:val="ListLabel 2548"/>
    <w:qFormat/>
    <w:rPr>
      <w:u w:val="none"/>
    </w:rPr>
  </w:style>
  <w:style w:type="character" w:customStyle="1" w:styleId="ListLabel2549">
    <w:name w:val="ListLabel 2549"/>
    <w:qFormat/>
    <w:rPr>
      <w:u w:val="none"/>
    </w:rPr>
  </w:style>
  <w:style w:type="character" w:customStyle="1" w:styleId="ListLabel2550">
    <w:name w:val="ListLabel 2550"/>
    <w:qFormat/>
    <w:rPr>
      <w:u w:val="none"/>
    </w:rPr>
  </w:style>
  <w:style w:type="character" w:customStyle="1" w:styleId="ListLabel2551">
    <w:name w:val="ListLabel 2551"/>
    <w:qFormat/>
    <w:rPr>
      <w:u w:val="none"/>
    </w:rPr>
  </w:style>
  <w:style w:type="character" w:customStyle="1" w:styleId="ListLabel2552">
    <w:name w:val="ListLabel 2552"/>
    <w:qFormat/>
    <w:rPr>
      <w:u w:val="none"/>
    </w:rPr>
  </w:style>
  <w:style w:type="character" w:customStyle="1" w:styleId="ListLabel2553">
    <w:name w:val="ListLabel 2553"/>
    <w:qFormat/>
    <w:rPr>
      <w:u w:val="none"/>
    </w:rPr>
  </w:style>
  <w:style w:type="character" w:customStyle="1" w:styleId="ListLabel2554">
    <w:name w:val="ListLabel 2554"/>
    <w:qFormat/>
    <w:rPr>
      <w:u w:val="none"/>
    </w:rPr>
  </w:style>
  <w:style w:type="character" w:customStyle="1" w:styleId="ListLabel2555">
    <w:name w:val="ListLabel 2555"/>
    <w:qFormat/>
    <w:rPr>
      <w:u w:val="none"/>
    </w:rPr>
  </w:style>
  <w:style w:type="character" w:customStyle="1" w:styleId="ListLabel2556">
    <w:name w:val="ListLabel 2556"/>
    <w:qFormat/>
    <w:rPr>
      <w:u w:val="none"/>
    </w:rPr>
  </w:style>
  <w:style w:type="character" w:customStyle="1" w:styleId="ListLabel2557">
    <w:name w:val="ListLabel 2557"/>
    <w:qFormat/>
    <w:rPr>
      <w:u w:val="none"/>
    </w:rPr>
  </w:style>
  <w:style w:type="character" w:customStyle="1" w:styleId="ListLabel2558">
    <w:name w:val="ListLabel 2558"/>
    <w:qFormat/>
    <w:rPr>
      <w:u w:val="none"/>
    </w:rPr>
  </w:style>
  <w:style w:type="character" w:customStyle="1" w:styleId="ListLabel2559">
    <w:name w:val="ListLabel 2559"/>
    <w:qFormat/>
    <w:rPr>
      <w:u w:val="none"/>
    </w:rPr>
  </w:style>
  <w:style w:type="character" w:customStyle="1" w:styleId="ListLabel2560">
    <w:name w:val="ListLabel 2560"/>
    <w:qFormat/>
    <w:rPr>
      <w:u w:val="none"/>
    </w:rPr>
  </w:style>
  <w:style w:type="character" w:customStyle="1" w:styleId="ListLabel2561">
    <w:name w:val="ListLabel 2561"/>
    <w:qFormat/>
    <w:rPr>
      <w:u w:val="none"/>
    </w:rPr>
  </w:style>
  <w:style w:type="character" w:customStyle="1" w:styleId="ListLabel2562">
    <w:name w:val="ListLabel 2562"/>
    <w:qFormat/>
    <w:rPr>
      <w:rFonts w:ascii="Gill Sans" w:eastAsia="Arial" w:hAnsi="Gill Sans" w:cs="Arial"/>
      <w:b/>
      <w:u w:val="none"/>
    </w:rPr>
  </w:style>
  <w:style w:type="character" w:customStyle="1" w:styleId="ListLabel2563">
    <w:name w:val="ListLabel 2563"/>
    <w:qFormat/>
    <w:rPr>
      <w:rFonts w:cs="Wingdings 2"/>
      <w:u w:val="none"/>
    </w:rPr>
  </w:style>
  <w:style w:type="character" w:customStyle="1" w:styleId="ListLabel2564">
    <w:name w:val="ListLabel 2564"/>
    <w:qFormat/>
    <w:rPr>
      <w:rFonts w:cs="OpenSymbol"/>
      <w:u w:val="none"/>
    </w:rPr>
  </w:style>
  <w:style w:type="character" w:customStyle="1" w:styleId="ListLabel2565">
    <w:name w:val="ListLabel 2565"/>
    <w:qFormat/>
    <w:rPr>
      <w:rFonts w:cs="Wingdings"/>
      <w:u w:val="none"/>
    </w:rPr>
  </w:style>
  <w:style w:type="character" w:customStyle="1" w:styleId="ListLabel2566">
    <w:name w:val="ListLabel 2566"/>
    <w:qFormat/>
    <w:rPr>
      <w:rFonts w:cs="Wingdings 2"/>
      <w:u w:val="none"/>
    </w:rPr>
  </w:style>
  <w:style w:type="character" w:customStyle="1" w:styleId="ListLabel2567">
    <w:name w:val="ListLabel 2567"/>
    <w:qFormat/>
    <w:rPr>
      <w:rFonts w:cs="OpenSymbol"/>
      <w:u w:val="none"/>
    </w:rPr>
  </w:style>
  <w:style w:type="character" w:customStyle="1" w:styleId="ListLabel2568">
    <w:name w:val="ListLabel 2568"/>
    <w:qFormat/>
    <w:rPr>
      <w:rFonts w:cs="Wingdings"/>
      <w:u w:val="none"/>
    </w:rPr>
  </w:style>
  <w:style w:type="character" w:customStyle="1" w:styleId="ListLabel2569">
    <w:name w:val="ListLabel 2569"/>
    <w:qFormat/>
    <w:rPr>
      <w:rFonts w:cs="Wingdings 2"/>
      <w:u w:val="none"/>
    </w:rPr>
  </w:style>
  <w:style w:type="character" w:customStyle="1" w:styleId="ListLabel2570">
    <w:name w:val="ListLabel 2570"/>
    <w:qFormat/>
    <w:rPr>
      <w:rFonts w:cs="OpenSymbol"/>
      <w:u w:val="none"/>
    </w:rPr>
  </w:style>
  <w:style w:type="character" w:customStyle="1" w:styleId="ListLabel2571">
    <w:name w:val="ListLabel 2571"/>
    <w:qFormat/>
    <w:rPr>
      <w:rFonts w:ascii="Gill Sans" w:eastAsia="Arial" w:hAnsi="Gill Sans" w:cs="Arial"/>
      <w:u w:val="none"/>
    </w:rPr>
  </w:style>
  <w:style w:type="character" w:customStyle="1" w:styleId="ListLabel2572">
    <w:name w:val="ListLabel 2572"/>
    <w:qFormat/>
    <w:rPr>
      <w:u w:val="none"/>
    </w:rPr>
  </w:style>
  <w:style w:type="character" w:customStyle="1" w:styleId="ListLabel2573">
    <w:name w:val="ListLabel 2573"/>
    <w:qFormat/>
    <w:rPr>
      <w:u w:val="none"/>
    </w:rPr>
  </w:style>
  <w:style w:type="character" w:customStyle="1" w:styleId="ListLabel2574">
    <w:name w:val="ListLabel 2574"/>
    <w:qFormat/>
    <w:rPr>
      <w:u w:val="none"/>
    </w:rPr>
  </w:style>
  <w:style w:type="character" w:customStyle="1" w:styleId="ListLabel2575">
    <w:name w:val="ListLabel 2575"/>
    <w:qFormat/>
    <w:rPr>
      <w:u w:val="none"/>
    </w:rPr>
  </w:style>
  <w:style w:type="character" w:customStyle="1" w:styleId="ListLabel2576">
    <w:name w:val="ListLabel 2576"/>
    <w:qFormat/>
    <w:rPr>
      <w:u w:val="none"/>
    </w:rPr>
  </w:style>
  <w:style w:type="character" w:customStyle="1" w:styleId="ListLabel2577">
    <w:name w:val="ListLabel 2577"/>
    <w:qFormat/>
    <w:rPr>
      <w:u w:val="none"/>
    </w:rPr>
  </w:style>
  <w:style w:type="character" w:customStyle="1" w:styleId="ListLabel2578">
    <w:name w:val="ListLabel 2578"/>
    <w:qFormat/>
    <w:rPr>
      <w:u w:val="none"/>
    </w:rPr>
  </w:style>
  <w:style w:type="character" w:customStyle="1" w:styleId="ListLabel2579">
    <w:name w:val="ListLabel 2579"/>
    <w:qFormat/>
    <w:rPr>
      <w:u w:val="none"/>
    </w:rPr>
  </w:style>
  <w:style w:type="character" w:customStyle="1" w:styleId="ListLabel2580">
    <w:name w:val="ListLabel 2580"/>
    <w:qFormat/>
    <w:rPr>
      <w:rFonts w:ascii="Gill Sans" w:hAnsi="Gill Sans"/>
      <w:u w:val="none"/>
    </w:rPr>
  </w:style>
  <w:style w:type="character" w:customStyle="1" w:styleId="ListLabel2581">
    <w:name w:val="ListLabel 2581"/>
    <w:qFormat/>
    <w:rPr>
      <w:u w:val="none"/>
    </w:rPr>
  </w:style>
  <w:style w:type="character" w:customStyle="1" w:styleId="ListLabel2582">
    <w:name w:val="ListLabel 2582"/>
    <w:qFormat/>
    <w:rPr>
      <w:u w:val="none"/>
    </w:rPr>
  </w:style>
  <w:style w:type="character" w:customStyle="1" w:styleId="ListLabel2583">
    <w:name w:val="ListLabel 2583"/>
    <w:qFormat/>
    <w:rPr>
      <w:u w:val="none"/>
    </w:rPr>
  </w:style>
  <w:style w:type="character" w:customStyle="1" w:styleId="ListLabel2584">
    <w:name w:val="ListLabel 2584"/>
    <w:qFormat/>
    <w:rPr>
      <w:u w:val="none"/>
    </w:rPr>
  </w:style>
  <w:style w:type="character" w:customStyle="1" w:styleId="ListLabel2585">
    <w:name w:val="ListLabel 2585"/>
    <w:qFormat/>
    <w:rPr>
      <w:u w:val="none"/>
    </w:rPr>
  </w:style>
  <w:style w:type="character" w:customStyle="1" w:styleId="ListLabel2586">
    <w:name w:val="ListLabel 2586"/>
    <w:qFormat/>
    <w:rPr>
      <w:u w:val="none"/>
    </w:rPr>
  </w:style>
  <w:style w:type="character" w:customStyle="1" w:styleId="ListLabel2587">
    <w:name w:val="ListLabel 2587"/>
    <w:qFormat/>
    <w:rPr>
      <w:u w:val="none"/>
    </w:rPr>
  </w:style>
  <w:style w:type="character" w:customStyle="1" w:styleId="ListLabel2588">
    <w:name w:val="ListLabel 2588"/>
    <w:qFormat/>
    <w:rPr>
      <w:u w:val="none"/>
    </w:rPr>
  </w:style>
  <w:style w:type="character" w:customStyle="1" w:styleId="ListLabel2589">
    <w:name w:val="ListLabel 2589"/>
    <w:qFormat/>
    <w:rPr>
      <w:rFonts w:ascii="Gill Sans" w:hAnsi="Gill Sans"/>
      <w:u w:val="none"/>
    </w:rPr>
  </w:style>
  <w:style w:type="character" w:customStyle="1" w:styleId="ListLabel2590">
    <w:name w:val="ListLabel 2590"/>
    <w:qFormat/>
    <w:rPr>
      <w:u w:val="none"/>
    </w:rPr>
  </w:style>
  <w:style w:type="character" w:customStyle="1" w:styleId="ListLabel2591">
    <w:name w:val="ListLabel 2591"/>
    <w:qFormat/>
    <w:rPr>
      <w:u w:val="none"/>
    </w:rPr>
  </w:style>
  <w:style w:type="character" w:customStyle="1" w:styleId="ListLabel2592">
    <w:name w:val="ListLabel 2592"/>
    <w:qFormat/>
    <w:rPr>
      <w:u w:val="none"/>
    </w:rPr>
  </w:style>
  <w:style w:type="character" w:customStyle="1" w:styleId="ListLabel2593">
    <w:name w:val="ListLabel 2593"/>
    <w:qFormat/>
    <w:rPr>
      <w:u w:val="none"/>
    </w:rPr>
  </w:style>
  <w:style w:type="character" w:customStyle="1" w:styleId="ListLabel2594">
    <w:name w:val="ListLabel 2594"/>
    <w:qFormat/>
    <w:rPr>
      <w:u w:val="none"/>
    </w:rPr>
  </w:style>
  <w:style w:type="character" w:customStyle="1" w:styleId="ListLabel2595">
    <w:name w:val="ListLabel 2595"/>
    <w:qFormat/>
    <w:rPr>
      <w:u w:val="none"/>
    </w:rPr>
  </w:style>
  <w:style w:type="character" w:customStyle="1" w:styleId="ListLabel2596">
    <w:name w:val="ListLabel 2596"/>
    <w:qFormat/>
    <w:rPr>
      <w:u w:val="none"/>
    </w:rPr>
  </w:style>
  <w:style w:type="character" w:customStyle="1" w:styleId="ListLabel2597">
    <w:name w:val="ListLabel 2597"/>
    <w:qFormat/>
    <w:rPr>
      <w:u w:val="none"/>
    </w:rPr>
  </w:style>
  <w:style w:type="character" w:customStyle="1" w:styleId="ListLabel2598">
    <w:name w:val="ListLabel 2598"/>
    <w:qFormat/>
    <w:rPr>
      <w:rFonts w:ascii="Gill Sans" w:hAnsi="Gill Sans"/>
      <w:u w:val="none"/>
    </w:rPr>
  </w:style>
  <w:style w:type="character" w:customStyle="1" w:styleId="ListLabel2599">
    <w:name w:val="ListLabel 2599"/>
    <w:qFormat/>
    <w:rPr>
      <w:u w:val="none"/>
    </w:rPr>
  </w:style>
  <w:style w:type="character" w:customStyle="1" w:styleId="ListLabel2600">
    <w:name w:val="ListLabel 2600"/>
    <w:qFormat/>
    <w:rPr>
      <w:u w:val="none"/>
    </w:rPr>
  </w:style>
  <w:style w:type="character" w:customStyle="1" w:styleId="ListLabel2601">
    <w:name w:val="ListLabel 2601"/>
    <w:qFormat/>
    <w:rPr>
      <w:u w:val="none"/>
    </w:rPr>
  </w:style>
  <w:style w:type="character" w:customStyle="1" w:styleId="ListLabel2602">
    <w:name w:val="ListLabel 2602"/>
    <w:qFormat/>
    <w:rPr>
      <w:u w:val="none"/>
    </w:rPr>
  </w:style>
  <w:style w:type="character" w:customStyle="1" w:styleId="ListLabel2603">
    <w:name w:val="ListLabel 2603"/>
    <w:qFormat/>
    <w:rPr>
      <w:u w:val="none"/>
    </w:rPr>
  </w:style>
  <w:style w:type="character" w:customStyle="1" w:styleId="ListLabel2604">
    <w:name w:val="ListLabel 2604"/>
    <w:qFormat/>
    <w:rPr>
      <w:u w:val="none"/>
    </w:rPr>
  </w:style>
  <w:style w:type="character" w:customStyle="1" w:styleId="ListLabel2605">
    <w:name w:val="ListLabel 2605"/>
    <w:qFormat/>
    <w:rPr>
      <w:u w:val="none"/>
    </w:rPr>
  </w:style>
  <w:style w:type="character" w:customStyle="1" w:styleId="ListLabel2606">
    <w:name w:val="ListLabel 2606"/>
    <w:qFormat/>
    <w:rPr>
      <w:u w:val="none"/>
    </w:rPr>
  </w:style>
  <w:style w:type="character" w:customStyle="1" w:styleId="ListLabel2607">
    <w:name w:val="ListLabel 2607"/>
    <w:qFormat/>
    <w:rPr>
      <w:rFonts w:ascii="Gill Sans" w:eastAsia="Noto Sans Symbols" w:hAnsi="Gill Sans" w:cs="Noto Sans Symbols"/>
      <w:b/>
      <w:sz w:val="32"/>
      <w:szCs w:val="32"/>
      <w:u w:val="none"/>
    </w:rPr>
  </w:style>
  <w:style w:type="character" w:customStyle="1" w:styleId="ListLabel2608">
    <w:name w:val="ListLabel 2608"/>
    <w:qFormat/>
    <w:rPr>
      <w:rFonts w:cs="Noto Sans Symbols"/>
      <w:u w:val="none"/>
    </w:rPr>
  </w:style>
  <w:style w:type="character" w:customStyle="1" w:styleId="ListLabel2609">
    <w:name w:val="ListLabel 2609"/>
    <w:qFormat/>
    <w:rPr>
      <w:rFonts w:cs="Noto Sans Symbols"/>
      <w:u w:val="none"/>
    </w:rPr>
  </w:style>
  <w:style w:type="character" w:customStyle="1" w:styleId="ListLabel2610">
    <w:name w:val="ListLabel 2610"/>
    <w:qFormat/>
    <w:rPr>
      <w:rFonts w:cs="Noto Sans Symbols"/>
      <w:u w:val="none"/>
    </w:rPr>
  </w:style>
  <w:style w:type="character" w:customStyle="1" w:styleId="ListLabel2611">
    <w:name w:val="ListLabel 2611"/>
    <w:qFormat/>
    <w:rPr>
      <w:rFonts w:cs="Noto Sans Symbols"/>
      <w:u w:val="none"/>
    </w:rPr>
  </w:style>
  <w:style w:type="character" w:customStyle="1" w:styleId="ListLabel2612">
    <w:name w:val="ListLabel 2612"/>
    <w:qFormat/>
    <w:rPr>
      <w:rFonts w:cs="Noto Sans Symbols"/>
      <w:u w:val="none"/>
    </w:rPr>
  </w:style>
  <w:style w:type="character" w:customStyle="1" w:styleId="ListLabel2613">
    <w:name w:val="ListLabel 2613"/>
    <w:qFormat/>
    <w:rPr>
      <w:rFonts w:cs="Noto Sans Symbols"/>
      <w:u w:val="none"/>
    </w:rPr>
  </w:style>
  <w:style w:type="character" w:customStyle="1" w:styleId="ListLabel2614">
    <w:name w:val="ListLabel 2614"/>
    <w:qFormat/>
    <w:rPr>
      <w:rFonts w:cs="Noto Sans Symbols"/>
      <w:u w:val="none"/>
    </w:rPr>
  </w:style>
  <w:style w:type="character" w:customStyle="1" w:styleId="ListLabel2615">
    <w:name w:val="ListLabel 2615"/>
    <w:qFormat/>
    <w:rPr>
      <w:rFonts w:cs="Noto Sans Symbols"/>
      <w:u w:val="none"/>
    </w:rPr>
  </w:style>
  <w:style w:type="character" w:customStyle="1" w:styleId="ListLabel2616">
    <w:name w:val="ListLabel 2616"/>
    <w:qFormat/>
    <w:rPr>
      <w:rFonts w:ascii="Gill Sans" w:hAnsi="Gill Sans"/>
      <w:b/>
      <w:color w:val="000000"/>
      <w:sz w:val="28"/>
      <w:szCs w:val="28"/>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Wingdings"/>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Wingdings"/>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ascii="Gill Sans" w:hAnsi="Gill Sans"/>
      <w:u w:val="none"/>
    </w:rPr>
  </w:style>
  <w:style w:type="character" w:customStyle="1" w:styleId="ListLabel2626">
    <w:name w:val="ListLabel 2626"/>
    <w:qFormat/>
    <w:rPr>
      <w:u w:val="none"/>
    </w:rPr>
  </w:style>
  <w:style w:type="character" w:customStyle="1" w:styleId="ListLabel2627">
    <w:name w:val="ListLabel 2627"/>
    <w:qFormat/>
    <w:rPr>
      <w:u w:val="none"/>
    </w:rPr>
  </w:style>
  <w:style w:type="character" w:customStyle="1" w:styleId="ListLabel2628">
    <w:name w:val="ListLabel 2628"/>
    <w:qFormat/>
    <w:rPr>
      <w:u w:val="none"/>
    </w:rPr>
  </w:style>
  <w:style w:type="character" w:customStyle="1" w:styleId="ListLabel2629">
    <w:name w:val="ListLabel 2629"/>
    <w:qFormat/>
    <w:rPr>
      <w:u w:val="none"/>
    </w:rPr>
  </w:style>
  <w:style w:type="character" w:customStyle="1" w:styleId="ListLabel2630">
    <w:name w:val="ListLabel 2630"/>
    <w:qFormat/>
    <w:rPr>
      <w:u w:val="none"/>
    </w:rPr>
  </w:style>
  <w:style w:type="character" w:customStyle="1" w:styleId="ListLabel2631">
    <w:name w:val="ListLabel 2631"/>
    <w:qFormat/>
    <w:rPr>
      <w:u w:val="none"/>
    </w:rPr>
  </w:style>
  <w:style w:type="character" w:customStyle="1" w:styleId="ListLabel2632">
    <w:name w:val="ListLabel 2632"/>
    <w:qFormat/>
    <w:rPr>
      <w:u w:val="none"/>
    </w:rPr>
  </w:style>
  <w:style w:type="character" w:customStyle="1" w:styleId="ListLabel2633">
    <w:name w:val="ListLabel 2633"/>
    <w:qFormat/>
    <w:rPr>
      <w:u w:val="none"/>
    </w:rPr>
  </w:style>
  <w:style w:type="character" w:customStyle="1" w:styleId="ListLabel2634">
    <w:name w:val="ListLabel 2634"/>
    <w:qFormat/>
    <w:rPr>
      <w:rFonts w:ascii="Gill Sans" w:eastAsia="Arial" w:hAnsi="Gill Sans" w:cs="Arial"/>
      <w:u w:val="none"/>
    </w:rPr>
  </w:style>
  <w:style w:type="character" w:customStyle="1" w:styleId="ListLabel2635">
    <w:name w:val="ListLabel 2635"/>
    <w:qFormat/>
    <w:rPr>
      <w:u w:val="none"/>
    </w:rPr>
  </w:style>
  <w:style w:type="character" w:customStyle="1" w:styleId="ListLabel2636">
    <w:name w:val="ListLabel 2636"/>
    <w:qFormat/>
    <w:rPr>
      <w:u w:val="none"/>
    </w:rPr>
  </w:style>
  <w:style w:type="character" w:customStyle="1" w:styleId="ListLabel2637">
    <w:name w:val="ListLabel 2637"/>
    <w:qFormat/>
    <w:rPr>
      <w:u w:val="none"/>
    </w:rPr>
  </w:style>
  <w:style w:type="character" w:customStyle="1" w:styleId="ListLabel2638">
    <w:name w:val="ListLabel 2638"/>
    <w:qFormat/>
    <w:rPr>
      <w:u w:val="none"/>
    </w:rPr>
  </w:style>
  <w:style w:type="character" w:customStyle="1" w:styleId="ListLabel2639">
    <w:name w:val="ListLabel 2639"/>
    <w:qFormat/>
    <w:rPr>
      <w:u w:val="none"/>
    </w:rPr>
  </w:style>
  <w:style w:type="character" w:customStyle="1" w:styleId="ListLabel2640">
    <w:name w:val="ListLabel 2640"/>
    <w:qFormat/>
    <w:rPr>
      <w:u w:val="none"/>
    </w:rPr>
  </w:style>
  <w:style w:type="character" w:customStyle="1" w:styleId="ListLabel2641">
    <w:name w:val="ListLabel 2641"/>
    <w:qFormat/>
    <w:rPr>
      <w:u w:val="none"/>
    </w:rPr>
  </w:style>
  <w:style w:type="character" w:customStyle="1" w:styleId="ListLabel2642">
    <w:name w:val="ListLabel 2642"/>
    <w:qFormat/>
    <w:rPr>
      <w:u w:val="none"/>
    </w:rPr>
  </w:style>
  <w:style w:type="character" w:customStyle="1" w:styleId="ListLabel2643">
    <w:name w:val="ListLabel 2643"/>
    <w:qFormat/>
    <w:rPr>
      <w:rFonts w:ascii="Arial" w:eastAsia="Noto Sans Symbols" w:hAnsi="Arial" w:cs="Noto Sans Symbols"/>
      <w:b/>
      <w:u w:val="none"/>
    </w:rPr>
  </w:style>
  <w:style w:type="character" w:customStyle="1" w:styleId="ListLabel2644">
    <w:name w:val="ListLabel 2644"/>
    <w:qFormat/>
    <w:rPr>
      <w:rFonts w:cs="Noto Sans Symbols"/>
      <w:u w:val="none"/>
    </w:rPr>
  </w:style>
  <w:style w:type="character" w:customStyle="1" w:styleId="ListLabel2645">
    <w:name w:val="ListLabel 2645"/>
    <w:qFormat/>
    <w:rPr>
      <w:rFonts w:cs="Noto Sans Symbols"/>
      <w:u w:val="none"/>
    </w:rPr>
  </w:style>
  <w:style w:type="character" w:customStyle="1" w:styleId="ListLabel2646">
    <w:name w:val="ListLabel 2646"/>
    <w:qFormat/>
    <w:rPr>
      <w:rFonts w:cs="Noto Sans Symbols"/>
      <w:u w:val="none"/>
    </w:rPr>
  </w:style>
  <w:style w:type="character" w:customStyle="1" w:styleId="ListLabel2647">
    <w:name w:val="ListLabel 2647"/>
    <w:qFormat/>
    <w:rPr>
      <w:rFonts w:cs="Noto Sans Symbols"/>
      <w:u w:val="none"/>
    </w:rPr>
  </w:style>
  <w:style w:type="character" w:customStyle="1" w:styleId="ListLabel2648">
    <w:name w:val="ListLabel 2648"/>
    <w:qFormat/>
    <w:rPr>
      <w:rFonts w:cs="Noto Sans Symbols"/>
      <w:u w:val="none"/>
    </w:rPr>
  </w:style>
  <w:style w:type="character" w:customStyle="1" w:styleId="ListLabel2649">
    <w:name w:val="ListLabel 2649"/>
    <w:qFormat/>
    <w:rPr>
      <w:rFonts w:cs="Noto Sans Symbols"/>
      <w:u w:val="none"/>
    </w:rPr>
  </w:style>
  <w:style w:type="character" w:customStyle="1" w:styleId="ListLabel2650">
    <w:name w:val="ListLabel 2650"/>
    <w:qFormat/>
    <w:rPr>
      <w:rFonts w:cs="Noto Sans Symbols"/>
      <w:u w:val="none"/>
    </w:rPr>
  </w:style>
  <w:style w:type="character" w:customStyle="1" w:styleId="ListLabel2651">
    <w:name w:val="ListLabel 2651"/>
    <w:qFormat/>
    <w:rPr>
      <w:rFonts w:cs="Noto Sans Symbols"/>
      <w:u w:val="none"/>
    </w:rPr>
  </w:style>
  <w:style w:type="character" w:customStyle="1" w:styleId="ListLabel2652">
    <w:name w:val="ListLabel 2652"/>
    <w:qFormat/>
    <w:rPr>
      <w:rFonts w:ascii="Gill Sans" w:hAnsi="Gill Sans"/>
      <w:u w:val="none"/>
    </w:rPr>
  </w:style>
  <w:style w:type="character" w:customStyle="1" w:styleId="ListLabel2653">
    <w:name w:val="ListLabel 2653"/>
    <w:qFormat/>
    <w:rPr>
      <w:u w:val="none"/>
    </w:rPr>
  </w:style>
  <w:style w:type="character" w:customStyle="1" w:styleId="ListLabel2654">
    <w:name w:val="ListLabel 2654"/>
    <w:qFormat/>
    <w:rPr>
      <w:u w:val="none"/>
    </w:rPr>
  </w:style>
  <w:style w:type="character" w:customStyle="1" w:styleId="ListLabel2655">
    <w:name w:val="ListLabel 2655"/>
    <w:qFormat/>
    <w:rPr>
      <w:u w:val="none"/>
    </w:rPr>
  </w:style>
  <w:style w:type="character" w:customStyle="1" w:styleId="ListLabel2656">
    <w:name w:val="ListLabel 2656"/>
    <w:qFormat/>
    <w:rPr>
      <w:u w:val="none"/>
    </w:rPr>
  </w:style>
  <w:style w:type="character" w:customStyle="1" w:styleId="ListLabel2657">
    <w:name w:val="ListLabel 2657"/>
    <w:qFormat/>
    <w:rPr>
      <w:u w:val="none"/>
    </w:rPr>
  </w:style>
  <w:style w:type="character" w:customStyle="1" w:styleId="ListLabel2658">
    <w:name w:val="ListLabel 2658"/>
    <w:qFormat/>
    <w:rPr>
      <w:u w:val="none"/>
    </w:rPr>
  </w:style>
  <w:style w:type="character" w:customStyle="1" w:styleId="ListLabel2659">
    <w:name w:val="ListLabel 2659"/>
    <w:qFormat/>
    <w:rPr>
      <w:u w:val="none"/>
    </w:rPr>
  </w:style>
  <w:style w:type="character" w:customStyle="1" w:styleId="ListLabel2660">
    <w:name w:val="ListLabel 2660"/>
    <w:qFormat/>
    <w:rPr>
      <w:u w:val="none"/>
    </w:rPr>
  </w:style>
  <w:style w:type="character" w:customStyle="1" w:styleId="ListLabel2661">
    <w:name w:val="ListLabel 2661"/>
    <w:qFormat/>
    <w:rPr>
      <w:rFonts w:ascii="Gill Sans" w:eastAsia="Arial" w:hAnsi="Gill Sans" w:cs="Arial"/>
      <w:u w:val="none"/>
    </w:rPr>
  </w:style>
  <w:style w:type="character" w:customStyle="1" w:styleId="ListLabel2662">
    <w:name w:val="ListLabel 2662"/>
    <w:qFormat/>
    <w:rPr>
      <w:u w:val="none"/>
    </w:rPr>
  </w:style>
  <w:style w:type="character" w:customStyle="1" w:styleId="ListLabel2663">
    <w:name w:val="ListLabel 2663"/>
    <w:qFormat/>
    <w:rPr>
      <w:u w:val="none"/>
    </w:rPr>
  </w:style>
  <w:style w:type="character" w:customStyle="1" w:styleId="ListLabel2664">
    <w:name w:val="ListLabel 2664"/>
    <w:qFormat/>
    <w:rPr>
      <w:u w:val="none"/>
    </w:rPr>
  </w:style>
  <w:style w:type="character" w:customStyle="1" w:styleId="ListLabel2665">
    <w:name w:val="ListLabel 2665"/>
    <w:qFormat/>
    <w:rPr>
      <w:u w:val="none"/>
    </w:rPr>
  </w:style>
  <w:style w:type="character" w:customStyle="1" w:styleId="ListLabel2666">
    <w:name w:val="ListLabel 2666"/>
    <w:qFormat/>
    <w:rPr>
      <w:u w:val="none"/>
    </w:rPr>
  </w:style>
  <w:style w:type="character" w:customStyle="1" w:styleId="ListLabel2667">
    <w:name w:val="ListLabel 2667"/>
    <w:qFormat/>
    <w:rPr>
      <w:u w:val="none"/>
    </w:rPr>
  </w:style>
  <w:style w:type="character" w:customStyle="1" w:styleId="ListLabel2668">
    <w:name w:val="ListLabel 2668"/>
    <w:qFormat/>
    <w:rPr>
      <w:u w:val="none"/>
    </w:rPr>
  </w:style>
  <w:style w:type="character" w:customStyle="1" w:styleId="ListLabel2669">
    <w:name w:val="ListLabel 2669"/>
    <w:qFormat/>
    <w:rPr>
      <w:u w:val="none"/>
    </w:rPr>
  </w:style>
  <w:style w:type="character" w:customStyle="1" w:styleId="ListLabel2670">
    <w:name w:val="ListLabel 2670"/>
    <w:qFormat/>
    <w:rPr>
      <w:rFonts w:ascii="Gill Sans" w:hAnsi="Gill Sans"/>
      <w:u w:val="none"/>
    </w:rPr>
  </w:style>
  <w:style w:type="character" w:customStyle="1" w:styleId="ListLabel2671">
    <w:name w:val="ListLabel 2671"/>
    <w:qFormat/>
    <w:rPr>
      <w:u w:val="none"/>
    </w:rPr>
  </w:style>
  <w:style w:type="character" w:customStyle="1" w:styleId="ListLabel2672">
    <w:name w:val="ListLabel 2672"/>
    <w:qFormat/>
    <w:rPr>
      <w:u w:val="none"/>
    </w:rPr>
  </w:style>
  <w:style w:type="character" w:customStyle="1" w:styleId="ListLabel2673">
    <w:name w:val="ListLabel 2673"/>
    <w:qFormat/>
    <w:rPr>
      <w:u w:val="none"/>
    </w:rPr>
  </w:style>
  <w:style w:type="character" w:customStyle="1" w:styleId="ListLabel2674">
    <w:name w:val="ListLabel 2674"/>
    <w:qFormat/>
    <w:rPr>
      <w:u w:val="none"/>
    </w:rPr>
  </w:style>
  <w:style w:type="character" w:customStyle="1" w:styleId="ListLabel2675">
    <w:name w:val="ListLabel 2675"/>
    <w:qFormat/>
    <w:rPr>
      <w:u w:val="none"/>
    </w:rPr>
  </w:style>
  <w:style w:type="character" w:customStyle="1" w:styleId="ListLabel2676">
    <w:name w:val="ListLabel 2676"/>
    <w:qFormat/>
    <w:rPr>
      <w:u w:val="none"/>
    </w:rPr>
  </w:style>
  <w:style w:type="character" w:customStyle="1" w:styleId="ListLabel2677">
    <w:name w:val="ListLabel 2677"/>
    <w:qFormat/>
    <w:rPr>
      <w:u w:val="none"/>
    </w:rPr>
  </w:style>
  <w:style w:type="character" w:customStyle="1" w:styleId="ListLabel2678">
    <w:name w:val="ListLabel 2678"/>
    <w:qFormat/>
    <w:rPr>
      <w:u w:val="none"/>
    </w:rPr>
  </w:style>
  <w:style w:type="character" w:customStyle="1" w:styleId="ListLabel2679">
    <w:name w:val="ListLabel 2679"/>
    <w:qFormat/>
    <w:rPr>
      <w:rFonts w:ascii="Gill Sans" w:hAnsi="Gill Sans"/>
      <w:b/>
      <w:u w:val="none"/>
    </w:rPr>
  </w:style>
  <w:style w:type="character" w:customStyle="1" w:styleId="ListLabel2680">
    <w:name w:val="ListLabel 2680"/>
    <w:qFormat/>
    <w:rPr>
      <w:rFonts w:cs="Wingdings 2"/>
      <w:u w:val="none"/>
    </w:rPr>
  </w:style>
  <w:style w:type="character" w:customStyle="1" w:styleId="ListLabel2681">
    <w:name w:val="ListLabel 2681"/>
    <w:qFormat/>
    <w:rPr>
      <w:rFonts w:cs="OpenSymbol"/>
      <w:u w:val="none"/>
    </w:rPr>
  </w:style>
  <w:style w:type="character" w:customStyle="1" w:styleId="ListLabel2682">
    <w:name w:val="ListLabel 2682"/>
    <w:qFormat/>
    <w:rPr>
      <w:rFonts w:cs="Wingdings"/>
      <w:u w:val="none"/>
    </w:rPr>
  </w:style>
  <w:style w:type="character" w:customStyle="1" w:styleId="ListLabel2683">
    <w:name w:val="ListLabel 2683"/>
    <w:qFormat/>
    <w:rPr>
      <w:rFonts w:cs="Wingdings 2"/>
      <w:u w:val="none"/>
    </w:rPr>
  </w:style>
  <w:style w:type="character" w:customStyle="1" w:styleId="ListLabel2684">
    <w:name w:val="ListLabel 2684"/>
    <w:qFormat/>
    <w:rPr>
      <w:rFonts w:cs="OpenSymbol"/>
      <w:u w:val="none"/>
    </w:rPr>
  </w:style>
  <w:style w:type="character" w:customStyle="1" w:styleId="ListLabel2685">
    <w:name w:val="ListLabel 2685"/>
    <w:qFormat/>
    <w:rPr>
      <w:rFonts w:cs="Wingdings"/>
      <w:u w:val="none"/>
    </w:rPr>
  </w:style>
  <w:style w:type="character" w:customStyle="1" w:styleId="ListLabel2686">
    <w:name w:val="ListLabel 2686"/>
    <w:qFormat/>
    <w:rPr>
      <w:rFonts w:cs="Wingdings 2"/>
      <w:u w:val="none"/>
    </w:rPr>
  </w:style>
  <w:style w:type="character" w:customStyle="1" w:styleId="ListLabel2687">
    <w:name w:val="ListLabel 2687"/>
    <w:qFormat/>
    <w:rPr>
      <w:rFonts w:cs="OpenSymbol"/>
      <w:u w:val="none"/>
    </w:rPr>
  </w:style>
  <w:style w:type="character" w:customStyle="1" w:styleId="ListLabel2688">
    <w:name w:val="ListLabel 2688"/>
    <w:qFormat/>
    <w:rPr>
      <w:rFonts w:ascii="Gill Sans" w:hAnsi="Gill Sans"/>
      <w:u w:val="none"/>
    </w:rPr>
  </w:style>
  <w:style w:type="character" w:customStyle="1" w:styleId="ListLabel2689">
    <w:name w:val="ListLabel 2689"/>
    <w:qFormat/>
    <w:rPr>
      <w:u w:val="none"/>
    </w:rPr>
  </w:style>
  <w:style w:type="character" w:customStyle="1" w:styleId="ListLabel2690">
    <w:name w:val="ListLabel 2690"/>
    <w:qFormat/>
    <w:rPr>
      <w:u w:val="none"/>
    </w:rPr>
  </w:style>
  <w:style w:type="character" w:customStyle="1" w:styleId="ListLabel2691">
    <w:name w:val="ListLabel 2691"/>
    <w:qFormat/>
    <w:rPr>
      <w:u w:val="none"/>
    </w:rPr>
  </w:style>
  <w:style w:type="character" w:customStyle="1" w:styleId="ListLabel2692">
    <w:name w:val="ListLabel 2692"/>
    <w:qFormat/>
    <w:rPr>
      <w:u w:val="none"/>
    </w:rPr>
  </w:style>
  <w:style w:type="character" w:customStyle="1" w:styleId="ListLabel2693">
    <w:name w:val="ListLabel 2693"/>
    <w:qFormat/>
    <w:rPr>
      <w:u w:val="none"/>
    </w:rPr>
  </w:style>
  <w:style w:type="character" w:customStyle="1" w:styleId="ListLabel2694">
    <w:name w:val="ListLabel 2694"/>
    <w:qFormat/>
    <w:rPr>
      <w:u w:val="none"/>
    </w:rPr>
  </w:style>
  <w:style w:type="character" w:customStyle="1" w:styleId="ListLabel2695">
    <w:name w:val="ListLabel 2695"/>
    <w:qFormat/>
    <w:rPr>
      <w:u w:val="none"/>
    </w:rPr>
  </w:style>
  <w:style w:type="character" w:customStyle="1" w:styleId="ListLabel2696">
    <w:name w:val="ListLabel 2696"/>
    <w:qFormat/>
    <w:rPr>
      <w:u w:val="none"/>
    </w:rPr>
  </w:style>
  <w:style w:type="character" w:customStyle="1" w:styleId="ListLabel2697">
    <w:name w:val="ListLabel 2697"/>
    <w:qFormat/>
    <w:rPr>
      <w:rFonts w:ascii="Gill Sans" w:hAnsi="Gill Sans"/>
      <w:u w:val="none"/>
    </w:rPr>
  </w:style>
  <w:style w:type="character" w:customStyle="1" w:styleId="ListLabel2698">
    <w:name w:val="ListLabel 2698"/>
    <w:qFormat/>
    <w:rPr>
      <w:u w:val="none"/>
    </w:rPr>
  </w:style>
  <w:style w:type="character" w:customStyle="1" w:styleId="ListLabel2699">
    <w:name w:val="ListLabel 2699"/>
    <w:qFormat/>
    <w:rPr>
      <w:u w:val="none"/>
    </w:rPr>
  </w:style>
  <w:style w:type="character" w:customStyle="1" w:styleId="ListLabel2700">
    <w:name w:val="ListLabel 2700"/>
    <w:qFormat/>
    <w:rPr>
      <w:u w:val="none"/>
    </w:rPr>
  </w:style>
  <w:style w:type="character" w:customStyle="1" w:styleId="ListLabel2701">
    <w:name w:val="ListLabel 2701"/>
    <w:qFormat/>
    <w:rPr>
      <w:u w:val="none"/>
    </w:rPr>
  </w:style>
  <w:style w:type="character" w:customStyle="1" w:styleId="ListLabel2702">
    <w:name w:val="ListLabel 2702"/>
    <w:qFormat/>
    <w:rPr>
      <w:u w:val="none"/>
    </w:rPr>
  </w:style>
  <w:style w:type="character" w:customStyle="1" w:styleId="ListLabel2703">
    <w:name w:val="ListLabel 2703"/>
    <w:qFormat/>
    <w:rPr>
      <w:u w:val="none"/>
    </w:rPr>
  </w:style>
  <w:style w:type="character" w:customStyle="1" w:styleId="ListLabel2704">
    <w:name w:val="ListLabel 2704"/>
    <w:qFormat/>
    <w:rPr>
      <w:u w:val="none"/>
    </w:rPr>
  </w:style>
  <w:style w:type="character" w:customStyle="1" w:styleId="ListLabel2705">
    <w:name w:val="ListLabel 2705"/>
    <w:qFormat/>
    <w:rPr>
      <w:u w:val="none"/>
    </w:rPr>
  </w:style>
  <w:style w:type="character" w:customStyle="1" w:styleId="ListLabel2706">
    <w:name w:val="ListLabel 2706"/>
    <w:qFormat/>
    <w:rPr>
      <w:rFonts w:ascii="Gill Sans" w:eastAsia="Gill Sans" w:hAnsi="Gill Sans" w:cs="Gill Sans"/>
      <w:b w:val="0"/>
      <w:sz w:val="24"/>
    </w:rPr>
  </w:style>
  <w:style w:type="character" w:customStyle="1" w:styleId="ListLabel2707">
    <w:name w:val="ListLabel 2707"/>
    <w:qFormat/>
    <w:rPr>
      <w:rFonts w:ascii="Gill Sans" w:eastAsia="Arial" w:hAnsi="Gill Sans" w:cs="Arial"/>
      <w:u w:val="none"/>
    </w:rPr>
  </w:style>
  <w:style w:type="character" w:customStyle="1" w:styleId="ListLabel2708">
    <w:name w:val="ListLabel 2708"/>
    <w:qFormat/>
    <w:rPr>
      <w:u w:val="none"/>
    </w:rPr>
  </w:style>
  <w:style w:type="character" w:customStyle="1" w:styleId="ListLabel2709">
    <w:name w:val="ListLabel 2709"/>
    <w:qFormat/>
    <w:rPr>
      <w:u w:val="none"/>
    </w:rPr>
  </w:style>
  <w:style w:type="character" w:customStyle="1" w:styleId="ListLabel2710">
    <w:name w:val="ListLabel 2710"/>
    <w:qFormat/>
    <w:rPr>
      <w:u w:val="none"/>
    </w:rPr>
  </w:style>
  <w:style w:type="character" w:customStyle="1" w:styleId="ListLabel2711">
    <w:name w:val="ListLabel 2711"/>
    <w:qFormat/>
    <w:rPr>
      <w:u w:val="none"/>
    </w:rPr>
  </w:style>
  <w:style w:type="character" w:customStyle="1" w:styleId="ListLabel2712">
    <w:name w:val="ListLabel 2712"/>
    <w:qFormat/>
    <w:rPr>
      <w:u w:val="none"/>
    </w:rPr>
  </w:style>
  <w:style w:type="character" w:customStyle="1" w:styleId="ListLabel2713">
    <w:name w:val="ListLabel 2713"/>
    <w:qFormat/>
    <w:rPr>
      <w:u w:val="none"/>
    </w:rPr>
  </w:style>
  <w:style w:type="character" w:customStyle="1" w:styleId="ListLabel2714">
    <w:name w:val="ListLabel 2714"/>
    <w:qFormat/>
    <w:rPr>
      <w:u w:val="none"/>
    </w:rPr>
  </w:style>
  <w:style w:type="character" w:customStyle="1" w:styleId="ListLabel2715">
    <w:name w:val="ListLabel 2715"/>
    <w:qFormat/>
    <w:rPr>
      <w:u w:val="none"/>
    </w:rPr>
  </w:style>
  <w:style w:type="character" w:customStyle="1" w:styleId="ListLabel2716">
    <w:name w:val="ListLabel 2716"/>
    <w:qFormat/>
    <w:rPr>
      <w:rFonts w:ascii="Gill Sans" w:hAnsi="Gill Sans"/>
      <w:u w:val="none"/>
    </w:rPr>
  </w:style>
  <w:style w:type="character" w:customStyle="1" w:styleId="ListLabel2717">
    <w:name w:val="ListLabel 2717"/>
    <w:qFormat/>
    <w:rPr>
      <w:u w:val="none"/>
    </w:rPr>
  </w:style>
  <w:style w:type="character" w:customStyle="1" w:styleId="ListLabel2718">
    <w:name w:val="ListLabel 2718"/>
    <w:qFormat/>
    <w:rPr>
      <w:u w:val="none"/>
    </w:rPr>
  </w:style>
  <w:style w:type="character" w:customStyle="1" w:styleId="ListLabel2719">
    <w:name w:val="ListLabel 2719"/>
    <w:qFormat/>
    <w:rPr>
      <w:u w:val="none"/>
    </w:rPr>
  </w:style>
  <w:style w:type="character" w:customStyle="1" w:styleId="ListLabel2720">
    <w:name w:val="ListLabel 2720"/>
    <w:qFormat/>
    <w:rPr>
      <w:u w:val="none"/>
    </w:rPr>
  </w:style>
  <w:style w:type="character" w:customStyle="1" w:styleId="ListLabel2721">
    <w:name w:val="ListLabel 2721"/>
    <w:qFormat/>
    <w:rPr>
      <w:u w:val="none"/>
    </w:rPr>
  </w:style>
  <w:style w:type="character" w:customStyle="1" w:styleId="ListLabel2722">
    <w:name w:val="ListLabel 2722"/>
    <w:qFormat/>
    <w:rPr>
      <w:u w:val="none"/>
    </w:rPr>
  </w:style>
  <w:style w:type="character" w:customStyle="1" w:styleId="ListLabel2723">
    <w:name w:val="ListLabel 2723"/>
    <w:qFormat/>
    <w:rPr>
      <w:u w:val="none"/>
    </w:rPr>
  </w:style>
  <w:style w:type="character" w:customStyle="1" w:styleId="ListLabel2724">
    <w:name w:val="ListLabel 2724"/>
    <w:qFormat/>
    <w:rPr>
      <w:u w:val="none"/>
    </w:rPr>
  </w:style>
  <w:style w:type="character" w:customStyle="1" w:styleId="ListLabel2725">
    <w:name w:val="ListLabel 2725"/>
    <w:qFormat/>
    <w:rPr>
      <w:rFonts w:ascii="Gill Sans" w:hAnsi="Gill Sans"/>
      <w:b/>
      <w:u w:val="none"/>
    </w:rPr>
  </w:style>
  <w:style w:type="character" w:customStyle="1" w:styleId="ListLabel2726">
    <w:name w:val="ListLabel 2726"/>
    <w:qFormat/>
    <w:rPr>
      <w:u w:val="none"/>
    </w:rPr>
  </w:style>
  <w:style w:type="character" w:customStyle="1" w:styleId="ListLabel2727">
    <w:name w:val="ListLabel 2727"/>
    <w:qFormat/>
    <w:rPr>
      <w:u w:val="none"/>
    </w:rPr>
  </w:style>
  <w:style w:type="character" w:customStyle="1" w:styleId="ListLabel2728">
    <w:name w:val="ListLabel 2728"/>
    <w:qFormat/>
    <w:rPr>
      <w:u w:val="none"/>
    </w:rPr>
  </w:style>
  <w:style w:type="character" w:customStyle="1" w:styleId="ListLabel2729">
    <w:name w:val="ListLabel 2729"/>
    <w:qFormat/>
    <w:rPr>
      <w:u w:val="none"/>
    </w:rPr>
  </w:style>
  <w:style w:type="character" w:customStyle="1" w:styleId="ListLabel2730">
    <w:name w:val="ListLabel 2730"/>
    <w:qFormat/>
    <w:rPr>
      <w:u w:val="none"/>
    </w:rPr>
  </w:style>
  <w:style w:type="character" w:customStyle="1" w:styleId="ListLabel2731">
    <w:name w:val="ListLabel 2731"/>
    <w:qFormat/>
    <w:rPr>
      <w:u w:val="none"/>
    </w:rPr>
  </w:style>
  <w:style w:type="character" w:customStyle="1" w:styleId="ListLabel2732">
    <w:name w:val="ListLabel 2732"/>
    <w:qFormat/>
    <w:rPr>
      <w:u w:val="none"/>
    </w:rPr>
  </w:style>
  <w:style w:type="character" w:customStyle="1" w:styleId="ListLabel2733">
    <w:name w:val="ListLabel 2733"/>
    <w:qFormat/>
    <w:rPr>
      <w:u w:val="none"/>
    </w:rPr>
  </w:style>
  <w:style w:type="character" w:customStyle="1" w:styleId="ListLabel2734">
    <w:name w:val="ListLabel 2734"/>
    <w:qFormat/>
    <w:rPr>
      <w:rFonts w:ascii="Gill Sans" w:hAnsi="Gill Sans"/>
      <w:u w:val="none"/>
    </w:rPr>
  </w:style>
  <w:style w:type="character" w:customStyle="1" w:styleId="ListLabel2735">
    <w:name w:val="ListLabel 2735"/>
    <w:qFormat/>
    <w:rPr>
      <w:u w:val="none"/>
    </w:rPr>
  </w:style>
  <w:style w:type="character" w:customStyle="1" w:styleId="ListLabel2736">
    <w:name w:val="ListLabel 2736"/>
    <w:qFormat/>
    <w:rPr>
      <w:u w:val="none"/>
    </w:rPr>
  </w:style>
  <w:style w:type="character" w:customStyle="1" w:styleId="ListLabel2737">
    <w:name w:val="ListLabel 2737"/>
    <w:qFormat/>
    <w:rPr>
      <w:u w:val="none"/>
    </w:rPr>
  </w:style>
  <w:style w:type="character" w:customStyle="1" w:styleId="ListLabel2738">
    <w:name w:val="ListLabel 2738"/>
    <w:qFormat/>
    <w:rPr>
      <w:u w:val="none"/>
    </w:rPr>
  </w:style>
  <w:style w:type="character" w:customStyle="1" w:styleId="ListLabel2739">
    <w:name w:val="ListLabel 2739"/>
    <w:qFormat/>
    <w:rPr>
      <w:u w:val="none"/>
    </w:rPr>
  </w:style>
  <w:style w:type="character" w:customStyle="1" w:styleId="ListLabel2740">
    <w:name w:val="ListLabel 2740"/>
    <w:qFormat/>
    <w:rPr>
      <w:u w:val="none"/>
    </w:rPr>
  </w:style>
  <w:style w:type="character" w:customStyle="1" w:styleId="ListLabel2741">
    <w:name w:val="ListLabel 2741"/>
    <w:qFormat/>
    <w:rPr>
      <w:u w:val="none"/>
    </w:rPr>
  </w:style>
  <w:style w:type="character" w:customStyle="1" w:styleId="ListLabel2742">
    <w:name w:val="ListLabel 2742"/>
    <w:qFormat/>
    <w:rPr>
      <w:u w:val="none"/>
    </w:rPr>
  </w:style>
  <w:style w:type="character" w:customStyle="1" w:styleId="ListLabel2743">
    <w:name w:val="ListLabel 2743"/>
    <w:qFormat/>
    <w:rPr>
      <w:rFonts w:ascii="Gill Sans" w:eastAsia="Arial" w:hAnsi="Gill Sans" w:cs="Arial"/>
      <w:u w:val="none"/>
    </w:rPr>
  </w:style>
  <w:style w:type="character" w:customStyle="1" w:styleId="ListLabel2744">
    <w:name w:val="ListLabel 2744"/>
    <w:qFormat/>
    <w:rPr>
      <w:u w:val="none"/>
    </w:rPr>
  </w:style>
  <w:style w:type="character" w:customStyle="1" w:styleId="ListLabel2745">
    <w:name w:val="ListLabel 2745"/>
    <w:qFormat/>
    <w:rPr>
      <w:u w:val="none"/>
    </w:rPr>
  </w:style>
  <w:style w:type="character" w:customStyle="1" w:styleId="ListLabel2746">
    <w:name w:val="ListLabel 2746"/>
    <w:qFormat/>
    <w:rPr>
      <w:u w:val="none"/>
    </w:rPr>
  </w:style>
  <w:style w:type="character" w:customStyle="1" w:styleId="ListLabel2747">
    <w:name w:val="ListLabel 2747"/>
    <w:qFormat/>
    <w:rPr>
      <w:u w:val="none"/>
    </w:rPr>
  </w:style>
  <w:style w:type="character" w:customStyle="1" w:styleId="ListLabel2748">
    <w:name w:val="ListLabel 2748"/>
    <w:qFormat/>
    <w:rPr>
      <w:u w:val="none"/>
    </w:rPr>
  </w:style>
  <w:style w:type="character" w:customStyle="1" w:styleId="ListLabel2749">
    <w:name w:val="ListLabel 2749"/>
    <w:qFormat/>
    <w:rPr>
      <w:u w:val="none"/>
    </w:rPr>
  </w:style>
  <w:style w:type="character" w:customStyle="1" w:styleId="ListLabel2750">
    <w:name w:val="ListLabel 2750"/>
    <w:qFormat/>
    <w:rPr>
      <w:u w:val="none"/>
    </w:rPr>
  </w:style>
  <w:style w:type="character" w:customStyle="1" w:styleId="ListLabel2751">
    <w:name w:val="ListLabel 2751"/>
    <w:qFormat/>
    <w:rPr>
      <w:u w:val="none"/>
    </w:rPr>
  </w:style>
  <w:style w:type="character" w:customStyle="1" w:styleId="ListLabel2752">
    <w:name w:val="ListLabel 2752"/>
    <w:qFormat/>
    <w:rPr>
      <w:rFonts w:ascii="Gill Sans" w:hAnsi="Gill Sans"/>
      <w:b/>
      <w:u w:val="none"/>
    </w:rPr>
  </w:style>
  <w:style w:type="character" w:customStyle="1" w:styleId="ListLabel2753">
    <w:name w:val="ListLabel 2753"/>
    <w:qFormat/>
    <w:rPr>
      <w:rFonts w:cs="Wingdings 2"/>
      <w:u w:val="none"/>
    </w:rPr>
  </w:style>
  <w:style w:type="character" w:customStyle="1" w:styleId="ListLabel2754">
    <w:name w:val="ListLabel 2754"/>
    <w:qFormat/>
    <w:rPr>
      <w:rFonts w:cs="OpenSymbol"/>
      <w:u w:val="none"/>
    </w:rPr>
  </w:style>
  <w:style w:type="character" w:customStyle="1" w:styleId="ListLabel2755">
    <w:name w:val="ListLabel 2755"/>
    <w:qFormat/>
    <w:rPr>
      <w:rFonts w:cs="Wingdings"/>
      <w:u w:val="none"/>
    </w:rPr>
  </w:style>
  <w:style w:type="character" w:customStyle="1" w:styleId="ListLabel2756">
    <w:name w:val="ListLabel 2756"/>
    <w:qFormat/>
    <w:rPr>
      <w:rFonts w:cs="Wingdings 2"/>
      <w:u w:val="none"/>
    </w:rPr>
  </w:style>
  <w:style w:type="character" w:customStyle="1" w:styleId="ListLabel2757">
    <w:name w:val="ListLabel 2757"/>
    <w:qFormat/>
    <w:rPr>
      <w:rFonts w:cs="OpenSymbol"/>
      <w:u w:val="none"/>
    </w:rPr>
  </w:style>
  <w:style w:type="character" w:customStyle="1" w:styleId="ListLabel2758">
    <w:name w:val="ListLabel 2758"/>
    <w:qFormat/>
    <w:rPr>
      <w:rFonts w:cs="Wingdings"/>
      <w:u w:val="none"/>
    </w:rPr>
  </w:style>
  <w:style w:type="character" w:customStyle="1" w:styleId="ListLabel2759">
    <w:name w:val="ListLabel 2759"/>
    <w:qFormat/>
    <w:rPr>
      <w:rFonts w:cs="Wingdings 2"/>
      <w:u w:val="none"/>
    </w:rPr>
  </w:style>
  <w:style w:type="character" w:customStyle="1" w:styleId="ListLabel2760">
    <w:name w:val="ListLabel 2760"/>
    <w:qFormat/>
    <w:rPr>
      <w:rFonts w:cs="OpenSymbol"/>
      <w:u w:val="none"/>
    </w:rPr>
  </w:style>
  <w:style w:type="character" w:customStyle="1" w:styleId="ListLabel2761">
    <w:name w:val="ListLabel 2761"/>
    <w:qFormat/>
    <w:rPr>
      <w:rFonts w:ascii="Gill Sans" w:eastAsia="Arial" w:hAnsi="Gill Sans" w:cs="Arial"/>
      <w:u w:val="none"/>
    </w:rPr>
  </w:style>
  <w:style w:type="character" w:customStyle="1" w:styleId="ListLabel2762">
    <w:name w:val="ListLabel 2762"/>
    <w:qFormat/>
    <w:rPr>
      <w:u w:val="none"/>
    </w:rPr>
  </w:style>
  <w:style w:type="character" w:customStyle="1" w:styleId="ListLabel2763">
    <w:name w:val="ListLabel 2763"/>
    <w:qFormat/>
    <w:rPr>
      <w:u w:val="none"/>
    </w:rPr>
  </w:style>
  <w:style w:type="character" w:customStyle="1" w:styleId="ListLabel2764">
    <w:name w:val="ListLabel 2764"/>
    <w:qFormat/>
    <w:rPr>
      <w:u w:val="none"/>
    </w:rPr>
  </w:style>
  <w:style w:type="character" w:customStyle="1" w:styleId="ListLabel2765">
    <w:name w:val="ListLabel 2765"/>
    <w:qFormat/>
    <w:rPr>
      <w:u w:val="none"/>
    </w:rPr>
  </w:style>
  <w:style w:type="character" w:customStyle="1" w:styleId="ListLabel2766">
    <w:name w:val="ListLabel 2766"/>
    <w:qFormat/>
    <w:rPr>
      <w:u w:val="none"/>
    </w:rPr>
  </w:style>
  <w:style w:type="character" w:customStyle="1" w:styleId="ListLabel2767">
    <w:name w:val="ListLabel 2767"/>
    <w:qFormat/>
    <w:rPr>
      <w:u w:val="none"/>
    </w:rPr>
  </w:style>
  <w:style w:type="character" w:customStyle="1" w:styleId="ListLabel2768">
    <w:name w:val="ListLabel 2768"/>
    <w:qFormat/>
    <w:rPr>
      <w:u w:val="none"/>
    </w:rPr>
  </w:style>
  <w:style w:type="character" w:customStyle="1" w:styleId="ListLabel2769">
    <w:name w:val="ListLabel 2769"/>
    <w:qFormat/>
    <w:rPr>
      <w:u w:val="none"/>
    </w:rPr>
  </w:style>
  <w:style w:type="character" w:customStyle="1" w:styleId="ListLabel2770">
    <w:name w:val="ListLabel 2770"/>
    <w:qFormat/>
    <w:rPr>
      <w:rFonts w:ascii="Gill Sans" w:hAnsi="Gill Sans"/>
      <w:u w:val="none"/>
    </w:rPr>
  </w:style>
  <w:style w:type="character" w:customStyle="1" w:styleId="ListLabel2771">
    <w:name w:val="ListLabel 2771"/>
    <w:qFormat/>
    <w:rPr>
      <w:rFonts w:ascii="Gill Sans" w:hAnsi="Gill Sans"/>
      <w:u w:val="none"/>
    </w:rPr>
  </w:style>
  <w:style w:type="character" w:customStyle="1" w:styleId="ListLabel2772">
    <w:name w:val="ListLabel 2772"/>
    <w:qFormat/>
    <w:rPr>
      <w:u w:val="none"/>
    </w:rPr>
  </w:style>
  <w:style w:type="character" w:customStyle="1" w:styleId="ListLabel2773">
    <w:name w:val="ListLabel 2773"/>
    <w:qFormat/>
    <w:rPr>
      <w:u w:val="none"/>
    </w:rPr>
  </w:style>
  <w:style w:type="character" w:customStyle="1" w:styleId="ListLabel2774">
    <w:name w:val="ListLabel 2774"/>
    <w:qFormat/>
    <w:rPr>
      <w:u w:val="none"/>
    </w:rPr>
  </w:style>
  <w:style w:type="character" w:customStyle="1" w:styleId="ListLabel2775">
    <w:name w:val="ListLabel 2775"/>
    <w:qFormat/>
    <w:rPr>
      <w:u w:val="none"/>
    </w:rPr>
  </w:style>
  <w:style w:type="character" w:customStyle="1" w:styleId="ListLabel2776">
    <w:name w:val="ListLabel 2776"/>
    <w:qFormat/>
    <w:rPr>
      <w:u w:val="none"/>
    </w:rPr>
  </w:style>
  <w:style w:type="character" w:customStyle="1" w:styleId="ListLabel2777">
    <w:name w:val="ListLabel 2777"/>
    <w:qFormat/>
    <w:rPr>
      <w:u w:val="none"/>
    </w:rPr>
  </w:style>
  <w:style w:type="character" w:customStyle="1" w:styleId="ListLabel2778">
    <w:name w:val="ListLabel 2778"/>
    <w:qFormat/>
    <w:rPr>
      <w:u w:val="none"/>
    </w:rPr>
  </w:style>
  <w:style w:type="character" w:customStyle="1" w:styleId="ListLabel2779">
    <w:name w:val="ListLabel 2779"/>
    <w:qFormat/>
    <w:rPr>
      <w:rFonts w:ascii="Gill Sans" w:eastAsia="Arial" w:hAnsi="Gill Sans" w:cs="Arial"/>
      <w:b/>
      <w:sz w:val="32"/>
      <w:szCs w:val="32"/>
    </w:rPr>
  </w:style>
  <w:style w:type="character" w:customStyle="1" w:styleId="ListLabel2780">
    <w:name w:val="ListLabel 2780"/>
    <w:qFormat/>
    <w:rPr>
      <w:rFonts w:ascii="Gill Sans" w:hAnsi="Gill Sans"/>
      <w:highlight w:val="white"/>
      <w:u w:val="none"/>
    </w:rPr>
  </w:style>
  <w:style w:type="character" w:customStyle="1" w:styleId="ListLabel2781">
    <w:name w:val="ListLabel 2781"/>
    <w:qFormat/>
    <w:rPr>
      <w:u w:val="none"/>
    </w:rPr>
  </w:style>
  <w:style w:type="character" w:customStyle="1" w:styleId="ListLabel2782">
    <w:name w:val="ListLabel 2782"/>
    <w:qFormat/>
    <w:rPr>
      <w:u w:val="none"/>
    </w:rPr>
  </w:style>
  <w:style w:type="character" w:customStyle="1" w:styleId="ListLabel2783">
    <w:name w:val="ListLabel 2783"/>
    <w:qFormat/>
    <w:rPr>
      <w:u w:val="none"/>
    </w:rPr>
  </w:style>
  <w:style w:type="character" w:customStyle="1" w:styleId="ListLabel2784">
    <w:name w:val="ListLabel 2784"/>
    <w:qFormat/>
    <w:rPr>
      <w:u w:val="none"/>
    </w:rPr>
  </w:style>
  <w:style w:type="character" w:customStyle="1" w:styleId="ListLabel2785">
    <w:name w:val="ListLabel 2785"/>
    <w:qFormat/>
    <w:rPr>
      <w:u w:val="none"/>
    </w:rPr>
  </w:style>
  <w:style w:type="character" w:customStyle="1" w:styleId="ListLabel2786">
    <w:name w:val="ListLabel 2786"/>
    <w:qFormat/>
    <w:rPr>
      <w:u w:val="none"/>
    </w:rPr>
  </w:style>
  <w:style w:type="character" w:customStyle="1" w:styleId="ListLabel2787">
    <w:name w:val="ListLabel 2787"/>
    <w:qFormat/>
    <w:rPr>
      <w:u w:val="none"/>
    </w:rPr>
  </w:style>
  <w:style w:type="character" w:customStyle="1" w:styleId="ListLabel2788">
    <w:name w:val="ListLabel 2788"/>
    <w:qFormat/>
    <w:rPr>
      <w:u w:val="none"/>
    </w:rPr>
  </w:style>
  <w:style w:type="character" w:customStyle="1" w:styleId="ListLabel2789">
    <w:name w:val="ListLabel 2789"/>
    <w:qFormat/>
    <w:rPr>
      <w:rFonts w:ascii="Gill Sans" w:hAnsi="Gill Sans" w:cs="Noto Sans Symbols"/>
      <w:u w:val="none"/>
    </w:rPr>
  </w:style>
  <w:style w:type="character" w:customStyle="1" w:styleId="ListLabel2790">
    <w:name w:val="ListLabel 2790"/>
    <w:qFormat/>
    <w:rPr>
      <w:rFonts w:cs="Noto Sans Symbols"/>
      <w:u w:val="none"/>
    </w:rPr>
  </w:style>
  <w:style w:type="character" w:customStyle="1" w:styleId="ListLabel2791">
    <w:name w:val="ListLabel 2791"/>
    <w:qFormat/>
    <w:rPr>
      <w:rFonts w:cs="Noto Sans Symbols"/>
      <w:u w:val="none"/>
    </w:rPr>
  </w:style>
  <w:style w:type="character" w:customStyle="1" w:styleId="ListLabel2792">
    <w:name w:val="ListLabel 2792"/>
    <w:qFormat/>
    <w:rPr>
      <w:rFonts w:cs="Noto Sans Symbols"/>
      <w:u w:val="none"/>
    </w:rPr>
  </w:style>
  <w:style w:type="character" w:customStyle="1" w:styleId="ListLabel2793">
    <w:name w:val="ListLabel 2793"/>
    <w:qFormat/>
    <w:rPr>
      <w:rFonts w:cs="Noto Sans Symbols"/>
      <w:u w:val="none"/>
    </w:rPr>
  </w:style>
  <w:style w:type="character" w:customStyle="1" w:styleId="ListLabel2794">
    <w:name w:val="ListLabel 2794"/>
    <w:qFormat/>
    <w:rPr>
      <w:rFonts w:cs="Noto Sans Symbols"/>
      <w:u w:val="none"/>
    </w:rPr>
  </w:style>
  <w:style w:type="character" w:customStyle="1" w:styleId="ListLabel2795">
    <w:name w:val="ListLabel 2795"/>
    <w:qFormat/>
    <w:rPr>
      <w:rFonts w:cs="Noto Sans Symbols"/>
      <w:u w:val="none"/>
    </w:rPr>
  </w:style>
  <w:style w:type="character" w:customStyle="1" w:styleId="ListLabel2796">
    <w:name w:val="ListLabel 2796"/>
    <w:qFormat/>
    <w:rPr>
      <w:rFonts w:cs="Noto Sans Symbols"/>
      <w:u w:val="none"/>
    </w:rPr>
  </w:style>
  <w:style w:type="character" w:customStyle="1" w:styleId="ListLabel2797">
    <w:name w:val="ListLabel 2797"/>
    <w:qFormat/>
    <w:rPr>
      <w:rFonts w:cs="Noto Sans Symbols"/>
      <w:u w:val="none"/>
    </w:rPr>
  </w:style>
  <w:style w:type="character" w:customStyle="1" w:styleId="ListLabel2798">
    <w:name w:val="ListLabel 2798"/>
    <w:qFormat/>
    <w:rPr>
      <w:rFonts w:ascii="Gill Sans" w:hAnsi="Gill Sans"/>
      <w:b w:val="0"/>
      <w:sz w:val="24"/>
      <w:u w:val="none"/>
    </w:rPr>
  </w:style>
  <w:style w:type="character" w:customStyle="1" w:styleId="ListLabel2799">
    <w:name w:val="ListLabel 2799"/>
    <w:qFormat/>
    <w:rPr>
      <w:rFonts w:ascii="Gill Sans" w:hAnsi="Gill Sans"/>
      <w:b/>
      <w:sz w:val="24"/>
      <w:u w:val="none"/>
    </w:rPr>
  </w:style>
  <w:style w:type="character" w:customStyle="1" w:styleId="ListLabel2800">
    <w:name w:val="ListLabel 2800"/>
    <w:qFormat/>
    <w:rPr>
      <w:u w:val="none"/>
    </w:rPr>
  </w:style>
  <w:style w:type="character" w:customStyle="1" w:styleId="ListLabel2801">
    <w:name w:val="ListLabel 2801"/>
    <w:qFormat/>
    <w:rPr>
      <w:u w:val="none"/>
    </w:rPr>
  </w:style>
  <w:style w:type="character" w:customStyle="1" w:styleId="ListLabel2802">
    <w:name w:val="ListLabel 2802"/>
    <w:qFormat/>
    <w:rPr>
      <w:u w:val="none"/>
    </w:rPr>
  </w:style>
  <w:style w:type="character" w:customStyle="1" w:styleId="ListLabel2803">
    <w:name w:val="ListLabel 2803"/>
    <w:qFormat/>
    <w:rPr>
      <w:u w:val="none"/>
    </w:rPr>
  </w:style>
  <w:style w:type="character" w:customStyle="1" w:styleId="ListLabel2804">
    <w:name w:val="ListLabel 2804"/>
    <w:qFormat/>
    <w:rPr>
      <w:u w:val="none"/>
    </w:rPr>
  </w:style>
  <w:style w:type="character" w:customStyle="1" w:styleId="ListLabel2805">
    <w:name w:val="ListLabel 2805"/>
    <w:qFormat/>
    <w:rPr>
      <w:u w:val="none"/>
    </w:rPr>
  </w:style>
  <w:style w:type="character" w:customStyle="1" w:styleId="ListLabel2806">
    <w:name w:val="ListLabel 2806"/>
    <w:qFormat/>
    <w:rPr>
      <w:u w:val="none"/>
    </w:rPr>
  </w:style>
  <w:style w:type="character" w:customStyle="1" w:styleId="ListLabel2807">
    <w:name w:val="ListLabel 2807"/>
    <w:qFormat/>
    <w:rPr>
      <w:rFonts w:ascii="Gill Sans" w:hAnsi="Gill Sans"/>
      <w:u w:val="none"/>
    </w:rPr>
  </w:style>
  <w:style w:type="character" w:customStyle="1" w:styleId="ListLabel2808">
    <w:name w:val="ListLabel 2808"/>
    <w:qFormat/>
    <w:rPr>
      <w:u w:val="none"/>
    </w:rPr>
  </w:style>
  <w:style w:type="character" w:customStyle="1" w:styleId="ListLabel2809">
    <w:name w:val="ListLabel 2809"/>
    <w:qFormat/>
    <w:rPr>
      <w:u w:val="none"/>
    </w:rPr>
  </w:style>
  <w:style w:type="character" w:customStyle="1" w:styleId="ListLabel2810">
    <w:name w:val="ListLabel 2810"/>
    <w:qFormat/>
    <w:rPr>
      <w:u w:val="none"/>
    </w:rPr>
  </w:style>
  <w:style w:type="character" w:customStyle="1" w:styleId="ListLabel2811">
    <w:name w:val="ListLabel 2811"/>
    <w:qFormat/>
    <w:rPr>
      <w:u w:val="none"/>
    </w:rPr>
  </w:style>
  <w:style w:type="character" w:customStyle="1" w:styleId="ListLabel2812">
    <w:name w:val="ListLabel 2812"/>
    <w:qFormat/>
    <w:rPr>
      <w:u w:val="none"/>
    </w:rPr>
  </w:style>
  <w:style w:type="character" w:customStyle="1" w:styleId="ListLabel2813">
    <w:name w:val="ListLabel 2813"/>
    <w:qFormat/>
    <w:rPr>
      <w:u w:val="none"/>
    </w:rPr>
  </w:style>
  <w:style w:type="character" w:customStyle="1" w:styleId="ListLabel2814">
    <w:name w:val="ListLabel 2814"/>
    <w:qFormat/>
    <w:rPr>
      <w:u w:val="none"/>
    </w:rPr>
  </w:style>
  <w:style w:type="character" w:customStyle="1" w:styleId="ListLabel2815">
    <w:name w:val="ListLabel 2815"/>
    <w:qFormat/>
    <w:rPr>
      <w:u w:val="none"/>
    </w:rPr>
  </w:style>
  <w:style w:type="character" w:customStyle="1" w:styleId="ListLabel2816">
    <w:name w:val="ListLabel 2816"/>
    <w:qFormat/>
    <w:rPr>
      <w:rFonts w:ascii="Gill Sans" w:eastAsia="Noto Sans Symbols" w:hAnsi="Gill Sans" w:cs="Noto Sans Symbols"/>
      <w:u w:val="none"/>
    </w:rPr>
  </w:style>
  <w:style w:type="character" w:customStyle="1" w:styleId="ListLabel2817">
    <w:name w:val="ListLabel 2817"/>
    <w:qFormat/>
    <w:rPr>
      <w:rFonts w:eastAsia="Noto Sans Symbols" w:cs="Noto Sans Symbols"/>
      <w:u w:val="none"/>
    </w:rPr>
  </w:style>
  <w:style w:type="character" w:customStyle="1" w:styleId="ListLabel2818">
    <w:name w:val="ListLabel 2818"/>
    <w:qFormat/>
    <w:rPr>
      <w:rFonts w:eastAsia="Noto Sans Symbols" w:cs="Noto Sans Symbols"/>
      <w:u w:val="none"/>
    </w:rPr>
  </w:style>
  <w:style w:type="character" w:customStyle="1" w:styleId="ListLabel2819">
    <w:name w:val="ListLabel 2819"/>
    <w:qFormat/>
    <w:rPr>
      <w:rFonts w:eastAsia="Noto Sans Symbols" w:cs="Noto Sans Symbols"/>
      <w:u w:val="none"/>
    </w:rPr>
  </w:style>
  <w:style w:type="character" w:customStyle="1" w:styleId="ListLabel2820">
    <w:name w:val="ListLabel 2820"/>
    <w:qFormat/>
    <w:rPr>
      <w:rFonts w:eastAsia="Noto Sans Symbols" w:cs="Noto Sans Symbols"/>
      <w:u w:val="none"/>
    </w:rPr>
  </w:style>
  <w:style w:type="character" w:customStyle="1" w:styleId="ListLabel2821">
    <w:name w:val="ListLabel 2821"/>
    <w:qFormat/>
    <w:rPr>
      <w:rFonts w:eastAsia="Noto Sans Symbols" w:cs="Noto Sans Symbols"/>
      <w:u w:val="none"/>
    </w:rPr>
  </w:style>
  <w:style w:type="character" w:customStyle="1" w:styleId="ListLabel2822">
    <w:name w:val="ListLabel 2822"/>
    <w:qFormat/>
    <w:rPr>
      <w:rFonts w:eastAsia="Noto Sans Symbols" w:cs="Noto Sans Symbols"/>
      <w:u w:val="none"/>
    </w:rPr>
  </w:style>
  <w:style w:type="character" w:customStyle="1" w:styleId="ListLabel2823">
    <w:name w:val="ListLabel 2823"/>
    <w:qFormat/>
    <w:rPr>
      <w:rFonts w:eastAsia="Noto Sans Symbols" w:cs="Noto Sans Symbols"/>
      <w:u w:val="none"/>
    </w:rPr>
  </w:style>
  <w:style w:type="character" w:customStyle="1" w:styleId="ListLabel2824">
    <w:name w:val="ListLabel 2824"/>
    <w:qFormat/>
    <w:rPr>
      <w:rFonts w:eastAsia="Noto Sans Symbols" w:cs="Noto Sans Symbols"/>
      <w:u w:val="none"/>
    </w:rPr>
  </w:style>
  <w:style w:type="character" w:customStyle="1" w:styleId="ListLabel2825">
    <w:name w:val="ListLabel 2825"/>
    <w:qFormat/>
    <w:rPr>
      <w:rFonts w:ascii="Gill Sans" w:hAnsi="Gill Sans"/>
      <w:u w:val="none"/>
    </w:rPr>
  </w:style>
  <w:style w:type="character" w:customStyle="1" w:styleId="ListLabel2826">
    <w:name w:val="ListLabel 2826"/>
    <w:qFormat/>
    <w:rPr>
      <w:u w:val="none"/>
    </w:rPr>
  </w:style>
  <w:style w:type="character" w:customStyle="1" w:styleId="ListLabel2827">
    <w:name w:val="ListLabel 2827"/>
    <w:qFormat/>
    <w:rPr>
      <w:u w:val="none"/>
    </w:rPr>
  </w:style>
  <w:style w:type="character" w:customStyle="1" w:styleId="ListLabel2828">
    <w:name w:val="ListLabel 2828"/>
    <w:qFormat/>
    <w:rPr>
      <w:u w:val="none"/>
    </w:rPr>
  </w:style>
  <w:style w:type="character" w:customStyle="1" w:styleId="ListLabel2829">
    <w:name w:val="ListLabel 2829"/>
    <w:qFormat/>
    <w:rPr>
      <w:u w:val="none"/>
    </w:rPr>
  </w:style>
  <w:style w:type="character" w:customStyle="1" w:styleId="ListLabel2830">
    <w:name w:val="ListLabel 2830"/>
    <w:qFormat/>
    <w:rPr>
      <w:u w:val="none"/>
    </w:rPr>
  </w:style>
  <w:style w:type="character" w:customStyle="1" w:styleId="ListLabel2831">
    <w:name w:val="ListLabel 2831"/>
    <w:qFormat/>
    <w:rPr>
      <w:u w:val="none"/>
    </w:rPr>
  </w:style>
  <w:style w:type="character" w:customStyle="1" w:styleId="ListLabel2832">
    <w:name w:val="ListLabel 2832"/>
    <w:qFormat/>
    <w:rPr>
      <w:u w:val="none"/>
    </w:rPr>
  </w:style>
  <w:style w:type="character" w:customStyle="1" w:styleId="ListLabel2833">
    <w:name w:val="ListLabel 2833"/>
    <w:qFormat/>
    <w:rPr>
      <w:u w:val="none"/>
    </w:rPr>
  </w:style>
  <w:style w:type="character" w:customStyle="1" w:styleId="ListLabel2834">
    <w:name w:val="ListLabel 2834"/>
    <w:qFormat/>
    <w:rPr>
      <w:rFonts w:ascii="Gill Sans" w:hAnsi="Gill Sans"/>
      <w:u w:val="none"/>
    </w:rPr>
  </w:style>
  <w:style w:type="character" w:customStyle="1" w:styleId="ListLabel2835">
    <w:name w:val="ListLabel 2835"/>
    <w:qFormat/>
    <w:rPr>
      <w:u w:val="none"/>
    </w:rPr>
  </w:style>
  <w:style w:type="character" w:customStyle="1" w:styleId="ListLabel2836">
    <w:name w:val="ListLabel 2836"/>
    <w:qFormat/>
    <w:rPr>
      <w:u w:val="none"/>
    </w:rPr>
  </w:style>
  <w:style w:type="character" w:customStyle="1" w:styleId="ListLabel2837">
    <w:name w:val="ListLabel 2837"/>
    <w:qFormat/>
    <w:rPr>
      <w:u w:val="none"/>
    </w:rPr>
  </w:style>
  <w:style w:type="character" w:customStyle="1" w:styleId="ListLabel2838">
    <w:name w:val="ListLabel 2838"/>
    <w:qFormat/>
    <w:rPr>
      <w:u w:val="none"/>
    </w:rPr>
  </w:style>
  <w:style w:type="character" w:customStyle="1" w:styleId="ListLabel2839">
    <w:name w:val="ListLabel 2839"/>
    <w:qFormat/>
    <w:rPr>
      <w:u w:val="none"/>
    </w:rPr>
  </w:style>
  <w:style w:type="character" w:customStyle="1" w:styleId="ListLabel2840">
    <w:name w:val="ListLabel 2840"/>
    <w:qFormat/>
    <w:rPr>
      <w:u w:val="none"/>
    </w:rPr>
  </w:style>
  <w:style w:type="character" w:customStyle="1" w:styleId="ListLabel2841">
    <w:name w:val="ListLabel 2841"/>
    <w:qFormat/>
    <w:rPr>
      <w:u w:val="none"/>
    </w:rPr>
  </w:style>
  <w:style w:type="character" w:customStyle="1" w:styleId="ListLabel2842">
    <w:name w:val="ListLabel 2842"/>
    <w:qFormat/>
    <w:rPr>
      <w:u w:val="none"/>
    </w:rPr>
  </w:style>
  <w:style w:type="character" w:customStyle="1" w:styleId="ListLabel2843">
    <w:name w:val="ListLabel 2843"/>
    <w:qFormat/>
    <w:rPr>
      <w:rFonts w:ascii="Gill Sans" w:eastAsia="Arial" w:hAnsi="Gill Sans" w:cs="Arial"/>
      <w:u w:val="none"/>
    </w:rPr>
  </w:style>
  <w:style w:type="character" w:customStyle="1" w:styleId="ListLabel2844">
    <w:name w:val="ListLabel 2844"/>
    <w:qFormat/>
    <w:rPr>
      <w:u w:val="none"/>
    </w:rPr>
  </w:style>
  <w:style w:type="character" w:customStyle="1" w:styleId="ListLabel2845">
    <w:name w:val="ListLabel 2845"/>
    <w:qFormat/>
    <w:rPr>
      <w:u w:val="none"/>
    </w:rPr>
  </w:style>
  <w:style w:type="character" w:customStyle="1" w:styleId="ListLabel2846">
    <w:name w:val="ListLabel 2846"/>
    <w:qFormat/>
    <w:rPr>
      <w:u w:val="none"/>
    </w:rPr>
  </w:style>
  <w:style w:type="character" w:customStyle="1" w:styleId="ListLabel2847">
    <w:name w:val="ListLabel 2847"/>
    <w:qFormat/>
    <w:rPr>
      <w:u w:val="none"/>
    </w:rPr>
  </w:style>
  <w:style w:type="character" w:customStyle="1" w:styleId="ListLabel2848">
    <w:name w:val="ListLabel 2848"/>
    <w:qFormat/>
    <w:rPr>
      <w:u w:val="none"/>
    </w:rPr>
  </w:style>
  <w:style w:type="character" w:customStyle="1" w:styleId="ListLabel2849">
    <w:name w:val="ListLabel 2849"/>
    <w:qFormat/>
    <w:rPr>
      <w:u w:val="none"/>
    </w:rPr>
  </w:style>
  <w:style w:type="character" w:customStyle="1" w:styleId="ListLabel2850">
    <w:name w:val="ListLabel 2850"/>
    <w:qFormat/>
    <w:rPr>
      <w:u w:val="none"/>
    </w:rPr>
  </w:style>
  <w:style w:type="character" w:customStyle="1" w:styleId="ListLabel2851">
    <w:name w:val="ListLabel 2851"/>
    <w:qFormat/>
    <w:rPr>
      <w:u w:val="none"/>
    </w:rPr>
  </w:style>
  <w:style w:type="character" w:customStyle="1" w:styleId="ListLabel2852">
    <w:name w:val="ListLabel 2852"/>
    <w:qFormat/>
    <w:rPr>
      <w:rFonts w:ascii="Gill Sans" w:eastAsia="Arial" w:hAnsi="Gill Sans" w:cs="Arial"/>
      <w:u w:val="none"/>
    </w:rPr>
  </w:style>
  <w:style w:type="character" w:customStyle="1" w:styleId="ListLabel2853">
    <w:name w:val="ListLabel 2853"/>
    <w:qFormat/>
    <w:rPr>
      <w:u w:val="none"/>
    </w:rPr>
  </w:style>
  <w:style w:type="character" w:customStyle="1" w:styleId="ListLabel2854">
    <w:name w:val="ListLabel 2854"/>
    <w:qFormat/>
    <w:rPr>
      <w:u w:val="none"/>
    </w:rPr>
  </w:style>
  <w:style w:type="character" w:customStyle="1" w:styleId="ListLabel2855">
    <w:name w:val="ListLabel 2855"/>
    <w:qFormat/>
    <w:rPr>
      <w:u w:val="none"/>
    </w:rPr>
  </w:style>
  <w:style w:type="character" w:customStyle="1" w:styleId="ListLabel2856">
    <w:name w:val="ListLabel 2856"/>
    <w:qFormat/>
    <w:rPr>
      <w:u w:val="none"/>
    </w:rPr>
  </w:style>
  <w:style w:type="character" w:customStyle="1" w:styleId="ListLabel2857">
    <w:name w:val="ListLabel 2857"/>
    <w:qFormat/>
    <w:rPr>
      <w:u w:val="none"/>
    </w:rPr>
  </w:style>
  <w:style w:type="character" w:customStyle="1" w:styleId="ListLabel2858">
    <w:name w:val="ListLabel 2858"/>
    <w:qFormat/>
    <w:rPr>
      <w:u w:val="none"/>
    </w:rPr>
  </w:style>
  <w:style w:type="character" w:customStyle="1" w:styleId="ListLabel2859">
    <w:name w:val="ListLabel 2859"/>
    <w:qFormat/>
    <w:rPr>
      <w:u w:val="none"/>
    </w:rPr>
  </w:style>
  <w:style w:type="character" w:customStyle="1" w:styleId="ListLabel2860">
    <w:name w:val="ListLabel 2860"/>
    <w:qFormat/>
    <w:rPr>
      <w:u w:val="none"/>
    </w:rPr>
  </w:style>
  <w:style w:type="character" w:customStyle="1" w:styleId="ListLabel2861">
    <w:name w:val="ListLabel 2861"/>
    <w:qFormat/>
    <w:rPr>
      <w:u w:val="none"/>
    </w:rPr>
  </w:style>
  <w:style w:type="character" w:customStyle="1" w:styleId="ListLabel2862">
    <w:name w:val="ListLabel 2862"/>
    <w:qFormat/>
    <w:rPr>
      <w:u w:val="none"/>
    </w:rPr>
  </w:style>
  <w:style w:type="character" w:customStyle="1" w:styleId="ListLabel2863">
    <w:name w:val="ListLabel 2863"/>
    <w:qFormat/>
    <w:rPr>
      <w:u w:val="none"/>
    </w:rPr>
  </w:style>
  <w:style w:type="character" w:customStyle="1" w:styleId="ListLabel2864">
    <w:name w:val="ListLabel 2864"/>
    <w:qFormat/>
    <w:rPr>
      <w:u w:val="none"/>
    </w:rPr>
  </w:style>
  <w:style w:type="character" w:customStyle="1" w:styleId="ListLabel2865">
    <w:name w:val="ListLabel 2865"/>
    <w:qFormat/>
    <w:rPr>
      <w:u w:val="none"/>
    </w:rPr>
  </w:style>
  <w:style w:type="character" w:customStyle="1" w:styleId="ListLabel2866">
    <w:name w:val="ListLabel 2866"/>
    <w:qFormat/>
    <w:rPr>
      <w:u w:val="none"/>
    </w:rPr>
  </w:style>
  <w:style w:type="character" w:customStyle="1" w:styleId="ListLabel2867">
    <w:name w:val="ListLabel 2867"/>
    <w:qFormat/>
    <w:rPr>
      <w:u w:val="none"/>
    </w:rPr>
  </w:style>
  <w:style w:type="character" w:customStyle="1" w:styleId="ListLabel2868">
    <w:name w:val="ListLabel 2868"/>
    <w:qFormat/>
    <w:rPr>
      <w:u w:val="none"/>
    </w:rPr>
  </w:style>
  <w:style w:type="character" w:customStyle="1" w:styleId="ListLabel2869">
    <w:name w:val="ListLabel 2869"/>
    <w:qFormat/>
    <w:rPr>
      <w:u w:val="none"/>
    </w:rPr>
  </w:style>
  <w:style w:type="character" w:customStyle="1" w:styleId="ListLabel2870">
    <w:name w:val="ListLabel 2870"/>
    <w:qFormat/>
    <w:rPr>
      <w:rFonts w:ascii="Gill Sans" w:eastAsia="Noto Sans Symbols" w:hAnsi="Gill Sans" w:cs="Noto Sans Symbols"/>
      <w:b/>
      <w:u w:val="none"/>
    </w:rPr>
  </w:style>
  <w:style w:type="character" w:customStyle="1" w:styleId="ListLabel2871">
    <w:name w:val="ListLabel 2871"/>
    <w:qFormat/>
    <w:rPr>
      <w:rFonts w:cs="Noto Sans Symbols"/>
      <w:u w:val="none"/>
    </w:rPr>
  </w:style>
  <w:style w:type="character" w:customStyle="1" w:styleId="ListLabel2872">
    <w:name w:val="ListLabel 2872"/>
    <w:qFormat/>
    <w:rPr>
      <w:rFonts w:cs="Noto Sans Symbols"/>
      <w:u w:val="none"/>
    </w:rPr>
  </w:style>
  <w:style w:type="character" w:customStyle="1" w:styleId="ListLabel2873">
    <w:name w:val="ListLabel 2873"/>
    <w:qFormat/>
    <w:rPr>
      <w:rFonts w:cs="Noto Sans Symbols"/>
      <w:u w:val="none"/>
    </w:rPr>
  </w:style>
  <w:style w:type="character" w:customStyle="1" w:styleId="ListLabel2874">
    <w:name w:val="ListLabel 2874"/>
    <w:qFormat/>
    <w:rPr>
      <w:rFonts w:cs="Noto Sans Symbols"/>
      <w:u w:val="none"/>
    </w:rPr>
  </w:style>
  <w:style w:type="character" w:customStyle="1" w:styleId="ListLabel2875">
    <w:name w:val="ListLabel 2875"/>
    <w:qFormat/>
    <w:rPr>
      <w:rFonts w:cs="Noto Sans Symbols"/>
      <w:u w:val="none"/>
    </w:rPr>
  </w:style>
  <w:style w:type="character" w:customStyle="1" w:styleId="ListLabel2876">
    <w:name w:val="ListLabel 2876"/>
    <w:qFormat/>
    <w:rPr>
      <w:rFonts w:cs="Noto Sans Symbols"/>
      <w:u w:val="none"/>
    </w:rPr>
  </w:style>
  <w:style w:type="character" w:customStyle="1" w:styleId="ListLabel2877">
    <w:name w:val="ListLabel 2877"/>
    <w:qFormat/>
    <w:rPr>
      <w:rFonts w:cs="Noto Sans Symbols"/>
      <w:u w:val="none"/>
    </w:rPr>
  </w:style>
  <w:style w:type="character" w:customStyle="1" w:styleId="ListLabel2878">
    <w:name w:val="ListLabel 2878"/>
    <w:qFormat/>
    <w:rPr>
      <w:rFonts w:cs="Noto Sans Symbols"/>
      <w:u w:val="none"/>
    </w:rPr>
  </w:style>
  <w:style w:type="character" w:customStyle="1" w:styleId="ListLabel2879">
    <w:name w:val="ListLabel 2879"/>
    <w:qFormat/>
    <w:rPr>
      <w:rFonts w:ascii="Gill Sans" w:hAnsi="Gill Sans"/>
      <w:u w:val="none"/>
    </w:rPr>
  </w:style>
  <w:style w:type="character" w:customStyle="1" w:styleId="ListLabel2880">
    <w:name w:val="ListLabel 2880"/>
    <w:qFormat/>
    <w:rPr>
      <w:u w:val="none"/>
    </w:rPr>
  </w:style>
  <w:style w:type="character" w:customStyle="1" w:styleId="ListLabel2881">
    <w:name w:val="ListLabel 2881"/>
    <w:qFormat/>
    <w:rPr>
      <w:u w:val="none"/>
    </w:rPr>
  </w:style>
  <w:style w:type="character" w:customStyle="1" w:styleId="ListLabel2882">
    <w:name w:val="ListLabel 2882"/>
    <w:qFormat/>
    <w:rPr>
      <w:u w:val="none"/>
    </w:rPr>
  </w:style>
  <w:style w:type="character" w:customStyle="1" w:styleId="ListLabel2883">
    <w:name w:val="ListLabel 2883"/>
    <w:qFormat/>
    <w:rPr>
      <w:u w:val="none"/>
    </w:rPr>
  </w:style>
  <w:style w:type="character" w:customStyle="1" w:styleId="ListLabel2884">
    <w:name w:val="ListLabel 2884"/>
    <w:qFormat/>
    <w:rPr>
      <w:u w:val="none"/>
    </w:rPr>
  </w:style>
  <w:style w:type="character" w:customStyle="1" w:styleId="ListLabel2885">
    <w:name w:val="ListLabel 2885"/>
    <w:qFormat/>
    <w:rPr>
      <w:u w:val="none"/>
    </w:rPr>
  </w:style>
  <w:style w:type="character" w:customStyle="1" w:styleId="ListLabel2886">
    <w:name w:val="ListLabel 2886"/>
    <w:qFormat/>
    <w:rPr>
      <w:u w:val="none"/>
    </w:rPr>
  </w:style>
  <w:style w:type="character" w:customStyle="1" w:styleId="ListLabel2887">
    <w:name w:val="ListLabel 2887"/>
    <w:qFormat/>
    <w:rPr>
      <w:u w:val="none"/>
    </w:rPr>
  </w:style>
  <w:style w:type="character" w:customStyle="1" w:styleId="ListLabel2888">
    <w:name w:val="ListLabel 2888"/>
    <w:qFormat/>
    <w:rPr>
      <w:rFonts w:ascii="Gill Sans" w:hAnsi="Gill Sans"/>
      <w:color w:val="CC0000"/>
      <w:u w:val="none"/>
    </w:rPr>
  </w:style>
  <w:style w:type="character" w:customStyle="1" w:styleId="ListLabel2889">
    <w:name w:val="ListLabel 2889"/>
    <w:qFormat/>
    <w:rPr>
      <w:u w:val="none"/>
    </w:rPr>
  </w:style>
  <w:style w:type="character" w:customStyle="1" w:styleId="ListLabel2890">
    <w:name w:val="ListLabel 2890"/>
    <w:qFormat/>
    <w:rPr>
      <w:rFonts w:ascii="Gill Sans" w:hAnsi="Gill Sans"/>
      <w:b w:val="0"/>
      <w:sz w:val="24"/>
      <w:u w:val="none"/>
    </w:rPr>
  </w:style>
  <w:style w:type="character" w:customStyle="1" w:styleId="ListLabel2891">
    <w:name w:val="ListLabel 2891"/>
    <w:qFormat/>
    <w:rPr>
      <w:u w:val="none"/>
    </w:rPr>
  </w:style>
  <w:style w:type="character" w:customStyle="1" w:styleId="ListLabel2892">
    <w:name w:val="ListLabel 2892"/>
    <w:qFormat/>
    <w:rPr>
      <w:u w:val="none"/>
    </w:rPr>
  </w:style>
  <w:style w:type="character" w:customStyle="1" w:styleId="ListLabel2893">
    <w:name w:val="ListLabel 2893"/>
    <w:qFormat/>
    <w:rPr>
      <w:u w:val="none"/>
    </w:rPr>
  </w:style>
  <w:style w:type="character" w:customStyle="1" w:styleId="ListLabel2894">
    <w:name w:val="ListLabel 2894"/>
    <w:qFormat/>
    <w:rPr>
      <w:u w:val="none"/>
    </w:rPr>
  </w:style>
  <w:style w:type="character" w:customStyle="1" w:styleId="ListLabel2895">
    <w:name w:val="ListLabel 2895"/>
    <w:qFormat/>
    <w:rPr>
      <w:u w:val="none"/>
    </w:rPr>
  </w:style>
  <w:style w:type="character" w:customStyle="1" w:styleId="ListLabel2896">
    <w:name w:val="ListLabel 2896"/>
    <w:qFormat/>
    <w:rPr>
      <w:u w:val="none"/>
    </w:rPr>
  </w:style>
  <w:style w:type="character" w:customStyle="1" w:styleId="ListLabel2897">
    <w:name w:val="ListLabel 2897"/>
    <w:qFormat/>
    <w:rPr>
      <w:rFonts w:ascii="Gill Sans" w:eastAsia="Arial" w:hAnsi="Gill Sans" w:cs="Arial"/>
      <w:u w:val="none"/>
    </w:rPr>
  </w:style>
  <w:style w:type="character" w:customStyle="1" w:styleId="ListLabel2898">
    <w:name w:val="ListLabel 2898"/>
    <w:qFormat/>
    <w:rPr>
      <w:u w:val="none"/>
    </w:rPr>
  </w:style>
  <w:style w:type="character" w:customStyle="1" w:styleId="ListLabel2899">
    <w:name w:val="ListLabel 2899"/>
    <w:qFormat/>
    <w:rPr>
      <w:u w:val="none"/>
    </w:rPr>
  </w:style>
  <w:style w:type="character" w:customStyle="1" w:styleId="ListLabel2900">
    <w:name w:val="ListLabel 2900"/>
    <w:qFormat/>
    <w:rPr>
      <w:u w:val="none"/>
    </w:rPr>
  </w:style>
  <w:style w:type="character" w:customStyle="1" w:styleId="ListLabel2901">
    <w:name w:val="ListLabel 2901"/>
    <w:qFormat/>
    <w:rPr>
      <w:u w:val="none"/>
    </w:rPr>
  </w:style>
  <w:style w:type="character" w:customStyle="1" w:styleId="ListLabel2902">
    <w:name w:val="ListLabel 2902"/>
    <w:qFormat/>
    <w:rPr>
      <w:u w:val="none"/>
    </w:rPr>
  </w:style>
  <w:style w:type="character" w:customStyle="1" w:styleId="ListLabel2903">
    <w:name w:val="ListLabel 2903"/>
    <w:qFormat/>
    <w:rPr>
      <w:u w:val="none"/>
    </w:rPr>
  </w:style>
  <w:style w:type="character" w:customStyle="1" w:styleId="ListLabel2904">
    <w:name w:val="ListLabel 2904"/>
    <w:qFormat/>
    <w:rPr>
      <w:u w:val="none"/>
    </w:rPr>
  </w:style>
  <w:style w:type="character" w:customStyle="1" w:styleId="ListLabel2905">
    <w:name w:val="ListLabel 2905"/>
    <w:qFormat/>
    <w:rPr>
      <w:u w:val="none"/>
    </w:rPr>
  </w:style>
  <w:style w:type="character" w:customStyle="1" w:styleId="ListLabel2906">
    <w:name w:val="ListLabel 2906"/>
    <w:qFormat/>
    <w:rPr>
      <w:rFonts w:ascii="Gill Sans" w:hAnsi="Gill Sans"/>
      <w:u w:val="none"/>
    </w:rPr>
  </w:style>
  <w:style w:type="character" w:customStyle="1" w:styleId="ListLabel2907">
    <w:name w:val="ListLabel 2907"/>
    <w:qFormat/>
    <w:rPr>
      <w:u w:val="none"/>
    </w:rPr>
  </w:style>
  <w:style w:type="character" w:customStyle="1" w:styleId="ListLabel2908">
    <w:name w:val="ListLabel 2908"/>
    <w:qFormat/>
    <w:rPr>
      <w:u w:val="none"/>
    </w:rPr>
  </w:style>
  <w:style w:type="character" w:customStyle="1" w:styleId="ListLabel2909">
    <w:name w:val="ListLabel 2909"/>
    <w:qFormat/>
    <w:rPr>
      <w:u w:val="none"/>
    </w:rPr>
  </w:style>
  <w:style w:type="character" w:customStyle="1" w:styleId="ListLabel2910">
    <w:name w:val="ListLabel 2910"/>
    <w:qFormat/>
    <w:rPr>
      <w:u w:val="none"/>
    </w:rPr>
  </w:style>
  <w:style w:type="character" w:customStyle="1" w:styleId="ListLabel2911">
    <w:name w:val="ListLabel 2911"/>
    <w:qFormat/>
    <w:rPr>
      <w:u w:val="none"/>
    </w:rPr>
  </w:style>
  <w:style w:type="character" w:customStyle="1" w:styleId="ListLabel2912">
    <w:name w:val="ListLabel 2912"/>
    <w:qFormat/>
    <w:rPr>
      <w:u w:val="none"/>
    </w:rPr>
  </w:style>
  <w:style w:type="character" w:customStyle="1" w:styleId="ListLabel2913">
    <w:name w:val="ListLabel 2913"/>
    <w:qFormat/>
    <w:rPr>
      <w:u w:val="none"/>
    </w:rPr>
  </w:style>
  <w:style w:type="character" w:customStyle="1" w:styleId="ListLabel2914">
    <w:name w:val="ListLabel 2914"/>
    <w:qFormat/>
    <w:rPr>
      <w:u w:val="none"/>
    </w:rPr>
  </w:style>
  <w:style w:type="character" w:customStyle="1" w:styleId="ListLabel2915">
    <w:name w:val="ListLabel 2915"/>
    <w:qFormat/>
    <w:rPr>
      <w:rFonts w:ascii="Gill Sans" w:hAnsi="Gill Sans"/>
      <w:sz w:val="23"/>
      <w:u w:val="none"/>
    </w:rPr>
  </w:style>
  <w:style w:type="character" w:customStyle="1" w:styleId="ListLabel2916">
    <w:name w:val="ListLabel 2916"/>
    <w:qFormat/>
    <w:rPr>
      <w:u w:val="none"/>
    </w:rPr>
  </w:style>
  <w:style w:type="character" w:customStyle="1" w:styleId="ListLabel2917">
    <w:name w:val="ListLabel 2917"/>
    <w:qFormat/>
    <w:rPr>
      <w:u w:val="none"/>
    </w:rPr>
  </w:style>
  <w:style w:type="character" w:customStyle="1" w:styleId="ListLabel2918">
    <w:name w:val="ListLabel 2918"/>
    <w:qFormat/>
    <w:rPr>
      <w:u w:val="none"/>
    </w:rPr>
  </w:style>
  <w:style w:type="character" w:customStyle="1" w:styleId="ListLabel2919">
    <w:name w:val="ListLabel 2919"/>
    <w:qFormat/>
    <w:rPr>
      <w:u w:val="none"/>
    </w:rPr>
  </w:style>
  <w:style w:type="character" w:customStyle="1" w:styleId="ListLabel2920">
    <w:name w:val="ListLabel 2920"/>
    <w:qFormat/>
    <w:rPr>
      <w:u w:val="none"/>
    </w:rPr>
  </w:style>
  <w:style w:type="character" w:customStyle="1" w:styleId="ListLabel2921">
    <w:name w:val="ListLabel 2921"/>
    <w:qFormat/>
    <w:rPr>
      <w:u w:val="none"/>
    </w:rPr>
  </w:style>
  <w:style w:type="character" w:customStyle="1" w:styleId="ListLabel2922">
    <w:name w:val="ListLabel 2922"/>
    <w:qFormat/>
    <w:rPr>
      <w:u w:val="none"/>
    </w:rPr>
  </w:style>
  <w:style w:type="character" w:customStyle="1" w:styleId="ListLabel2923">
    <w:name w:val="ListLabel 2923"/>
    <w:qFormat/>
    <w:rPr>
      <w:u w:val="none"/>
    </w:rPr>
  </w:style>
  <w:style w:type="character" w:customStyle="1" w:styleId="ListLabel2924">
    <w:name w:val="ListLabel 2924"/>
    <w:qFormat/>
    <w:rPr>
      <w:rFonts w:ascii="Gill Sans" w:hAnsi="Gill Sans"/>
      <w:u w:val="none"/>
    </w:rPr>
  </w:style>
  <w:style w:type="character" w:customStyle="1" w:styleId="ListLabel2925">
    <w:name w:val="ListLabel 2925"/>
    <w:qFormat/>
    <w:rPr>
      <w:u w:val="none"/>
    </w:rPr>
  </w:style>
  <w:style w:type="character" w:customStyle="1" w:styleId="ListLabel2926">
    <w:name w:val="ListLabel 2926"/>
    <w:qFormat/>
    <w:rPr>
      <w:u w:val="none"/>
    </w:rPr>
  </w:style>
  <w:style w:type="character" w:customStyle="1" w:styleId="ListLabel2927">
    <w:name w:val="ListLabel 2927"/>
    <w:qFormat/>
    <w:rPr>
      <w:u w:val="none"/>
    </w:rPr>
  </w:style>
  <w:style w:type="character" w:customStyle="1" w:styleId="ListLabel2928">
    <w:name w:val="ListLabel 2928"/>
    <w:qFormat/>
    <w:rPr>
      <w:u w:val="none"/>
    </w:rPr>
  </w:style>
  <w:style w:type="character" w:customStyle="1" w:styleId="ListLabel2929">
    <w:name w:val="ListLabel 2929"/>
    <w:qFormat/>
    <w:rPr>
      <w:u w:val="none"/>
    </w:rPr>
  </w:style>
  <w:style w:type="character" w:customStyle="1" w:styleId="ListLabel2930">
    <w:name w:val="ListLabel 2930"/>
    <w:qFormat/>
    <w:rPr>
      <w:u w:val="none"/>
    </w:rPr>
  </w:style>
  <w:style w:type="character" w:customStyle="1" w:styleId="ListLabel2931">
    <w:name w:val="ListLabel 2931"/>
    <w:qFormat/>
    <w:rPr>
      <w:u w:val="none"/>
    </w:rPr>
  </w:style>
  <w:style w:type="character" w:customStyle="1" w:styleId="ListLabel2932">
    <w:name w:val="ListLabel 2932"/>
    <w:qFormat/>
    <w:rPr>
      <w:u w:val="none"/>
    </w:rPr>
  </w:style>
  <w:style w:type="character" w:customStyle="1" w:styleId="ListLabel2933">
    <w:name w:val="ListLabel 2933"/>
    <w:qFormat/>
    <w:rPr>
      <w:rFonts w:ascii="Arial" w:hAnsi="Arial"/>
      <w:u w:val="none"/>
    </w:rPr>
  </w:style>
  <w:style w:type="character" w:customStyle="1" w:styleId="ListLabel2934">
    <w:name w:val="ListLabel 2934"/>
    <w:qFormat/>
    <w:rPr>
      <w:u w:val="none"/>
    </w:rPr>
  </w:style>
  <w:style w:type="character" w:customStyle="1" w:styleId="ListLabel2935">
    <w:name w:val="ListLabel 2935"/>
    <w:qFormat/>
    <w:rPr>
      <w:u w:val="none"/>
    </w:rPr>
  </w:style>
  <w:style w:type="character" w:customStyle="1" w:styleId="ListLabel2936">
    <w:name w:val="ListLabel 2936"/>
    <w:qFormat/>
    <w:rPr>
      <w:u w:val="none"/>
    </w:rPr>
  </w:style>
  <w:style w:type="character" w:customStyle="1" w:styleId="ListLabel2937">
    <w:name w:val="ListLabel 2937"/>
    <w:qFormat/>
    <w:rPr>
      <w:u w:val="none"/>
    </w:rPr>
  </w:style>
  <w:style w:type="character" w:customStyle="1" w:styleId="ListLabel2938">
    <w:name w:val="ListLabel 2938"/>
    <w:qFormat/>
    <w:rPr>
      <w:u w:val="none"/>
    </w:rPr>
  </w:style>
  <w:style w:type="character" w:customStyle="1" w:styleId="ListLabel2939">
    <w:name w:val="ListLabel 2939"/>
    <w:qFormat/>
    <w:rPr>
      <w:u w:val="none"/>
    </w:rPr>
  </w:style>
  <w:style w:type="character" w:customStyle="1" w:styleId="ListLabel2940">
    <w:name w:val="ListLabel 2940"/>
    <w:qFormat/>
    <w:rPr>
      <w:u w:val="none"/>
    </w:rPr>
  </w:style>
  <w:style w:type="character" w:customStyle="1" w:styleId="ListLabel2941">
    <w:name w:val="ListLabel 2941"/>
    <w:qFormat/>
    <w:rPr>
      <w:u w:val="none"/>
    </w:rPr>
  </w:style>
  <w:style w:type="character" w:customStyle="1" w:styleId="ListLabel2942">
    <w:name w:val="ListLabel 2942"/>
    <w:qFormat/>
    <w:rPr>
      <w:rFonts w:ascii="Gill Sans" w:eastAsia="Noto Sans Symbols" w:hAnsi="Gill Sans" w:cs="Noto Sans Symbols"/>
      <w:b/>
      <w:u w:val="none"/>
    </w:rPr>
  </w:style>
  <w:style w:type="character" w:customStyle="1" w:styleId="ListLabel2943">
    <w:name w:val="ListLabel 2943"/>
    <w:qFormat/>
    <w:rPr>
      <w:rFonts w:cs="Noto Sans Symbols"/>
      <w:u w:val="none"/>
    </w:rPr>
  </w:style>
  <w:style w:type="character" w:customStyle="1" w:styleId="ListLabel2944">
    <w:name w:val="ListLabel 2944"/>
    <w:qFormat/>
    <w:rPr>
      <w:rFonts w:cs="Noto Sans Symbols"/>
      <w:u w:val="none"/>
    </w:rPr>
  </w:style>
  <w:style w:type="character" w:customStyle="1" w:styleId="ListLabel2945">
    <w:name w:val="ListLabel 2945"/>
    <w:qFormat/>
    <w:rPr>
      <w:rFonts w:cs="Noto Sans Symbols"/>
      <w:u w:val="none"/>
    </w:rPr>
  </w:style>
  <w:style w:type="character" w:customStyle="1" w:styleId="ListLabel2946">
    <w:name w:val="ListLabel 2946"/>
    <w:qFormat/>
    <w:rPr>
      <w:rFonts w:cs="Noto Sans Symbols"/>
      <w:u w:val="none"/>
    </w:rPr>
  </w:style>
  <w:style w:type="character" w:customStyle="1" w:styleId="ListLabel2947">
    <w:name w:val="ListLabel 2947"/>
    <w:qFormat/>
    <w:rPr>
      <w:rFonts w:cs="Noto Sans Symbols"/>
      <w:u w:val="none"/>
    </w:rPr>
  </w:style>
  <w:style w:type="character" w:customStyle="1" w:styleId="ListLabel2948">
    <w:name w:val="ListLabel 2948"/>
    <w:qFormat/>
    <w:rPr>
      <w:rFonts w:cs="Noto Sans Symbols"/>
      <w:u w:val="none"/>
    </w:rPr>
  </w:style>
  <w:style w:type="character" w:customStyle="1" w:styleId="ListLabel2949">
    <w:name w:val="ListLabel 2949"/>
    <w:qFormat/>
    <w:rPr>
      <w:rFonts w:cs="Noto Sans Symbols"/>
      <w:u w:val="none"/>
    </w:rPr>
  </w:style>
  <w:style w:type="character" w:customStyle="1" w:styleId="ListLabel2950">
    <w:name w:val="ListLabel 2950"/>
    <w:qFormat/>
    <w:rPr>
      <w:rFonts w:cs="Noto Sans Symbols"/>
      <w:u w:val="none"/>
    </w:rPr>
  </w:style>
  <w:style w:type="character" w:customStyle="1" w:styleId="ListLabel2951">
    <w:name w:val="ListLabel 2951"/>
    <w:qFormat/>
    <w:rPr>
      <w:rFonts w:ascii="Gill Sans" w:hAnsi="Gill Sans"/>
      <w:b/>
      <w:u w:val="none"/>
    </w:rPr>
  </w:style>
  <w:style w:type="character" w:customStyle="1" w:styleId="ListLabel2952">
    <w:name w:val="ListLabel 2952"/>
    <w:qFormat/>
    <w:rPr>
      <w:u w:val="none"/>
    </w:rPr>
  </w:style>
  <w:style w:type="character" w:customStyle="1" w:styleId="ListLabel2953">
    <w:name w:val="ListLabel 2953"/>
    <w:qFormat/>
    <w:rPr>
      <w:u w:val="none"/>
    </w:rPr>
  </w:style>
  <w:style w:type="character" w:customStyle="1" w:styleId="ListLabel2954">
    <w:name w:val="ListLabel 2954"/>
    <w:qFormat/>
    <w:rPr>
      <w:u w:val="none"/>
    </w:rPr>
  </w:style>
  <w:style w:type="character" w:customStyle="1" w:styleId="ListLabel2955">
    <w:name w:val="ListLabel 2955"/>
    <w:qFormat/>
    <w:rPr>
      <w:u w:val="none"/>
    </w:rPr>
  </w:style>
  <w:style w:type="character" w:customStyle="1" w:styleId="ListLabel2956">
    <w:name w:val="ListLabel 2956"/>
    <w:qFormat/>
    <w:rPr>
      <w:u w:val="none"/>
    </w:rPr>
  </w:style>
  <w:style w:type="character" w:customStyle="1" w:styleId="ListLabel2957">
    <w:name w:val="ListLabel 2957"/>
    <w:qFormat/>
    <w:rPr>
      <w:u w:val="none"/>
    </w:rPr>
  </w:style>
  <w:style w:type="character" w:customStyle="1" w:styleId="ListLabel2958">
    <w:name w:val="ListLabel 2958"/>
    <w:qFormat/>
    <w:rPr>
      <w:u w:val="none"/>
    </w:rPr>
  </w:style>
  <w:style w:type="character" w:customStyle="1" w:styleId="ListLabel2959">
    <w:name w:val="ListLabel 2959"/>
    <w:qFormat/>
    <w:rPr>
      <w:u w:val="none"/>
    </w:rPr>
  </w:style>
  <w:style w:type="character" w:customStyle="1" w:styleId="ListLabel2960">
    <w:name w:val="ListLabel 2960"/>
    <w:qFormat/>
    <w:rPr>
      <w:rFonts w:ascii="Gill Sans" w:eastAsia="Arial" w:hAnsi="Gill Sans" w:cs="Arial"/>
      <w:u w:val="none"/>
    </w:rPr>
  </w:style>
  <w:style w:type="character" w:customStyle="1" w:styleId="ListLabel2961">
    <w:name w:val="ListLabel 2961"/>
    <w:qFormat/>
    <w:rPr>
      <w:u w:val="none"/>
    </w:rPr>
  </w:style>
  <w:style w:type="character" w:customStyle="1" w:styleId="ListLabel2962">
    <w:name w:val="ListLabel 2962"/>
    <w:qFormat/>
    <w:rPr>
      <w:u w:val="none"/>
    </w:rPr>
  </w:style>
  <w:style w:type="character" w:customStyle="1" w:styleId="ListLabel2963">
    <w:name w:val="ListLabel 2963"/>
    <w:qFormat/>
    <w:rPr>
      <w:u w:val="none"/>
    </w:rPr>
  </w:style>
  <w:style w:type="character" w:customStyle="1" w:styleId="ListLabel2964">
    <w:name w:val="ListLabel 2964"/>
    <w:qFormat/>
    <w:rPr>
      <w:u w:val="none"/>
    </w:rPr>
  </w:style>
  <w:style w:type="character" w:customStyle="1" w:styleId="ListLabel2965">
    <w:name w:val="ListLabel 2965"/>
    <w:qFormat/>
    <w:rPr>
      <w:u w:val="none"/>
    </w:rPr>
  </w:style>
  <w:style w:type="character" w:customStyle="1" w:styleId="ListLabel2966">
    <w:name w:val="ListLabel 2966"/>
    <w:qFormat/>
    <w:rPr>
      <w:u w:val="none"/>
    </w:rPr>
  </w:style>
  <w:style w:type="character" w:customStyle="1" w:styleId="ListLabel2967">
    <w:name w:val="ListLabel 2967"/>
    <w:qFormat/>
    <w:rPr>
      <w:u w:val="none"/>
    </w:rPr>
  </w:style>
  <w:style w:type="character" w:customStyle="1" w:styleId="ListLabel2968">
    <w:name w:val="ListLabel 2968"/>
    <w:qFormat/>
    <w:rPr>
      <w:u w:val="none"/>
    </w:rPr>
  </w:style>
  <w:style w:type="character" w:customStyle="1" w:styleId="ListLabel2969">
    <w:name w:val="ListLabel 2969"/>
    <w:qFormat/>
    <w:rPr>
      <w:rFonts w:ascii="Gill Sans" w:eastAsia="Arial" w:hAnsi="Gill Sans" w:cs="Arial"/>
      <w:u w:val="none"/>
    </w:rPr>
  </w:style>
  <w:style w:type="character" w:customStyle="1" w:styleId="ListLabel2970">
    <w:name w:val="ListLabel 2970"/>
    <w:qFormat/>
    <w:rPr>
      <w:u w:val="none"/>
    </w:rPr>
  </w:style>
  <w:style w:type="character" w:customStyle="1" w:styleId="ListLabel2971">
    <w:name w:val="ListLabel 2971"/>
    <w:qFormat/>
    <w:rPr>
      <w:u w:val="none"/>
    </w:rPr>
  </w:style>
  <w:style w:type="character" w:customStyle="1" w:styleId="ListLabel2972">
    <w:name w:val="ListLabel 2972"/>
    <w:qFormat/>
    <w:rPr>
      <w:u w:val="none"/>
    </w:rPr>
  </w:style>
  <w:style w:type="character" w:customStyle="1" w:styleId="ListLabel2973">
    <w:name w:val="ListLabel 2973"/>
    <w:qFormat/>
    <w:rPr>
      <w:u w:val="none"/>
    </w:rPr>
  </w:style>
  <w:style w:type="character" w:customStyle="1" w:styleId="ListLabel2974">
    <w:name w:val="ListLabel 2974"/>
    <w:qFormat/>
    <w:rPr>
      <w:u w:val="none"/>
    </w:rPr>
  </w:style>
  <w:style w:type="character" w:customStyle="1" w:styleId="ListLabel2975">
    <w:name w:val="ListLabel 2975"/>
    <w:qFormat/>
    <w:rPr>
      <w:u w:val="none"/>
    </w:rPr>
  </w:style>
  <w:style w:type="character" w:customStyle="1" w:styleId="ListLabel2976">
    <w:name w:val="ListLabel 2976"/>
    <w:qFormat/>
    <w:rPr>
      <w:u w:val="none"/>
    </w:rPr>
  </w:style>
  <w:style w:type="character" w:customStyle="1" w:styleId="ListLabel2977">
    <w:name w:val="ListLabel 2977"/>
    <w:qFormat/>
    <w:rPr>
      <w:u w:val="none"/>
    </w:rPr>
  </w:style>
  <w:style w:type="character" w:customStyle="1" w:styleId="ListLabel2978">
    <w:name w:val="ListLabel 2978"/>
    <w:qFormat/>
    <w:rPr>
      <w:rFonts w:ascii="Gill Sans" w:eastAsia="Arial" w:hAnsi="Gill Sans" w:cs="Arial"/>
      <w:u w:val="none"/>
    </w:rPr>
  </w:style>
  <w:style w:type="character" w:customStyle="1" w:styleId="ListLabel2979">
    <w:name w:val="ListLabel 2979"/>
    <w:qFormat/>
    <w:rPr>
      <w:u w:val="none"/>
    </w:rPr>
  </w:style>
  <w:style w:type="character" w:customStyle="1" w:styleId="ListLabel2980">
    <w:name w:val="ListLabel 2980"/>
    <w:qFormat/>
    <w:rPr>
      <w:u w:val="none"/>
    </w:rPr>
  </w:style>
  <w:style w:type="character" w:customStyle="1" w:styleId="ListLabel2981">
    <w:name w:val="ListLabel 2981"/>
    <w:qFormat/>
    <w:rPr>
      <w:u w:val="none"/>
    </w:rPr>
  </w:style>
  <w:style w:type="character" w:customStyle="1" w:styleId="ListLabel2982">
    <w:name w:val="ListLabel 2982"/>
    <w:qFormat/>
    <w:rPr>
      <w:u w:val="none"/>
    </w:rPr>
  </w:style>
  <w:style w:type="character" w:customStyle="1" w:styleId="ListLabel2983">
    <w:name w:val="ListLabel 2983"/>
    <w:qFormat/>
    <w:rPr>
      <w:u w:val="none"/>
    </w:rPr>
  </w:style>
  <w:style w:type="character" w:customStyle="1" w:styleId="ListLabel2984">
    <w:name w:val="ListLabel 2984"/>
    <w:qFormat/>
    <w:rPr>
      <w:u w:val="none"/>
    </w:rPr>
  </w:style>
  <w:style w:type="character" w:customStyle="1" w:styleId="ListLabel2985">
    <w:name w:val="ListLabel 2985"/>
    <w:qFormat/>
    <w:rPr>
      <w:u w:val="none"/>
    </w:rPr>
  </w:style>
  <w:style w:type="character" w:customStyle="1" w:styleId="ListLabel2986">
    <w:name w:val="ListLabel 2986"/>
    <w:qFormat/>
    <w:rPr>
      <w:u w:val="none"/>
    </w:rPr>
  </w:style>
  <w:style w:type="character" w:customStyle="1" w:styleId="ListLabel2987">
    <w:name w:val="ListLabel 2987"/>
    <w:qFormat/>
    <w:rPr>
      <w:rFonts w:ascii="Gill Sans" w:hAnsi="Gill Sans"/>
      <w:sz w:val="24"/>
      <w:szCs w:val="24"/>
    </w:rPr>
  </w:style>
  <w:style w:type="character" w:customStyle="1" w:styleId="ListLabel2988">
    <w:name w:val="ListLabel 2988"/>
    <w:qFormat/>
    <w:rPr>
      <w:rFonts w:ascii="Gill Sans" w:eastAsia="Arial" w:hAnsi="Gill Sans" w:cs="Arial"/>
      <w:u w:val="none"/>
    </w:rPr>
  </w:style>
  <w:style w:type="character" w:customStyle="1" w:styleId="ListLabel2989">
    <w:name w:val="ListLabel 2989"/>
    <w:qFormat/>
    <w:rPr>
      <w:u w:val="none"/>
    </w:rPr>
  </w:style>
  <w:style w:type="character" w:customStyle="1" w:styleId="ListLabel2990">
    <w:name w:val="ListLabel 2990"/>
    <w:qFormat/>
    <w:rPr>
      <w:u w:val="none"/>
    </w:rPr>
  </w:style>
  <w:style w:type="character" w:customStyle="1" w:styleId="ListLabel2991">
    <w:name w:val="ListLabel 2991"/>
    <w:qFormat/>
    <w:rPr>
      <w:u w:val="none"/>
    </w:rPr>
  </w:style>
  <w:style w:type="character" w:customStyle="1" w:styleId="ListLabel2992">
    <w:name w:val="ListLabel 2992"/>
    <w:qFormat/>
    <w:rPr>
      <w:u w:val="none"/>
    </w:rPr>
  </w:style>
  <w:style w:type="character" w:customStyle="1" w:styleId="ListLabel2993">
    <w:name w:val="ListLabel 2993"/>
    <w:qFormat/>
    <w:rPr>
      <w:u w:val="none"/>
    </w:rPr>
  </w:style>
  <w:style w:type="character" w:customStyle="1" w:styleId="ListLabel2994">
    <w:name w:val="ListLabel 2994"/>
    <w:qFormat/>
    <w:rPr>
      <w:u w:val="none"/>
    </w:rPr>
  </w:style>
  <w:style w:type="character" w:customStyle="1" w:styleId="ListLabel2995">
    <w:name w:val="ListLabel 2995"/>
    <w:qFormat/>
    <w:rPr>
      <w:u w:val="none"/>
    </w:rPr>
  </w:style>
  <w:style w:type="character" w:customStyle="1" w:styleId="ListLabel2996">
    <w:name w:val="ListLabel 2996"/>
    <w:qFormat/>
    <w:rPr>
      <w:u w:val="none"/>
    </w:rPr>
  </w:style>
  <w:style w:type="character" w:customStyle="1" w:styleId="ListLabel2997">
    <w:name w:val="ListLabel 2997"/>
    <w:qFormat/>
    <w:rPr>
      <w:rFonts w:ascii="Gill Sans" w:hAnsi="Gill Sans"/>
      <w:u w:val="none"/>
    </w:rPr>
  </w:style>
  <w:style w:type="character" w:customStyle="1" w:styleId="ListLabel2998">
    <w:name w:val="ListLabel 2998"/>
    <w:qFormat/>
    <w:rPr>
      <w:u w:val="none"/>
    </w:rPr>
  </w:style>
  <w:style w:type="character" w:customStyle="1" w:styleId="ListLabel2999">
    <w:name w:val="ListLabel 2999"/>
    <w:qFormat/>
    <w:rPr>
      <w:u w:val="none"/>
    </w:rPr>
  </w:style>
  <w:style w:type="character" w:customStyle="1" w:styleId="ListLabel3000">
    <w:name w:val="ListLabel 3000"/>
    <w:qFormat/>
    <w:rPr>
      <w:u w:val="none"/>
    </w:rPr>
  </w:style>
  <w:style w:type="character" w:customStyle="1" w:styleId="ListLabel3001">
    <w:name w:val="ListLabel 3001"/>
    <w:qFormat/>
    <w:rPr>
      <w:u w:val="none"/>
    </w:rPr>
  </w:style>
  <w:style w:type="character" w:customStyle="1" w:styleId="ListLabel3002">
    <w:name w:val="ListLabel 3002"/>
    <w:qFormat/>
    <w:rPr>
      <w:u w:val="none"/>
    </w:rPr>
  </w:style>
  <w:style w:type="character" w:customStyle="1" w:styleId="ListLabel3003">
    <w:name w:val="ListLabel 3003"/>
    <w:qFormat/>
    <w:rPr>
      <w:u w:val="none"/>
    </w:rPr>
  </w:style>
  <w:style w:type="character" w:customStyle="1" w:styleId="ListLabel3004">
    <w:name w:val="ListLabel 3004"/>
    <w:qFormat/>
    <w:rPr>
      <w:u w:val="none"/>
    </w:rPr>
  </w:style>
  <w:style w:type="character" w:customStyle="1" w:styleId="ListLabel3005">
    <w:name w:val="ListLabel 3005"/>
    <w:qFormat/>
    <w:rPr>
      <w:u w:val="none"/>
    </w:rPr>
  </w:style>
  <w:style w:type="character" w:customStyle="1" w:styleId="ListLabel3006">
    <w:name w:val="ListLabel 3006"/>
    <w:qFormat/>
    <w:rPr>
      <w:rFonts w:ascii="Gill Sans" w:hAnsi="Gill Sans"/>
      <w:u w:val="none"/>
    </w:rPr>
  </w:style>
  <w:style w:type="character" w:customStyle="1" w:styleId="ListLabel3007">
    <w:name w:val="ListLabel 3007"/>
    <w:qFormat/>
    <w:rPr>
      <w:u w:val="none"/>
    </w:rPr>
  </w:style>
  <w:style w:type="character" w:customStyle="1" w:styleId="ListLabel3008">
    <w:name w:val="ListLabel 3008"/>
    <w:qFormat/>
    <w:rPr>
      <w:u w:val="none"/>
    </w:rPr>
  </w:style>
  <w:style w:type="character" w:customStyle="1" w:styleId="ListLabel3009">
    <w:name w:val="ListLabel 3009"/>
    <w:qFormat/>
    <w:rPr>
      <w:u w:val="none"/>
    </w:rPr>
  </w:style>
  <w:style w:type="character" w:customStyle="1" w:styleId="ListLabel3010">
    <w:name w:val="ListLabel 3010"/>
    <w:qFormat/>
    <w:rPr>
      <w:u w:val="none"/>
    </w:rPr>
  </w:style>
  <w:style w:type="character" w:customStyle="1" w:styleId="ListLabel3011">
    <w:name w:val="ListLabel 3011"/>
    <w:qFormat/>
    <w:rPr>
      <w:u w:val="none"/>
    </w:rPr>
  </w:style>
  <w:style w:type="character" w:customStyle="1" w:styleId="ListLabel3012">
    <w:name w:val="ListLabel 3012"/>
    <w:qFormat/>
    <w:rPr>
      <w:u w:val="none"/>
    </w:rPr>
  </w:style>
  <w:style w:type="character" w:customStyle="1" w:styleId="ListLabel3013">
    <w:name w:val="ListLabel 3013"/>
    <w:qFormat/>
    <w:rPr>
      <w:u w:val="none"/>
    </w:rPr>
  </w:style>
  <w:style w:type="character" w:customStyle="1" w:styleId="ListLabel3014">
    <w:name w:val="ListLabel 3014"/>
    <w:qFormat/>
    <w:rPr>
      <w:u w:val="none"/>
    </w:rPr>
  </w:style>
  <w:style w:type="character" w:customStyle="1" w:styleId="ListLabel3015">
    <w:name w:val="ListLabel 3015"/>
    <w:qFormat/>
    <w:rPr>
      <w:rFonts w:ascii="Gill Sans" w:eastAsia="Arial" w:hAnsi="Gill Sans" w:cs="Arial"/>
      <w:u w:val="none"/>
    </w:rPr>
  </w:style>
  <w:style w:type="character" w:customStyle="1" w:styleId="ListLabel3016">
    <w:name w:val="ListLabel 3016"/>
    <w:qFormat/>
    <w:rPr>
      <w:u w:val="none"/>
    </w:rPr>
  </w:style>
  <w:style w:type="character" w:customStyle="1" w:styleId="ListLabel3017">
    <w:name w:val="ListLabel 3017"/>
    <w:qFormat/>
    <w:rPr>
      <w:u w:val="none"/>
    </w:rPr>
  </w:style>
  <w:style w:type="character" w:customStyle="1" w:styleId="ListLabel3018">
    <w:name w:val="ListLabel 3018"/>
    <w:qFormat/>
    <w:rPr>
      <w:u w:val="none"/>
    </w:rPr>
  </w:style>
  <w:style w:type="character" w:customStyle="1" w:styleId="ListLabel3019">
    <w:name w:val="ListLabel 3019"/>
    <w:qFormat/>
    <w:rPr>
      <w:u w:val="none"/>
    </w:rPr>
  </w:style>
  <w:style w:type="character" w:customStyle="1" w:styleId="ListLabel3020">
    <w:name w:val="ListLabel 3020"/>
    <w:qFormat/>
    <w:rPr>
      <w:u w:val="none"/>
    </w:rPr>
  </w:style>
  <w:style w:type="character" w:customStyle="1" w:styleId="ListLabel3021">
    <w:name w:val="ListLabel 3021"/>
    <w:qFormat/>
    <w:rPr>
      <w:u w:val="none"/>
    </w:rPr>
  </w:style>
  <w:style w:type="character" w:customStyle="1" w:styleId="ListLabel3022">
    <w:name w:val="ListLabel 3022"/>
    <w:qFormat/>
    <w:rPr>
      <w:u w:val="none"/>
    </w:rPr>
  </w:style>
  <w:style w:type="character" w:customStyle="1" w:styleId="ListLabel3023">
    <w:name w:val="ListLabel 3023"/>
    <w:qFormat/>
    <w:rPr>
      <w:u w:val="none"/>
    </w:rPr>
  </w:style>
  <w:style w:type="character" w:customStyle="1" w:styleId="ListLabel3024">
    <w:name w:val="ListLabel 3024"/>
    <w:qFormat/>
    <w:rPr>
      <w:rFonts w:ascii="Gill Sans" w:eastAsia="Arial" w:hAnsi="Gill Sans" w:cs="Arial"/>
      <w:b/>
      <w:sz w:val="32"/>
      <w:szCs w:val="32"/>
      <w:u w:val="none"/>
    </w:rPr>
  </w:style>
  <w:style w:type="character" w:customStyle="1" w:styleId="ListLabel3025">
    <w:name w:val="ListLabel 3025"/>
    <w:qFormat/>
    <w:rPr>
      <w:rFonts w:cs="Noto Sans Symbols"/>
      <w:u w:val="none"/>
    </w:rPr>
  </w:style>
  <w:style w:type="character" w:customStyle="1" w:styleId="ListLabel3026">
    <w:name w:val="ListLabel 3026"/>
    <w:qFormat/>
    <w:rPr>
      <w:rFonts w:cs="Noto Sans Symbols"/>
      <w:u w:val="none"/>
    </w:rPr>
  </w:style>
  <w:style w:type="character" w:customStyle="1" w:styleId="ListLabel3027">
    <w:name w:val="ListLabel 3027"/>
    <w:qFormat/>
    <w:rPr>
      <w:rFonts w:cs="Noto Sans Symbols"/>
      <w:u w:val="none"/>
    </w:rPr>
  </w:style>
  <w:style w:type="character" w:customStyle="1" w:styleId="ListLabel3028">
    <w:name w:val="ListLabel 3028"/>
    <w:qFormat/>
    <w:rPr>
      <w:rFonts w:cs="Noto Sans Symbols"/>
      <w:u w:val="none"/>
    </w:rPr>
  </w:style>
  <w:style w:type="character" w:customStyle="1" w:styleId="ListLabel3029">
    <w:name w:val="ListLabel 3029"/>
    <w:qFormat/>
    <w:rPr>
      <w:rFonts w:cs="Noto Sans Symbols"/>
      <w:u w:val="none"/>
    </w:rPr>
  </w:style>
  <w:style w:type="character" w:customStyle="1" w:styleId="ListLabel3030">
    <w:name w:val="ListLabel 3030"/>
    <w:qFormat/>
    <w:rPr>
      <w:rFonts w:cs="Noto Sans Symbols"/>
      <w:u w:val="none"/>
    </w:rPr>
  </w:style>
  <w:style w:type="character" w:customStyle="1" w:styleId="ListLabel3031">
    <w:name w:val="ListLabel 3031"/>
    <w:qFormat/>
    <w:rPr>
      <w:rFonts w:cs="Noto Sans Symbols"/>
      <w:u w:val="none"/>
    </w:rPr>
  </w:style>
  <w:style w:type="character" w:customStyle="1" w:styleId="ListLabel3032">
    <w:name w:val="ListLabel 3032"/>
    <w:qFormat/>
    <w:rPr>
      <w:rFonts w:cs="Noto Sans Symbols"/>
      <w:u w:val="none"/>
    </w:rPr>
  </w:style>
  <w:style w:type="character" w:customStyle="1" w:styleId="ListLabel3033">
    <w:name w:val="ListLabel 3033"/>
    <w:qFormat/>
    <w:rPr>
      <w:rFonts w:ascii="Gill Sans" w:hAnsi="Gill Sans"/>
      <w:u w:val="none"/>
    </w:rPr>
  </w:style>
  <w:style w:type="character" w:customStyle="1" w:styleId="ListLabel3034">
    <w:name w:val="ListLabel 3034"/>
    <w:qFormat/>
    <w:rPr>
      <w:u w:val="none"/>
    </w:rPr>
  </w:style>
  <w:style w:type="character" w:customStyle="1" w:styleId="ListLabel3035">
    <w:name w:val="ListLabel 3035"/>
    <w:qFormat/>
    <w:rPr>
      <w:u w:val="none"/>
    </w:rPr>
  </w:style>
  <w:style w:type="character" w:customStyle="1" w:styleId="ListLabel3036">
    <w:name w:val="ListLabel 3036"/>
    <w:qFormat/>
    <w:rPr>
      <w:u w:val="none"/>
    </w:rPr>
  </w:style>
  <w:style w:type="character" w:customStyle="1" w:styleId="ListLabel3037">
    <w:name w:val="ListLabel 3037"/>
    <w:qFormat/>
    <w:rPr>
      <w:u w:val="none"/>
    </w:rPr>
  </w:style>
  <w:style w:type="character" w:customStyle="1" w:styleId="ListLabel3038">
    <w:name w:val="ListLabel 3038"/>
    <w:qFormat/>
    <w:rPr>
      <w:u w:val="none"/>
    </w:rPr>
  </w:style>
  <w:style w:type="character" w:customStyle="1" w:styleId="ListLabel3039">
    <w:name w:val="ListLabel 3039"/>
    <w:qFormat/>
    <w:rPr>
      <w:u w:val="none"/>
    </w:rPr>
  </w:style>
  <w:style w:type="character" w:customStyle="1" w:styleId="ListLabel3040">
    <w:name w:val="ListLabel 3040"/>
    <w:qFormat/>
    <w:rPr>
      <w:u w:val="none"/>
    </w:rPr>
  </w:style>
  <w:style w:type="character" w:customStyle="1" w:styleId="ListLabel3041">
    <w:name w:val="ListLabel 3041"/>
    <w:qFormat/>
    <w:rPr>
      <w:u w:val="none"/>
    </w:rPr>
  </w:style>
  <w:style w:type="character" w:customStyle="1" w:styleId="ListLabel3042">
    <w:name w:val="ListLabel 3042"/>
    <w:qFormat/>
    <w:rPr>
      <w:rFonts w:ascii="Gill Sans" w:hAnsi="Gill Sans"/>
      <w:u w:val="none"/>
    </w:rPr>
  </w:style>
  <w:style w:type="character" w:customStyle="1" w:styleId="ListLabel3043">
    <w:name w:val="ListLabel 3043"/>
    <w:qFormat/>
    <w:rPr>
      <w:u w:val="none"/>
    </w:rPr>
  </w:style>
  <w:style w:type="character" w:customStyle="1" w:styleId="ListLabel3044">
    <w:name w:val="ListLabel 3044"/>
    <w:qFormat/>
    <w:rPr>
      <w:u w:val="none"/>
    </w:rPr>
  </w:style>
  <w:style w:type="character" w:customStyle="1" w:styleId="ListLabel3045">
    <w:name w:val="ListLabel 3045"/>
    <w:qFormat/>
    <w:rPr>
      <w:u w:val="none"/>
    </w:rPr>
  </w:style>
  <w:style w:type="character" w:customStyle="1" w:styleId="ListLabel3046">
    <w:name w:val="ListLabel 3046"/>
    <w:qFormat/>
    <w:rPr>
      <w:u w:val="none"/>
    </w:rPr>
  </w:style>
  <w:style w:type="character" w:customStyle="1" w:styleId="ListLabel3047">
    <w:name w:val="ListLabel 3047"/>
    <w:qFormat/>
    <w:rPr>
      <w:u w:val="none"/>
    </w:rPr>
  </w:style>
  <w:style w:type="character" w:customStyle="1" w:styleId="ListLabel3048">
    <w:name w:val="ListLabel 3048"/>
    <w:qFormat/>
    <w:rPr>
      <w:u w:val="none"/>
    </w:rPr>
  </w:style>
  <w:style w:type="character" w:customStyle="1" w:styleId="ListLabel3049">
    <w:name w:val="ListLabel 3049"/>
    <w:qFormat/>
    <w:rPr>
      <w:u w:val="none"/>
    </w:rPr>
  </w:style>
  <w:style w:type="character" w:customStyle="1" w:styleId="ListLabel3050">
    <w:name w:val="ListLabel 3050"/>
    <w:qFormat/>
    <w:rPr>
      <w:u w:val="none"/>
    </w:rPr>
  </w:style>
  <w:style w:type="character" w:customStyle="1" w:styleId="ListLabel3051">
    <w:name w:val="ListLabel 3051"/>
    <w:qFormat/>
    <w:rPr>
      <w:rFonts w:ascii="Gill Sans" w:hAnsi="Gill Sans"/>
      <w:u w:val="none"/>
    </w:rPr>
  </w:style>
  <w:style w:type="character" w:customStyle="1" w:styleId="ListLabel3052">
    <w:name w:val="ListLabel 3052"/>
    <w:qFormat/>
    <w:rPr>
      <w:u w:val="none"/>
    </w:rPr>
  </w:style>
  <w:style w:type="character" w:customStyle="1" w:styleId="ListLabel3053">
    <w:name w:val="ListLabel 3053"/>
    <w:qFormat/>
    <w:rPr>
      <w:u w:val="none"/>
    </w:rPr>
  </w:style>
  <w:style w:type="character" w:customStyle="1" w:styleId="ListLabel3054">
    <w:name w:val="ListLabel 3054"/>
    <w:qFormat/>
    <w:rPr>
      <w:u w:val="none"/>
    </w:rPr>
  </w:style>
  <w:style w:type="character" w:customStyle="1" w:styleId="ListLabel3055">
    <w:name w:val="ListLabel 3055"/>
    <w:qFormat/>
    <w:rPr>
      <w:u w:val="none"/>
    </w:rPr>
  </w:style>
  <w:style w:type="character" w:customStyle="1" w:styleId="ListLabel3056">
    <w:name w:val="ListLabel 3056"/>
    <w:qFormat/>
    <w:rPr>
      <w:u w:val="none"/>
    </w:rPr>
  </w:style>
  <w:style w:type="character" w:customStyle="1" w:styleId="ListLabel3057">
    <w:name w:val="ListLabel 3057"/>
    <w:qFormat/>
    <w:rPr>
      <w:u w:val="none"/>
    </w:rPr>
  </w:style>
  <w:style w:type="character" w:customStyle="1" w:styleId="ListLabel3058">
    <w:name w:val="ListLabel 3058"/>
    <w:qFormat/>
    <w:rPr>
      <w:u w:val="none"/>
    </w:rPr>
  </w:style>
  <w:style w:type="character" w:customStyle="1" w:styleId="ListLabel3059">
    <w:name w:val="ListLabel 3059"/>
    <w:qFormat/>
    <w:rPr>
      <w:u w:val="none"/>
    </w:rPr>
  </w:style>
  <w:style w:type="character" w:customStyle="1" w:styleId="ListLabel3060">
    <w:name w:val="ListLabel 3060"/>
    <w:qFormat/>
    <w:rPr>
      <w:rFonts w:ascii="Gill Sans" w:eastAsia="Noto Sans Symbols" w:hAnsi="Gill Sans" w:cs="Noto Sans Symbols"/>
      <w:b/>
      <w:u w:val="none"/>
    </w:rPr>
  </w:style>
  <w:style w:type="character" w:customStyle="1" w:styleId="ListLabel3061">
    <w:name w:val="ListLabel 3061"/>
    <w:qFormat/>
    <w:rPr>
      <w:rFonts w:cs="Noto Sans Symbols"/>
      <w:u w:val="none"/>
    </w:rPr>
  </w:style>
  <w:style w:type="character" w:customStyle="1" w:styleId="ListLabel3062">
    <w:name w:val="ListLabel 3062"/>
    <w:qFormat/>
    <w:rPr>
      <w:rFonts w:cs="Noto Sans Symbols"/>
      <w:u w:val="none"/>
    </w:rPr>
  </w:style>
  <w:style w:type="character" w:customStyle="1" w:styleId="ListLabel3063">
    <w:name w:val="ListLabel 3063"/>
    <w:qFormat/>
    <w:rPr>
      <w:rFonts w:cs="Noto Sans Symbols"/>
      <w:u w:val="none"/>
    </w:rPr>
  </w:style>
  <w:style w:type="character" w:customStyle="1" w:styleId="ListLabel3064">
    <w:name w:val="ListLabel 3064"/>
    <w:qFormat/>
    <w:rPr>
      <w:rFonts w:cs="Noto Sans Symbols"/>
      <w:u w:val="none"/>
    </w:rPr>
  </w:style>
  <w:style w:type="character" w:customStyle="1" w:styleId="ListLabel3065">
    <w:name w:val="ListLabel 3065"/>
    <w:qFormat/>
    <w:rPr>
      <w:rFonts w:cs="Noto Sans Symbols"/>
      <w:u w:val="none"/>
    </w:rPr>
  </w:style>
  <w:style w:type="character" w:customStyle="1" w:styleId="ListLabel3066">
    <w:name w:val="ListLabel 3066"/>
    <w:qFormat/>
    <w:rPr>
      <w:rFonts w:cs="Noto Sans Symbols"/>
      <w:u w:val="none"/>
    </w:rPr>
  </w:style>
  <w:style w:type="character" w:customStyle="1" w:styleId="ListLabel3067">
    <w:name w:val="ListLabel 3067"/>
    <w:qFormat/>
    <w:rPr>
      <w:rFonts w:cs="Noto Sans Symbols"/>
      <w:u w:val="none"/>
    </w:rPr>
  </w:style>
  <w:style w:type="character" w:customStyle="1" w:styleId="ListLabel3068">
    <w:name w:val="ListLabel 3068"/>
    <w:qFormat/>
    <w:rPr>
      <w:rFonts w:cs="Noto Sans Symbols"/>
      <w:u w:val="none"/>
    </w:rPr>
  </w:style>
  <w:style w:type="character" w:customStyle="1" w:styleId="ListLabel3069">
    <w:name w:val="ListLabel 3069"/>
    <w:qFormat/>
    <w:rPr>
      <w:rFonts w:ascii="Gill Sans" w:eastAsia="Noto Sans Symbols" w:hAnsi="Gill Sans" w:cs="Noto Sans Symbols"/>
      <w:b/>
      <w:u w:val="none"/>
    </w:rPr>
  </w:style>
  <w:style w:type="character" w:customStyle="1" w:styleId="ListLabel3070">
    <w:name w:val="ListLabel 3070"/>
    <w:qFormat/>
    <w:rPr>
      <w:rFonts w:cs="Noto Sans Symbols"/>
      <w:u w:val="none"/>
    </w:rPr>
  </w:style>
  <w:style w:type="character" w:customStyle="1" w:styleId="ListLabel3071">
    <w:name w:val="ListLabel 3071"/>
    <w:qFormat/>
    <w:rPr>
      <w:rFonts w:cs="Noto Sans Symbols"/>
      <w:u w:val="none"/>
    </w:rPr>
  </w:style>
  <w:style w:type="character" w:customStyle="1" w:styleId="ListLabel3072">
    <w:name w:val="ListLabel 3072"/>
    <w:qFormat/>
    <w:rPr>
      <w:rFonts w:cs="Noto Sans Symbols"/>
      <w:u w:val="none"/>
    </w:rPr>
  </w:style>
  <w:style w:type="character" w:customStyle="1" w:styleId="ListLabel3073">
    <w:name w:val="ListLabel 3073"/>
    <w:qFormat/>
    <w:rPr>
      <w:rFonts w:cs="Noto Sans Symbols"/>
      <w:u w:val="none"/>
    </w:rPr>
  </w:style>
  <w:style w:type="character" w:customStyle="1" w:styleId="ListLabel3074">
    <w:name w:val="ListLabel 3074"/>
    <w:qFormat/>
    <w:rPr>
      <w:rFonts w:cs="Noto Sans Symbols"/>
      <w:u w:val="none"/>
    </w:rPr>
  </w:style>
  <w:style w:type="character" w:customStyle="1" w:styleId="ListLabel3075">
    <w:name w:val="ListLabel 3075"/>
    <w:qFormat/>
    <w:rPr>
      <w:rFonts w:cs="Noto Sans Symbols"/>
      <w:u w:val="none"/>
    </w:rPr>
  </w:style>
  <w:style w:type="character" w:customStyle="1" w:styleId="ListLabel3076">
    <w:name w:val="ListLabel 3076"/>
    <w:qFormat/>
    <w:rPr>
      <w:rFonts w:cs="Noto Sans Symbols"/>
      <w:u w:val="none"/>
    </w:rPr>
  </w:style>
  <w:style w:type="character" w:customStyle="1" w:styleId="ListLabel3077">
    <w:name w:val="ListLabel 3077"/>
    <w:qFormat/>
    <w:rPr>
      <w:rFonts w:cs="Noto Sans Symbols"/>
      <w:u w:val="none"/>
    </w:rPr>
  </w:style>
  <w:style w:type="character" w:customStyle="1" w:styleId="ListLabel3078">
    <w:name w:val="ListLabel 3078"/>
    <w:qFormat/>
    <w:rPr>
      <w:rFonts w:ascii="Gill Sans" w:hAnsi="Gill Sans" w:cs="OpenSymbol"/>
      <w:u w:val="none"/>
    </w:rPr>
  </w:style>
  <w:style w:type="character" w:customStyle="1" w:styleId="ListLabel3079">
    <w:name w:val="ListLabel 3079"/>
    <w:qFormat/>
    <w:rPr>
      <w:rFonts w:cs="OpenSymbol"/>
      <w:u w:val="none"/>
    </w:rPr>
  </w:style>
  <w:style w:type="character" w:customStyle="1" w:styleId="ListLabel3080">
    <w:name w:val="ListLabel 3080"/>
    <w:qFormat/>
    <w:rPr>
      <w:rFonts w:cs="OpenSymbol"/>
      <w:u w:val="none"/>
    </w:rPr>
  </w:style>
  <w:style w:type="character" w:customStyle="1" w:styleId="ListLabel3081">
    <w:name w:val="ListLabel 3081"/>
    <w:qFormat/>
    <w:rPr>
      <w:rFonts w:cs="OpenSymbol"/>
      <w:u w:val="none"/>
    </w:rPr>
  </w:style>
  <w:style w:type="character" w:customStyle="1" w:styleId="ListLabel3082">
    <w:name w:val="ListLabel 3082"/>
    <w:qFormat/>
    <w:rPr>
      <w:rFonts w:cs="OpenSymbol"/>
      <w:u w:val="none"/>
    </w:rPr>
  </w:style>
  <w:style w:type="character" w:customStyle="1" w:styleId="ListLabel3083">
    <w:name w:val="ListLabel 3083"/>
    <w:qFormat/>
    <w:rPr>
      <w:rFonts w:cs="OpenSymbol"/>
      <w:u w:val="none"/>
    </w:rPr>
  </w:style>
  <w:style w:type="character" w:customStyle="1" w:styleId="ListLabel3084">
    <w:name w:val="ListLabel 3084"/>
    <w:qFormat/>
    <w:rPr>
      <w:rFonts w:cs="OpenSymbol"/>
      <w:u w:val="none"/>
    </w:rPr>
  </w:style>
  <w:style w:type="character" w:customStyle="1" w:styleId="ListLabel3085">
    <w:name w:val="ListLabel 3085"/>
    <w:qFormat/>
    <w:rPr>
      <w:rFonts w:cs="OpenSymbol"/>
      <w:u w:val="none"/>
    </w:rPr>
  </w:style>
  <w:style w:type="character" w:customStyle="1" w:styleId="ListLabel3086">
    <w:name w:val="ListLabel 3086"/>
    <w:qFormat/>
    <w:rPr>
      <w:rFonts w:cs="OpenSymbol"/>
      <w:u w:val="none"/>
    </w:rPr>
  </w:style>
  <w:style w:type="character" w:customStyle="1" w:styleId="ListLabel3087">
    <w:name w:val="ListLabel 3087"/>
    <w:qFormat/>
    <w:rPr>
      <w:rFonts w:ascii="Arial" w:hAnsi="Arial"/>
      <w:u w:val="none"/>
    </w:rPr>
  </w:style>
  <w:style w:type="character" w:customStyle="1" w:styleId="ListLabel3088">
    <w:name w:val="ListLabel 3088"/>
    <w:qFormat/>
    <w:rPr>
      <w:u w:val="none"/>
    </w:rPr>
  </w:style>
  <w:style w:type="character" w:customStyle="1" w:styleId="ListLabel3089">
    <w:name w:val="ListLabel 3089"/>
    <w:qFormat/>
    <w:rPr>
      <w:u w:val="none"/>
    </w:rPr>
  </w:style>
  <w:style w:type="character" w:customStyle="1" w:styleId="ListLabel3090">
    <w:name w:val="ListLabel 3090"/>
    <w:qFormat/>
    <w:rPr>
      <w:u w:val="none"/>
    </w:rPr>
  </w:style>
  <w:style w:type="character" w:customStyle="1" w:styleId="ListLabel3091">
    <w:name w:val="ListLabel 3091"/>
    <w:qFormat/>
    <w:rPr>
      <w:u w:val="none"/>
    </w:rPr>
  </w:style>
  <w:style w:type="character" w:customStyle="1" w:styleId="ListLabel3092">
    <w:name w:val="ListLabel 3092"/>
    <w:qFormat/>
    <w:rPr>
      <w:u w:val="none"/>
    </w:rPr>
  </w:style>
  <w:style w:type="character" w:customStyle="1" w:styleId="ListLabel3093">
    <w:name w:val="ListLabel 3093"/>
    <w:qFormat/>
    <w:rPr>
      <w:u w:val="none"/>
    </w:rPr>
  </w:style>
  <w:style w:type="character" w:customStyle="1" w:styleId="ListLabel3094">
    <w:name w:val="ListLabel 3094"/>
    <w:qFormat/>
    <w:rPr>
      <w:u w:val="none"/>
    </w:rPr>
  </w:style>
  <w:style w:type="character" w:customStyle="1" w:styleId="ListLabel3095">
    <w:name w:val="ListLabel 3095"/>
    <w:qFormat/>
    <w:rPr>
      <w:u w:val="none"/>
    </w:rPr>
  </w:style>
  <w:style w:type="character" w:customStyle="1" w:styleId="ListLabel3096">
    <w:name w:val="ListLabel 3096"/>
    <w:qFormat/>
    <w:rPr>
      <w:rFonts w:ascii="Gill Sans" w:eastAsia="Noto Sans Symbols" w:hAnsi="Gill Sans" w:cs="Noto Sans Symbols"/>
      <w:b/>
      <w:sz w:val="32"/>
      <w:szCs w:val="32"/>
      <w:u w:val="none"/>
    </w:rPr>
  </w:style>
  <w:style w:type="character" w:customStyle="1" w:styleId="ListLabel3097">
    <w:name w:val="ListLabel 3097"/>
    <w:qFormat/>
    <w:rPr>
      <w:rFonts w:cs="Noto Sans Symbols"/>
      <w:u w:val="none"/>
    </w:rPr>
  </w:style>
  <w:style w:type="character" w:customStyle="1" w:styleId="ListLabel3098">
    <w:name w:val="ListLabel 3098"/>
    <w:qFormat/>
    <w:rPr>
      <w:rFonts w:cs="Noto Sans Symbols"/>
      <w:u w:val="none"/>
    </w:rPr>
  </w:style>
  <w:style w:type="character" w:customStyle="1" w:styleId="ListLabel3099">
    <w:name w:val="ListLabel 3099"/>
    <w:qFormat/>
    <w:rPr>
      <w:rFonts w:cs="Noto Sans Symbols"/>
      <w:u w:val="none"/>
    </w:rPr>
  </w:style>
  <w:style w:type="character" w:customStyle="1" w:styleId="ListLabel3100">
    <w:name w:val="ListLabel 3100"/>
    <w:qFormat/>
    <w:rPr>
      <w:rFonts w:cs="Noto Sans Symbols"/>
      <w:u w:val="none"/>
    </w:rPr>
  </w:style>
  <w:style w:type="character" w:customStyle="1" w:styleId="ListLabel3101">
    <w:name w:val="ListLabel 3101"/>
    <w:qFormat/>
    <w:rPr>
      <w:rFonts w:cs="Noto Sans Symbols"/>
      <w:u w:val="none"/>
    </w:rPr>
  </w:style>
  <w:style w:type="character" w:customStyle="1" w:styleId="ListLabel3102">
    <w:name w:val="ListLabel 3102"/>
    <w:qFormat/>
    <w:rPr>
      <w:rFonts w:cs="Noto Sans Symbols"/>
      <w:u w:val="none"/>
    </w:rPr>
  </w:style>
  <w:style w:type="character" w:customStyle="1" w:styleId="ListLabel3103">
    <w:name w:val="ListLabel 3103"/>
    <w:qFormat/>
    <w:rPr>
      <w:rFonts w:cs="Noto Sans Symbols"/>
      <w:u w:val="none"/>
    </w:rPr>
  </w:style>
  <w:style w:type="character" w:customStyle="1" w:styleId="ListLabel3104">
    <w:name w:val="ListLabel 3104"/>
    <w:qFormat/>
    <w:rPr>
      <w:rFonts w:cs="Noto Sans Symbols"/>
      <w:u w:val="none"/>
    </w:rPr>
  </w:style>
  <w:style w:type="character" w:customStyle="1" w:styleId="ListLabel3105">
    <w:name w:val="ListLabel 3105"/>
    <w:qFormat/>
    <w:rPr>
      <w:rFonts w:ascii="Gill Sans" w:eastAsia="Arial" w:hAnsi="Gill Sans" w:cs="Arial"/>
      <w:u w:val="none"/>
    </w:rPr>
  </w:style>
  <w:style w:type="character" w:customStyle="1" w:styleId="ListLabel3106">
    <w:name w:val="ListLabel 3106"/>
    <w:qFormat/>
    <w:rPr>
      <w:u w:val="none"/>
    </w:rPr>
  </w:style>
  <w:style w:type="character" w:customStyle="1" w:styleId="ListLabel3107">
    <w:name w:val="ListLabel 3107"/>
    <w:qFormat/>
    <w:rPr>
      <w:u w:val="none"/>
    </w:rPr>
  </w:style>
  <w:style w:type="character" w:customStyle="1" w:styleId="ListLabel3108">
    <w:name w:val="ListLabel 3108"/>
    <w:qFormat/>
    <w:rPr>
      <w:u w:val="none"/>
    </w:rPr>
  </w:style>
  <w:style w:type="character" w:customStyle="1" w:styleId="ListLabel3109">
    <w:name w:val="ListLabel 3109"/>
    <w:qFormat/>
    <w:rPr>
      <w:u w:val="none"/>
    </w:rPr>
  </w:style>
  <w:style w:type="character" w:customStyle="1" w:styleId="ListLabel3110">
    <w:name w:val="ListLabel 3110"/>
    <w:qFormat/>
    <w:rPr>
      <w:u w:val="none"/>
    </w:rPr>
  </w:style>
  <w:style w:type="character" w:customStyle="1" w:styleId="ListLabel3111">
    <w:name w:val="ListLabel 3111"/>
    <w:qFormat/>
    <w:rPr>
      <w:u w:val="none"/>
    </w:rPr>
  </w:style>
  <w:style w:type="character" w:customStyle="1" w:styleId="ListLabel3112">
    <w:name w:val="ListLabel 3112"/>
    <w:qFormat/>
    <w:rPr>
      <w:u w:val="none"/>
    </w:rPr>
  </w:style>
  <w:style w:type="character" w:customStyle="1" w:styleId="ListLabel3113">
    <w:name w:val="ListLabel 3113"/>
    <w:qFormat/>
    <w:rPr>
      <w:u w:val="none"/>
    </w:rPr>
  </w:style>
  <w:style w:type="character" w:customStyle="1" w:styleId="ListLabel3114">
    <w:name w:val="ListLabel 3114"/>
    <w:qFormat/>
    <w:rPr>
      <w:rFonts w:ascii="Gill Sans" w:hAnsi="Gill Sans"/>
      <w:u w:val="none"/>
    </w:rPr>
  </w:style>
  <w:style w:type="character" w:customStyle="1" w:styleId="ListLabel3115">
    <w:name w:val="ListLabel 3115"/>
    <w:qFormat/>
    <w:rPr>
      <w:u w:val="none"/>
    </w:rPr>
  </w:style>
  <w:style w:type="character" w:customStyle="1" w:styleId="ListLabel3116">
    <w:name w:val="ListLabel 3116"/>
    <w:qFormat/>
    <w:rPr>
      <w:u w:val="none"/>
    </w:rPr>
  </w:style>
  <w:style w:type="character" w:customStyle="1" w:styleId="ListLabel3117">
    <w:name w:val="ListLabel 3117"/>
    <w:qFormat/>
    <w:rPr>
      <w:u w:val="none"/>
    </w:rPr>
  </w:style>
  <w:style w:type="character" w:customStyle="1" w:styleId="ListLabel3118">
    <w:name w:val="ListLabel 3118"/>
    <w:qFormat/>
    <w:rPr>
      <w:u w:val="none"/>
    </w:rPr>
  </w:style>
  <w:style w:type="character" w:customStyle="1" w:styleId="ListLabel3119">
    <w:name w:val="ListLabel 3119"/>
    <w:qFormat/>
    <w:rPr>
      <w:u w:val="none"/>
    </w:rPr>
  </w:style>
  <w:style w:type="character" w:customStyle="1" w:styleId="ListLabel3120">
    <w:name w:val="ListLabel 3120"/>
    <w:qFormat/>
    <w:rPr>
      <w:u w:val="none"/>
    </w:rPr>
  </w:style>
  <w:style w:type="character" w:customStyle="1" w:styleId="ListLabel3121">
    <w:name w:val="ListLabel 3121"/>
    <w:qFormat/>
    <w:rPr>
      <w:u w:val="none"/>
    </w:rPr>
  </w:style>
  <w:style w:type="character" w:customStyle="1" w:styleId="ListLabel3122">
    <w:name w:val="ListLabel 3122"/>
    <w:qFormat/>
    <w:rPr>
      <w:u w:val="none"/>
    </w:rPr>
  </w:style>
  <w:style w:type="character" w:customStyle="1" w:styleId="ListLabel3123">
    <w:name w:val="ListLabel 3123"/>
    <w:qFormat/>
    <w:rPr>
      <w:rFonts w:ascii="Gill Sans" w:hAnsi="Gill Sans"/>
      <w:u w:val="none"/>
    </w:rPr>
  </w:style>
  <w:style w:type="character" w:customStyle="1" w:styleId="ListLabel3124">
    <w:name w:val="ListLabel 3124"/>
    <w:qFormat/>
    <w:rPr>
      <w:u w:val="none"/>
    </w:rPr>
  </w:style>
  <w:style w:type="character" w:customStyle="1" w:styleId="ListLabel3125">
    <w:name w:val="ListLabel 3125"/>
    <w:qFormat/>
    <w:rPr>
      <w:u w:val="none"/>
    </w:rPr>
  </w:style>
  <w:style w:type="character" w:customStyle="1" w:styleId="ListLabel3126">
    <w:name w:val="ListLabel 3126"/>
    <w:qFormat/>
    <w:rPr>
      <w:u w:val="none"/>
    </w:rPr>
  </w:style>
  <w:style w:type="character" w:customStyle="1" w:styleId="ListLabel3127">
    <w:name w:val="ListLabel 3127"/>
    <w:qFormat/>
    <w:rPr>
      <w:u w:val="none"/>
    </w:rPr>
  </w:style>
  <w:style w:type="character" w:customStyle="1" w:styleId="ListLabel3128">
    <w:name w:val="ListLabel 3128"/>
    <w:qFormat/>
    <w:rPr>
      <w:u w:val="none"/>
    </w:rPr>
  </w:style>
  <w:style w:type="character" w:customStyle="1" w:styleId="ListLabel3129">
    <w:name w:val="ListLabel 3129"/>
    <w:qFormat/>
    <w:rPr>
      <w:u w:val="none"/>
    </w:rPr>
  </w:style>
  <w:style w:type="character" w:customStyle="1" w:styleId="ListLabel3130">
    <w:name w:val="ListLabel 3130"/>
    <w:qFormat/>
    <w:rPr>
      <w:u w:val="none"/>
    </w:rPr>
  </w:style>
  <w:style w:type="character" w:customStyle="1" w:styleId="ListLabel3131">
    <w:name w:val="ListLabel 3131"/>
    <w:qFormat/>
    <w:rPr>
      <w:u w:val="none"/>
    </w:rPr>
  </w:style>
  <w:style w:type="character" w:customStyle="1" w:styleId="ListLabel3132">
    <w:name w:val="ListLabel 3132"/>
    <w:qFormat/>
    <w:rPr>
      <w:rFonts w:ascii="Gill Sans" w:eastAsia="Arial" w:hAnsi="Gill Sans" w:cs="Arial"/>
      <w:b/>
      <w:u w:val="none"/>
    </w:rPr>
  </w:style>
  <w:style w:type="character" w:customStyle="1" w:styleId="ListLabel3133">
    <w:name w:val="ListLabel 3133"/>
    <w:qFormat/>
    <w:rPr>
      <w:u w:val="none"/>
    </w:rPr>
  </w:style>
  <w:style w:type="character" w:customStyle="1" w:styleId="ListLabel3134">
    <w:name w:val="ListLabel 3134"/>
    <w:qFormat/>
    <w:rPr>
      <w:u w:val="none"/>
    </w:rPr>
  </w:style>
  <w:style w:type="character" w:customStyle="1" w:styleId="ListLabel3135">
    <w:name w:val="ListLabel 3135"/>
    <w:qFormat/>
    <w:rPr>
      <w:u w:val="none"/>
    </w:rPr>
  </w:style>
  <w:style w:type="character" w:customStyle="1" w:styleId="ListLabel3136">
    <w:name w:val="ListLabel 3136"/>
    <w:qFormat/>
    <w:rPr>
      <w:u w:val="none"/>
    </w:rPr>
  </w:style>
  <w:style w:type="character" w:customStyle="1" w:styleId="ListLabel3137">
    <w:name w:val="ListLabel 3137"/>
    <w:qFormat/>
    <w:rPr>
      <w:u w:val="none"/>
    </w:rPr>
  </w:style>
  <w:style w:type="character" w:customStyle="1" w:styleId="ListLabel3138">
    <w:name w:val="ListLabel 3138"/>
    <w:qFormat/>
    <w:rPr>
      <w:u w:val="none"/>
    </w:rPr>
  </w:style>
  <w:style w:type="character" w:customStyle="1" w:styleId="ListLabel3139">
    <w:name w:val="ListLabel 3139"/>
    <w:qFormat/>
    <w:rPr>
      <w:u w:val="none"/>
    </w:rPr>
  </w:style>
  <w:style w:type="character" w:customStyle="1" w:styleId="ListLabel3140">
    <w:name w:val="ListLabel 3140"/>
    <w:qFormat/>
    <w:rPr>
      <w:u w:val="none"/>
    </w:rPr>
  </w:style>
  <w:style w:type="character" w:customStyle="1" w:styleId="ListLabel3141">
    <w:name w:val="ListLabel 3141"/>
    <w:qFormat/>
    <w:rPr>
      <w:rFonts w:ascii="Gill Sans" w:hAnsi="Gill Sans"/>
      <w:u w:val="none"/>
    </w:rPr>
  </w:style>
  <w:style w:type="character" w:customStyle="1" w:styleId="ListLabel3142">
    <w:name w:val="ListLabel 3142"/>
    <w:qFormat/>
    <w:rPr>
      <w:u w:val="none"/>
    </w:rPr>
  </w:style>
  <w:style w:type="character" w:customStyle="1" w:styleId="ListLabel3143">
    <w:name w:val="ListLabel 3143"/>
    <w:qFormat/>
    <w:rPr>
      <w:u w:val="none"/>
    </w:rPr>
  </w:style>
  <w:style w:type="character" w:customStyle="1" w:styleId="ListLabel3144">
    <w:name w:val="ListLabel 3144"/>
    <w:qFormat/>
    <w:rPr>
      <w:u w:val="none"/>
    </w:rPr>
  </w:style>
  <w:style w:type="character" w:customStyle="1" w:styleId="ListLabel3145">
    <w:name w:val="ListLabel 3145"/>
    <w:qFormat/>
    <w:rPr>
      <w:u w:val="none"/>
    </w:rPr>
  </w:style>
  <w:style w:type="character" w:customStyle="1" w:styleId="ListLabel3146">
    <w:name w:val="ListLabel 3146"/>
    <w:qFormat/>
    <w:rPr>
      <w:u w:val="none"/>
    </w:rPr>
  </w:style>
  <w:style w:type="character" w:customStyle="1" w:styleId="ListLabel3147">
    <w:name w:val="ListLabel 3147"/>
    <w:qFormat/>
    <w:rPr>
      <w:u w:val="none"/>
    </w:rPr>
  </w:style>
  <w:style w:type="character" w:customStyle="1" w:styleId="ListLabel3148">
    <w:name w:val="ListLabel 3148"/>
    <w:qFormat/>
    <w:rPr>
      <w:u w:val="none"/>
    </w:rPr>
  </w:style>
  <w:style w:type="character" w:customStyle="1" w:styleId="ListLabel3149">
    <w:name w:val="ListLabel 3149"/>
    <w:qFormat/>
    <w:rPr>
      <w:u w:val="none"/>
    </w:rPr>
  </w:style>
  <w:style w:type="character" w:customStyle="1" w:styleId="ListLabel3150">
    <w:name w:val="ListLabel 3150"/>
    <w:qFormat/>
    <w:rPr>
      <w:rFonts w:ascii="Gill Sans" w:eastAsia="Arial" w:hAnsi="Gill Sans" w:cs="Arial"/>
      <w:u w:val="none"/>
    </w:rPr>
  </w:style>
  <w:style w:type="character" w:customStyle="1" w:styleId="ListLabel3151">
    <w:name w:val="ListLabel 3151"/>
    <w:qFormat/>
    <w:rPr>
      <w:u w:val="none"/>
    </w:rPr>
  </w:style>
  <w:style w:type="character" w:customStyle="1" w:styleId="ListLabel3152">
    <w:name w:val="ListLabel 3152"/>
    <w:qFormat/>
    <w:rPr>
      <w:u w:val="none"/>
    </w:rPr>
  </w:style>
  <w:style w:type="character" w:customStyle="1" w:styleId="ListLabel3153">
    <w:name w:val="ListLabel 3153"/>
    <w:qFormat/>
    <w:rPr>
      <w:u w:val="none"/>
    </w:rPr>
  </w:style>
  <w:style w:type="character" w:customStyle="1" w:styleId="ListLabel3154">
    <w:name w:val="ListLabel 3154"/>
    <w:qFormat/>
    <w:rPr>
      <w:u w:val="none"/>
    </w:rPr>
  </w:style>
  <w:style w:type="character" w:customStyle="1" w:styleId="ListLabel3155">
    <w:name w:val="ListLabel 3155"/>
    <w:qFormat/>
    <w:rPr>
      <w:u w:val="none"/>
    </w:rPr>
  </w:style>
  <w:style w:type="character" w:customStyle="1" w:styleId="ListLabel3156">
    <w:name w:val="ListLabel 3156"/>
    <w:qFormat/>
    <w:rPr>
      <w:u w:val="none"/>
    </w:rPr>
  </w:style>
  <w:style w:type="character" w:customStyle="1" w:styleId="ListLabel3157">
    <w:name w:val="ListLabel 3157"/>
    <w:qFormat/>
    <w:rPr>
      <w:u w:val="none"/>
    </w:rPr>
  </w:style>
  <w:style w:type="character" w:customStyle="1" w:styleId="ListLabel3158">
    <w:name w:val="ListLabel 3158"/>
    <w:qFormat/>
    <w:rPr>
      <w:u w:val="none"/>
    </w:rPr>
  </w:style>
  <w:style w:type="character" w:customStyle="1" w:styleId="ListLabel3159">
    <w:name w:val="ListLabel 3159"/>
    <w:qFormat/>
    <w:rPr>
      <w:rFonts w:ascii="Gill Sans" w:hAnsi="Gill Sans"/>
      <w:u w:val="none"/>
    </w:rPr>
  </w:style>
  <w:style w:type="character" w:customStyle="1" w:styleId="ListLabel3160">
    <w:name w:val="ListLabel 3160"/>
    <w:qFormat/>
    <w:rPr>
      <w:u w:val="none"/>
    </w:rPr>
  </w:style>
  <w:style w:type="character" w:customStyle="1" w:styleId="ListLabel3161">
    <w:name w:val="ListLabel 3161"/>
    <w:qFormat/>
    <w:rPr>
      <w:u w:val="none"/>
    </w:rPr>
  </w:style>
  <w:style w:type="character" w:customStyle="1" w:styleId="ListLabel3162">
    <w:name w:val="ListLabel 3162"/>
    <w:qFormat/>
    <w:rPr>
      <w:u w:val="none"/>
    </w:rPr>
  </w:style>
  <w:style w:type="character" w:customStyle="1" w:styleId="ListLabel3163">
    <w:name w:val="ListLabel 3163"/>
    <w:qFormat/>
    <w:rPr>
      <w:u w:val="none"/>
    </w:rPr>
  </w:style>
  <w:style w:type="character" w:customStyle="1" w:styleId="ListLabel3164">
    <w:name w:val="ListLabel 3164"/>
    <w:qFormat/>
    <w:rPr>
      <w:u w:val="none"/>
    </w:rPr>
  </w:style>
  <w:style w:type="character" w:customStyle="1" w:styleId="ListLabel3165">
    <w:name w:val="ListLabel 3165"/>
    <w:qFormat/>
    <w:rPr>
      <w:u w:val="none"/>
    </w:rPr>
  </w:style>
  <w:style w:type="character" w:customStyle="1" w:styleId="ListLabel3166">
    <w:name w:val="ListLabel 3166"/>
    <w:qFormat/>
    <w:rPr>
      <w:u w:val="none"/>
    </w:rPr>
  </w:style>
  <w:style w:type="character" w:customStyle="1" w:styleId="ListLabel3167">
    <w:name w:val="ListLabel 3167"/>
    <w:qFormat/>
    <w:rPr>
      <w:u w:val="none"/>
    </w:rPr>
  </w:style>
  <w:style w:type="character" w:customStyle="1" w:styleId="ListLabel3168">
    <w:name w:val="ListLabel 3168"/>
    <w:qFormat/>
    <w:rPr>
      <w:rFonts w:ascii="Gill Sans" w:hAnsi="Gill Sans"/>
      <w:b/>
      <w:color w:val="000099"/>
      <w:sz w:val="28"/>
      <w:szCs w:val="28"/>
      <w:u w:val="none"/>
    </w:rPr>
  </w:style>
  <w:style w:type="character" w:customStyle="1" w:styleId="ListLabel3169">
    <w:name w:val="ListLabel 3169"/>
    <w:qFormat/>
    <w:rPr>
      <w:u w:val="none"/>
    </w:rPr>
  </w:style>
  <w:style w:type="character" w:customStyle="1" w:styleId="ListLabel3170">
    <w:name w:val="ListLabel 3170"/>
    <w:qFormat/>
    <w:rPr>
      <w:u w:val="none"/>
    </w:rPr>
  </w:style>
  <w:style w:type="character" w:customStyle="1" w:styleId="ListLabel3171">
    <w:name w:val="ListLabel 3171"/>
    <w:qFormat/>
    <w:rPr>
      <w:u w:val="none"/>
    </w:rPr>
  </w:style>
  <w:style w:type="character" w:customStyle="1" w:styleId="ListLabel3172">
    <w:name w:val="ListLabel 3172"/>
    <w:qFormat/>
    <w:rPr>
      <w:u w:val="none"/>
    </w:rPr>
  </w:style>
  <w:style w:type="character" w:customStyle="1" w:styleId="ListLabel3173">
    <w:name w:val="ListLabel 3173"/>
    <w:qFormat/>
    <w:rPr>
      <w:u w:val="none"/>
    </w:rPr>
  </w:style>
  <w:style w:type="character" w:customStyle="1" w:styleId="ListLabel3174">
    <w:name w:val="ListLabel 3174"/>
    <w:qFormat/>
    <w:rPr>
      <w:u w:val="none"/>
    </w:rPr>
  </w:style>
  <w:style w:type="character" w:customStyle="1" w:styleId="ListLabel3175">
    <w:name w:val="ListLabel 3175"/>
    <w:qFormat/>
    <w:rPr>
      <w:u w:val="none"/>
    </w:rPr>
  </w:style>
  <w:style w:type="character" w:customStyle="1" w:styleId="ListLabel3176">
    <w:name w:val="ListLabel 3176"/>
    <w:qFormat/>
    <w:rPr>
      <w:u w:val="none"/>
    </w:rPr>
  </w:style>
  <w:style w:type="character" w:customStyle="1" w:styleId="ListLabel3177">
    <w:name w:val="ListLabel 3177"/>
    <w:qFormat/>
    <w:rPr>
      <w:u w:val="none"/>
    </w:rPr>
  </w:style>
  <w:style w:type="character" w:customStyle="1" w:styleId="ListLabel3178">
    <w:name w:val="ListLabel 3178"/>
    <w:qFormat/>
    <w:rPr>
      <w:u w:val="none"/>
    </w:rPr>
  </w:style>
  <w:style w:type="character" w:customStyle="1" w:styleId="ListLabel3179">
    <w:name w:val="ListLabel 3179"/>
    <w:qFormat/>
    <w:rPr>
      <w:u w:val="none"/>
    </w:rPr>
  </w:style>
  <w:style w:type="character" w:customStyle="1" w:styleId="ListLabel3180">
    <w:name w:val="ListLabel 3180"/>
    <w:qFormat/>
    <w:rPr>
      <w:u w:val="none"/>
    </w:rPr>
  </w:style>
  <w:style w:type="character" w:customStyle="1" w:styleId="ListLabel3181">
    <w:name w:val="ListLabel 3181"/>
    <w:qFormat/>
    <w:rPr>
      <w:u w:val="none"/>
    </w:rPr>
  </w:style>
  <w:style w:type="character" w:customStyle="1" w:styleId="ListLabel3182">
    <w:name w:val="ListLabel 3182"/>
    <w:qFormat/>
    <w:rPr>
      <w:u w:val="none"/>
    </w:rPr>
  </w:style>
  <w:style w:type="character" w:customStyle="1" w:styleId="ListLabel3183">
    <w:name w:val="ListLabel 3183"/>
    <w:qFormat/>
    <w:rPr>
      <w:u w:val="none"/>
    </w:rPr>
  </w:style>
  <w:style w:type="character" w:customStyle="1" w:styleId="ListLabel3184">
    <w:name w:val="ListLabel 3184"/>
    <w:qFormat/>
    <w:rPr>
      <w:u w:val="none"/>
    </w:rPr>
  </w:style>
  <w:style w:type="character" w:customStyle="1" w:styleId="ListLabel3185">
    <w:name w:val="ListLabel 3185"/>
    <w:qFormat/>
    <w:rPr>
      <w:u w:val="none"/>
    </w:rPr>
  </w:style>
  <w:style w:type="character" w:customStyle="1" w:styleId="ListLabel3186">
    <w:name w:val="ListLabel 3186"/>
    <w:qFormat/>
    <w:rPr>
      <w:rFonts w:ascii="Gill Sans" w:eastAsia="Arial" w:hAnsi="Gill Sans" w:cs="Arial"/>
      <w:b/>
      <w:color w:val="000000"/>
      <w:sz w:val="32"/>
      <w:szCs w:val="32"/>
    </w:rPr>
  </w:style>
  <w:style w:type="character" w:customStyle="1" w:styleId="ListLabel3187">
    <w:name w:val="ListLabel 3187"/>
    <w:qFormat/>
    <w:rPr>
      <w:rFonts w:ascii="Gill Sans" w:hAnsi="Gill Sans"/>
      <w:u w:val="none"/>
    </w:rPr>
  </w:style>
  <w:style w:type="character" w:customStyle="1" w:styleId="ListLabel3188">
    <w:name w:val="ListLabel 3188"/>
    <w:qFormat/>
    <w:rPr>
      <w:u w:val="none"/>
    </w:rPr>
  </w:style>
  <w:style w:type="character" w:customStyle="1" w:styleId="ListLabel3189">
    <w:name w:val="ListLabel 3189"/>
    <w:qFormat/>
    <w:rPr>
      <w:u w:val="none"/>
    </w:rPr>
  </w:style>
  <w:style w:type="character" w:customStyle="1" w:styleId="ListLabel3190">
    <w:name w:val="ListLabel 3190"/>
    <w:qFormat/>
    <w:rPr>
      <w:u w:val="none"/>
    </w:rPr>
  </w:style>
  <w:style w:type="character" w:customStyle="1" w:styleId="ListLabel3191">
    <w:name w:val="ListLabel 3191"/>
    <w:qFormat/>
    <w:rPr>
      <w:u w:val="none"/>
    </w:rPr>
  </w:style>
  <w:style w:type="character" w:customStyle="1" w:styleId="ListLabel3192">
    <w:name w:val="ListLabel 3192"/>
    <w:qFormat/>
    <w:rPr>
      <w:u w:val="none"/>
    </w:rPr>
  </w:style>
  <w:style w:type="character" w:customStyle="1" w:styleId="ListLabel3193">
    <w:name w:val="ListLabel 3193"/>
    <w:qFormat/>
    <w:rPr>
      <w:u w:val="none"/>
    </w:rPr>
  </w:style>
  <w:style w:type="character" w:customStyle="1" w:styleId="ListLabel3194">
    <w:name w:val="ListLabel 3194"/>
    <w:qFormat/>
    <w:rPr>
      <w:u w:val="none"/>
    </w:rPr>
  </w:style>
  <w:style w:type="character" w:customStyle="1" w:styleId="ListLabel3195">
    <w:name w:val="ListLabel 3195"/>
    <w:qFormat/>
    <w:rPr>
      <w:u w:val="none"/>
    </w:rPr>
  </w:style>
  <w:style w:type="character" w:customStyle="1" w:styleId="ListLabel3196">
    <w:name w:val="ListLabel 3196"/>
    <w:qFormat/>
    <w:rPr>
      <w:rFonts w:ascii="Gill Sans" w:hAnsi="Gill Sans"/>
      <w:u w:val="none"/>
    </w:rPr>
  </w:style>
  <w:style w:type="character" w:customStyle="1" w:styleId="ListLabel3197">
    <w:name w:val="ListLabel 3197"/>
    <w:qFormat/>
    <w:rPr>
      <w:rFonts w:cs="Wingdings 2"/>
      <w:u w:val="none"/>
    </w:rPr>
  </w:style>
  <w:style w:type="character" w:customStyle="1" w:styleId="ListLabel3198">
    <w:name w:val="ListLabel 3198"/>
    <w:qFormat/>
    <w:rPr>
      <w:rFonts w:cs="OpenSymbol"/>
      <w:u w:val="none"/>
    </w:rPr>
  </w:style>
  <w:style w:type="character" w:customStyle="1" w:styleId="ListLabel3199">
    <w:name w:val="ListLabel 3199"/>
    <w:qFormat/>
    <w:rPr>
      <w:rFonts w:cs="Wingdings"/>
      <w:u w:val="none"/>
    </w:rPr>
  </w:style>
  <w:style w:type="character" w:customStyle="1" w:styleId="ListLabel3200">
    <w:name w:val="ListLabel 3200"/>
    <w:qFormat/>
    <w:rPr>
      <w:rFonts w:cs="Wingdings 2"/>
      <w:u w:val="none"/>
    </w:rPr>
  </w:style>
  <w:style w:type="character" w:customStyle="1" w:styleId="ListLabel3201">
    <w:name w:val="ListLabel 3201"/>
    <w:qFormat/>
    <w:rPr>
      <w:rFonts w:cs="OpenSymbol"/>
      <w:u w:val="none"/>
    </w:rPr>
  </w:style>
  <w:style w:type="character" w:customStyle="1" w:styleId="ListLabel3202">
    <w:name w:val="ListLabel 3202"/>
    <w:qFormat/>
    <w:rPr>
      <w:rFonts w:cs="Wingdings"/>
      <w:u w:val="none"/>
    </w:rPr>
  </w:style>
  <w:style w:type="character" w:customStyle="1" w:styleId="ListLabel3203">
    <w:name w:val="ListLabel 3203"/>
    <w:qFormat/>
    <w:rPr>
      <w:rFonts w:cs="Wingdings 2"/>
      <w:u w:val="none"/>
    </w:rPr>
  </w:style>
  <w:style w:type="character" w:customStyle="1" w:styleId="ListLabel3204">
    <w:name w:val="ListLabel 3204"/>
    <w:qFormat/>
    <w:rPr>
      <w:rFonts w:cs="OpenSymbol"/>
      <w:u w:val="none"/>
    </w:rPr>
  </w:style>
  <w:style w:type="character" w:customStyle="1" w:styleId="ListLabel3205">
    <w:name w:val="ListLabel 3205"/>
    <w:qFormat/>
    <w:rPr>
      <w:rFonts w:ascii="Gill Sans" w:hAnsi="Gill Sans"/>
      <w:u w:val="none"/>
    </w:rPr>
  </w:style>
  <w:style w:type="character" w:customStyle="1" w:styleId="ListLabel3206">
    <w:name w:val="ListLabel 3206"/>
    <w:qFormat/>
    <w:rPr>
      <w:u w:val="none"/>
    </w:rPr>
  </w:style>
  <w:style w:type="character" w:customStyle="1" w:styleId="ListLabel3207">
    <w:name w:val="ListLabel 3207"/>
    <w:qFormat/>
    <w:rPr>
      <w:u w:val="none"/>
    </w:rPr>
  </w:style>
  <w:style w:type="character" w:customStyle="1" w:styleId="ListLabel3208">
    <w:name w:val="ListLabel 3208"/>
    <w:qFormat/>
    <w:rPr>
      <w:u w:val="none"/>
    </w:rPr>
  </w:style>
  <w:style w:type="character" w:customStyle="1" w:styleId="ListLabel3209">
    <w:name w:val="ListLabel 3209"/>
    <w:qFormat/>
    <w:rPr>
      <w:u w:val="none"/>
    </w:rPr>
  </w:style>
  <w:style w:type="character" w:customStyle="1" w:styleId="ListLabel3210">
    <w:name w:val="ListLabel 3210"/>
    <w:qFormat/>
    <w:rPr>
      <w:u w:val="none"/>
    </w:rPr>
  </w:style>
  <w:style w:type="character" w:customStyle="1" w:styleId="ListLabel3211">
    <w:name w:val="ListLabel 3211"/>
    <w:qFormat/>
    <w:rPr>
      <w:u w:val="none"/>
    </w:rPr>
  </w:style>
  <w:style w:type="character" w:customStyle="1" w:styleId="ListLabel3212">
    <w:name w:val="ListLabel 3212"/>
    <w:qFormat/>
    <w:rPr>
      <w:u w:val="none"/>
    </w:rPr>
  </w:style>
  <w:style w:type="character" w:customStyle="1" w:styleId="ListLabel3213">
    <w:name w:val="ListLabel 3213"/>
    <w:qFormat/>
    <w:rPr>
      <w:u w:val="none"/>
    </w:rPr>
  </w:style>
  <w:style w:type="character" w:customStyle="1" w:styleId="ListLabel3214">
    <w:name w:val="ListLabel 3214"/>
    <w:qFormat/>
    <w:rPr>
      <w:rFonts w:ascii="Gill Sans" w:hAnsi="Gill Sans"/>
      <w:u w:val="none"/>
    </w:rPr>
  </w:style>
  <w:style w:type="character" w:customStyle="1" w:styleId="ListLabel3215">
    <w:name w:val="ListLabel 3215"/>
    <w:qFormat/>
    <w:rPr>
      <w:u w:val="none"/>
    </w:rPr>
  </w:style>
  <w:style w:type="character" w:customStyle="1" w:styleId="ListLabel3216">
    <w:name w:val="ListLabel 3216"/>
    <w:qFormat/>
    <w:rPr>
      <w:u w:val="none"/>
    </w:rPr>
  </w:style>
  <w:style w:type="character" w:customStyle="1" w:styleId="ListLabel3217">
    <w:name w:val="ListLabel 3217"/>
    <w:qFormat/>
    <w:rPr>
      <w:u w:val="none"/>
    </w:rPr>
  </w:style>
  <w:style w:type="character" w:customStyle="1" w:styleId="ListLabel3218">
    <w:name w:val="ListLabel 3218"/>
    <w:qFormat/>
    <w:rPr>
      <w:u w:val="none"/>
    </w:rPr>
  </w:style>
  <w:style w:type="character" w:customStyle="1" w:styleId="ListLabel3219">
    <w:name w:val="ListLabel 3219"/>
    <w:qFormat/>
    <w:rPr>
      <w:u w:val="none"/>
    </w:rPr>
  </w:style>
  <w:style w:type="character" w:customStyle="1" w:styleId="ListLabel3220">
    <w:name w:val="ListLabel 3220"/>
    <w:qFormat/>
    <w:rPr>
      <w:u w:val="none"/>
    </w:rPr>
  </w:style>
  <w:style w:type="character" w:customStyle="1" w:styleId="ListLabel3221">
    <w:name w:val="ListLabel 3221"/>
    <w:qFormat/>
    <w:rPr>
      <w:u w:val="none"/>
    </w:rPr>
  </w:style>
  <w:style w:type="character" w:customStyle="1" w:styleId="ListLabel3222">
    <w:name w:val="ListLabel 3222"/>
    <w:qFormat/>
    <w:rPr>
      <w:u w:val="none"/>
    </w:rPr>
  </w:style>
  <w:style w:type="character" w:customStyle="1" w:styleId="ListLabel3223">
    <w:name w:val="ListLabel 3223"/>
    <w:qFormat/>
    <w:rPr>
      <w:rFonts w:ascii="Gill Sans" w:hAnsi="Gill Sans"/>
      <w:u w:val="none"/>
    </w:rPr>
  </w:style>
  <w:style w:type="character" w:customStyle="1" w:styleId="ListLabel3224">
    <w:name w:val="ListLabel 3224"/>
    <w:qFormat/>
    <w:rPr>
      <w:rFonts w:ascii="Gill Sans" w:hAnsi="Gill Sans"/>
      <w:b w:val="0"/>
      <w:sz w:val="24"/>
      <w:u w:val="none"/>
    </w:rPr>
  </w:style>
  <w:style w:type="character" w:customStyle="1" w:styleId="ListLabel3225">
    <w:name w:val="ListLabel 3225"/>
    <w:qFormat/>
    <w:rPr>
      <w:u w:val="none"/>
    </w:rPr>
  </w:style>
  <w:style w:type="character" w:customStyle="1" w:styleId="ListLabel3226">
    <w:name w:val="ListLabel 3226"/>
    <w:qFormat/>
    <w:rPr>
      <w:u w:val="none"/>
    </w:rPr>
  </w:style>
  <w:style w:type="character" w:customStyle="1" w:styleId="ListLabel3227">
    <w:name w:val="ListLabel 3227"/>
    <w:qFormat/>
    <w:rPr>
      <w:u w:val="none"/>
    </w:rPr>
  </w:style>
  <w:style w:type="character" w:customStyle="1" w:styleId="ListLabel3228">
    <w:name w:val="ListLabel 3228"/>
    <w:qFormat/>
    <w:rPr>
      <w:u w:val="none"/>
    </w:rPr>
  </w:style>
  <w:style w:type="character" w:customStyle="1" w:styleId="ListLabel3229">
    <w:name w:val="ListLabel 3229"/>
    <w:qFormat/>
    <w:rPr>
      <w:u w:val="none"/>
    </w:rPr>
  </w:style>
  <w:style w:type="character" w:customStyle="1" w:styleId="ListLabel3230">
    <w:name w:val="ListLabel 3230"/>
    <w:qFormat/>
    <w:rPr>
      <w:u w:val="none"/>
    </w:rPr>
  </w:style>
  <w:style w:type="character" w:customStyle="1" w:styleId="ListLabel3231">
    <w:name w:val="ListLabel 3231"/>
    <w:qFormat/>
    <w:rPr>
      <w:u w:val="none"/>
    </w:rPr>
  </w:style>
  <w:style w:type="character" w:customStyle="1" w:styleId="ListLabel3232">
    <w:name w:val="ListLabel 3232"/>
    <w:qFormat/>
    <w:rPr>
      <w:rFonts w:ascii="Gill Sans" w:hAnsi="Gill Sans"/>
      <w:b/>
      <w:u w:val="none"/>
    </w:rPr>
  </w:style>
  <w:style w:type="character" w:customStyle="1" w:styleId="ListLabel3233">
    <w:name w:val="ListLabel 3233"/>
    <w:qFormat/>
    <w:rPr>
      <w:rFonts w:cs="Wingdings 2"/>
      <w:u w:val="none"/>
    </w:rPr>
  </w:style>
  <w:style w:type="character" w:customStyle="1" w:styleId="ListLabel3234">
    <w:name w:val="ListLabel 3234"/>
    <w:qFormat/>
    <w:rPr>
      <w:rFonts w:cs="OpenSymbol"/>
      <w:u w:val="none"/>
    </w:rPr>
  </w:style>
  <w:style w:type="character" w:customStyle="1" w:styleId="ListLabel3235">
    <w:name w:val="ListLabel 3235"/>
    <w:qFormat/>
    <w:rPr>
      <w:rFonts w:cs="Wingdings"/>
      <w:u w:val="none"/>
    </w:rPr>
  </w:style>
  <w:style w:type="character" w:customStyle="1" w:styleId="ListLabel3236">
    <w:name w:val="ListLabel 3236"/>
    <w:qFormat/>
    <w:rPr>
      <w:rFonts w:cs="Wingdings 2"/>
      <w:u w:val="none"/>
    </w:rPr>
  </w:style>
  <w:style w:type="character" w:customStyle="1" w:styleId="ListLabel3237">
    <w:name w:val="ListLabel 3237"/>
    <w:qFormat/>
    <w:rPr>
      <w:rFonts w:cs="OpenSymbol"/>
      <w:u w:val="none"/>
    </w:rPr>
  </w:style>
  <w:style w:type="character" w:customStyle="1" w:styleId="ListLabel3238">
    <w:name w:val="ListLabel 3238"/>
    <w:qFormat/>
    <w:rPr>
      <w:rFonts w:cs="Wingdings"/>
      <w:u w:val="none"/>
    </w:rPr>
  </w:style>
  <w:style w:type="character" w:customStyle="1" w:styleId="ListLabel3239">
    <w:name w:val="ListLabel 3239"/>
    <w:qFormat/>
    <w:rPr>
      <w:rFonts w:cs="Wingdings 2"/>
      <w:u w:val="none"/>
    </w:rPr>
  </w:style>
  <w:style w:type="character" w:customStyle="1" w:styleId="ListLabel3240">
    <w:name w:val="ListLabel 3240"/>
    <w:qFormat/>
    <w:rPr>
      <w:rFonts w:cs="OpenSymbol"/>
      <w:u w:val="none"/>
    </w:rPr>
  </w:style>
  <w:style w:type="character" w:customStyle="1" w:styleId="ListLabel3241">
    <w:name w:val="ListLabel 3241"/>
    <w:qFormat/>
    <w:rPr>
      <w:rFonts w:ascii="Gill Sans" w:hAnsi="Gill Sans"/>
      <w:u w:val="none"/>
    </w:rPr>
  </w:style>
  <w:style w:type="character" w:customStyle="1" w:styleId="ListLabel3242">
    <w:name w:val="ListLabel 3242"/>
    <w:qFormat/>
    <w:rPr>
      <w:u w:val="none"/>
    </w:rPr>
  </w:style>
  <w:style w:type="character" w:customStyle="1" w:styleId="ListLabel3243">
    <w:name w:val="ListLabel 3243"/>
    <w:qFormat/>
    <w:rPr>
      <w:u w:val="none"/>
    </w:rPr>
  </w:style>
  <w:style w:type="character" w:customStyle="1" w:styleId="ListLabel3244">
    <w:name w:val="ListLabel 3244"/>
    <w:qFormat/>
    <w:rPr>
      <w:u w:val="none"/>
    </w:rPr>
  </w:style>
  <w:style w:type="character" w:customStyle="1" w:styleId="ListLabel3245">
    <w:name w:val="ListLabel 3245"/>
    <w:qFormat/>
    <w:rPr>
      <w:u w:val="none"/>
    </w:rPr>
  </w:style>
  <w:style w:type="character" w:customStyle="1" w:styleId="ListLabel3246">
    <w:name w:val="ListLabel 3246"/>
    <w:qFormat/>
    <w:rPr>
      <w:u w:val="none"/>
    </w:rPr>
  </w:style>
  <w:style w:type="character" w:customStyle="1" w:styleId="ListLabel3247">
    <w:name w:val="ListLabel 3247"/>
    <w:qFormat/>
    <w:rPr>
      <w:u w:val="none"/>
    </w:rPr>
  </w:style>
  <w:style w:type="character" w:customStyle="1" w:styleId="ListLabel3248">
    <w:name w:val="ListLabel 3248"/>
    <w:qFormat/>
    <w:rPr>
      <w:u w:val="none"/>
    </w:rPr>
  </w:style>
  <w:style w:type="character" w:customStyle="1" w:styleId="ListLabel3249">
    <w:name w:val="ListLabel 3249"/>
    <w:qFormat/>
    <w:rPr>
      <w:u w:val="none"/>
    </w:rPr>
  </w:style>
  <w:style w:type="character" w:customStyle="1" w:styleId="ListLabel3250">
    <w:name w:val="ListLabel 3250"/>
    <w:qFormat/>
    <w:rPr>
      <w:rFonts w:ascii="Gill Sans" w:hAnsi="Gill Sans"/>
      <w:u w:val="none"/>
    </w:rPr>
  </w:style>
  <w:style w:type="character" w:customStyle="1" w:styleId="ListLabel3251">
    <w:name w:val="ListLabel 3251"/>
    <w:qFormat/>
    <w:rPr>
      <w:u w:val="none"/>
    </w:rPr>
  </w:style>
  <w:style w:type="character" w:customStyle="1" w:styleId="ListLabel3252">
    <w:name w:val="ListLabel 3252"/>
    <w:qFormat/>
    <w:rPr>
      <w:u w:val="none"/>
    </w:rPr>
  </w:style>
  <w:style w:type="character" w:customStyle="1" w:styleId="ListLabel3253">
    <w:name w:val="ListLabel 3253"/>
    <w:qFormat/>
    <w:rPr>
      <w:u w:val="none"/>
    </w:rPr>
  </w:style>
  <w:style w:type="character" w:customStyle="1" w:styleId="ListLabel3254">
    <w:name w:val="ListLabel 3254"/>
    <w:qFormat/>
    <w:rPr>
      <w:u w:val="none"/>
    </w:rPr>
  </w:style>
  <w:style w:type="character" w:customStyle="1" w:styleId="ListLabel3255">
    <w:name w:val="ListLabel 3255"/>
    <w:qFormat/>
    <w:rPr>
      <w:u w:val="none"/>
    </w:rPr>
  </w:style>
  <w:style w:type="character" w:customStyle="1" w:styleId="ListLabel3256">
    <w:name w:val="ListLabel 3256"/>
    <w:qFormat/>
    <w:rPr>
      <w:u w:val="none"/>
    </w:rPr>
  </w:style>
  <w:style w:type="character" w:customStyle="1" w:styleId="ListLabel3257">
    <w:name w:val="ListLabel 3257"/>
    <w:qFormat/>
    <w:rPr>
      <w:u w:val="none"/>
    </w:rPr>
  </w:style>
  <w:style w:type="character" w:customStyle="1" w:styleId="ListLabel3258">
    <w:name w:val="ListLabel 3258"/>
    <w:qFormat/>
    <w:rPr>
      <w:u w:val="none"/>
    </w:rPr>
  </w:style>
  <w:style w:type="character" w:customStyle="1" w:styleId="ListLabel3259">
    <w:name w:val="ListLabel 3259"/>
    <w:qFormat/>
    <w:rPr>
      <w:rFonts w:ascii="Gill Sans" w:hAnsi="Gill Sans"/>
      <w:u w:val="none"/>
    </w:rPr>
  </w:style>
  <w:style w:type="character" w:customStyle="1" w:styleId="ListLabel3260">
    <w:name w:val="ListLabel 3260"/>
    <w:qFormat/>
    <w:rPr>
      <w:u w:val="none"/>
    </w:rPr>
  </w:style>
  <w:style w:type="character" w:customStyle="1" w:styleId="ListLabel3261">
    <w:name w:val="ListLabel 3261"/>
    <w:qFormat/>
    <w:rPr>
      <w:u w:val="none"/>
    </w:rPr>
  </w:style>
  <w:style w:type="character" w:customStyle="1" w:styleId="ListLabel3262">
    <w:name w:val="ListLabel 3262"/>
    <w:qFormat/>
    <w:rPr>
      <w:u w:val="none"/>
    </w:rPr>
  </w:style>
  <w:style w:type="character" w:customStyle="1" w:styleId="ListLabel3263">
    <w:name w:val="ListLabel 3263"/>
    <w:qFormat/>
    <w:rPr>
      <w:u w:val="none"/>
    </w:rPr>
  </w:style>
  <w:style w:type="character" w:customStyle="1" w:styleId="ListLabel3264">
    <w:name w:val="ListLabel 3264"/>
    <w:qFormat/>
    <w:rPr>
      <w:u w:val="none"/>
    </w:rPr>
  </w:style>
  <w:style w:type="character" w:customStyle="1" w:styleId="ListLabel3265">
    <w:name w:val="ListLabel 3265"/>
    <w:qFormat/>
    <w:rPr>
      <w:u w:val="none"/>
    </w:rPr>
  </w:style>
  <w:style w:type="character" w:customStyle="1" w:styleId="ListLabel3266">
    <w:name w:val="ListLabel 3266"/>
    <w:qFormat/>
    <w:rPr>
      <w:u w:val="none"/>
    </w:rPr>
  </w:style>
  <w:style w:type="character" w:customStyle="1" w:styleId="ListLabel3267">
    <w:name w:val="ListLabel 3267"/>
    <w:qFormat/>
    <w:rPr>
      <w:u w:val="none"/>
    </w:rPr>
  </w:style>
  <w:style w:type="character" w:customStyle="1" w:styleId="ListLabel3268">
    <w:name w:val="ListLabel 3268"/>
    <w:qFormat/>
    <w:rPr>
      <w:rFonts w:ascii="Gill Sans" w:eastAsia="Arial" w:hAnsi="Gill Sans" w:cs="Arial"/>
      <w:u w:val="none"/>
    </w:rPr>
  </w:style>
  <w:style w:type="character" w:customStyle="1" w:styleId="ListLabel3269">
    <w:name w:val="ListLabel 3269"/>
    <w:qFormat/>
    <w:rPr>
      <w:u w:val="none"/>
    </w:rPr>
  </w:style>
  <w:style w:type="character" w:customStyle="1" w:styleId="ListLabel3270">
    <w:name w:val="ListLabel 3270"/>
    <w:qFormat/>
    <w:rPr>
      <w:u w:val="none"/>
    </w:rPr>
  </w:style>
  <w:style w:type="character" w:customStyle="1" w:styleId="ListLabel3271">
    <w:name w:val="ListLabel 3271"/>
    <w:qFormat/>
    <w:rPr>
      <w:u w:val="none"/>
    </w:rPr>
  </w:style>
  <w:style w:type="character" w:customStyle="1" w:styleId="ListLabel3272">
    <w:name w:val="ListLabel 3272"/>
    <w:qFormat/>
    <w:rPr>
      <w:u w:val="none"/>
    </w:rPr>
  </w:style>
  <w:style w:type="character" w:customStyle="1" w:styleId="ListLabel3273">
    <w:name w:val="ListLabel 3273"/>
    <w:qFormat/>
    <w:rPr>
      <w:u w:val="none"/>
    </w:rPr>
  </w:style>
  <w:style w:type="character" w:customStyle="1" w:styleId="ListLabel3274">
    <w:name w:val="ListLabel 3274"/>
    <w:qFormat/>
    <w:rPr>
      <w:u w:val="none"/>
    </w:rPr>
  </w:style>
  <w:style w:type="character" w:customStyle="1" w:styleId="ListLabel3275">
    <w:name w:val="ListLabel 3275"/>
    <w:qFormat/>
    <w:rPr>
      <w:u w:val="none"/>
    </w:rPr>
  </w:style>
  <w:style w:type="character" w:customStyle="1" w:styleId="ListLabel3276">
    <w:name w:val="ListLabel 3276"/>
    <w:qFormat/>
    <w:rPr>
      <w:u w:val="none"/>
    </w:rPr>
  </w:style>
  <w:style w:type="character" w:customStyle="1" w:styleId="ListLabel3277">
    <w:name w:val="ListLabel 3277"/>
    <w:qFormat/>
    <w:rPr>
      <w:rFonts w:cs="OpenSymbol"/>
    </w:rPr>
  </w:style>
  <w:style w:type="character" w:customStyle="1" w:styleId="ListLabel3278">
    <w:name w:val="ListLabel 3278"/>
    <w:qFormat/>
    <w:rPr>
      <w:rFonts w:cs="OpenSymbol"/>
    </w:rPr>
  </w:style>
  <w:style w:type="character" w:customStyle="1" w:styleId="ListLabel3279">
    <w:name w:val="ListLabel 3279"/>
    <w:qFormat/>
    <w:rPr>
      <w:rFonts w:cs="Wingdings"/>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Wingdings"/>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ascii="Gill Sans" w:hAnsi="Gill Sans"/>
      <w:u w:val="none"/>
    </w:rPr>
  </w:style>
  <w:style w:type="character" w:customStyle="1" w:styleId="ListLabel3286">
    <w:name w:val="ListLabel 3286"/>
    <w:qFormat/>
    <w:rPr>
      <w:u w:val="none"/>
    </w:rPr>
  </w:style>
  <w:style w:type="character" w:customStyle="1" w:styleId="ListLabel3287">
    <w:name w:val="ListLabel 3287"/>
    <w:qFormat/>
    <w:rPr>
      <w:u w:val="none"/>
    </w:rPr>
  </w:style>
  <w:style w:type="character" w:customStyle="1" w:styleId="ListLabel3288">
    <w:name w:val="ListLabel 3288"/>
    <w:qFormat/>
    <w:rPr>
      <w:u w:val="none"/>
    </w:rPr>
  </w:style>
  <w:style w:type="character" w:customStyle="1" w:styleId="ListLabel3289">
    <w:name w:val="ListLabel 3289"/>
    <w:qFormat/>
    <w:rPr>
      <w:u w:val="none"/>
    </w:rPr>
  </w:style>
  <w:style w:type="character" w:customStyle="1" w:styleId="ListLabel3290">
    <w:name w:val="ListLabel 3290"/>
    <w:qFormat/>
    <w:rPr>
      <w:u w:val="none"/>
    </w:rPr>
  </w:style>
  <w:style w:type="character" w:customStyle="1" w:styleId="ListLabel3291">
    <w:name w:val="ListLabel 3291"/>
    <w:qFormat/>
    <w:rPr>
      <w:u w:val="none"/>
    </w:rPr>
  </w:style>
  <w:style w:type="character" w:customStyle="1" w:styleId="ListLabel3292">
    <w:name w:val="ListLabel 3292"/>
    <w:qFormat/>
    <w:rPr>
      <w:u w:val="none"/>
    </w:rPr>
  </w:style>
  <w:style w:type="character" w:customStyle="1" w:styleId="ListLabel3293">
    <w:name w:val="ListLabel 3293"/>
    <w:qFormat/>
    <w:rPr>
      <w:u w:val="none"/>
    </w:rPr>
  </w:style>
  <w:style w:type="character" w:customStyle="1" w:styleId="ListLabel3294">
    <w:name w:val="ListLabel 3294"/>
    <w:qFormat/>
    <w:rPr>
      <w:rFonts w:ascii="Gill Sans" w:hAnsi="Gill Sans"/>
      <w:b/>
      <w:u w:val="none"/>
    </w:rPr>
  </w:style>
  <w:style w:type="character" w:customStyle="1" w:styleId="ListLabel3295">
    <w:name w:val="ListLabel 3295"/>
    <w:qFormat/>
    <w:rPr>
      <w:u w:val="none"/>
    </w:rPr>
  </w:style>
  <w:style w:type="character" w:customStyle="1" w:styleId="ListLabel3296">
    <w:name w:val="ListLabel 3296"/>
    <w:qFormat/>
    <w:rPr>
      <w:u w:val="none"/>
    </w:rPr>
  </w:style>
  <w:style w:type="character" w:customStyle="1" w:styleId="ListLabel3297">
    <w:name w:val="ListLabel 3297"/>
    <w:qFormat/>
    <w:rPr>
      <w:u w:val="none"/>
    </w:rPr>
  </w:style>
  <w:style w:type="character" w:customStyle="1" w:styleId="ListLabel3298">
    <w:name w:val="ListLabel 3298"/>
    <w:qFormat/>
    <w:rPr>
      <w:u w:val="none"/>
    </w:rPr>
  </w:style>
  <w:style w:type="character" w:customStyle="1" w:styleId="ListLabel3299">
    <w:name w:val="ListLabel 3299"/>
    <w:qFormat/>
    <w:rPr>
      <w:u w:val="none"/>
    </w:rPr>
  </w:style>
  <w:style w:type="character" w:customStyle="1" w:styleId="ListLabel3300">
    <w:name w:val="ListLabel 3300"/>
    <w:qFormat/>
    <w:rPr>
      <w:u w:val="none"/>
    </w:rPr>
  </w:style>
  <w:style w:type="character" w:customStyle="1" w:styleId="ListLabel3301">
    <w:name w:val="ListLabel 3301"/>
    <w:qFormat/>
    <w:rPr>
      <w:u w:val="none"/>
    </w:rPr>
  </w:style>
  <w:style w:type="character" w:customStyle="1" w:styleId="ListLabel3302">
    <w:name w:val="ListLabel 3302"/>
    <w:qFormat/>
    <w:rPr>
      <w:u w:val="none"/>
    </w:rPr>
  </w:style>
  <w:style w:type="character" w:customStyle="1" w:styleId="ListLabel3303">
    <w:name w:val="ListLabel 3303"/>
    <w:qFormat/>
    <w:rPr>
      <w:rFonts w:ascii="Gill Sans" w:eastAsia="Arial" w:hAnsi="Gill Sans" w:cs="Arial"/>
      <w:u w:val="none"/>
    </w:rPr>
  </w:style>
  <w:style w:type="character" w:customStyle="1" w:styleId="ListLabel3304">
    <w:name w:val="ListLabel 3304"/>
    <w:qFormat/>
    <w:rPr>
      <w:u w:val="none"/>
    </w:rPr>
  </w:style>
  <w:style w:type="character" w:customStyle="1" w:styleId="ListLabel3305">
    <w:name w:val="ListLabel 3305"/>
    <w:qFormat/>
    <w:rPr>
      <w:u w:val="none"/>
    </w:rPr>
  </w:style>
  <w:style w:type="character" w:customStyle="1" w:styleId="ListLabel3306">
    <w:name w:val="ListLabel 3306"/>
    <w:qFormat/>
    <w:rPr>
      <w:u w:val="none"/>
    </w:rPr>
  </w:style>
  <w:style w:type="character" w:customStyle="1" w:styleId="ListLabel3307">
    <w:name w:val="ListLabel 3307"/>
    <w:qFormat/>
    <w:rPr>
      <w:u w:val="none"/>
    </w:rPr>
  </w:style>
  <w:style w:type="character" w:customStyle="1" w:styleId="ListLabel3308">
    <w:name w:val="ListLabel 3308"/>
    <w:qFormat/>
    <w:rPr>
      <w:u w:val="none"/>
    </w:rPr>
  </w:style>
  <w:style w:type="character" w:customStyle="1" w:styleId="ListLabel3309">
    <w:name w:val="ListLabel 3309"/>
    <w:qFormat/>
    <w:rPr>
      <w:u w:val="none"/>
    </w:rPr>
  </w:style>
  <w:style w:type="character" w:customStyle="1" w:styleId="ListLabel3310">
    <w:name w:val="ListLabel 3310"/>
    <w:qFormat/>
    <w:rPr>
      <w:u w:val="none"/>
    </w:rPr>
  </w:style>
  <w:style w:type="character" w:customStyle="1" w:styleId="ListLabel3311">
    <w:name w:val="ListLabel 3311"/>
    <w:qFormat/>
    <w:rPr>
      <w:u w:val="none"/>
    </w:rPr>
  </w:style>
  <w:style w:type="character" w:customStyle="1" w:styleId="ListLabel3312">
    <w:name w:val="ListLabel 3312"/>
    <w:qFormat/>
    <w:rPr>
      <w:rFonts w:ascii="Arial" w:hAnsi="Arial"/>
      <w:u w:val="none"/>
    </w:rPr>
  </w:style>
  <w:style w:type="character" w:customStyle="1" w:styleId="ListLabel3313">
    <w:name w:val="ListLabel 3313"/>
    <w:qFormat/>
    <w:rPr>
      <w:u w:val="none"/>
    </w:rPr>
  </w:style>
  <w:style w:type="character" w:customStyle="1" w:styleId="ListLabel3314">
    <w:name w:val="ListLabel 3314"/>
    <w:qFormat/>
    <w:rPr>
      <w:u w:val="none"/>
    </w:rPr>
  </w:style>
  <w:style w:type="character" w:customStyle="1" w:styleId="ListLabel3315">
    <w:name w:val="ListLabel 3315"/>
    <w:qFormat/>
    <w:rPr>
      <w:u w:val="none"/>
    </w:rPr>
  </w:style>
  <w:style w:type="character" w:customStyle="1" w:styleId="ListLabel3316">
    <w:name w:val="ListLabel 3316"/>
    <w:qFormat/>
    <w:rPr>
      <w:u w:val="none"/>
    </w:rPr>
  </w:style>
  <w:style w:type="character" w:customStyle="1" w:styleId="ListLabel3317">
    <w:name w:val="ListLabel 3317"/>
    <w:qFormat/>
    <w:rPr>
      <w:u w:val="none"/>
    </w:rPr>
  </w:style>
  <w:style w:type="character" w:customStyle="1" w:styleId="ListLabel3318">
    <w:name w:val="ListLabel 3318"/>
    <w:qFormat/>
    <w:rPr>
      <w:u w:val="none"/>
    </w:rPr>
  </w:style>
  <w:style w:type="character" w:customStyle="1" w:styleId="ListLabel3319">
    <w:name w:val="ListLabel 3319"/>
    <w:qFormat/>
    <w:rPr>
      <w:u w:val="none"/>
    </w:rPr>
  </w:style>
  <w:style w:type="character" w:customStyle="1" w:styleId="ListLabel3320">
    <w:name w:val="ListLabel 3320"/>
    <w:qFormat/>
    <w:rPr>
      <w:u w:val="none"/>
    </w:rPr>
  </w:style>
  <w:style w:type="character" w:customStyle="1" w:styleId="ListLabel3321">
    <w:name w:val="ListLabel 3321"/>
    <w:qFormat/>
    <w:rPr>
      <w:rFonts w:ascii="Gill Sans" w:hAnsi="Gill Sans"/>
      <w:u w:val="none"/>
    </w:rPr>
  </w:style>
  <w:style w:type="character" w:customStyle="1" w:styleId="ListLabel3322">
    <w:name w:val="ListLabel 3322"/>
    <w:qFormat/>
    <w:rPr>
      <w:u w:val="none"/>
    </w:rPr>
  </w:style>
  <w:style w:type="character" w:customStyle="1" w:styleId="ListLabel3323">
    <w:name w:val="ListLabel 3323"/>
    <w:qFormat/>
    <w:rPr>
      <w:u w:val="none"/>
    </w:rPr>
  </w:style>
  <w:style w:type="character" w:customStyle="1" w:styleId="ListLabel3324">
    <w:name w:val="ListLabel 3324"/>
    <w:qFormat/>
    <w:rPr>
      <w:u w:val="none"/>
    </w:rPr>
  </w:style>
  <w:style w:type="character" w:customStyle="1" w:styleId="ListLabel3325">
    <w:name w:val="ListLabel 3325"/>
    <w:qFormat/>
    <w:rPr>
      <w:u w:val="none"/>
    </w:rPr>
  </w:style>
  <w:style w:type="character" w:customStyle="1" w:styleId="ListLabel3326">
    <w:name w:val="ListLabel 3326"/>
    <w:qFormat/>
    <w:rPr>
      <w:u w:val="none"/>
    </w:rPr>
  </w:style>
  <w:style w:type="character" w:customStyle="1" w:styleId="ListLabel3327">
    <w:name w:val="ListLabel 3327"/>
    <w:qFormat/>
    <w:rPr>
      <w:u w:val="none"/>
    </w:rPr>
  </w:style>
  <w:style w:type="character" w:customStyle="1" w:styleId="ListLabel3328">
    <w:name w:val="ListLabel 3328"/>
    <w:qFormat/>
    <w:rPr>
      <w:u w:val="none"/>
    </w:rPr>
  </w:style>
  <w:style w:type="character" w:customStyle="1" w:styleId="ListLabel3329">
    <w:name w:val="ListLabel 3329"/>
    <w:qFormat/>
    <w:rPr>
      <w:u w:val="none"/>
    </w:rPr>
  </w:style>
  <w:style w:type="character" w:customStyle="1" w:styleId="ListLabel3330">
    <w:name w:val="ListLabel 3330"/>
    <w:qFormat/>
    <w:rPr>
      <w:rFonts w:ascii="Gill Sans" w:hAnsi="Gill Sans"/>
      <w:u w:val="none"/>
    </w:rPr>
  </w:style>
  <w:style w:type="character" w:customStyle="1" w:styleId="ListLabel3331">
    <w:name w:val="ListLabel 3331"/>
    <w:qFormat/>
    <w:rPr>
      <w:u w:val="none"/>
    </w:rPr>
  </w:style>
  <w:style w:type="character" w:customStyle="1" w:styleId="ListLabel3332">
    <w:name w:val="ListLabel 3332"/>
    <w:qFormat/>
    <w:rPr>
      <w:u w:val="none"/>
    </w:rPr>
  </w:style>
  <w:style w:type="character" w:customStyle="1" w:styleId="ListLabel3333">
    <w:name w:val="ListLabel 3333"/>
    <w:qFormat/>
    <w:rPr>
      <w:u w:val="none"/>
    </w:rPr>
  </w:style>
  <w:style w:type="character" w:customStyle="1" w:styleId="ListLabel3334">
    <w:name w:val="ListLabel 3334"/>
    <w:qFormat/>
    <w:rPr>
      <w:u w:val="none"/>
    </w:rPr>
  </w:style>
  <w:style w:type="character" w:customStyle="1" w:styleId="ListLabel3335">
    <w:name w:val="ListLabel 3335"/>
    <w:qFormat/>
    <w:rPr>
      <w:u w:val="none"/>
    </w:rPr>
  </w:style>
  <w:style w:type="character" w:customStyle="1" w:styleId="ListLabel3336">
    <w:name w:val="ListLabel 3336"/>
    <w:qFormat/>
    <w:rPr>
      <w:u w:val="none"/>
    </w:rPr>
  </w:style>
  <w:style w:type="character" w:customStyle="1" w:styleId="ListLabel3337">
    <w:name w:val="ListLabel 3337"/>
    <w:qFormat/>
    <w:rPr>
      <w:u w:val="none"/>
    </w:rPr>
  </w:style>
  <w:style w:type="character" w:customStyle="1" w:styleId="ListLabel3338">
    <w:name w:val="ListLabel 3338"/>
    <w:qFormat/>
    <w:rPr>
      <w:u w:val="none"/>
    </w:rPr>
  </w:style>
  <w:style w:type="character" w:customStyle="1" w:styleId="ListLabel3339">
    <w:name w:val="ListLabel 3339"/>
    <w:qFormat/>
    <w:rPr>
      <w:rFonts w:ascii="Gill Sans" w:eastAsia="Arial" w:hAnsi="Gill Sans" w:cs="Arial"/>
      <w:b/>
      <w:color w:val="000000"/>
      <w:sz w:val="32"/>
      <w:szCs w:val="32"/>
    </w:rPr>
  </w:style>
  <w:style w:type="character" w:customStyle="1" w:styleId="ListLabel3340">
    <w:name w:val="ListLabel 3340"/>
    <w:qFormat/>
    <w:rPr>
      <w:rFonts w:ascii="Gill Sans" w:eastAsia="Arial" w:hAnsi="Gill Sans" w:cs="Arial"/>
      <w:b/>
      <w:sz w:val="32"/>
      <w:szCs w:val="32"/>
    </w:rPr>
  </w:style>
  <w:style w:type="character" w:customStyle="1" w:styleId="ListLabel3341">
    <w:name w:val="ListLabel 3341"/>
    <w:qFormat/>
    <w:rPr>
      <w:rFonts w:ascii="Gill Sans" w:eastAsia="Arial" w:hAnsi="Gill Sans" w:cs="Arial"/>
      <w:u w:val="none"/>
    </w:rPr>
  </w:style>
  <w:style w:type="character" w:customStyle="1" w:styleId="ListLabel3342">
    <w:name w:val="ListLabel 3342"/>
    <w:qFormat/>
    <w:rPr>
      <w:u w:val="none"/>
    </w:rPr>
  </w:style>
  <w:style w:type="character" w:customStyle="1" w:styleId="ListLabel3343">
    <w:name w:val="ListLabel 3343"/>
    <w:qFormat/>
    <w:rPr>
      <w:u w:val="none"/>
    </w:rPr>
  </w:style>
  <w:style w:type="character" w:customStyle="1" w:styleId="ListLabel3344">
    <w:name w:val="ListLabel 3344"/>
    <w:qFormat/>
    <w:rPr>
      <w:u w:val="none"/>
    </w:rPr>
  </w:style>
  <w:style w:type="character" w:customStyle="1" w:styleId="ListLabel3345">
    <w:name w:val="ListLabel 3345"/>
    <w:qFormat/>
    <w:rPr>
      <w:u w:val="none"/>
    </w:rPr>
  </w:style>
  <w:style w:type="character" w:customStyle="1" w:styleId="ListLabel3346">
    <w:name w:val="ListLabel 3346"/>
    <w:qFormat/>
    <w:rPr>
      <w:u w:val="none"/>
    </w:rPr>
  </w:style>
  <w:style w:type="character" w:customStyle="1" w:styleId="ListLabel3347">
    <w:name w:val="ListLabel 3347"/>
    <w:qFormat/>
    <w:rPr>
      <w:u w:val="none"/>
    </w:rPr>
  </w:style>
  <w:style w:type="character" w:customStyle="1" w:styleId="ListLabel3348">
    <w:name w:val="ListLabel 3348"/>
    <w:qFormat/>
    <w:rPr>
      <w:u w:val="none"/>
    </w:rPr>
  </w:style>
  <w:style w:type="character" w:customStyle="1" w:styleId="ListLabel3349">
    <w:name w:val="ListLabel 3349"/>
    <w:qFormat/>
    <w:rPr>
      <w:u w:val="none"/>
    </w:rPr>
  </w:style>
  <w:style w:type="character" w:customStyle="1" w:styleId="ListLabel3350">
    <w:name w:val="ListLabel 3350"/>
    <w:qFormat/>
    <w:rPr>
      <w:rFonts w:ascii="Gill Sans" w:eastAsia="Arial" w:hAnsi="Gill Sans" w:cs="Arial"/>
      <w:u w:val="none"/>
    </w:rPr>
  </w:style>
  <w:style w:type="character" w:customStyle="1" w:styleId="ListLabel3351">
    <w:name w:val="ListLabel 3351"/>
    <w:qFormat/>
    <w:rPr>
      <w:u w:val="none"/>
    </w:rPr>
  </w:style>
  <w:style w:type="character" w:customStyle="1" w:styleId="ListLabel3352">
    <w:name w:val="ListLabel 3352"/>
    <w:qFormat/>
    <w:rPr>
      <w:u w:val="none"/>
    </w:rPr>
  </w:style>
  <w:style w:type="character" w:customStyle="1" w:styleId="ListLabel3353">
    <w:name w:val="ListLabel 3353"/>
    <w:qFormat/>
    <w:rPr>
      <w:u w:val="none"/>
    </w:rPr>
  </w:style>
  <w:style w:type="character" w:customStyle="1" w:styleId="ListLabel3354">
    <w:name w:val="ListLabel 3354"/>
    <w:qFormat/>
    <w:rPr>
      <w:u w:val="none"/>
    </w:rPr>
  </w:style>
  <w:style w:type="character" w:customStyle="1" w:styleId="ListLabel3355">
    <w:name w:val="ListLabel 3355"/>
    <w:qFormat/>
    <w:rPr>
      <w:u w:val="none"/>
    </w:rPr>
  </w:style>
  <w:style w:type="character" w:customStyle="1" w:styleId="ListLabel3356">
    <w:name w:val="ListLabel 3356"/>
    <w:qFormat/>
    <w:rPr>
      <w:u w:val="none"/>
    </w:rPr>
  </w:style>
  <w:style w:type="character" w:customStyle="1" w:styleId="ListLabel3357">
    <w:name w:val="ListLabel 3357"/>
    <w:qFormat/>
    <w:rPr>
      <w:u w:val="none"/>
    </w:rPr>
  </w:style>
  <w:style w:type="character" w:customStyle="1" w:styleId="ListLabel3358">
    <w:name w:val="ListLabel 3358"/>
    <w:qFormat/>
    <w:rPr>
      <w:u w:val="none"/>
    </w:rPr>
  </w:style>
  <w:style w:type="character" w:customStyle="1" w:styleId="ListLabel3359">
    <w:name w:val="ListLabel 3359"/>
    <w:qFormat/>
    <w:rPr>
      <w:rFonts w:ascii="Gill Sans" w:eastAsia="Noto Sans Symbols" w:hAnsi="Gill Sans" w:cs="Noto Sans Symbols"/>
      <w:b/>
      <w:u w:val="none"/>
    </w:rPr>
  </w:style>
  <w:style w:type="character" w:customStyle="1" w:styleId="ListLabel3360">
    <w:name w:val="ListLabel 3360"/>
    <w:qFormat/>
    <w:rPr>
      <w:rFonts w:cs="Noto Sans Symbols"/>
      <w:u w:val="none"/>
    </w:rPr>
  </w:style>
  <w:style w:type="character" w:customStyle="1" w:styleId="ListLabel3361">
    <w:name w:val="ListLabel 3361"/>
    <w:qFormat/>
    <w:rPr>
      <w:rFonts w:cs="Noto Sans Symbols"/>
      <w:u w:val="none"/>
    </w:rPr>
  </w:style>
  <w:style w:type="character" w:customStyle="1" w:styleId="ListLabel3362">
    <w:name w:val="ListLabel 3362"/>
    <w:qFormat/>
    <w:rPr>
      <w:rFonts w:cs="Noto Sans Symbols"/>
      <w:u w:val="none"/>
    </w:rPr>
  </w:style>
  <w:style w:type="character" w:customStyle="1" w:styleId="ListLabel3363">
    <w:name w:val="ListLabel 3363"/>
    <w:qFormat/>
    <w:rPr>
      <w:rFonts w:cs="Noto Sans Symbols"/>
      <w:u w:val="none"/>
    </w:rPr>
  </w:style>
  <w:style w:type="character" w:customStyle="1" w:styleId="ListLabel3364">
    <w:name w:val="ListLabel 3364"/>
    <w:qFormat/>
    <w:rPr>
      <w:rFonts w:cs="Noto Sans Symbols"/>
      <w:u w:val="none"/>
    </w:rPr>
  </w:style>
  <w:style w:type="character" w:customStyle="1" w:styleId="ListLabel3365">
    <w:name w:val="ListLabel 3365"/>
    <w:qFormat/>
    <w:rPr>
      <w:rFonts w:cs="Noto Sans Symbols"/>
      <w:u w:val="none"/>
    </w:rPr>
  </w:style>
  <w:style w:type="character" w:customStyle="1" w:styleId="ListLabel3366">
    <w:name w:val="ListLabel 3366"/>
    <w:qFormat/>
    <w:rPr>
      <w:rFonts w:cs="Noto Sans Symbols"/>
      <w:u w:val="none"/>
    </w:rPr>
  </w:style>
  <w:style w:type="character" w:customStyle="1" w:styleId="ListLabel3367">
    <w:name w:val="ListLabel 3367"/>
    <w:qFormat/>
    <w:rPr>
      <w:rFonts w:cs="Noto Sans Symbols"/>
      <w:u w:val="none"/>
    </w:rPr>
  </w:style>
  <w:style w:type="character" w:customStyle="1" w:styleId="ListLabel3368">
    <w:name w:val="ListLabel 3368"/>
    <w:qFormat/>
    <w:rPr>
      <w:rFonts w:ascii="Gill Sans" w:eastAsia="Noto Sans Symbols" w:hAnsi="Gill Sans" w:cs="Noto Sans Symbols"/>
      <w:b/>
      <w:u w:val="none"/>
    </w:rPr>
  </w:style>
  <w:style w:type="character" w:customStyle="1" w:styleId="ListLabel3369">
    <w:name w:val="ListLabel 3369"/>
    <w:qFormat/>
    <w:rPr>
      <w:rFonts w:cs="Noto Sans Symbols"/>
      <w:u w:val="none"/>
    </w:rPr>
  </w:style>
  <w:style w:type="character" w:customStyle="1" w:styleId="ListLabel3370">
    <w:name w:val="ListLabel 3370"/>
    <w:qFormat/>
    <w:rPr>
      <w:rFonts w:cs="Noto Sans Symbols"/>
      <w:u w:val="none"/>
    </w:rPr>
  </w:style>
  <w:style w:type="character" w:customStyle="1" w:styleId="ListLabel3371">
    <w:name w:val="ListLabel 3371"/>
    <w:qFormat/>
    <w:rPr>
      <w:rFonts w:cs="Noto Sans Symbols"/>
      <w:u w:val="none"/>
    </w:rPr>
  </w:style>
  <w:style w:type="character" w:customStyle="1" w:styleId="ListLabel3372">
    <w:name w:val="ListLabel 3372"/>
    <w:qFormat/>
    <w:rPr>
      <w:rFonts w:cs="Noto Sans Symbols"/>
      <w:u w:val="none"/>
    </w:rPr>
  </w:style>
  <w:style w:type="character" w:customStyle="1" w:styleId="ListLabel3373">
    <w:name w:val="ListLabel 3373"/>
    <w:qFormat/>
    <w:rPr>
      <w:rFonts w:cs="Noto Sans Symbols"/>
      <w:u w:val="none"/>
    </w:rPr>
  </w:style>
  <w:style w:type="character" w:customStyle="1" w:styleId="ListLabel3374">
    <w:name w:val="ListLabel 3374"/>
    <w:qFormat/>
    <w:rPr>
      <w:rFonts w:cs="Noto Sans Symbols"/>
      <w:u w:val="none"/>
    </w:rPr>
  </w:style>
  <w:style w:type="character" w:customStyle="1" w:styleId="ListLabel3375">
    <w:name w:val="ListLabel 3375"/>
    <w:qFormat/>
    <w:rPr>
      <w:rFonts w:cs="Noto Sans Symbols"/>
      <w:u w:val="none"/>
    </w:rPr>
  </w:style>
  <w:style w:type="character" w:customStyle="1" w:styleId="ListLabel3376">
    <w:name w:val="ListLabel 3376"/>
    <w:qFormat/>
    <w:rPr>
      <w:rFonts w:cs="Noto Sans Symbols"/>
      <w:u w:val="none"/>
    </w:rPr>
  </w:style>
  <w:style w:type="character" w:customStyle="1" w:styleId="ListLabel3377">
    <w:name w:val="ListLabel 3377"/>
    <w:qFormat/>
    <w:rPr>
      <w:rFonts w:ascii="Gill Sans" w:hAnsi="Gill Sans"/>
      <w:u w:val="none"/>
    </w:rPr>
  </w:style>
  <w:style w:type="character" w:customStyle="1" w:styleId="ListLabel3378">
    <w:name w:val="ListLabel 3378"/>
    <w:qFormat/>
    <w:rPr>
      <w:u w:val="none"/>
    </w:rPr>
  </w:style>
  <w:style w:type="character" w:customStyle="1" w:styleId="ListLabel3379">
    <w:name w:val="ListLabel 3379"/>
    <w:qFormat/>
    <w:rPr>
      <w:u w:val="none"/>
    </w:rPr>
  </w:style>
  <w:style w:type="character" w:customStyle="1" w:styleId="ListLabel3380">
    <w:name w:val="ListLabel 3380"/>
    <w:qFormat/>
    <w:rPr>
      <w:u w:val="none"/>
    </w:rPr>
  </w:style>
  <w:style w:type="character" w:customStyle="1" w:styleId="ListLabel3381">
    <w:name w:val="ListLabel 3381"/>
    <w:qFormat/>
    <w:rPr>
      <w:u w:val="none"/>
    </w:rPr>
  </w:style>
  <w:style w:type="character" w:customStyle="1" w:styleId="ListLabel3382">
    <w:name w:val="ListLabel 3382"/>
    <w:qFormat/>
    <w:rPr>
      <w:u w:val="none"/>
    </w:rPr>
  </w:style>
  <w:style w:type="character" w:customStyle="1" w:styleId="ListLabel3383">
    <w:name w:val="ListLabel 3383"/>
    <w:qFormat/>
    <w:rPr>
      <w:u w:val="none"/>
    </w:rPr>
  </w:style>
  <w:style w:type="character" w:customStyle="1" w:styleId="ListLabel3384">
    <w:name w:val="ListLabel 3384"/>
    <w:qFormat/>
    <w:rPr>
      <w:u w:val="none"/>
    </w:rPr>
  </w:style>
  <w:style w:type="character" w:customStyle="1" w:styleId="ListLabel3385">
    <w:name w:val="ListLabel 3385"/>
    <w:qFormat/>
    <w:rPr>
      <w:u w:val="none"/>
    </w:rPr>
  </w:style>
  <w:style w:type="character" w:customStyle="1" w:styleId="ListLabel3386">
    <w:name w:val="ListLabel 3386"/>
    <w:qFormat/>
    <w:rPr>
      <w:rFonts w:ascii="Gill Sans" w:hAnsi="Gill Sans"/>
      <w:b/>
      <w:u w:val="none"/>
    </w:rPr>
  </w:style>
  <w:style w:type="character" w:customStyle="1" w:styleId="ListLabel3387">
    <w:name w:val="ListLabel 3387"/>
    <w:qFormat/>
    <w:rPr>
      <w:rFonts w:cs="Wingdings 2"/>
      <w:u w:val="none"/>
    </w:rPr>
  </w:style>
  <w:style w:type="character" w:customStyle="1" w:styleId="ListLabel3388">
    <w:name w:val="ListLabel 3388"/>
    <w:qFormat/>
    <w:rPr>
      <w:rFonts w:cs="OpenSymbol"/>
      <w:u w:val="none"/>
    </w:rPr>
  </w:style>
  <w:style w:type="character" w:customStyle="1" w:styleId="ListLabel3389">
    <w:name w:val="ListLabel 3389"/>
    <w:qFormat/>
    <w:rPr>
      <w:rFonts w:cs="Wingdings"/>
      <w:u w:val="none"/>
    </w:rPr>
  </w:style>
  <w:style w:type="character" w:customStyle="1" w:styleId="ListLabel3390">
    <w:name w:val="ListLabel 3390"/>
    <w:qFormat/>
    <w:rPr>
      <w:rFonts w:cs="Wingdings 2"/>
      <w:u w:val="none"/>
    </w:rPr>
  </w:style>
  <w:style w:type="character" w:customStyle="1" w:styleId="ListLabel3391">
    <w:name w:val="ListLabel 3391"/>
    <w:qFormat/>
    <w:rPr>
      <w:rFonts w:cs="OpenSymbol"/>
      <w:u w:val="none"/>
    </w:rPr>
  </w:style>
  <w:style w:type="character" w:customStyle="1" w:styleId="ListLabel3392">
    <w:name w:val="ListLabel 3392"/>
    <w:qFormat/>
    <w:rPr>
      <w:rFonts w:cs="Wingdings"/>
      <w:u w:val="none"/>
    </w:rPr>
  </w:style>
  <w:style w:type="character" w:customStyle="1" w:styleId="ListLabel3393">
    <w:name w:val="ListLabel 3393"/>
    <w:qFormat/>
    <w:rPr>
      <w:rFonts w:cs="Wingdings 2"/>
      <w:u w:val="none"/>
    </w:rPr>
  </w:style>
  <w:style w:type="character" w:customStyle="1" w:styleId="ListLabel3394">
    <w:name w:val="ListLabel 3394"/>
    <w:qFormat/>
    <w:rPr>
      <w:rFonts w:cs="OpenSymbol"/>
      <w:u w:val="none"/>
    </w:rPr>
  </w:style>
  <w:style w:type="character" w:customStyle="1" w:styleId="ListLabel3395">
    <w:name w:val="ListLabel 3395"/>
    <w:qFormat/>
    <w:rPr>
      <w:rFonts w:ascii="Gill Sans" w:hAnsi="Gill Sans"/>
      <w:b/>
      <w:u w:val="none"/>
    </w:rPr>
  </w:style>
  <w:style w:type="character" w:customStyle="1" w:styleId="ListLabel3396">
    <w:name w:val="ListLabel 3396"/>
    <w:qFormat/>
    <w:rPr>
      <w:u w:val="none"/>
    </w:rPr>
  </w:style>
  <w:style w:type="character" w:customStyle="1" w:styleId="ListLabel3397">
    <w:name w:val="ListLabel 3397"/>
    <w:qFormat/>
    <w:rPr>
      <w:u w:val="none"/>
    </w:rPr>
  </w:style>
  <w:style w:type="character" w:customStyle="1" w:styleId="ListLabel3398">
    <w:name w:val="ListLabel 3398"/>
    <w:qFormat/>
    <w:rPr>
      <w:u w:val="none"/>
    </w:rPr>
  </w:style>
  <w:style w:type="character" w:customStyle="1" w:styleId="ListLabel3399">
    <w:name w:val="ListLabel 3399"/>
    <w:qFormat/>
    <w:rPr>
      <w:u w:val="none"/>
    </w:rPr>
  </w:style>
  <w:style w:type="character" w:customStyle="1" w:styleId="ListLabel3400">
    <w:name w:val="ListLabel 3400"/>
    <w:qFormat/>
    <w:rPr>
      <w:u w:val="none"/>
    </w:rPr>
  </w:style>
  <w:style w:type="character" w:customStyle="1" w:styleId="ListLabel3401">
    <w:name w:val="ListLabel 3401"/>
    <w:qFormat/>
    <w:rPr>
      <w:u w:val="none"/>
    </w:rPr>
  </w:style>
  <w:style w:type="character" w:customStyle="1" w:styleId="ListLabel3402">
    <w:name w:val="ListLabel 3402"/>
    <w:qFormat/>
    <w:rPr>
      <w:u w:val="none"/>
    </w:rPr>
  </w:style>
  <w:style w:type="character" w:customStyle="1" w:styleId="ListLabel3403">
    <w:name w:val="ListLabel 3403"/>
    <w:qFormat/>
    <w:rPr>
      <w:u w:val="none"/>
    </w:rPr>
  </w:style>
  <w:style w:type="character" w:customStyle="1" w:styleId="ListLabel3404">
    <w:name w:val="ListLabel 3404"/>
    <w:qFormat/>
    <w:rPr>
      <w:rFonts w:ascii="Gill Sans" w:hAnsi="Gill Sans"/>
      <w:u w:val="none"/>
    </w:rPr>
  </w:style>
  <w:style w:type="character" w:customStyle="1" w:styleId="ListLabel3405">
    <w:name w:val="ListLabel 3405"/>
    <w:qFormat/>
    <w:rPr>
      <w:u w:val="none"/>
    </w:rPr>
  </w:style>
  <w:style w:type="character" w:customStyle="1" w:styleId="ListLabel3406">
    <w:name w:val="ListLabel 3406"/>
    <w:qFormat/>
    <w:rPr>
      <w:u w:val="none"/>
    </w:rPr>
  </w:style>
  <w:style w:type="character" w:customStyle="1" w:styleId="ListLabel3407">
    <w:name w:val="ListLabel 3407"/>
    <w:qFormat/>
    <w:rPr>
      <w:u w:val="none"/>
    </w:rPr>
  </w:style>
  <w:style w:type="character" w:customStyle="1" w:styleId="ListLabel3408">
    <w:name w:val="ListLabel 3408"/>
    <w:qFormat/>
    <w:rPr>
      <w:u w:val="none"/>
    </w:rPr>
  </w:style>
  <w:style w:type="character" w:customStyle="1" w:styleId="ListLabel3409">
    <w:name w:val="ListLabel 3409"/>
    <w:qFormat/>
    <w:rPr>
      <w:u w:val="none"/>
    </w:rPr>
  </w:style>
  <w:style w:type="character" w:customStyle="1" w:styleId="ListLabel3410">
    <w:name w:val="ListLabel 3410"/>
    <w:qFormat/>
    <w:rPr>
      <w:u w:val="none"/>
    </w:rPr>
  </w:style>
  <w:style w:type="character" w:customStyle="1" w:styleId="ListLabel3411">
    <w:name w:val="ListLabel 3411"/>
    <w:qFormat/>
    <w:rPr>
      <w:u w:val="none"/>
    </w:rPr>
  </w:style>
  <w:style w:type="character" w:customStyle="1" w:styleId="ListLabel3412">
    <w:name w:val="ListLabel 3412"/>
    <w:qFormat/>
    <w:rPr>
      <w:u w:val="none"/>
    </w:rPr>
  </w:style>
  <w:style w:type="character" w:customStyle="1" w:styleId="ListLabel3413">
    <w:name w:val="ListLabel 3413"/>
    <w:qFormat/>
    <w:rPr>
      <w:rFonts w:ascii="Gill Sans" w:hAnsi="Gill Sans"/>
      <w:u w:val="none"/>
    </w:rPr>
  </w:style>
  <w:style w:type="character" w:customStyle="1" w:styleId="ListLabel3414">
    <w:name w:val="ListLabel 3414"/>
    <w:qFormat/>
    <w:rPr>
      <w:u w:val="none"/>
    </w:rPr>
  </w:style>
  <w:style w:type="character" w:customStyle="1" w:styleId="ListLabel3415">
    <w:name w:val="ListLabel 3415"/>
    <w:qFormat/>
    <w:rPr>
      <w:u w:val="none"/>
    </w:rPr>
  </w:style>
  <w:style w:type="character" w:customStyle="1" w:styleId="ListLabel3416">
    <w:name w:val="ListLabel 3416"/>
    <w:qFormat/>
    <w:rPr>
      <w:u w:val="none"/>
    </w:rPr>
  </w:style>
  <w:style w:type="character" w:customStyle="1" w:styleId="ListLabel3417">
    <w:name w:val="ListLabel 3417"/>
    <w:qFormat/>
    <w:rPr>
      <w:u w:val="none"/>
    </w:rPr>
  </w:style>
  <w:style w:type="character" w:customStyle="1" w:styleId="ListLabel3418">
    <w:name w:val="ListLabel 3418"/>
    <w:qFormat/>
    <w:rPr>
      <w:u w:val="none"/>
    </w:rPr>
  </w:style>
  <w:style w:type="character" w:customStyle="1" w:styleId="ListLabel3419">
    <w:name w:val="ListLabel 3419"/>
    <w:qFormat/>
    <w:rPr>
      <w:u w:val="none"/>
    </w:rPr>
  </w:style>
  <w:style w:type="character" w:customStyle="1" w:styleId="ListLabel3420">
    <w:name w:val="ListLabel 3420"/>
    <w:qFormat/>
    <w:rPr>
      <w:u w:val="none"/>
    </w:rPr>
  </w:style>
  <w:style w:type="character" w:customStyle="1" w:styleId="ListLabel3421">
    <w:name w:val="ListLabel 3421"/>
    <w:qFormat/>
    <w:rPr>
      <w:u w:val="none"/>
    </w:rPr>
  </w:style>
  <w:style w:type="character" w:customStyle="1" w:styleId="ListLabel3422">
    <w:name w:val="ListLabel 3422"/>
    <w:qFormat/>
    <w:rPr>
      <w:rFonts w:ascii="Gill Sans" w:hAnsi="Gill Sans"/>
      <w:sz w:val="23"/>
      <w:u w:val="none"/>
    </w:rPr>
  </w:style>
  <w:style w:type="character" w:customStyle="1" w:styleId="ListLabel3423">
    <w:name w:val="ListLabel 3423"/>
    <w:qFormat/>
    <w:rPr>
      <w:u w:val="none"/>
    </w:rPr>
  </w:style>
  <w:style w:type="character" w:customStyle="1" w:styleId="ListLabel3424">
    <w:name w:val="ListLabel 3424"/>
    <w:qFormat/>
    <w:rPr>
      <w:u w:val="none"/>
    </w:rPr>
  </w:style>
  <w:style w:type="character" w:customStyle="1" w:styleId="ListLabel3425">
    <w:name w:val="ListLabel 3425"/>
    <w:qFormat/>
    <w:rPr>
      <w:u w:val="none"/>
    </w:rPr>
  </w:style>
  <w:style w:type="character" w:customStyle="1" w:styleId="ListLabel3426">
    <w:name w:val="ListLabel 3426"/>
    <w:qFormat/>
    <w:rPr>
      <w:u w:val="none"/>
    </w:rPr>
  </w:style>
  <w:style w:type="character" w:customStyle="1" w:styleId="ListLabel3427">
    <w:name w:val="ListLabel 3427"/>
    <w:qFormat/>
    <w:rPr>
      <w:u w:val="none"/>
    </w:rPr>
  </w:style>
  <w:style w:type="character" w:customStyle="1" w:styleId="ListLabel3428">
    <w:name w:val="ListLabel 3428"/>
    <w:qFormat/>
    <w:rPr>
      <w:u w:val="none"/>
    </w:rPr>
  </w:style>
  <w:style w:type="character" w:customStyle="1" w:styleId="ListLabel3429">
    <w:name w:val="ListLabel 3429"/>
    <w:qFormat/>
    <w:rPr>
      <w:u w:val="none"/>
    </w:rPr>
  </w:style>
  <w:style w:type="character" w:customStyle="1" w:styleId="ListLabel3430">
    <w:name w:val="ListLabel 3430"/>
    <w:qFormat/>
    <w:rPr>
      <w:u w:val="none"/>
    </w:rPr>
  </w:style>
  <w:style w:type="character" w:customStyle="1" w:styleId="ListLabel3431">
    <w:name w:val="ListLabel 3431"/>
    <w:qFormat/>
    <w:rPr>
      <w:rFonts w:ascii="Gill Sans" w:eastAsia="Noto Sans Symbols" w:hAnsi="Gill Sans" w:cs="Noto Sans Symbols"/>
      <w:b/>
      <w:u w:val="none"/>
    </w:rPr>
  </w:style>
  <w:style w:type="character" w:customStyle="1" w:styleId="ListLabel3432">
    <w:name w:val="ListLabel 3432"/>
    <w:qFormat/>
    <w:rPr>
      <w:rFonts w:cs="Noto Sans Symbols"/>
      <w:u w:val="none"/>
    </w:rPr>
  </w:style>
  <w:style w:type="character" w:customStyle="1" w:styleId="ListLabel3433">
    <w:name w:val="ListLabel 3433"/>
    <w:qFormat/>
    <w:rPr>
      <w:rFonts w:cs="Noto Sans Symbols"/>
      <w:u w:val="none"/>
    </w:rPr>
  </w:style>
  <w:style w:type="character" w:customStyle="1" w:styleId="ListLabel3434">
    <w:name w:val="ListLabel 3434"/>
    <w:qFormat/>
    <w:rPr>
      <w:rFonts w:cs="Noto Sans Symbols"/>
      <w:u w:val="none"/>
    </w:rPr>
  </w:style>
  <w:style w:type="character" w:customStyle="1" w:styleId="ListLabel3435">
    <w:name w:val="ListLabel 3435"/>
    <w:qFormat/>
    <w:rPr>
      <w:rFonts w:cs="Noto Sans Symbols"/>
      <w:u w:val="none"/>
    </w:rPr>
  </w:style>
  <w:style w:type="character" w:customStyle="1" w:styleId="ListLabel3436">
    <w:name w:val="ListLabel 3436"/>
    <w:qFormat/>
    <w:rPr>
      <w:rFonts w:cs="Noto Sans Symbols"/>
      <w:u w:val="none"/>
    </w:rPr>
  </w:style>
  <w:style w:type="character" w:customStyle="1" w:styleId="ListLabel3437">
    <w:name w:val="ListLabel 3437"/>
    <w:qFormat/>
    <w:rPr>
      <w:rFonts w:cs="Noto Sans Symbols"/>
      <w:u w:val="none"/>
    </w:rPr>
  </w:style>
  <w:style w:type="character" w:customStyle="1" w:styleId="ListLabel3438">
    <w:name w:val="ListLabel 3438"/>
    <w:qFormat/>
    <w:rPr>
      <w:rFonts w:cs="Noto Sans Symbols"/>
      <w:u w:val="none"/>
    </w:rPr>
  </w:style>
  <w:style w:type="character" w:customStyle="1" w:styleId="ListLabel3439">
    <w:name w:val="ListLabel 3439"/>
    <w:qFormat/>
    <w:rPr>
      <w:rFonts w:cs="Noto Sans Symbols"/>
      <w:u w:val="none"/>
    </w:rPr>
  </w:style>
  <w:style w:type="character" w:customStyle="1" w:styleId="ListLabel3440">
    <w:name w:val="ListLabel 3440"/>
    <w:qFormat/>
    <w:rPr>
      <w:rFonts w:ascii="Gill Sans" w:hAnsi="Gill Sans"/>
      <w:b/>
      <w:u w:val="none"/>
    </w:rPr>
  </w:style>
  <w:style w:type="character" w:customStyle="1" w:styleId="ListLabel3441">
    <w:name w:val="ListLabel 3441"/>
    <w:qFormat/>
    <w:rPr>
      <w:rFonts w:cs="Wingdings 2"/>
      <w:u w:val="none"/>
    </w:rPr>
  </w:style>
  <w:style w:type="character" w:customStyle="1" w:styleId="ListLabel3442">
    <w:name w:val="ListLabel 3442"/>
    <w:qFormat/>
    <w:rPr>
      <w:rFonts w:cs="OpenSymbol"/>
      <w:u w:val="none"/>
    </w:rPr>
  </w:style>
  <w:style w:type="character" w:customStyle="1" w:styleId="ListLabel3443">
    <w:name w:val="ListLabel 3443"/>
    <w:qFormat/>
    <w:rPr>
      <w:rFonts w:cs="Wingdings"/>
      <w:u w:val="none"/>
    </w:rPr>
  </w:style>
  <w:style w:type="character" w:customStyle="1" w:styleId="ListLabel3444">
    <w:name w:val="ListLabel 3444"/>
    <w:qFormat/>
    <w:rPr>
      <w:rFonts w:cs="Wingdings 2"/>
      <w:u w:val="none"/>
    </w:rPr>
  </w:style>
  <w:style w:type="character" w:customStyle="1" w:styleId="ListLabel3445">
    <w:name w:val="ListLabel 3445"/>
    <w:qFormat/>
    <w:rPr>
      <w:rFonts w:cs="OpenSymbol"/>
      <w:u w:val="none"/>
    </w:rPr>
  </w:style>
  <w:style w:type="character" w:customStyle="1" w:styleId="ListLabel3446">
    <w:name w:val="ListLabel 3446"/>
    <w:qFormat/>
    <w:rPr>
      <w:rFonts w:cs="Wingdings"/>
      <w:u w:val="none"/>
    </w:rPr>
  </w:style>
  <w:style w:type="character" w:customStyle="1" w:styleId="ListLabel3447">
    <w:name w:val="ListLabel 3447"/>
    <w:qFormat/>
    <w:rPr>
      <w:rFonts w:cs="Wingdings 2"/>
      <w:u w:val="none"/>
    </w:rPr>
  </w:style>
  <w:style w:type="character" w:customStyle="1" w:styleId="ListLabel3448">
    <w:name w:val="ListLabel 3448"/>
    <w:qFormat/>
    <w:rPr>
      <w:rFonts w:cs="OpenSymbol"/>
      <w:u w:val="none"/>
    </w:rPr>
  </w:style>
  <w:style w:type="character" w:customStyle="1" w:styleId="ListLabel3449">
    <w:name w:val="ListLabel 3449"/>
    <w:qFormat/>
    <w:rPr>
      <w:rFonts w:ascii="Gill Sans" w:hAnsi="Gill Sans"/>
      <w:u w:val="none"/>
    </w:rPr>
  </w:style>
  <w:style w:type="character" w:customStyle="1" w:styleId="ListLabel3450">
    <w:name w:val="ListLabel 3450"/>
    <w:qFormat/>
    <w:rPr>
      <w:u w:val="none"/>
    </w:rPr>
  </w:style>
  <w:style w:type="character" w:customStyle="1" w:styleId="ListLabel3451">
    <w:name w:val="ListLabel 3451"/>
    <w:qFormat/>
    <w:rPr>
      <w:u w:val="none"/>
    </w:rPr>
  </w:style>
  <w:style w:type="character" w:customStyle="1" w:styleId="ListLabel3452">
    <w:name w:val="ListLabel 3452"/>
    <w:qFormat/>
    <w:rPr>
      <w:u w:val="none"/>
    </w:rPr>
  </w:style>
  <w:style w:type="character" w:customStyle="1" w:styleId="ListLabel3453">
    <w:name w:val="ListLabel 3453"/>
    <w:qFormat/>
    <w:rPr>
      <w:u w:val="none"/>
    </w:rPr>
  </w:style>
  <w:style w:type="character" w:customStyle="1" w:styleId="ListLabel3454">
    <w:name w:val="ListLabel 3454"/>
    <w:qFormat/>
    <w:rPr>
      <w:u w:val="none"/>
    </w:rPr>
  </w:style>
  <w:style w:type="character" w:customStyle="1" w:styleId="ListLabel3455">
    <w:name w:val="ListLabel 3455"/>
    <w:qFormat/>
    <w:rPr>
      <w:u w:val="none"/>
    </w:rPr>
  </w:style>
  <w:style w:type="character" w:customStyle="1" w:styleId="ListLabel3456">
    <w:name w:val="ListLabel 3456"/>
    <w:qFormat/>
    <w:rPr>
      <w:u w:val="none"/>
    </w:rPr>
  </w:style>
  <w:style w:type="character" w:customStyle="1" w:styleId="ListLabel3457">
    <w:name w:val="ListLabel 3457"/>
    <w:qFormat/>
    <w:rPr>
      <w:u w:val="none"/>
    </w:rPr>
  </w:style>
  <w:style w:type="character" w:customStyle="1" w:styleId="ListLabel3458">
    <w:name w:val="ListLabel 3458"/>
    <w:qFormat/>
    <w:rPr>
      <w:rFonts w:ascii="Gill Sans" w:eastAsia="Arial" w:hAnsi="Gill Sans" w:cs="Arial"/>
      <w:u w:val="none"/>
    </w:rPr>
  </w:style>
  <w:style w:type="character" w:customStyle="1" w:styleId="ListLabel3459">
    <w:name w:val="ListLabel 3459"/>
    <w:qFormat/>
    <w:rPr>
      <w:u w:val="none"/>
    </w:rPr>
  </w:style>
  <w:style w:type="character" w:customStyle="1" w:styleId="ListLabel3460">
    <w:name w:val="ListLabel 3460"/>
    <w:qFormat/>
    <w:rPr>
      <w:u w:val="none"/>
    </w:rPr>
  </w:style>
  <w:style w:type="character" w:customStyle="1" w:styleId="ListLabel3461">
    <w:name w:val="ListLabel 3461"/>
    <w:qFormat/>
    <w:rPr>
      <w:u w:val="none"/>
    </w:rPr>
  </w:style>
  <w:style w:type="character" w:customStyle="1" w:styleId="ListLabel3462">
    <w:name w:val="ListLabel 3462"/>
    <w:qFormat/>
    <w:rPr>
      <w:u w:val="none"/>
    </w:rPr>
  </w:style>
  <w:style w:type="character" w:customStyle="1" w:styleId="ListLabel3463">
    <w:name w:val="ListLabel 3463"/>
    <w:qFormat/>
    <w:rPr>
      <w:u w:val="none"/>
    </w:rPr>
  </w:style>
  <w:style w:type="character" w:customStyle="1" w:styleId="ListLabel3464">
    <w:name w:val="ListLabel 3464"/>
    <w:qFormat/>
    <w:rPr>
      <w:u w:val="none"/>
    </w:rPr>
  </w:style>
  <w:style w:type="character" w:customStyle="1" w:styleId="ListLabel3465">
    <w:name w:val="ListLabel 3465"/>
    <w:qFormat/>
    <w:rPr>
      <w:u w:val="none"/>
    </w:rPr>
  </w:style>
  <w:style w:type="character" w:customStyle="1" w:styleId="ListLabel3466">
    <w:name w:val="ListLabel 3466"/>
    <w:qFormat/>
    <w:rPr>
      <w:u w:val="none"/>
    </w:rPr>
  </w:style>
  <w:style w:type="character" w:customStyle="1" w:styleId="ListLabel3467">
    <w:name w:val="ListLabel 3467"/>
    <w:qFormat/>
    <w:rPr>
      <w:rFonts w:ascii="Gill Sans" w:eastAsia="Arial" w:hAnsi="Gill Sans" w:cs="Arial"/>
      <w:u w:val="none"/>
    </w:rPr>
  </w:style>
  <w:style w:type="character" w:customStyle="1" w:styleId="ListLabel3468">
    <w:name w:val="ListLabel 3468"/>
    <w:qFormat/>
    <w:rPr>
      <w:u w:val="none"/>
    </w:rPr>
  </w:style>
  <w:style w:type="character" w:customStyle="1" w:styleId="ListLabel3469">
    <w:name w:val="ListLabel 3469"/>
    <w:qFormat/>
    <w:rPr>
      <w:u w:val="none"/>
    </w:rPr>
  </w:style>
  <w:style w:type="character" w:customStyle="1" w:styleId="ListLabel3470">
    <w:name w:val="ListLabel 3470"/>
    <w:qFormat/>
    <w:rPr>
      <w:u w:val="none"/>
    </w:rPr>
  </w:style>
  <w:style w:type="character" w:customStyle="1" w:styleId="ListLabel3471">
    <w:name w:val="ListLabel 3471"/>
    <w:qFormat/>
    <w:rPr>
      <w:u w:val="none"/>
    </w:rPr>
  </w:style>
  <w:style w:type="character" w:customStyle="1" w:styleId="ListLabel3472">
    <w:name w:val="ListLabel 3472"/>
    <w:qFormat/>
    <w:rPr>
      <w:u w:val="none"/>
    </w:rPr>
  </w:style>
  <w:style w:type="character" w:customStyle="1" w:styleId="ListLabel3473">
    <w:name w:val="ListLabel 3473"/>
    <w:qFormat/>
    <w:rPr>
      <w:u w:val="none"/>
    </w:rPr>
  </w:style>
  <w:style w:type="character" w:customStyle="1" w:styleId="ListLabel3474">
    <w:name w:val="ListLabel 3474"/>
    <w:qFormat/>
    <w:rPr>
      <w:u w:val="none"/>
    </w:rPr>
  </w:style>
  <w:style w:type="character" w:customStyle="1" w:styleId="ListLabel3475">
    <w:name w:val="ListLabel 3475"/>
    <w:qFormat/>
    <w:rPr>
      <w:u w:val="none"/>
    </w:rPr>
  </w:style>
  <w:style w:type="character" w:customStyle="1" w:styleId="ListLabel3476">
    <w:name w:val="ListLabel 3476"/>
    <w:qFormat/>
    <w:rPr>
      <w:rFonts w:ascii="Gill Sans" w:hAnsi="Gill Sans"/>
      <w:b/>
      <w:u w:val="none"/>
    </w:rPr>
  </w:style>
  <w:style w:type="character" w:customStyle="1" w:styleId="ListLabel3477">
    <w:name w:val="ListLabel 3477"/>
    <w:qFormat/>
    <w:rPr>
      <w:u w:val="none"/>
    </w:rPr>
  </w:style>
  <w:style w:type="character" w:customStyle="1" w:styleId="ListLabel3478">
    <w:name w:val="ListLabel 3478"/>
    <w:qFormat/>
    <w:rPr>
      <w:u w:val="none"/>
    </w:rPr>
  </w:style>
  <w:style w:type="character" w:customStyle="1" w:styleId="ListLabel3479">
    <w:name w:val="ListLabel 3479"/>
    <w:qFormat/>
    <w:rPr>
      <w:u w:val="none"/>
    </w:rPr>
  </w:style>
  <w:style w:type="character" w:customStyle="1" w:styleId="ListLabel3480">
    <w:name w:val="ListLabel 3480"/>
    <w:qFormat/>
    <w:rPr>
      <w:u w:val="none"/>
    </w:rPr>
  </w:style>
  <w:style w:type="character" w:customStyle="1" w:styleId="ListLabel3481">
    <w:name w:val="ListLabel 3481"/>
    <w:qFormat/>
    <w:rPr>
      <w:u w:val="none"/>
    </w:rPr>
  </w:style>
  <w:style w:type="character" w:customStyle="1" w:styleId="ListLabel3482">
    <w:name w:val="ListLabel 3482"/>
    <w:qFormat/>
    <w:rPr>
      <w:u w:val="none"/>
    </w:rPr>
  </w:style>
  <w:style w:type="character" w:customStyle="1" w:styleId="ListLabel3483">
    <w:name w:val="ListLabel 3483"/>
    <w:qFormat/>
    <w:rPr>
      <w:u w:val="none"/>
    </w:rPr>
  </w:style>
  <w:style w:type="character" w:customStyle="1" w:styleId="ListLabel3484">
    <w:name w:val="ListLabel 3484"/>
    <w:qFormat/>
    <w:rPr>
      <w:u w:val="none"/>
    </w:rPr>
  </w:style>
  <w:style w:type="paragraph" w:customStyle="1" w:styleId="Heading">
    <w:name w:val="Heading"/>
    <w:basedOn w:val="Heading2"/>
    <w:next w:val="Heading2"/>
    <w:link w:val="HeadingChar"/>
    <w:qFormat/>
    <w:rsid w:val="00081F97"/>
    <w:pPr>
      <w:spacing w:before="240"/>
    </w:pPr>
    <w:rPr>
      <w:rFonts w:eastAsia="Microsoft YaHei" w:cs="Mangal"/>
      <w:color w:val="000099"/>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LO-normal1"/>
    <w:next w:val="Normal"/>
    <w:uiPriority w:val="35"/>
    <w:unhideWhenUsed/>
    <w:qFormat/>
    <w:rsid w:val="00A86571"/>
    <w:pPr>
      <w:spacing w:after="200"/>
    </w:pPr>
    <w:rPr>
      <w:i/>
      <w:iCs/>
      <w:color w:val="1F497D" w:themeColor="text2"/>
      <w:sz w:val="18"/>
      <w:szCs w:val="18"/>
    </w:rPr>
  </w:style>
  <w:style w:type="paragraph" w:customStyle="1" w:styleId="Index">
    <w:name w:val="Index"/>
    <w:basedOn w:val="Normal"/>
    <w:qFormat/>
    <w:pPr>
      <w:suppressLineNumbers/>
    </w:pPr>
    <w:rPr>
      <w:rFonts w:cs="Mangal"/>
    </w:rPr>
  </w:style>
  <w:style w:type="paragraph" w:customStyle="1" w:styleId="LO-normal1">
    <w:name w:val="LO-normal1"/>
    <w:qFormat/>
    <w:rPr>
      <w:color w:val="00000A"/>
      <w:sz w:val="24"/>
    </w:rPr>
  </w:style>
  <w:style w:type="paragraph" w:styleId="Title">
    <w:name w:val="Title"/>
    <w:basedOn w:val="LO-normal1"/>
    <w:next w:val="Normal"/>
    <w:link w:val="TitleChar"/>
    <w:uiPriority w:val="10"/>
    <w:qFormat/>
    <w:pPr>
      <w:keepNext/>
      <w:spacing w:before="240" w:after="120"/>
      <w:jc w:val="center"/>
    </w:pPr>
    <w:rPr>
      <w:rFonts w:ascii="Liberation Sans" w:eastAsia="Liberation Sans" w:hAnsi="Liberation Sans" w:cs="Liberation Sans"/>
      <w:b/>
      <w:color w:val="000000"/>
      <w:sz w:val="56"/>
      <w:szCs w:val="56"/>
    </w:rPr>
  </w:style>
  <w:style w:type="paragraph" w:styleId="Subtitle">
    <w:name w:val="Subtitle"/>
    <w:basedOn w:val="LO-normal1"/>
    <w:next w:val="Normal"/>
    <w:link w:val="SubtitleChar"/>
    <w:qFormat/>
    <w:pPr>
      <w:keepNext/>
      <w:spacing w:before="60" w:after="120"/>
      <w:jc w:val="center"/>
    </w:pPr>
    <w:rPr>
      <w:rFonts w:ascii="Liberation Sans" w:eastAsia="Liberation Sans" w:hAnsi="Liberation Sans" w:cs="Liberation Sans"/>
      <w:sz w:val="36"/>
      <w:szCs w:val="36"/>
    </w:rPr>
  </w:style>
  <w:style w:type="paragraph" w:styleId="CommentText">
    <w:name w:val="annotation text"/>
    <w:basedOn w:val="LO-normal1"/>
    <w:link w:val="CommentTextChar"/>
    <w:uiPriority w:val="99"/>
    <w:unhideWhenUsed/>
    <w:qFormat/>
    <w:rPr>
      <w:sz w:val="20"/>
      <w:szCs w:val="20"/>
    </w:rPr>
  </w:style>
  <w:style w:type="paragraph" w:styleId="BalloonText">
    <w:name w:val="Balloon Text"/>
    <w:basedOn w:val="LO-normal1"/>
    <w:link w:val="BalloonTextChar"/>
    <w:uiPriority w:val="99"/>
    <w:semiHidden/>
    <w:unhideWhenUsed/>
    <w:qFormat/>
    <w:rsid w:val="004F495C"/>
    <w:rPr>
      <w:rFonts w:ascii="Segoe UI" w:hAnsi="Segoe UI" w:cs="Segoe UI"/>
      <w:sz w:val="18"/>
      <w:szCs w:val="18"/>
    </w:rPr>
  </w:style>
  <w:style w:type="paragraph" w:styleId="CommentSubject">
    <w:name w:val="annotation subject"/>
    <w:basedOn w:val="CommentText"/>
    <w:link w:val="CommentSubjectChar"/>
    <w:uiPriority w:val="99"/>
    <w:semiHidden/>
    <w:unhideWhenUsed/>
    <w:qFormat/>
    <w:rsid w:val="004F495C"/>
    <w:rPr>
      <w:b/>
      <w:bCs/>
    </w:rPr>
  </w:style>
  <w:style w:type="paragraph" w:styleId="ListParagraph">
    <w:name w:val="List Paragraph"/>
    <w:basedOn w:val="LO-normal1"/>
    <w:uiPriority w:val="34"/>
    <w:qFormat/>
    <w:rsid w:val="00C139FE"/>
    <w:pPr>
      <w:ind w:left="720"/>
      <w:contextualSpacing/>
    </w:pPr>
  </w:style>
  <w:style w:type="paragraph" w:styleId="Header">
    <w:name w:val="header"/>
    <w:basedOn w:val="LO-normal1"/>
    <w:link w:val="HeaderChar"/>
    <w:uiPriority w:val="99"/>
    <w:unhideWhenUsed/>
    <w:rsid w:val="007F229E"/>
    <w:pPr>
      <w:tabs>
        <w:tab w:val="center" w:pos="4680"/>
        <w:tab w:val="right" w:pos="9360"/>
      </w:tabs>
    </w:pPr>
  </w:style>
  <w:style w:type="paragraph" w:styleId="Footer">
    <w:name w:val="footer"/>
    <w:basedOn w:val="LO-normal1"/>
    <w:link w:val="FooterChar"/>
    <w:uiPriority w:val="99"/>
    <w:unhideWhenUsed/>
    <w:rsid w:val="007F229E"/>
    <w:pPr>
      <w:tabs>
        <w:tab w:val="center" w:pos="4680"/>
        <w:tab w:val="right" w:pos="9360"/>
      </w:tabs>
    </w:pPr>
  </w:style>
  <w:style w:type="paragraph" w:customStyle="1" w:styleId="Contents1">
    <w:name w:val="Contents 1"/>
    <w:basedOn w:val="LO-normal1"/>
    <w:next w:val="Normal"/>
    <w:autoRedefine/>
    <w:uiPriority w:val="39"/>
    <w:unhideWhenUsed/>
    <w:rsid w:val="005F6A54"/>
    <w:pPr>
      <w:spacing w:after="100"/>
    </w:pPr>
  </w:style>
  <w:style w:type="paragraph" w:customStyle="1" w:styleId="Contents2">
    <w:name w:val="Contents 2"/>
    <w:basedOn w:val="LO-normal1"/>
    <w:next w:val="Normal"/>
    <w:autoRedefine/>
    <w:uiPriority w:val="39"/>
    <w:unhideWhenUsed/>
    <w:rsid w:val="005F6A54"/>
    <w:pPr>
      <w:spacing w:after="100"/>
      <w:ind w:left="240"/>
    </w:pPr>
  </w:style>
  <w:style w:type="paragraph" w:styleId="TOCHeading">
    <w:name w:val="TOC Heading"/>
    <w:basedOn w:val="Heading1"/>
    <w:next w:val="Normal"/>
    <w:uiPriority w:val="39"/>
    <w:unhideWhenUsed/>
    <w:qFormat/>
    <w:rsid w:val="00606D43"/>
    <w:pPr>
      <w:keepLines/>
      <w:spacing w:after="0" w:line="259" w:lineRule="auto"/>
      <w:ind w:left="0" w:firstLine="0"/>
    </w:pPr>
    <w:rPr>
      <w:rFonts w:asciiTheme="majorHAnsi" w:eastAsiaTheme="majorEastAsia" w:hAnsiTheme="majorHAnsi" w:cstheme="majorBidi"/>
      <w:b w:val="0"/>
      <w:color w:val="365F91" w:themeColor="accent1" w:themeShade="BF"/>
      <w:sz w:val="32"/>
      <w:szCs w:val="32"/>
    </w:rPr>
  </w:style>
  <w:style w:type="paragraph" w:styleId="NormalWeb">
    <w:name w:val="Normal (Web)"/>
    <w:basedOn w:val="LO-normal1"/>
    <w:uiPriority w:val="99"/>
    <w:semiHidden/>
    <w:unhideWhenUsed/>
    <w:qFormat/>
    <w:rsid w:val="00F50C14"/>
    <w:pPr>
      <w:spacing w:beforeAutospacing="1" w:afterAutospacing="1"/>
    </w:pPr>
    <w:rPr>
      <w:rFonts w:ascii="Times New Roman" w:eastAsia="Times New Roman" w:hAnsi="Times New Roman" w:cs="Times New Roman"/>
    </w:rPr>
  </w:style>
  <w:style w:type="paragraph" w:customStyle="1" w:styleId="LO-normal">
    <w:name w:val="LO-normal"/>
    <w:qFormat/>
    <w:rsid w:val="003E41BA"/>
    <w:rPr>
      <w:color w:val="00000A"/>
      <w:sz w:val="24"/>
    </w:rPr>
  </w:style>
  <w:style w:type="paragraph" w:styleId="Revision">
    <w:name w:val="Revision"/>
    <w:uiPriority w:val="99"/>
    <w:semiHidden/>
    <w:qFormat/>
    <w:rsid w:val="00476C6A"/>
    <w:rPr>
      <w:color w:val="00000A"/>
      <w:sz w:val="24"/>
    </w:rPr>
  </w:style>
  <w:style w:type="paragraph" w:customStyle="1" w:styleId="TableContents">
    <w:name w:val="Table Contents"/>
    <w:basedOn w:val="Normal"/>
    <w:link w:val="TableContentsChar"/>
    <w:qFormat/>
  </w:style>
  <w:style w:type="paragraph" w:customStyle="1" w:styleId="TableHeading">
    <w:name w:val="Table Heading"/>
    <w:basedOn w:val="TableContents"/>
    <w:qFormat/>
  </w:style>
  <w:style w:type="character" w:customStyle="1" w:styleId="Heading1Char">
    <w:name w:val="Heading 1 Char"/>
    <w:basedOn w:val="DefaultParagraphFont"/>
    <w:link w:val="Heading1"/>
    <w:uiPriority w:val="9"/>
    <w:rsid w:val="005037B3"/>
    <w:rPr>
      <w:rFonts w:ascii="Liberation Sans" w:eastAsia="Liberation Sans" w:hAnsi="Liberation Sans" w:cs="Liberation Sans"/>
      <w:b/>
      <w:color w:val="000000"/>
      <w:sz w:val="36"/>
      <w:szCs w:val="36"/>
    </w:rPr>
  </w:style>
  <w:style w:type="character" w:customStyle="1" w:styleId="Heading2Char">
    <w:name w:val="Heading 2 Char"/>
    <w:basedOn w:val="DefaultParagraphFont"/>
    <w:link w:val="Heading2"/>
    <w:uiPriority w:val="9"/>
    <w:rsid w:val="005037B3"/>
    <w:rPr>
      <w:rFonts w:ascii="Liberation Sans" w:eastAsia="Liberation Sans" w:hAnsi="Liberation Sans" w:cs="Liberation Sans"/>
      <w:b/>
      <w:color w:val="000000"/>
      <w:sz w:val="32"/>
      <w:szCs w:val="32"/>
    </w:rPr>
  </w:style>
  <w:style w:type="character" w:customStyle="1" w:styleId="Heading3Char">
    <w:name w:val="Heading 3 Char"/>
    <w:basedOn w:val="DefaultParagraphFont"/>
    <w:link w:val="Heading3"/>
    <w:uiPriority w:val="9"/>
    <w:rsid w:val="005037B3"/>
    <w:rPr>
      <w:rFonts w:ascii="Liberation Sans" w:eastAsia="Liberation Sans" w:hAnsi="Liberation Sans" w:cs="Liberation Sans"/>
      <w:b/>
      <w:color w:val="808080"/>
      <w:sz w:val="28"/>
      <w:szCs w:val="28"/>
    </w:rPr>
  </w:style>
  <w:style w:type="character" w:customStyle="1" w:styleId="Heading4Char">
    <w:name w:val="Heading 4 Char"/>
    <w:basedOn w:val="DefaultParagraphFont"/>
    <w:link w:val="Heading4"/>
    <w:uiPriority w:val="9"/>
    <w:semiHidden/>
    <w:rsid w:val="005037B3"/>
    <w:rPr>
      <w:rFonts w:ascii="Liberation Sans" w:eastAsia="Liberation Sans" w:hAnsi="Liberation Sans" w:cs="Liberation Sans"/>
      <w:b/>
      <w:i/>
      <w:color w:val="808080"/>
      <w:sz w:val="27"/>
      <w:szCs w:val="27"/>
    </w:rPr>
  </w:style>
  <w:style w:type="character" w:customStyle="1" w:styleId="Heading5Char">
    <w:name w:val="Heading 5 Char"/>
    <w:basedOn w:val="DefaultParagraphFont"/>
    <w:link w:val="Heading5"/>
    <w:uiPriority w:val="9"/>
    <w:semiHidden/>
    <w:rsid w:val="005037B3"/>
    <w:rPr>
      <w:rFonts w:ascii="Liberation Sans" w:eastAsia="Liberation Sans" w:hAnsi="Liberation Sans" w:cs="Liberation Sans"/>
      <w:b/>
      <w:color w:val="000000"/>
      <w:sz w:val="24"/>
    </w:rPr>
  </w:style>
  <w:style w:type="character" w:customStyle="1" w:styleId="Heading6Char">
    <w:name w:val="Heading 6 Char"/>
    <w:basedOn w:val="DefaultParagraphFont"/>
    <w:link w:val="Heading6"/>
    <w:uiPriority w:val="9"/>
    <w:semiHidden/>
    <w:rsid w:val="005037B3"/>
    <w:rPr>
      <w:rFonts w:ascii="Liberation Sans" w:eastAsia="Liberation Sans" w:hAnsi="Liberation Sans" w:cs="Liberation Sans"/>
      <w:b/>
      <w:i/>
      <w:color w:val="000000"/>
      <w:sz w:val="24"/>
    </w:rPr>
  </w:style>
  <w:style w:type="numbering" w:customStyle="1" w:styleId="NoList1">
    <w:name w:val="No List1"/>
    <w:next w:val="NoList"/>
    <w:uiPriority w:val="99"/>
    <w:semiHidden/>
    <w:unhideWhenUsed/>
    <w:rsid w:val="005037B3"/>
  </w:style>
  <w:style w:type="paragraph" w:customStyle="1" w:styleId="Caption1">
    <w:name w:val="Caption1"/>
    <w:basedOn w:val="LO-normal1"/>
    <w:next w:val="Normal"/>
    <w:uiPriority w:val="35"/>
    <w:unhideWhenUsed/>
    <w:qFormat/>
    <w:rsid w:val="005037B3"/>
    <w:pPr>
      <w:spacing w:after="200"/>
    </w:pPr>
    <w:rPr>
      <w:i/>
      <w:iCs/>
      <w:color w:val="1F497D"/>
      <w:sz w:val="18"/>
      <w:szCs w:val="18"/>
    </w:rPr>
  </w:style>
  <w:style w:type="character" w:customStyle="1" w:styleId="TitleChar">
    <w:name w:val="Title Char"/>
    <w:basedOn w:val="DefaultParagraphFont"/>
    <w:link w:val="Title"/>
    <w:uiPriority w:val="10"/>
    <w:rsid w:val="005037B3"/>
    <w:rPr>
      <w:rFonts w:ascii="Liberation Sans" w:eastAsia="Liberation Sans" w:hAnsi="Liberation Sans" w:cs="Liberation Sans"/>
      <w:b/>
      <w:color w:val="000000"/>
      <w:sz w:val="56"/>
      <w:szCs w:val="56"/>
    </w:rPr>
  </w:style>
  <w:style w:type="character" w:customStyle="1" w:styleId="SubtitleChar">
    <w:name w:val="Subtitle Char"/>
    <w:basedOn w:val="DefaultParagraphFont"/>
    <w:link w:val="Subtitle"/>
    <w:uiPriority w:val="11"/>
    <w:rsid w:val="005037B3"/>
    <w:rPr>
      <w:rFonts w:ascii="Liberation Sans" w:eastAsia="Liberation Sans" w:hAnsi="Liberation Sans" w:cs="Liberation Sans"/>
      <w:color w:val="00000A"/>
      <w:sz w:val="36"/>
      <w:szCs w:val="36"/>
    </w:rPr>
  </w:style>
  <w:style w:type="character" w:customStyle="1" w:styleId="CommentTextChar1">
    <w:name w:val="Comment Text Char1"/>
    <w:basedOn w:val="DefaultParagraphFont"/>
    <w:uiPriority w:val="99"/>
    <w:semiHidden/>
    <w:rsid w:val="005037B3"/>
    <w:rPr>
      <w:sz w:val="20"/>
      <w:szCs w:val="20"/>
    </w:rPr>
  </w:style>
  <w:style w:type="character" w:customStyle="1" w:styleId="BalloonTextChar1">
    <w:name w:val="Balloon Text Char1"/>
    <w:basedOn w:val="DefaultParagraphFont"/>
    <w:uiPriority w:val="99"/>
    <w:semiHidden/>
    <w:rsid w:val="005037B3"/>
    <w:rPr>
      <w:rFonts w:ascii="Segoe UI" w:hAnsi="Segoe UI" w:cs="Segoe UI"/>
      <w:sz w:val="18"/>
      <w:szCs w:val="18"/>
    </w:rPr>
  </w:style>
  <w:style w:type="character" w:customStyle="1" w:styleId="CommentSubjectChar1">
    <w:name w:val="Comment Subject Char1"/>
    <w:basedOn w:val="CommentTextChar1"/>
    <w:uiPriority w:val="99"/>
    <w:semiHidden/>
    <w:rsid w:val="005037B3"/>
    <w:rPr>
      <w:b/>
      <w:bCs/>
      <w:sz w:val="20"/>
      <w:szCs w:val="20"/>
    </w:rPr>
  </w:style>
  <w:style w:type="character" w:customStyle="1" w:styleId="HeaderChar1">
    <w:name w:val="Header Char1"/>
    <w:basedOn w:val="DefaultParagraphFont"/>
    <w:uiPriority w:val="99"/>
    <w:semiHidden/>
    <w:rsid w:val="005037B3"/>
  </w:style>
  <w:style w:type="character" w:customStyle="1" w:styleId="FooterChar1">
    <w:name w:val="Footer Char1"/>
    <w:basedOn w:val="DefaultParagraphFont"/>
    <w:uiPriority w:val="99"/>
    <w:semiHidden/>
    <w:rsid w:val="005037B3"/>
  </w:style>
  <w:style w:type="paragraph" w:customStyle="1" w:styleId="TOCHeading1">
    <w:name w:val="TOC Heading1"/>
    <w:basedOn w:val="Heading1"/>
    <w:next w:val="Normal"/>
    <w:uiPriority w:val="39"/>
    <w:unhideWhenUsed/>
    <w:qFormat/>
    <w:rsid w:val="005037B3"/>
    <w:pPr>
      <w:keepLines/>
      <w:spacing w:after="0" w:line="259" w:lineRule="auto"/>
      <w:ind w:left="0" w:firstLine="0"/>
    </w:pPr>
    <w:rPr>
      <w:rFonts w:ascii="Calibri" w:eastAsia="Calibri" w:hAnsi="Calibri" w:cs="Calibri"/>
      <w:b w:val="0"/>
      <w:color w:val="365F91"/>
      <w:sz w:val="32"/>
      <w:szCs w:val="32"/>
    </w:rPr>
  </w:style>
  <w:style w:type="paragraph" w:styleId="TOC1">
    <w:name w:val="toc 1"/>
    <w:basedOn w:val="Normal"/>
    <w:next w:val="Normal"/>
    <w:autoRedefine/>
    <w:uiPriority w:val="39"/>
    <w:unhideWhenUsed/>
    <w:rsid w:val="00AA73A9"/>
    <w:pPr>
      <w:tabs>
        <w:tab w:val="right" w:leader="dot" w:pos="9682"/>
      </w:tabs>
      <w:spacing w:after="100"/>
    </w:pPr>
    <w:rPr>
      <w:color w:val="auto"/>
      <w:lang w:eastAsia="en-US" w:bidi="ar-SA"/>
    </w:rPr>
  </w:style>
  <w:style w:type="paragraph" w:styleId="TOC2">
    <w:name w:val="toc 2"/>
    <w:basedOn w:val="Normal"/>
    <w:next w:val="Normal"/>
    <w:autoRedefine/>
    <w:uiPriority w:val="39"/>
    <w:unhideWhenUsed/>
    <w:rsid w:val="00904C0C"/>
    <w:pPr>
      <w:tabs>
        <w:tab w:val="left" w:pos="880"/>
        <w:tab w:val="right" w:pos="9682"/>
      </w:tabs>
      <w:spacing w:after="100"/>
      <w:ind w:left="240"/>
    </w:pPr>
    <w:rPr>
      <w:color w:val="auto"/>
      <w:lang w:eastAsia="en-US" w:bidi="ar-SA"/>
    </w:rPr>
  </w:style>
  <w:style w:type="character" w:styleId="Hyperlink">
    <w:name w:val="Hyperlink"/>
    <w:basedOn w:val="DefaultParagraphFont"/>
    <w:uiPriority w:val="99"/>
    <w:unhideWhenUsed/>
    <w:rsid w:val="005037B3"/>
    <w:rPr>
      <w:color w:val="0000FF" w:themeColor="hyperlink"/>
      <w:u w:val="single"/>
    </w:rPr>
  </w:style>
  <w:style w:type="paragraph" w:customStyle="1" w:styleId="Style1">
    <w:name w:val="Style1"/>
    <w:basedOn w:val="Heading1"/>
    <w:link w:val="Style1Char"/>
    <w:qFormat/>
    <w:rsid w:val="00904C0C"/>
    <w:pPr>
      <w:widowControl/>
      <w:numPr>
        <w:numId w:val="160"/>
      </w:numPr>
      <w:pBdr>
        <w:top w:val="nil"/>
        <w:left w:val="nil"/>
        <w:bottom w:val="nil"/>
        <w:right w:val="nil"/>
        <w:between w:val="nil"/>
      </w:pBdr>
      <w:spacing w:after="0"/>
    </w:pPr>
    <w:rPr>
      <w:rFonts w:ascii="Gill Sans" w:eastAsia="Gill Sans" w:hAnsi="Gill Sans" w:cs="Gill Sans"/>
      <w:color w:val="CC0000"/>
    </w:rPr>
  </w:style>
  <w:style w:type="paragraph" w:styleId="TOC3">
    <w:name w:val="toc 3"/>
    <w:basedOn w:val="Normal"/>
    <w:next w:val="Normal"/>
    <w:autoRedefine/>
    <w:uiPriority w:val="39"/>
    <w:unhideWhenUsed/>
    <w:rsid w:val="00904C0C"/>
    <w:pPr>
      <w:spacing w:after="100"/>
      <w:ind w:left="480"/>
    </w:pPr>
    <w:rPr>
      <w:rFonts w:cs="Mangal"/>
      <w:szCs w:val="21"/>
    </w:rPr>
  </w:style>
  <w:style w:type="character" w:customStyle="1" w:styleId="Style1Char">
    <w:name w:val="Style1 Char"/>
    <w:basedOn w:val="Heading1Char"/>
    <w:link w:val="Style1"/>
    <w:rsid w:val="00904C0C"/>
    <w:rPr>
      <w:rFonts w:ascii="Gill Sans" w:eastAsia="Gill Sans" w:hAnsi="Gill Sans" w:cs="Gill Sans"/>
      <w:b/>
      <w:color w:val="CC0000"/>
      <w:sz w:val="36"/>
      <w:szCs w:val="36"/>
    </w:rPr>
  </w:style>
  <w:style w:type="paragraph" w:styleId="TOC4">
    <w:name w:val="toc 4"/>
    <w:basedOn w:val="Normal"/>
    <w:next w:val="Normal"/>
    <w:autoRedefine/>
    <w:uiPriority w:val="39"/>
    <w:unhideWhenUsed/>
    <w:rsid w:val="00904C0C"/>
    <w:pPr>
      <w:spacing w:after="100" w:line="259" w:lineRule="auto"/>
      <w:ind w:left="660"/>
    </w:pPr>
    <w:rPr>
      <w:rFonts w:asciiTheme="minorHAnsi" w:eastAsiaTheme="minorEastAsia" w:hAnsiTheme="minorHAnsi" w:cstheme="minorBidi"/>
      <w:color w:val="auto"/>
      <w:sz w:val="22"/>
      <w:szCs w:val="22"/>
      <w:lang w:eastAsia="en-US" w:bidi="ar-SA"/>
    </w:rPr>
  </w:style>
  <w:style w:type="paragraph" w:styleId="TOC5">
    <w:name w:val="toc 5"/>
    <w:basedOn w:val="Normal"/>
    <w:next w:val="Normal"/>
    <w:autoRedefine/>
    <w:uiPriority w:val="39"/>
    <w:unhideWhenUsed/>
    <w:rsid w:val="00904C0C"/>
    <w:pPr>
      <w:spacing w:after="100" w:line="259" w:lineRule="auto"/>
      <w:ind w:left="880"/>
    </w:pPr>
    <w:rPr>
      <w:rFonts w:asciiTheme="minorHAnsi" w:eastAsiaTheme="minorEastAsia" w:hAnsiTheme="minorHAnsi" w:cstheme="minorBidi"/>
      <w:color w:val="auto"/>
      <w:sz w:val="22"/>
      <w:szCs w:val="22"/>
      <w:lang w:eastAsia="en-US" w:bidi="ar-SA"/>
    </w:rPr>
  </w:style>
  <w:style w:type="paragraph" w:styleId="TOC6">
    <w:name w:val="toc 6"/>
    <w:basedOn w:val="Normal"/>
    <w:next w:val="Normal"/>
    <w:autoRedefine/>
    <w:uiPriority w:val="39"/>
    <w:unhideWhenUsed/>
    <w:rsid w:val="00904C0C"/>
    <w:pPr>
      <w:spacing w:after="100" w:line="259" w:lineRule="auto"/>
      <w:ind w:left="1100"/>
    </w:pPr>
    <w:rPr>
      <w:rFonts w:asciiTheme="minorHAnsi" w:eastAsiaTheme="minorEastAsia" w:hAnsiTheme="minorHAnsi" w:cstheme="minorBidi"/>
      <w:color w:val="auto"/>
      <w:sz w:val="22"/>
      <w:szCs w:val="22"/>
      <w:lang w:eastAsia="en-US" w:bidi="ar-SA"/>
    </w:rPr>
  </w:style>
  <w:style w:type="paragraph" w:styleId="TOC7">
    <w:name w:val="toc 7"/>
    <w:basedOn w:val="Normal"/>
    <w:next w:val="Normal"/>
    <w:autoRedefine/>
    <w:uiPriority w:val="39"/>
    <w:unhideWhenUsed/>
    <w:rsid w:val="00904C0C"/>
    <w:pPr>
      <w:spacing w:after="100" w:line="259" w:lineRule="auto"/>
      <w:ind w:left="1320"/>
    </w:pPr>
    <w:rPr>
      <w:rFonts w:asciiTheme="minorHAnsi" w:eastAsiaTheme="minorEastAsia" w:hAnsiTheme="minorHAnsi" w:cstheme="minorBidi"/>
      <w:color w:val="auto"/>
      <w:sz w:val="22"/>
      <w:szCs w:val="22"/>
      <w:lang w:eastAsia="en-US" w:bidi="ar-SA"/>
    </w:rPr>
  </w:style>
  <w:style w:type="paragraph" w:styleId="TOC8">
    <w:name w:val="toc 8"/>
    <w:basedOn w:val="Normal"/>
    <w:next w:val="Normal"/>
    <w:autoRedefine/>
    <w:uiPriority w:val="39"/>
    <w:unhideWhenUsed/>
    <w:rsid w:val="00904C0C"/>
    <w:pPr>
      <w:spacing w:after="100" w:line="259" w:lineRule="auto"/>
      <w:ind w:left="1540"/>
    </w:pPr>
    <w:rPr>
      <w:rFonts w:asciiTheme="minorHAnsi" w:eastAsiaTheme="minorEastAsia" w:hAnsiTheme="minorHAnsi" w:cstheme="minorBidi"/>
      <w:color w:val="auto"/>
      <w:sz w:val="22"/>
      <w:szCs w:val="22"/>
      <w:lang w:eastAsia="en-US" w:bidi="ar-SA"/>
    </w:rPr>
  </w:style>
  <w:style w:type="paragraph" w:styleId="TOC9">
    <w:name w:val="toc 9"/>
    <w:basedOn w:val="Normal"/>
    <w:next w:val="Normal"/>
    <w:autoRedefine/>
    <w:uiPriority w:val="39"/>
    <w:unhideWhenUsed/>
    <w:rsid w:val="00904C0C"/>
    <w:pPr>
      <w:spacing w:after="100" w:line="259" w:lineRule="auto"/>
      <w:ind w:left="1760"/>
    </w:pPr>
    <w:rPr>
      <w:rFonts w:asciiTheme="minorHAnsi" w:eastAsiaTheme="minorEastAsia" w:hAnsiTheme="minorHAnsi" w:cstheme="minorBidi"/>
      <w:color w:val="auto"/>
      <w:sz w:val="22"/>
      <w:szCs w:val="22"/>
      <w:lang w:eastAsia="en-US" w:bidi="ar-SA"/>
    </w:rPr>
  </w:style>
  <w:style w:type="character" w:customStyle="1" w:styleId="TableContentsChar">
    <w:name w:val="Table Contents Char"/>
    <w:basedOn w:val="DefaultParagraphFont"/>
    <w:link w:val="TableContents"/>
    <w:rsid w:val="00AA73A9"/>
    <w:rPr>
      <w:color w:val="00000A"/>
      <w:sz w:val="24"/>
    </w:rPr>
  </w:style>
  <w:style w:type="character" w:customStyle="1" w:styleId="HeadingChar">
    <w:name w:val="Heading Char"/>
    <w:basedOn w:val="TableContentsChar"/>
    <w:link w:val="Heading"/>
    <w:rsid w:val="00081F97"/>
    <w:rPr>
      <w:rFonts w:ascii="Liberation Sans" w:eastAsia="Microsoft YaHei" w:hAnsi="Liberation Sans" w:cs="Mangal"/>
      <w:b/>
      <w:color w:val="000099"/>
      <w:sz w:val="32"/>
      <w:szCs w:val="32"/>
    </w:rPr>
  </w:style>
  <w:style w:type="character" w:styleId="FollowedHyperlink">
    <w:name w:val="FollowedHyperlink"/>
    <w:basedOn w:val="DefaultParagraphFont"/>
    <w:uiPriority w:val="99"/>
    <w:semiHidden/>
    <w:unhideWhenUsed/>
    <w:rsid w:val="008479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4023">
      <w:bodyDiv w:val="1"/>
      <w:marLeft w:val="0"/>
      <w:marRight w:val="0"/>
      <w:marTop w:val="0"/>
      <w:marBottom w:val="0"/>
      <w:divBdr>
        <w:top w:val="none" w:sz="0" w:space="0" w:color="auto"/>
        <w:left w:val="none" w:sz="0" w:space="0" w:color="auto"/>
        <w:bottom w:val="none" w:sz="0" w:space="0" w:color="auto"/>
        <w:right w:val="none" w:sz="0" w:space="0" w:color="auto"/>
      </w:divBdr>
    </w:div>
    <w:div w:id="61604928">
      <w:bodyDiv w:val="1"/>
      <w:marLeft w:val="0"/>
      <w:marRight w:val="0"/>
      <w:marTop w:val="0"/>
      <w:marBottom w:val="0"/>
      <w:divBdr>
        <w:top w:val="none" w:sz="0" w:space="0" w:color="auto"/>
        <w:left w:val="none" w:sz="0" w:space="0" w:color="auto"/>
        <w:bottom w:val="none" w:sz="0" w:space="0" w:color="auto"/>
        <w:right w:val="none" w:sz="0" w:space="0" w:color="auto"/>
      </w:divBdr>
    </w:div>
    <w:div w:id="447550025">
      <w:bodyDiv w:val="1"/>
      <w:marLeft w:val="0"/>
      <w:marRight w:val="0"/>
      <w:marTop w:val="0"/>
      <w:marBottom w:val="0"/>
      <w:divBdr>
        <w:top w:val="none" w:sz="0" w:space="0" w:color="auto"/>
        <w:left w:val="none" w:sz="0" w:space="0" w:color="auto"/>
        <w:bottom w:val="none" w:sz="0" w:space="0" w:color="auto"/>
        <w:right w:val="none" w:sz="0" w:space="0" w:color="auto"/>
      </w:divBdr>
    </w:div>
    <w:div w:id="15519616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hyperlink" Target="https://login.microsoftonline.com/7c1f24a6-7d39-452c-8237-0726e3b19a73/oauth2/authorize?client_id=00000003-0000-0ff1-ce00-000000000000&amp;response_mode=form_post&amp;protectedtoken=true&amp;response_type=code%20id_token&amp;resource=00000003-0000-0ff1-ce00-000000000000&amp;scope=openid&amp;nonce=6292AD8A0B23662BC48892ECB68C68B9F1F2138006C7926C-54C0643D81F9678E23DEA06D31557178252A01C75C13D6C342E7F5CBD1C90AED&amp;redirect_uri=https%3A%2F%2Fchemonics.sharepoint.com%2F_forms%2Fdefault.aspx&amp;claims=%7B%22id_token%22%3A%7B%22xms_cc%22%3A%7B%22values%22%3A%5B%22CP1%22%5D%7D%7D%7D&amp;wsucxt=1&amp;cobrandid=11bd8083-87e0-41b5-bb78-0bc43c8a8e8a&amp;client-request-id=d3e2949f-10e0-b000-a059-07035e5101c4" TargetMode="External"/><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hyperlink" Target="http://task2.sh" TargetMode="External"/><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jp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hyperlink" Target="http://task3.sh" TargetMode="External"/><Relationship Id="rId12" Type="http://schemas.openxmlformats.org/officeDocument/2006/relationships/hyperlink" Target="https://www.google.com/intl/en_in/chrome/" TargetMode="External"/><Relationship Id="rId33" Type="http://schemas.openxmlformats.org/officeDocument/2006/relationships/image" Target="media/image22.PNG"/><Relationship Id="rId108" Type="http://schemas.openxmlformats.org/officeDocument/2006/relationships/image" Target="media/image93.png"/><Relationship Id="rId129" Type="http://schemas.openxmlformats.org/officeDocument/2006/relationships/image" Target="media/image114.jp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png"/><Relationship Id="rId182" Type="http://schemas.openxmlformats.org/officeDocument/2006/relationships/image" Target="media/image167.png"/><Relationship Id="rId187" Type="http://schemas.openxmlformats.org/officeDocument/2006/relationships/image" Target="media/image172.png"/><Relationship Id="rId217" Type="http://schemas.openxmlformats.org/officeDocument/2006/relationships/image" Target="media/image202.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7.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comments" Target="comments.xml"/><Relationship Id="rId130" Type="http://schemas.openxmlformats.org/officeDocument/2006/relationships/image" Target="media/image115.jpg"/><Relationship Id="rId135" Type="http://schemas.openxmlformats.org/officeDocument/2006/relationships/image" Target="media/image120.jp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172" Type="http://schemas.openxmlformats.org/officeDocument/2006/relationships/image" Target="media/image157.pn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223" Type="http://schemas.openxmlformats.org/officeDocument/2006/relationships/image" Target="media/image208.PNG"/><Relationship Id="rId228" Type="http://schemas.openxmlformats.org/officeDocument/2006/relationships/image" Target="media/image213.png"/><Relationship Id="rId244" Type="http://schemas.openxmlformats.org/officeDocument/2006/relationships/hyperlink" Target="https://github.com/AltiusIndia/fasp-core-ui" TargetMode="External"/><Relationship Id="rId249" Type="http://schemas.openxmlformats.org/officeDocument/2006/relationships/header" Target="header1.xml"/><Relationship Id="rId13" Type="http://schemas.openxmlformats.org/officeDocument/2006/relationships/hyperlink" Target="https://www.quantificationanalytics.org"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jp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8.png"/><Relationship Id="rId250"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microsoft.com/office/2011/relationships/commentsExtended" Target="commentsExtended.xml"/><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g"/><Relationship Id="rId136" Type="http://schemas.openxmlformats.org/officeDocument/2006/relationships/image" Target="media/image121.jp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4.PNG"/><Relationship Id="rId19" Type="http://schemas.openxmlformats.org/officeDocument/2006/relationships/image" Target="media/image8.png"/><Relationship Id="rId224" Type="http://schemas.openxmlformats.org/officeDocument/2006/relationships/image" Target="media/image209.png"/><Relationship Id="rId240" Type="http://schemas.openxmlformats.org/officeDocument/2006/relationships/image" Target="media/image225.png"/><Relationship Id="rId245" Type="http://schemas.openxmlformats.org/officeDocument/2006/relationships/image" Target="media/image22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jp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numbering" Target="numbering.xml"/><Relationship Id="rId214" Type="http://schemas.openxmlformats.org/officeDocument/2006/relationships/image" Target="media/image199.png"/><Relationship Id="rId230" Type="http://schemas.openxmlformats.org/officeDocument/2006/relationships/image" Target="media/image215.PNG"/><Relationship Id="rId235" Type="http://schemas.openxmlformats.org/officeDocument/2006/relationships/image" Target="media/image220.PNG"/><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jp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10.png"/><Relationship Id="rId241" Type="http://schemas.openxmlformats.org/officeDocument/2006/relationships/image" Target="media/image226.PNG"/><Relationship Id="rId246" Type="http://schemas.openxmlformats.org/officeDocument/2006/relationships/hyperlink" Target="http://task1.sh" TargetMode="External"/><Relationship Id="rId15" Type="http://schemas.openxmlformats.org/officeDocument/2006/relationships/hyperlink" Target="https://www.quantificationanalytics.org/" TargetMode="External"/><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jp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5.png"/><Relationship Id="rId231" Type="http://schemas.openxmlformats.org/officeDocument/2006/relationships/image" Target="media/image216.PNG"/><Relationship Id="rId252" Type="http://schemas.microsoft.com/office/2011/relationships/people" Target="peop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5.png"/><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jp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image" Target="media/image6.png"/><Relationship Id="rId38" Type="http://schemas.openxmlformats.org/officeDocument/2006/relationships/hyperlink" Target="https://www.google.com/url?q=https://qathelpdesk.atlassian.net/jira/servicedesk/projects/QAT/queues/custom/9&amp;sa=D&amp;source=hangouts&amp;ust=1606538126105000&amp;usg=AFQjCNH2uMgt0lcAuwhitIA9KzUTiDVk3A" TargetMode="External"/><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roundtripDataSignature="AMtx7miROuPzdJaKRB/rTeaigAIES7GJ/w==">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B20732-59FD-4D74-8214-D631F8C55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2193</TotalTime>
  <Pages>191</Pages>
  <Words>25139</Words>
  <Characters>143293</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Simmons</dc:creator>
  <dc:description/>
  <cp:lastModifiedBy>WFH</cp:lastModifiedBy>
  <cp:revision>121</cp:revision>
  <cp:lastPrinted>2020-12-01T07:35:00Z</cp:lastPrinted>
  <dcterms:created xsi:type="dcterms:W3CDTF">2020-11-07T15:04:00Z</dcterms:created>
  <dcterms:modified xsi:type="dcterms:W3CDTF">2020-12-07T07:01:00Z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0x010100162DF6CE8E227A4E95D6434E1A31BE12</vt:lpwstr>
  </property>
</Properties>
</file>